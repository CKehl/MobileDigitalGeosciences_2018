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9335F"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6B4486A5"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3EEE5E8E"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14:paraId="59AE35BE" w14:textId="77777777" w:rsidR="00F1217A" w:rsidRPr="008B65C5" w:rsidRDefault="00241FF5" w:rsidP="004B1B4D">
      <w:pPr>
        <w:pStyle w:val="PRec-Author"/>
        <w:spacing w:after="120"/>
      </w:pPr>
      <w:r w:rsidRPr="008B65C5">
        <w:rPr>
          <w:i/>
        </w:rPr>
        <w:t>Institute for Photogrammetry &amp; Remote Sensing, TU Dresden, Helmholtzstr. 10, 01069 Dresden, Germany</w:t>
      </w:r>
    </w:p>
    <w:p w14:paraId="0B5090CB" w14:textId="77777777"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2CCF7C43" w14:textId="77777777" w:rsidR="00F1217A" w:rsidRPr="008B65C5" w:rsidRDefault="00241FF5" w:rsidP="004B1B4D">
      <w:pPr>
        <w:pStyle w:val="PRec-Author"/>
        <w:spacing w:after="120"/>
        <w:rPr>
          <w:i/>
        </w:rPr>
      </w:pPr>
      <w:r w:rsidRPr="008B65C5">
        <w:rPr>
          <w:i/>
        </w:rPr>
        <w:t>Danmarks Tekniske Universitet, DTU Compute, Richard Petersens Plads, Building 324, 2800 Kongens Lyngby, Denmark</w:t>
      </w:r>
    </w:p>
    <w:p w14:paraId="2EDED8E1" w14:textId="77777777"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3632EE9B" w14:textId="77777777" w:rsidR="00BA37E0" w:rsidRPr="008B65C5" w:rsidRDefault="00BA37E0" w:rsidP="004B1B4D">
      <w:pPr>
        <w:pStyle w:val="PRec-Author"/>
        <w:spacing w:after="120"/>
      </w:pPr>
      <w:r w:rsidRPr="008B65C5">
        <w:rPr>
          <w:i/>
        </w:rPr>
        <w:t>Uni Research AS CIPR, Nygårdsgaten 112, 5008 Bergen, Norway</w:t>
      </w:r>
    </w:p>
    <w:p w14:paraId="5AF872FE" w14:textId="77777777" w:rsidR="00F1217A" w:rsidRPr="008B65C5" w:rsidRDefault="00241FF5" w:rsidP="004B1B4D">
      <w:pPr>
        <w:pStyle w:val="PRec-Affiliation"/>
        <w:jc w:val="left"/>
      </w:pPr>
      <w:r w:rsidRPr="008B65C5">
        <w:t xml:space="preserve">* </w:t>
      </w:r>
      <w:r w:rsidRPr="008B65C5">
        <w:rPr>
          <w:szCs w:val="16"/>
        </w:rPr>
        <w:t>Corresponding author</w:t>
      </w:r>
    </w:p>
    <w:p w14:paraId="08606D71" w14:textId="77777777" w:rsidR="00F1217A" w:rsidRPr="008B65C5" w:rsidRDefault="00241FF5" w:rsidP="004B1B4D">
      <w:pPr>
        <w:pStyle w:val="PRec-Abstractheader"/>
        <w:rPr>
          <w:lang w:val="en-GB"/>
        </w:rPr>
      </w:pPr>
      <w:r w:rsidRPr="008B65C5">
        <w:rPr>
          <w:lang w:val="en-GB"/>
        </w:rPr>
        <w:t>Abstract</w:t>
      </w:r>
    </w:p>
    <w:p w14:paraId="7653427E" w14:textId="77777777"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w:t>
      </w:r>
      <w:r w:rsidR="00630905">
        <w:rPr>
          <w:lang w:val="en-GB"/>
        </w:rPr>
        <w:t xml:space="preserve">, which has to be investigated </w:t>
      </w:r>
      <w:commentRangeStart w:id="1"/>
      <w:r w:rsidR="004D457C">
        <w:rPr>
          <w:rStyle w:val="Kommentarzeichen"/>
          <w:i w:val="0"/>
          <w:lang w:val="en-GB"/>
        </w:rPr>
        <w:commentReference w:id="2"/>
      </w:r>
      <w:commentRangeEnd w:id="1"/>
      <w:r w:rsidR="00D00224">
        <w:rPr>
          <w:rStyle w:val="Kommentarzeichen"/>
          <w:i w:val="0"/>
          <w:lang w:val="en-GB"/>
        </w:rPr>
        <w:commentReference w:id="1"/>
      </w:r>
      <w:r w:rsidR="004D457C">
        <w:rPr>
          <w:color w:val="000000" w:themeColor="text1"/>
          <w:lang w:val="en-GB"/>
        </w:rPr>
        <w:t>with respect to</w:t>
      </w:r>
      <w:r w:rsidR="004D457C"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r w:rsidR="00630905">
        <w:rPr>
          <w:lang w:val="en-GB"/>
        </w:rPr>
        <w:t xml:space="preserve"> is outlined</w:t>
      </w:r>
      <w:r w:rsidR="00E47713" w:rsidRPr="008B65C5">
        <w:rPr>
          <w:lang w:val="en-GB"/>
        </w:rPr>
        <w:t>.</w:t>
      </w:r>
    </w:p>
    <w:p w14:paraId="732ACFAF"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4C6E6CC7" w14:textId="77777777" w:rsidR="0098414F" w:rsidRPr="008B65C5" w:rsidRDefault="00241FF5" w:rsidP="004B1B4D">
      <w:pPr>
        <w:pStyle w:val="PRec-Heading1"/>
      </w:pPr>
      <w:r w:rsidRPr="008B65C5">
        <w:t>Introduction</w:t>
      </w:r>
    </w:p>
    <w:p w14:paraId="434FE00A" w14:textId="77777777"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r w:rsidR="00DE2B11">
        <w:t xml:space="preserve">as digital field instruments </w:t>
      </w:r>
      <w:r w:rsidRPr="008B65C5">
        <w:t>are also increasingly</w:t>
      </w:r>
      <w:r w:rsidRPr="00353AEE">
        <w:t xml:space="preserve"> applied for professional use and scientific purposes to solve computational tasks in outdoor- and field study environments</w:t>
      </w:r>
      <w:r w:rsidR="00DE2B11">
        <w:t xml:space="preserve"> </w:t>
      </w:r>
      <w:r w:rsidR="005C6DB3">
        <w:t>(</w:t>
      </w:r>
      <w:r w:rsidR="00CA5711">
        <w:t>Fig. 1</w:t>
      </w:r>
      <w:r w:rsidR="005C6DB3">
        <w:t>).</w:t>
      </w:r>
    </w:p>
    <w:p w14:paraId="6A52BFFD"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3AC69A96" w14:textId="77777777" w:rsidTr="000C42D5">
        <w:trPr>
          <w:jc w:val="center"/>
        </w:trPr>
        <w:tc>
          <w:tcPr>
            <w:tcW w:w="0" w:type="auto"/>
            <w:shd w:val="clear" w:color="auto" w:fill="auto"/>
            <w:tcMar>
              <w:left w:w="0" w:type="dxa"/>
              <w:right w:w="0" w:type="dxa"/>
            </w:tcMar>
            <w:vAlign w:val="center"/>
          </w:tcPr>
          <w:p w14:paraId="039C3D62" w14:textId="77777777" w:rsidR="000C42D5" w:rsidRPr="00353AEE" w:rsidRDefault="000C42D5" w:rsidP="004B1B4D">
            <w:pPr>
              <w:rPr>
                <w:color w:val="000000"/>
                <w:szCs w:val="16"/>
              </w:rPr>
            </w:pPr>
            <w:r w:rsidRPr="00E21FB0">
              <w:rPr>
                <w:noProof/>
                <w:lang w:val="de-DE" w:eastAsia="de-DE"/>
              </w:rPr>
              <w:lastRenderedPageBreak/>
              <w:drawing>
                <wp:inline distT="0" distB="0" distL="0" distR="0" wp14:anchorId="6A145F1F" wp14:editId="2A922744">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1BEB7E5E" w14:textId="77777777" w:rsidR="000C42D5" w:rsidRPr="00353AEE" w:rsidRDefault="000C42D5" w:rsidP="004B1B4D">
            <w:pPr>
              <w:rPr>
                <w:noProof/>
              </w:rPr>
            </w:pPr>
          </w:p>
        </w:tc>
        <w:tc>
          <w:tcPr>
            <w:tcW w:w="0" w:type="auto"/>
            <w:shd w:val="clear" w:color="auto" w:fill="auto"/>
            <w:tcMar>
              <w:left w:w="0" w:type="dxa"/>
              <w:right w:w="0" w:type="dxa"/>
            </w:tcMar>
            <w:vAlign w:val="center"/>
          </w:tcPr>
          <w:p w14:paraId="345BA49B" w14:textId="77777777" w:rsidR="000C42D5" w:rsidRPr="00353AEE" w:rsidRDefault="000C42D5" w:rsidP="004B1B4D">
            <w:pPr>
              <w:keepNext/>
            </w:pPr>
            <w:r w:rsidRPr="00E21FB0">
              <w:rPr>
                <w:noProof/>
                <w:lang w:val="de-DE" w:eastAsia="de-DE"/>
              </w:rPr>
              <w:drawing>
                <wp:inline distT="0" distB="0" distL="0" distR="0" wp14:anchorId="43F930F9" wp14:editId="49D88F0E">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702542E2" w14:textId="77777777" w:rsidR="0098414F" w:rsidRPr="00353AEE" w:rsidRDefault="00E7729B" w:rsidP="004B1B4D">
      <w:pPr>
        <w:pStyle w:val="PRec-Figures"/>
        <w:rPr>
          <w:lang w:eastAsia="en-GB"/>
        </w:rPr>
      </w:pPr>
      <w:bookmarkStart w:id="3" w:name="_Ref512858866"/>
      <w:bookmarkStart w:id="4" w:name="_Hlk512497424"/>
      <w:r w:rsidRPr="00353AEE">
        <w:t>Fig.</w:t>
      </w:r>
      <w:bookmarkEnd w:id="3"/>
      <w:r w:rsidR="00CA5711">
        <w:t> 1</w:t>
      </w:r>
      <w:r w:rsidR="00423F74" w:rsidRPr="00353AEE">
        <w:rPr>
          <w:lang w:eastAsia="en-GB"/>
        </w:rPr>
        <w:t xml:space="preserve"> Illustrative examples for geological interpretation (a) and hydrological annotation (b).</w:t>
      </w:r>
      <w:bookmarkEnd w:id="4"/>
    </w:p>
    <w:p w14:paraId="6083C280" w14:textId="77777777" w:rsidR="00517AA2" w:rsidRDefault="00517AA2" w:rsidP="00517AA2">
      <w:pPr>
        <w:pStyle w:val="PRec-MainText"/>
      </w:pPr>
      <w:r>
        <w:t>Th</w:t>
      </w:r>
      <w:r w:rsidR="00DE2B11">
        <w:t xml:space="preserve">e authors are focussed on </w:t>
      </w:r>
      <w:r w:rsidR="00263718">
        <w:t>mobile device</w:t>
      </w:r>
      <w:r w:rsidR="00DE2B11">
        <w:t xml:space="preserve"> applications</w:t>
      </w:r>
      <w:r w:rsidR="00263718">
        <w:t xml:space="preserve"> (i.e. tablets and smartphones),</w:t>
      </w:r>
      <w:r w:rsidR="00DE2B11">
        <w:t xml:space="preserve"> which try to register </w:t>
      </w:r>
      <w:r w:rsidR="00263718">
        <w:t>inbuilt</w:t>
      </w:r>
      <w:r w:rsidR="00DE2B11">
        <w:t xml:space="preserve"> camera images with previously captured 3D object data in order to </w:t>
      </w:r>
      <w:r w:rsidR="00263718">
        <w:t>annotate topographic surfaces with landmarks or semantic features (e.g. waterlines, geological boundaries)</w:t>
      </w:r>
      <w:r w:rsidR="00DE2B11">
        <w:t xml:space="preserve">. </w:t>
      </w:r>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r w:rsidRPr="00517AA2">
        <w:t xml:space="preserve"> </w:t>
      </w:r>
      <w:r w:rsidRPr="00353AEE">
        <w:t xml:space="preserve">Furthermore, crowdsourced data and Volunteered Geographic Information (VGI) contribute to the geoscience data inventory, being acquired by citizen scientists. </w:t>
      </w:r>
    </w:p>
    <w:p w14:paraId="39C97FA4" w14:textId="77777777"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023299F0" w14:textId="77777777" w:rsidR="00353AEE" w:rsidRPr="00353AEE" w:rsidRDefault="00BC326D" w:rsidP="004B1B4D">
      <w:pPr>
        <w:pStyle w:val="PRec-Tabletitle"/>
      </w:pPr>
      <w:bookmarkStart w:id="5" w:name="_Ref513112993"/>
      <w:bookmarkStart w:id="6" w:name="_Ref513112978"/>
      <w:r w:rsidRPr="00353AEE">
        <w:t>Table</w:t>
      </w:r>
      <w:bookmarkEnd w:id="5"/>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110A8673" w14:textId="77777777" w:rsidTr="008A1832">
        <w:tc>
          <w:tcPr>
            <w:tcW w:w="3638" w:type="dxa"/>
            <w:tcBorders>
              <w:top w:val="single" w:sz="4" w:space="0" w:color="auto"/>
              <w:bottom w:val="single" w:sz="4" w:space="0" w:color="auto"/>
            </w:tcBorders>
          </w:tcPr>
          <w:p w14:paraId="6A483A1E"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6FEA7800" w14:textId="77777777" w:rsidR="00353AEE" w:rsidRPr="008A1832" w:rsidRDefault="00BC326D" w:rsidP="004B1B4D">
            <w:pPr>
              <w:jc w:val="center"/>
              <w:rPr>
                <w:sz w:val="18"/>
              </w:rPr>
            </w:pPr>
            <w:r w:rsidRPr="008A1832">
              <w:rPr>
                <w:sz w:val="18"/>
              </w:rPr>
              <w:t>Challenges</w:t>
            </w:r>
          </w:p>
        </w:tc>
      </w:tr>
      <w:tr w:rsidR="00BC326D" w:rsidRPr="008A1832" w14:paraId="708346A8" w14:textId="77777777" w:rsidTr="008A1832">
        <w:tc>
          <w:tcPr>
            <w:tcW w:w="3638" w:type="dxa"/>
            <w:tcBorders>
              <w:top w:val="single" w:sz="4" w:space="0" w:color="auto"/>
              <w:bottom w:val="single" w:sz="4" w:space="0" w:color="auto"/>
            </w:tcBorders>
          </w:tcPr>
          <w:p w14:paraId="5BD4935C" w14:textId="77777777" w:rsidR="00353AEE" w:rsidRPr="008A1832" w:rsidRDefault="00BC326D" w:rsidP="004B1B4D">
            <w:pPr>
              <w:pStyle w:val="Listenabsatz"/>
              <w:numPr>
                <w:ilvl w:val="0"/>
                <w:numId w:val="26"/>
              </w:numPr>
              <w:rPr>
                <w:sz w:val="18"/>
              </w:rPr>
            </w:pPr>
            <w:r w:rsidRPr="008A1832">
              <w:rPr>
                <w:sz w:val="18"/>
              </w:rPr>
              <w:t>mobility of smartphones/ tablets</w:t>
            </w:r>
          </w:p>
          <w:p w14:paraId="0526295C"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240D6858"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3168BB1B"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19DECB0F"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1320C68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6B6D1F34"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5452F8E3"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0E2304FE"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773A98AF" w14:textId="77777777" w:rsidR="006F282A" w:rsidRPr="00353AEE" w:rsidRDefault="006F282A" w:rsidP="004B1B4D">
      <w:pPr>
        <w:pStyle w:val="PRec-MainText"/>
      </w:pPr>
    </w:p>
    <w:p w14:paraId="1E0062F1" w14:textId="77777777" w:rsidR="00077C3E" w:rsidRDefault="000E681F">
      <w:pPr>
        <w:pStyle w:val="PRec-MainText"/>
      </w:pPr>
      <w:r w:rsidRPr="000E681F">
        <w:t xml:space="preserve">Beside various advantages, the mentioned challenges must be considered and treated correctly to </w:t>
      </w:r>
      <w:r w:rsidR="00D04F20">
        <w:t>enhance</w:t>
      </w:r>
      <w:r w:rsidR="00847584">
        <w:t>, not to impede</w:t>
      </w:r>
      <w:r w:rsidRPr="000E681F">
        <w:t xml:space="preserve"> field-based measurements with the aid of mobile applications. </w:t>
      </w:r>
      <w:r w:rsidR="00931F84" w:rsidRPr="00D04F20">
        <w:t>In short, the authors provide a significant</w:t>
      </w:r>
      <w:r w:rsidR="004D457C">
        <w:t>ly</w:t>
      </w:r>
      <w:r w:rsidR="00931F84" w:rsidRPr="00D04F20">
        <w:t xml:space="preserve"> extended study of earlier published research (Kröhnert et al., 2017)</w:t>
      </w:r>
      <w:r w:rsidR="00D04F20">
        <w:t xml:space="preserve"> where t</w:t>
      </w:r>
      <w:r w:rsidR="00077C3E" w:rsidRPr="00353AEE">
        <w:t xml:space="preserve">he sections within this article adhere to the following structure: First, </w:t>
      </w:r>
      <w:r w:rsidR="00EB76D2" w:rsidRPr="00EB76D2">
        <w:t xml:space="preserve">two key applications </w:t>
      </w:r>
      <w:r w:rsidR="00EB76D2" w:rsidRPr="00353AEE">
        <w:t>within the domains of surface hydrology and (petroleum) geology</w:t>
      </w:r>
      <w:r w:rsidR="00EB76D2" w:rsidRPr="00EB76D2">
        <w:t xml:space="preserve"> are presented that adopt the</w:t>
      </w:r>
      <w:r w:rsidR="00EB76D2">
        <w:t xml:space="preserve"> subsequently</w:t>
      </w:r>
      <w:r w:rsidR="00EB76D2" w:rsidRPr="00EB76D2">
        <w:t xml:space="preserve"> outlined mobile device-implemented annotation technique in the field to provide a specific operational framework</w:t>
      </w:r>
      <w:r w:rsidR="00EB76D2">
        <w:t>.</w:t>
      </w:r>
      <w:r w:rsidR="0023797D">
        <w:t xml:space="preserve"> </w:t>
      </w:r>
      <w:r w:rsidR="00EB76D2" w:rsidRPr="00630905">
        <w:t xml:space="preserve">The application-driven topic introduction also improves </w:t>
      </w:r>
      <w:r w:rsidR="004D457C">
        <w:t xml:space="preserve">general </w:t>
      </w:r>
      <w:r w:rsidR="00EB76D2" w:rsidRPr="00630905">
        <w:t xml:space="preserve">understanding of the </w:t>
      </w:r>
      <w:r w:rsidR="00EB76D2">
        <w:t xml:space="preserve">further </w:t>
      </w:r>
      <w:r w:rsidR="00EB76D2" w:rsidRPr="00630905">
        <w:t xml:space="preserve">addressed challenges </w:t>
      </w:r>
      <w:r w:rsidR="00EB76D2" w:rsidRPr="00353AEE">
        <w:t>of mobile sensor positioning and orientation</w:t>
      </w:r>
      <w:r w:rsidR="00EB76D2" w:rsidRPr="00630905">
        <w:t xml:space="preserve"> and their interconnection</w:t>
      </w:r>
      <w:r w:rsidR="00950AD1" w:rsidRPr="00353AEE">
        <w:t xml:space="preserve"> when trying to register images with object data</w:t>
      </w:r>
      <w:r w:rsidR="00D6380C">
        <w:t xml:space="preserve">. </w:t>
      </w:r>
      <w:r w:rsidR="0023797D">
        <w:t>M</w:t>
      </w:r>
      <w:r w:rsidR="00077C3E" w:rsidRPr="00353AEE">
        <w:t xml:space="preserve">obile sensors </w:t>
      </w:r>
      <w:r w:rsidR="00BE464E">
        <w:t xml:space="preserve">are measured </w:t>
      </w:r>
      <w:r w:rsidR="00077C3E" w:rsidRPr="00353AEE">
        <w:t>and compar</w:t>
      </w:r>
      <w:r w:rsidR="00BE464E">
        <w:t xml:space="preserve">ed </w:t>
      </w:r>
      <w:r w:rsidR="00077C3E" w:rsidRPr="00353AEE">
        <w:t xml:space="preserve">to professional </w:t>
      </w:r>
      <w:r w:rsidR="00242A31" w:rsidRPr="00353AEE">
        <w:t>Inertial Measurement Unit (</w:t>
      </w:r>
      <w:r w:rsidR="00077C3E" w:rsidRPr="00353AEE">
        <w:t>IMU</w:t>
      </w:r>
      <w:r w:rsidR="00242A31" w:rsidRPr="00353AEE">
        <w:t>)</w:t>
      </w:r>
      <w:r w:rsidR="00077C3E" w:rsidRPr="00353AEE">
        <w:t xml:space="preserve"> reference data. </w:t>
      </w:r>
      <w:r w:rsidR="00EB76D2">
        <w:t>Beside this</w:t>
      </w:r>
      <w:r w:rsidR="00077C3E" w:rsidRPr="00353AEE">
        <w:t xml:space="preserve">, power consumption of such 3D surface data mobile </w:t>
      </w:r>
      <w:r w:rsidR="00077C3E" w:rsidRPr="00353AEE">
        <w:lastRenderedPageBreak/>
        <w:t xml:space="preserve">applications is </w:t>
      </w:r>
      <w:r w:rsidR="00BE464E">
        <w:t>measured</w:t>
      </w:r>
      <w:r w:rsidR="00541A5E">
        <w:t>,</w:t>
      </w:r>
      <w:r w:rsidR="00BE464E">
        <w:t xml:space="preserve"> and</w:t>
      </w:r>
      <w:r w:rsidR="00077C3E" w:rsidRPr="00353AEE">
        <w:t xml:space="preserve"> energy </w:t>
      </w:r>
      <w:r w:rsidR="00D6380C" w:rsidRPr="00353AEE">
        <w:t>efficien</w:t>
      </w:r>
      <w:r w:rsidR="00D6380C">
        <w:t>cy</w:t>
      </w:r>
      <w:r w:rsidR="00D6380C" w:rsidRPr="00353AEE">
        <w:t xml:space="preserve"> </w:t>
      </w:r>
      <w:r w:rsidR="00077C3E" w:rsidRPr="00353AEE">
        <w:t>control parameters</w:t>
      </w:r>
      <w:r w:rsidR="00BE464E">
        <w:t xml:space="preserve"> are derived</w:t>
      </w:r>
      <w:r w:rsidR="00077C3E" w:rsidRPr="00353AEE">
        <w:t xml:space="preserve">. </w:t>
      </w:r>
      <w:r w:rsidR="00BE464E">
        <w:t>T</w:t>
      </w:r>
      <w:r w:rsidR="00077C3E" w:rsidRPr="00353AEE">
        <w:t xml:space="preserve">he article </w:t>
      </w:r>
      <w:r w:rsidR="00BE464E">
        <w:t xml:space="preserve">closes </w:t>
      </w:r>
      <w:r w:rsidR="00077C3E" w:rsidRPr="00353AEE">
        <w:t>with some concluding remarks and discussions for future developments in this research trajectory.</w:t>
      </w:r>
    </w:p>
    <w:p w14:paraId="0FE08AA6" w14:textId="77777777" w:rsidR="001D68B6" w:rsidRDefault="001D68B6" w:rsidP="001D68B6">
      <w:pPr>
        <w:pStyle w:val="PRec-Heading1"/>
      </w:pPr>
      <w:r w:rsidRPr="00353AEE">
        <w:t>Applications and Requirements</w:t>
      </w:r>
    </w:p>
    <w:p w14:paraId="3433C6A4" w14:textId="77777777" w:rsidR="00AB1056" w:rsidRDefault="00A438F9" w:rsidP="00A438F9">
      <w:pPr>
        <w:pStyle w:val="PRec-MainText"/>
      </w:pPr>
      <w:ins w:id="7" w:author="ms699852" w:date="2018-05-25T11:15:00Z">
        <w:r>
          <w:t xml:space="preserve">Use cases and application scenarios within the geosciences </w:t>
        </w:r>
      </w:ins>
      <w:ins w:id="8" w:author="ms699852" w:date="2018-05-25T11:16:00Z">
        <w:r>
          <w:t>emerged</w:t>
        </w:r>
      </w:ins>
      <w:ins w:id="9" w:author="ms699852" w:date="2018-05-25T11:15:00Z">
        <w:r>
          <w:t xml:space="preserve"> recently for mobile </w:t>
        </w:r>
      </w:ins>
      <w:ins w:id="10" w:author="ms699852" w:date="2018-05-25T11:16:00Z">
        <w:r>
          <w:t>technology</w:t>
        </w:r>
      </w:ins>
      <w:ins w:id="11" w:author="ms699852" w:date="2018-05-25T11:15:00Z">
        <w:r>
          <w:t xml:space="preserve"> due to the increasing usability of mobile devices for field studies. In the following, two key </w:t>
        </w:r>
      </w:ins>
      <w:ins w:id="12" w:author="ms699852" w:date="2018-05-25T11:16:00Z">
        <w:r w:rsidR="009E552A">
          <w:t xml:space="preserve">applications, available for Android systems, </w:t>
        </w:r>
      </w:ins>
      <w:ins w:id="13" w:author="ms699852" w:date="2018-05-25T11:15:00Z">
        <w:r w:rsidR="009E552A">
          <w:t xml:space="preserve">are </w:t>
        </w:r>
      </w:ins>
      <w:ins w:id="14" w:author="ms699852" w:date="2018-05-25T11:43:00Z">
        <w:r w:rsidR="009E552A">
          <w:t>introduced</w:t>
        </w:r>
      </w:ins>
      <w:ins w:id="15" w:author="ms699852" w:date="2018-05-25T11:15:00Z">
        <w:r w:rsidR="009E552A">
          <w:t xml:space="preserve">. </w:t>
        </w:r>
      </w:ins>
      <w:ins w:id="16" w:author="ms699852" w:date="2018-05-25T11:38:00Z">
        <w:r w:rsidR="009E552A">
          <w:t xml:space="preserve">First, a versatile tool for </w:t>
        </w:r>
      </w:ins>
      <w:ins w:id="17" w:author="ms699852" w:date="2018-05-25T11:39:00Z">
        <w:r w:rsidR="009E552A">
          <w:t xml:space="preserve">camera-based water level gauging </w:t>
        </w:r>
      </w:ins>
      <w:ins w:id="18" w:author="ms699852" w:date="2018-05-25T11:40:00Z">
        <w:r w:rsidR="009E552A">
          <w:t xml:space="preserve">is presented </w:t>
        </w:r>
      </w:ins>
      <w:ins w:id="19" w:author="ms699852" w:date="2018-05-25T11:39:00Z">
        <w:r w:rsidR="009E552A">
          <w:t xml:space="preserve">which aims for the densification of hydrological networks in case of flood events. Furthermore, tools for </w:t>
        </w:r>
      </w:ins>
      <w:ins w:id="20" w:author="ms699852" w:date="2018-05-25T11:43:00Z">
        <w:r w:rsidR="009E552A">
          <w:t xml:space="preserve">the </w:t>
        </w:r>
      </w:ins>
      <w:ins w:id="21" w:author="ms699852" w:date="2018-05-25T11:16:00Z">
        <w:r>
          <w:t>geological inter</w:t>
        </w:r>
        <w:r w:rsidR="009E552A">
          <w:t>pr</w:t>
        </w:r>
        <w:r>
          <w:t>e</w:t>
        </w:r>
      </w:ins>
      <w:ins w:id="22" w:author="ms699852" w:date="2018-05-25T11:40:00Z">
        <w:r w:rsidR="009E552A">
          <w:t>t</w:t>
        </w:r>
      </w:ins>
      <w:ins w:id="23" w:author="ms699852" w:date="2018-05-25T11:16:00Z">
        <w:r>
          <w:t>ation of sedimentary features in</w:t>
        </w:r>
      </w:ins>
      <w:ins w:id="24" w:author="ms699852" w:date="2018-05-25T11:40:00Z">
        <w:r w:rsidR="009E552A">
          <w:t xml:space="preserve"> petroleum </w:t>
        </w:r>
      </w:ins>
      <w:ins w:id="25" w:author="ms699852" w:date="2018-05-25T11:16:00Z">
        <w:r>
          <w:t>field geology</w:t>
        </w:r>
      </w:ins>
      <w:ins w:id="26" w:author="ms699852" w:date="2018-05-25T11:40:00Z">
        <w:r w:rsidR="009E552A">
          <w:t xml:space="preserve"> are </w:t>
        </w:r>
      </w:ins>
      <w:ins w:id="27" w:author="ms699852" w:date="2018-05-25T11:41:00Z">
        <w:r w:rsidR="009E552A">
          <w:t>explained</w:t>
        </w:r>
      </w:ins>
      <w:ins w:id="28" w:author="ms699852" w:date="2018-05-25T11:13:00Z">
        <w:r>
          <w:t>.</w:t>
        </w:r>
      </w:ins>
      <w:ins w:id="29" w:author="ms699852" w:date="2018-05-25T11:41:00Z">
        <w:r w:rsidR="009E552A">
          <w:t xml:space="preserve"> </w:t>
        </w:r>
      </w:ins>
      <w:ins w:id="30" w:author="ms699852" w:date="2018-05-25T11:43:00Z">
        <w:r w:rsidR="009E552A">
          <w:t>In core, b</w:t>
        </w:r>
      </w:ins>
      <w:ins w:id="31" w:author="ms699852" w:date="2018-05-25T11:41:00Z">
        <w:r w:rsidR="009E552A">
          <w:t xml:space="preserve">oth </w:t>
        </w:r>
      </w:ins>
      <w:ins w:id="32" w:author="ms699852" w:date="2018-05-25T11:43:00Z">
        <w:r w:rsidR="009E552A">
          <w:t>applications</w:t>
        </w:r>
      </w:ins>
      <w:ins w:id="33" w:author="ms699852" w:date="2018-05-25T11:41:00Z">
        <w:r w:rsidR="009E552A">
          <w:t xml:space="preserve"> </w:t>
        </w:r>
      </w:ins>
      <w:ins w:id="34" w:author="ms699852" w:date="2018-05-25T11:42:00Z">
        <w:r w:rsidR="009E552A">
          <w:t xml:space="preserve">need to register 2D images with 3D base data </w:t>
        </w:r>
      </w:ins>
      <w:ins w:id="35" w:author="ms699852" w:date="2018-05-25T11:41:00Z">
        <w:r w:rsidR="009E552A">
          <w:t xml:space="preserve">and point out </w:t>
        </w:r>
      </w:ins>
      <w:ins w:id="36" w:author="ms699852" w:date="2018-05-25T11:45:00Z">
        <w:r w:rsidR="009E552A">
          <w:t xml:space="preserve">some </w:t>
        </w:r>
      </w:ins>
      <w:ins w:id="37" w:author="ms699852" w:date="2018-05-25T11:41:00Z">
        <w:r w:rsidR="009E552A">
          <w:t xml:space="preserve">issues for this purpose, e.g. </w:t>
        </w:r>
      </w:ins>
      <w:ins w:id="38" w:author="ms699852" w:date="2018-05-25T11:42:00Z">
        <w:r w:rsidR="009E552A">
          <w:t>pose estimation</w:t>
        </w:r>
      </w:ins>
      <w:ins w:id="39" w:author="ms699852" w:date="2018-05-25T11:46:00Z">
        <w:r w:rsidR="009E552A">
          <w:t xml:space="preserve"> using mobile sensors</w:t>
        </w:r>
      </w:ins>
      <w:ins w:id="40" w:author="ms699852" w:date="2018-05-25T11:42:00Z">
        <w:r w:rsidR="009E552A">
          <w:t>.</w:t>
        </w:r>
      </w:ins>
    </w:p>
    <w:p w14:paraId="41584E3B" w14:textId="77777777" w:rsidR="001D68B6" w:rsidRPr="00353AEE" w:rsidRDefault="001D68B6" w:rsidP="001D68B6">
      <w:pPr>
        <w:pStyle w:val="PRec-Heading2"/>
      </w:pPr>
      <w:r w:rsidRPr="00353AEE">
        <w:t>Derivation of hydrological parameters: Water level gauging</w:t>
      </w:r>
    </w:p>
    <w:p w14:paraId="73BE004D" w14:textId="77777777" w:rsidR="001D68B6" w:rsidRPr="00353AEE" w:rsidRDefault="001D68B6" w:rsidP="001D68B6">
      <w:pPr>
        <w:pStyle w:val="PRec-MainText"/>
      </w:pPr>
      <w:r w:rsidRPr="00353AEE">
        <w:t xml:space="preserve">The past decade is characterized by a continued increase of globally devastating flash floods after heavy rainfalls.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14:paraId="5B1E8621" w14:textId="77777777"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w:t>
      </w:r>
      <w:r w:rsidR="000E681F" w:rsidRPr="000E681F">
        <w:rPr>
          <w:i/>
          <w:color w:val="000000" w:themeColor="text1"/>
        </w:rPr>
        <w:t>Open Water Levels</w:t>
      </w:r>
      <w:r w:rsidR="00E90371">
        <w:rPr>
          <w:color w:val="000000" w:themeColor="text1"/>
        </w:rPr>
        <w:t xml:space="preserve"> (</w:t>
      </w:r>
      <w:r w:rsidRPr="006A743D">
        <w:rPr>
          <w:color w:val="000000" w:themeColor="text1"/>
        </w:rPr>
        <w:t>OWL</w:t>
      </w:r>
      <w:r w:rsidR="00E90371">
        <w:rPr>
          <w:color w:val="000000" w:themeColor="text1"/>
        </w:rPr>
        <w:t>)</w:t>
      </w:r>
      <w:r w:rsidRPr="006A743D">
        <w:rPr>
          <w:color w:val="000000" w:themeColor="text1"/>
        </w:rPr>
        <w:t xml:space="preserve"> is </w:t>
      </w:r>
      <w:r w:rsidR="005E39D0">
        <w:rPr>
          <w:color w:val="000000" w:themeColor="text1"/>
        </w:rPr>
        <w:t xml:space="preserve">provided for </w:t>
      </w:r>
      <w:r w:rsidR="00C475F1">
        <w:rPr>
          <w:color w:val="000000" w:themeColor="text1"/>
        </w:rPr>
        <w:t xml:space="preserve">engaged </w:t>
      </w:r>
      <w:r w:rsidR="005E39D0">
        <w:rPr>
          <w:color w:val="000000" w:themeColor="text1"/>
        </w:rPr>
        <w:t>citizen scientists</w:t>
      </w:r>
      <w:r w:rsidRPr="006A743D">
        <w:rPr>
          <w:color w:val="000000" w:themeColor="text1"/>
        </w:rPr>
        <w:t xml:space="preserve">,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in a nutshell, short, handheld </w:t>
      </w:r>
      <w:r w:rsidR="00931F84">
        <w:rPr>
          <w:color w:val="000000" w:themeColor="text1"/>
        </w:rPr>
        <w:t xml:space="preserve">captured </w:t>
      </w:r>
      <w:r w:rsidRPr="006A743D">
        <w:rPr>
          <w:color w:val="000000" w:themeColor="text1"/>
        </w:rPr>
        <w:t>time-lapse image sequences</w:t>
      </w:r>
      <w:r w:rsidR="00931F84">
        <w:rPr>
          <w:color w:val="000000" w:themeColor="text1"/>
        </w:rPr>
        <w:t xml:space="preserve"> are used to process the</w:t>
      </w:r>
      <w:r w:rsidRPr="006A743D">
        <w:rPr>
          <w:color w:val="000000" w:themeColor="text1"/>
        </w:rPr>
        <w:t xml:space="preserve"> water line </w:t>
      </w:r>
      <w:r w:rsidR="00931F84">
        <w:rPr>
          <w:color w:val="000000" w:themeColor="text1"/>
        </w:rPr>
        <w:t xml:space="preserve">directly </w:t>
      </w:r>
      <w:r w:rsidRPr="006A743D">
        <w:rPr>
          <w:color w:val="000000" w:themeColor="text1"/>
        </w:rPr>
        <w:t>on the</w:t>
      </w:r>
      <w:r w:rsidR="00931F84">
        <w:rPr>
          <w:color w:val="000000" w:themeColor="text1"/>
        </w:rPr>
        <w:t xml:space="preserve"> smartphone</w:t>
      </w:r>
      <w:r w:rsidRPr="006A743D">
        <w:rPr>
          <w:color w:val="000000" w:themeColor="text1"/>
        </w:rPr>
        <w:t xml:space="preserve"> </w:t>
      </w:r>
      <w:r w:rsidRPr="007E4598">
        <w:rPr>
          <w:noProof/>
          <w:color w:val="000000" w:themeColor="text1"/>
        </w:rPr>
        <w:t>(Kröhnert &amp; Meichsner, 2017)</w:t>
      </w:r>
      <w:r w:rsidRPr="006A743D">
        <w:rPr>
          <w:color w:val="000000" w:themeColor="text1"/>
        </w:rPr>
        <w:t xml:space="preserve"> </w:t>
      </w:r>
      <w:r w:rsidR="00931F84">
        <w:rPr>
          <w:color w:val="000000" w:themeColor="text1"/>
        </w:rPr>
        <w:t>that is</w:t>
      </w:r>
      <w:r w:rsidR="00931F84" w:rsidRPr="006A743D">
        <w:rPr>
          <w:color w:val="000000" w:themeColor="text1"/>
        </w:rPr>
        <w:t xml:space="preserve"> </w:t>
      </w:r>
      <w:r w:rsidRPr="006A743D">
        <w:rPr>
          <w:color w:val="000000" w:themeColor="text1"/>
        </w:rPr>
        <w:t xml:space="preserve">subsequently registered </w:t>
      </w:r>
      <w:r w:rsidR="00C475F1">
        <w:rPr>
          <w:color w:val="000000" w:themeColor="text1"/>
        </w:rPr>
        <w:t xml:space="preserve">online </w:t>
      </w:r>
      <w:r w:rsidRPr="006A743D">
        <w:rPr>
          <w:color w:val="000000" w:themeColor="text1"/>
        </w:rPr>
        <w:t xml:space="preserve">with </w:t>
      </w:r>
      <w:r>
        <w:rPr>
          <w:color w:val="000000" w:themeColor="text1"/>
        </w:rPr>
        <w:t>existing</w:t>
      </w:r>
      <w:r w:rsidRPr="006A743D">
        <w:rPr>
          <w:color w:val="000000" w:themeColor="text1"/>
        </w:rPr>
        <w:t xml:space="preserve"> 3D object data to obtain the corresponding height values, i.e. water levels</w:t>
      </w:r>
      <w:r w:rsidR="00DC6BB1">
        <w:rPr>
          <w:color w:val="000000" w:themeColor="text1"/>
        </w:rPr>
        <w:t xml:space="preserve"> (Kröhnert &amp; Eltner, 2018)</w:t>
      </w:r>
      <w:r w:rsidRPr="006A743D">
        <w:rPr>
          <w:color w:val="000000" w:themeColor="text1"/>
        </w:rPr>
        <w:t>.</w:t>
      </w:r>
      <w:r w:rsidR="00C475F1">
        <w:rPr>
          <w:color w:val="000000" w:themeColor="text1"/>
        </w:rPr>
        <w:t xml:space="preserve"> Fig. 2 shows the architecture of this client-server concept.</w:t>
      </w:r>
    </w:p>
    <w:p w14:paraId="3D0C7914" w14:textId="77777777" w:rsidR="001D68B6" w:rsidRDefault="00E90371" w:rsidP="001D68B6">
      <w:pPr>
        <w:pStyle w:val="PRec-MainText"/>
      </w:pPr>
      <w:r>
        <w:rPr>
          <w:color w:val="000000" w:themeColor="text1"/>
        </w:rPr>
        <w:t>Thus</w:t>
      </w:r>
      <w:r w:rsidR="001D68B6" w:rsidRPr="00300AC2">
        <w:rPr>
          <w:color w:val="000000" w:themeColor="text1"/>
        </w:rPr>
        <w:t xml:space="preserve">, </w:t>
      </w:r>
      <w:r>
        <w:rPr>
          <w:color w:val="000000" w:themeColor="text1"/>
        </w:rPr>
        <w:t xml:space="preserve">knowledge about the camera pose and orientation, i.e. the cameras’ extrinsics, </w:t>
      </w:r>
      <w:r w:rsidR="001D68B6" w:rsidRPr="00353AEE">
        <w:t xml:space="preserve">is a basic prerequisite for successful 3D annotation whereby </w:t>
      </w:r>
      <w:r w:rsidR="00963B6B">
        <w:t xml:space="preserve">studied </w:t>
      </w:r>
      <w:r w:rsidR="001D68B6" w:rsidRPr="00353AEE">
        <w:t xml:space="preserve">precision and stability is strongly correlated with </w:t>
      </w:r>
      <w:r>
        <w:t xml:space="preserve">the </w:t>
      </w:r>
      <w:r w:rsidR="001D68B6" w:rsidRPr="00353AEE">
        <w:t>measuring environment.</w:t>
      </w:r>
      <w:r w:rsidR="00DC6BB1">
        <w:t xml:space="preserve"> </w:t>
      </w:r>
      <w:r w:rsidR="00963B6B">
        <w:t xml:space="preserve">Regarding the spatial area of application, </w:t>
      </w:r>
      <w:r w:rsidR="00931F84">
        <w:t>the</w:t>
      </w:r>
      <w:r w:rsidR="001D68B6" w:rsidRPr="00353AEE">
        <w:t xml:space="preserve"> availability of 3D representations captured close to rivers with focus on shore environment</w:t>
      </w:r>
      <w:r w:rsidR="00931F84">
        <w:t xml:space="preserve"> is still an issue</w:t>
      </w:r>
      <w:r w:rsidR="001D68B6" w:rsidRPr="00353AEE">
        <w:t>. However, first attempts from Google Street View</w:t>
      </w:r>
      <w:r w:rsidR="001D68B6">
        <w:t xml:space="preserve"> </w:t>
      </w:r>
      <w:r w:rsidR="001D68B6" w:rsidRPr="00353AEE">
        <w:t>to cover near shore environments by river cruises are published</w:t>
      </w:r>
      <w:r w:rsidR="001D68B6" w:rsidRPr="00353AEE">
        <w:rPr>
          <w:rStyle w:val="Funotenzeichen"/>
        </w:rPr>
        <w:footnoteReference w:id="2"/>
      </w:r>
      <w:r w:rsidR="001D68B6" w:rsidRPr="00353AEE">
        <w:t xml:space="preserve">. In the future, this option is expected to expand to other rivers on a global scale. Furthermore, some research projects deal with autonomous river crossing to acquire hydrological parameters as well as shore </w:t>
      </w:r>
      <w:r w:rsidR="001D68B6" w:rsidRPr="00353AEE">
        <w:lastRenderedPageBreak/>
        <w:t xml:space="preserve">land information in short timespans </w:t>
      </w:r>
      <w:r w:rsidR="001D68B6">
        <w:rPr>
          <w:noProof/>
        </w:rPr>
        <w:t>(Sardemann et al., 2018)</w:t>
      </w:r>
      <w:r w:rsidR="001D68B6" w:rsidRPr="00353AEE">
        <w:t xml:space="preserve">. </w:t>
      </w:r>
      <w:r w:rsidR="00C475F1">
        <w:t>In that way</w:t>
      </w:r>
      <w:r w:rsidR="001D68B6" w:rsidRPr="00353AEE">
        <w:t>,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r w:rsidR="00931F84">
        <w:t xml:space="preserve"> As a consequence, the scope of OWL, which is currently focussed on some urban medium-scale catchments in Dresden, Germany, can be expanded very fast. </w:t>
      </w:r>
    </w:p>
    <w:p w14:paraId="228DCCFC" w14:textId="77777777" w:rsidR="004D457C" w:rsidRDefault="004D457C">
      <w:pPr>
        <w:jc w:val="center"/>
      </w:pPr>
      <w:r>
        <w:rPr>
          <w:noProof/>
          <w:sz w:val="20"/>
          <w:lang w:val="de-DE" w:eastAsia="de-DE"/>
        </w:rPr>
        <w:drawing>
          <wp:inline distT="0" distB="0" distL="0" distR="0" wp14:anchorId="13F4FAAF" wp14:editId="3841C2F2">
            <wp:extent cx="4590000" cy="140317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_OWL.png"/>
                    <pic:cNvPicPr/>
                  </pic:nvPicPr>
                  <pic:blipFill>
                    <a:blip r:embed="rId15"/>
                    <a:stretch>
                      <a:fillRect/>
                    </a:stretch>
                  </pic:blipFill>
                  <pic:spPr>
                    <a:xfrm>
                      <a:off x="0" y="0"/>
                      <a:ext cx="4590000" cy="1403178"/>
                    </a:xfrm>
                    <a:prstGeom prst="rect">
                      <a:avLst/>
                    </a:prstGeom>
                  </pic:spPr>
                </pic:pic>
              </a:graphicData>
            </a:graphic>
          </wp:inline>
        </w:drawing>
      </w:r>
    </w:p>
    <w:p w14:paraId="34FD956C" w14:textId="77777777" w:rsidR="006C39BE" w:rsidRDefault="006C39BE" w:rsidP="006C39BE">
      <w:pPr>
        <w:pStyle w:val="Beschriftung"/>
      </w:pPr>
      <w:r w:rsidRPr="00353AEE">
        <w:t>Fig.</w:t>
      </w:r>
      <w:r>
        <w:t xml:space="preserve"> 2 </w:t>
      </w:r>
      <w:r>
        <w:rPr>
          <w:lang w:eastAsia="en-GB"/>
        </w:rPr>
        <w:t>Conception of (smartphone) camera-based water level determination using OWL.</w:t>
      </w:r>
    </w:p>
    <w:p w14:paraId="7F5A1AB6" w14:textId="77777777" w:rsidR="001D68B6" w:rsidRPr="00353AEE" w:rsidRDefault="001D68B6" w:rsidP="001D68B6">
      <w:pPr>
        <w:pStyle w:val="PRec-Heading2"/>
      </w:pPr>
      <w:r w:rsidRPr="00353AEE">
        <w:t>Field geology</w:t>
      </w:r>
    </w:p>
    <w:p w14:paraId="3EBFA716" w14:textId="77777777"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r>
        <w:rPr>
          <w:noProof/>
        </w:rPr>
        <w:t>Buckley et al., 2008; Buckley et al., 2010)</w:t>
      </w:r>
      <w:r w:rsidRPr="00353AEE">
        <w:t xml:space="preserve"> and SfM </w:t>
      </w:r>
      <w:r w:rsidRPr="007E4598">
        <w:rPr>
          <w:noProof/>
          <w:color w:val="000000" w:themeColor="text1"/>
        </w:rPr>
        <w:t>(</w:t>
      </w:r>
      <w:r w:rsidR="005E39D0">
        <w:rPr>
          <w:noProof/>
          <w:color w:val="000000" w:themeColor="text1"/>
        </w:rPr>
        <w:t xml:space="preserve">e.g.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w:t>
      </w:r>
      <w:r w:rsidR="005E39D0">
        <w:rPr>
          <w:noProof/>
          <w:color w:val="000000" w:themeColor="text1"/>
        </w:rPr>
        <w:t xml:space="preserve">e.g. </w:t>
      </w:r>
      <w:r>
        <w:rPr>
          <w:noProof/>
          <w:color w:val="000000" w:themeColor="text1"/>
        </w:rPr>
        <w:t>Dewez et al.</w:t>
      </w:r>
      <w:r w:rsidRPr="007E4598">
        <w:rPr>
          <w:noProof/>
          <w:color w:val="000000" w:themeColor="text1"/>
        </w:rPr>
        <w:t>, 2015)</w:t>
      </w:r>
      <w:r w:rsidRPr="006A743D">
        <w:rPr>
          <w:color w:val="000000" w:themeColor="text1"/>
        </w:rPr>
        <w:t xml:space="preserve"> to generate</w:t>
      </w:r>
      <w:r w:rsidRPr="00353AEE">
        <w:t xml:space="preserve"> digital surface representations</w:t>
      </w:r>
    </w:p>
    <w:p w14:paraId="5979D148" w14:textId="77777777" w:rsidR="008E218A" w:rsidRDefault="001D68B6">
      <w:pPr>
        <w:pStyle w:val="PRec-MainText"/>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Kehl et al.</w:t>
      </w:r>
      <w:r w:rsidR="005E39D0">
        <w:rPr>
          <w:noProof/>
        </w:rPr>
        <w:t xml:space="preserve">, </w:t>
      </w:r>
      <w:r>
        <w:rPr>
          <w:noProof/>
        </w:rPr>
        <w:t xml:space="preserve">2018 </w:t>
      </w:r>
      <w:r w:rsidRPr="00353AEE">
        <w:t>for further details).</w:t>
      </w:r>
    </w:p>
    <w:p w14:paraId="315E8C47" w14:textId="77777777"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r w:rsidR="00B60D81">
        <w:t xml:space="preserve">textured </w:t>
      </w:r>
      <w:r w:rsidRPr="00353AEE">
        <w:t>surface</w:t>
      </w:r>
      <w:r w:rsidR="00B60D81">
        <w:t>s</w:t>
      </w:r>
      <w:r w:rsidRPr="00353AEE">
        <w:t xml:space="preserve"> and the outcrop </w:t>
      </w:r>
      <w:r w:rsidR="00B60D81">
        <w:t>photos</w:t>
      </w:r>
      <w:r w:rsidR="00B60D81" w:rsidRPr="00353AEE">
        <w:t xml:space="preserve"> </w:t>
      </w:r>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14:paraId="13384076" w14:textId="77777777" w:rsidR="001D68B6" w:rsidRPr="00353AEE" w:rsidRDefault="001D68B6" w:rsidP="001D68B6">
      <w:pPr>
        <w:pStyle w:val="PRec-MainText"/>
      </w:pPr>
      <w:r w:rsidRPr="00353AEE">
        <w:lastRenderedPageBreak/>
        <w:t>Currently available systems that provide digital outcrop interpretation capabilities on mobile devices in 3D include</w:t>
      </w:r>
      <w:r w:rsidR="00DC6BB1">
        <w:t xml:space="preserve"> the</w:t>
      </w:r>
      <w:r>
        <w:t xml:space="preserve"> </w:t>
      </w:r>
      <w:r w:rsidR="000E681F" w:rsidRPr="000E681F">
        <w:rPr>
          <w:i/>
        </w:rPr>
        <w:t>Geological Registration and Interpretation Toolbox</w:t>
      </w:r>
      <w:r w:rsidR="00DC6BB1" w:rsidRPr="00DC6BB1">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Outcrop, developed by Centre Européen de Recherche et d'Enseignement des Géosciences de l'Environnement (CEREGE) at Aix-Marseille Université, is an app that is able to load and process var</w:t>
      </w:r>
      <w:r>
        <w:t>ious forms of numerical outcrops</w:t>
      </w:r>
      <w:r w:rsidRPr="00353AEE">
        <w:t>. Its major focus is the documentation of structural features (e.g. fault areas, fractures and rock deformations) on outcrops using line interpretations. Furthermore, it is possible to pin 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w:t>
      </w:r>
      <w:r w:rsidR="006C39BE">
        <w:t>3</w:t>
      </w:r>
      <w:r>
        <w:t>)</w:t>
      </w:r>
      <w:r w:rsidRPr="00353AEE">
        <w:t>.</w:t>
      </w:r>
    </w:p>
    <w:p w14:paraId="700D98F9" w14:textId="77777777" w:rsidR="001D68B6" w:rsidRPr="00353AEE" w:rsidRDefault="001D68B6" w:rsidP="001D68B6">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D68B6" w:rsidRPr="004B1B4D" w14:paraId="76618571" w14:textId="77777777" w:rsidTr="00AC3EA4">
        <w:trPr>
          <w:trHeight w:val="2438"/>
        </w:trPr>
        <w:tc>
          <w:tcPr>
            <w:tcW w:w="3527" w:type="dxa"/>
            <w:shd w:val="clear" w:color="auto" w:fill="auto"/>
            <w:tcMar>
              <w:left w:w="0" w:type="dxa"/>
              <w:right w:w="0" w:type="dxa"/>
            </w:tcMar>
            <w:vAlign w:val="center"/>
          </w:tcPr>
          <w:p w14:paraId="54B28BCE" w14:textId="77777777"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14:anchorId="4DE0A0AB" wp14:editId="3D80A965">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6"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60AA47B5" w14:textId="77777777"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7F8DDDD7" w14:textId="77777777"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14:anchorId="0BEF6967" wp14:editId="7AAB427F">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0848150" w14:textId="77777777" w:rsidR="001D68B6" w:rsidRPr="00D0760D" w:rsidRDefault="001D68B6" w:rsidP="00AC3EA4">
            <w:pPr>
              <w:keepNext/>
              <w:tabs>
                <w:tab w:val="left" w:pos="1134"/>
              </w:tabs>
              <w:jc w:val="center"/>
              <w:rPr>
                <w:sz w:val="16"/>
                <w:szCs w:val="16"/>
              </w:rPr>
            </w:pPr>
            <w:r w:rsidRPr="00D0760D">
              <w:rPr>
                <w:sz w:val="16"/>
                <w:szCs w:val="16"/>
              </w:rPr>
              <w:t>(b) Outcrop</w:t>
            </w:r>
          </w:p>
        </w:tc>
      </w:tr>
    </w:tbl>
    <w:p w14:paraId="164946C7" w14:textId="422F986A" w:rsidR="001D68B6" w:rsidRDefault="001D68B6" w:rsidP="001D68B6">
      <w:pPr>
        <w:pStyle w:val="Beschriftung"/>
      </w:pPr>
      <w:bookmarkStart w:id="41" w:name="_Ref513237238"/>
      <w:r w:rsidRPr="00353AEE">
        <w:t>Fig.</w:t>
      </w:r>
      <w:bookmarkEnd w:id="41"/>
      <w:r>
        <w:t> </w:t>
      </w:r>
      <w:r w:rsidR="006C39BE">
        <w:t xml:space="preserve">3 </w:t>
      </w:r>
      <w:r w:rsidRPr="00353AEE">
        <w:rPr>
          <w:lang w:eastAsia="en-GB"/>
        </w:rPr>
        <w:t>Visual comparison between two 3D mobile apps for DOM interpretation, namely GRIT (a) and Outcrop (b), with a model o</w:t>
      </w:r>
      <w:r>
        <w:rPr>
          <w:lang w:eastAsia="en-GB"/>
        </w:rPr>
        <w:t>f the Calvisson quarry</w:t>
      </w:r>
      <w:r w:rsidRPr="00353AEE">
        <w:rPr>
          <w:lang w:eastAsia="en-GB"/>
        </w:rPr>
        <w:t xml:space="preserve">. Images taken from </w:t>
      </w:r>
      <w:r>
        <w:rPr>
          <w:noProof/>
          <w:lang w:eastAsia="en-GB"/>
        </w:rPr>
        <w:t>Kehl (2017</w:t>
      </w:r>
      <w:ins w:id="42" w:author=" " w:date="2018-05-25T14:23:00Z">
        <w:r w:rsidR="00D90F75">
          <w:rPr>
            <w:noProof/>
            <w:lang w:eastAsia="en-GB"/>
          </w:rPr>
          <w:t>b</w:t>
        </w:r>
      </w:ins>
      <w:del w:id="43" w:author=" " w:date="2018-05-25T14:23:00Z">
        <w:r w:rsidDel="00D90F75">
          <w:rPr>
            <w:noProof/>
            <w:lang w:eastAsia="en-GB"/>
          </w:rPr>
          <w:delText>c</w:delText>
        </w:r>
      </w:del>
      <w:r>
        <w:rPr>
          <w:noProof/>
          <w:lang w:eastAsia="en-GB"/>
        </w:rPr>
        <w:t>)</w:t>
      </w:r>
      <w:r w:rsidRPr="00353AEE">
        <w:rPr>
          <w:lang w:eastAsia="en-GB"/>
        </w:rPr>
        <w:t>.</w:t>
      </w:r>
    </w:p>
    <w:p w14:paraId="142CEF93" w14:textId="77777777" w:rsidR="00EA640D" w:rsidRPr="00353AEE" w:rsidRDefault="0047705D" w:rsidP="004B1B4D">
      <w:pPr>
        <w:pStyle w:val="PRec-Heading1"/>
      </w:pPr>
      <w:r w:rsidRPr="00353AEE">
        <w:t>Algorithms</w:t>
      </w:r>
    </w:p>
    <w:p w14:paraId="1AEFA57C" w14:textId="77777777" w:rsidR="00423F74" w:rsidRPr="00353AEE" w:rsidRDefault="00B301E5" w:rsidP="004B1B4D">
      <w:pPr>
        <w:pStyle w:val="PRec-MainText"/>
      </w:pPr>
      <w:r w:rsidRPr="00353AEE">
        <w:t xml:space="preserve">This section demonstrates novel- as well as existing algorithms and methods on mobile devices that </w:t>
      </w:r>
      <w:r w:rsidR="008E218A">
        <w:t>support image-based field annotations</w:t>
      </w:r>
      <w:r w:rsidRPr="00353AEE">
        <w:t>.</w:t>
      </w:r>
      <w:r w:rsidR="008E218A">
        <w:t xml:space="preserve"> </w:t>
      </w:r>
      <w:r w:rsidR="00E06953">
        <w:t>F</w:t>
      </w:r>
      <w:r w:rsidR="008E218A">
        <w:t>irst</w:t>
      </w:r>
      <w:r w:rsidR="00E06953">
        <w:t>,</w:t>
      </w:r>
      <w:r w:rsidR="008E218A">
        <w:t xml:space="preserve"> the techniques necessary for image synthesis for different 3D base data</w:t>
      </w:r>
      <w:r w:rsidR="00E06953">
        <w:t xml:space="preserve"> are presented</w:t>
      </w:r>
      <w:r w:rsidR="008E218A">
        <w:t>. These image synthesis methods are important in the following image-to-geometry registration as set the limits on image quality, registration accuracy and the precision of 3D positions queried via 2D photo pixels.</w:t>
      </w:r>
    </w:p>
    <w:p w14:paraId="76AC39AB" w14:textId="77777777" w:rsidR="00BB25DE" w:rsidRPr="00353AEE" w:rsidRDefault="00E02E30" w:rsidP="004B1B4D">
      <w:pPr>
        <w:pStyle w:val="PRec-Heading2"/>
      </w:pPr>
      <w:r w:rsidRPr="00353AEE">
        <w:t>Mesh-based rendering</w:t>
      </w:r>
    </w:p>
    <w:p w14:paraId="482D5B18"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F0C78DF" w14:textId="77777777"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w:t>
      </w:r>
      <w:r w:rsidRPr="00353AEE">
        <w:lastRenderedPageBreak/>
        <w:t xml:space="preserve">(attributed) vertices and primitive sets (e.g. triangles, polygons) to the </w:t>
      </w:r>
      <w:r w:rsidR="003A4B6F">
        <w:t>g</w:t>
      </w:r>
      <w:r w:rsidR="003A4B6F" w:rsidRPr="00353AEE">
        <w:t>raphic</w:t>
      </w:r>
      <w:r w:rsidR="003A4B6F">
        <w:t>s</w:t>
      </w:r>
      <w:r w:rsidR="003A4B6F" w:rsidRPr="00353AEE">
        <w:t xml:space="preserve"> </w:t>
      </w:r>
      <w:r w:rsidR="003A4B6F">
        <w:t>p</w:t>
      </w:r>
      <w:r w:rsidR="003A4B6F" w:rsidRPr="00353AEE">
        <w:t xml:space="preserve">rocessing </w:t>
      </w:r>
      <w:r w:rsidR="003A4B6F">
        <w:t>u</w:t>
      </w:r>
      <w:r w:rsidR="003A4B6F" w:rsidRPr="00353AEE">
        <w:t xml:space="preserve">nit </w:t>
      </w:r>
      <w:r w:rsidR="00975ABA" w:rsidRPr="00353AEE">
        <w:t>(GPU).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6C85AB9F" w14:textId="77777777" w:rsidR="005F3C02" w:rsidRPr="00353AEE" w:rsidRDefault="005F3C02" w:rsidP="004B1B4D">
      <w:pPr>
        <w:pStyle w:val="PRec-Heading2"/>
      </w:pPr>
      <w:r w:rsidRPr="00353AEE">
        <w:t>A novel approach to mobile point-based rendering</w:t>
      </w:r>
    </w:p>
    <w:p w14:paraId="5F15DDD5" w14:textId="77777777" w:rsidR="005F3C02" w:rsidRPr="00353AEE" w:rsidRDefault="005F3C02" w:rsidP="004B1B4D">
      <w:pPr>
        <w:pStyle w:val="PRec-MainText"/>
      </w:pPr>
      <w:r w:rsidRPr="00353AEE">
        <w:t xml:space="preserve">In comparison to mesh-based rendering, </w:t>
      </w:r>
      <w:r w:rsidR="00015E93">
        <w:t xml:space="preserve">point projection </w:t>
      </w:r>
      <w:r w:rsidRPr="00353AEE">
        <w:t>seems to be a nice alternative</w:t>
      </w:r>
      <w:r w:rsidR="00F0659C">
        <w:t xml:space="preserve"> </w:t>
      </w:r>
      <w:r w:rsidR="00015E93">
        <w:t xml:space="preserve">in the category of </w:t>
      </w:r>
      <w:commentRangeStart w:id="44"/>
      <w:r w:rsidR="00683E69">
        <w:t>point</w:t>
      </w:r>
      <w:commentRangeEnd w:id="44"/>
      <w:r w:rsidR="007D5E39">
        <w:rPr>
          <w:rStyle w:val="Kommentarzeichen"/>
        </w:rPr>
        <w:commentReference w:id="44"/>
      </w:r>
      <w:r w:rsidR="00015E93">
        <w:t xml:space="preserve">-based rendering </w:t>
      </w:r>
      <w:r w:rsidR="00F0659C">
        <w:t xml:space="preserve">that saves </w:t>
      </w:r>
      <w:r w:rsidRPr="00353AEE">
        <w:t xml:space="preserve">computational resources. </w:t>
      </w:r>
      <w:r w:rsidR="00002A5B">
        <w:t>Here</w:t>
      </w:r>
      <w:r w:rsidRPr="00353AEE">
        <w:t xml:space="preserve">, object points </w:t>
      </w:r>
      <w:r w:rsidR="00E06953">
        <w:t xml:space="preserve">are simply projected </w:t>
      </w:r>
      <w:r w:rsidRPr="00353AEE">
        <w:t>onto an image plane using perspective projection, assuming a distortion-free ideal camera with centred principle point</w:t>
      </w:r>
      <w:r w:rsidR="00BA3ED8">
        <w:t xml:space="preserve"> (e.g</w:t>
      </w:r>
      <w:r w:rsidR="00BA3ED8" w:rsidRPr="00C475F1">
        <w:t xml:space="preserve">. </w:t>
      </w:r>
      <w:r w:rsidR="000E681F" w:rsidRPr="000E681F">
        <w:t>Meierhold, 2010</w:t>
      </w:r>
      <w:r w:rsidR="00BA3ED8" w:rsidRPr="00C475F1">
        <w:t>)</w:t>
      </w:r>
      <w:r w:rsidRPr="00C475F1">
        <w:t>.</w:t>
      </w:r>
      <w:r w:rsidR="005D18CB" w:rsidRPr="00353AEE">
        <w:t xml:space="preserve"> </w:t>
      </w:r>
      <w:r w:rsidRPr="00353AEE">
        <w:t xml:space="preserve">First, applying a six-parameter transformation transfers </w:t>
      </w:r>
      <w:r w:rsidR="008E218A">
        <w:t>3D</w:t>
      </w:r>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r w:rsidR="008E218A">
        <w:rPr>
          <w:szCs w:val="16"/>
        </w:rPr>
        <w:t>.</w:t>
      </w:r>
      <w:r w:rsidR="00710C0D">
        <w:t xml:space="preserve"> </w:t>
      </w:r>
      <w:r w:rsidR="008E218A">
        <w:t>This requires</w:t>
      </w:r>
      <w:r w:rsidR="008D7DEA">
        <w:t xml:space="preserve"> known extrinsic parameters</w:t>
      </w:r>
      <w:r w:rsidR="008E218A">
        <w:t>, which are</w:t>
      </w:r>
      <w:r w:rsidR="008D7DEA">
        <w:t xml:space="preserve"> obtained by </w:t>
      </w:r>
      <w:r w:rsidR="008E218A">
        <w:t xml:space="preserve">the </w:t>
      </w:r>
      <w:r w:rsidR="008D7DEA">
        <w:t xml:space="preserve">smartphones’ location- and orientation sensors system </w:t>
      </w:r>
      <w:r w:rsidRPr="00353AEE">
        <w:t>using</w:t>
      </w:r>
      <w:r w:rsidR="00852178" w:rsidRPr="00353AEE">
        <w:t xml:space="preserve"> equation (eq. 1</w:t>
      </w:r>
      <w:r w:rsidR="00CA5711">
        <w:t>)</w:t>
      </w:r>
      <w:r w:rsidR="00852178" w:rsidRPr="00353AEE">
        <w:t>.</w:t>
      </w:r>
      <w:r w:rsidR="008D7DEA">
        <w:t xml:space="preserve"> </w:t>
      </w:r>
    </w:p>
    <w:p w14:paraId="64EC23F2" w14:textId="77777777" w:rsidR="005F3C02" w:rsidRPr="00D0760D" w:rsidRDefault="005F3C02" w:rsidP="004B1B4D">
      <w:pPr>
        <w:pStyle w:val="PRec-MainText"/>
        <w:rPr>
          <w:sz w:val="16"/>
          <w:szCs w:val="16"/>
        </w:rPr>
      </w:pPr>
    </w:p>
    <w:p w14:paraId="522BE683" w14:textId="77777777" w:rsidR="005F3C02" w:rsidRPr="00D0760D" w:rsidRDefault="00D90F75"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79370322" w14:textId="77777777" w:rsidR="00AC65B5" w:rsidRPr="00D0760D" w:rsidRDefault="00F100F9" w:rsidP="004B1B4D">
      <w:pPr>
        <w:pStyle w:val="PRec-MainText"/>
        <w:jc w:val="right"/>
        <w:rPr>
          <w:sz w:val="16"/>
          <w:szCs w:val="16"/>
        </w:rPr>
      </w:pPr>
      <w:r w:rsidRPr="00D0760D">
        <w:rPr>
          <w:sz w:val="16"/>
          <w:szCs w:val="16"/>
        </w:rPr>
        <w:t>(1)</w:t>
      </w:r>
    </w:p>
    <w:p w14:paraId="4E801D7F" w14:textId="77777777"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23F86B94" w14:textId="77777777" w:rsidR="002B35FA" w:rsidRPr="00D0760D" w:rsidRDefault="002B35FA" w:rsidP="004B1B4D">
      <w:pPr>
        <w:pStyle w:val="PRec-MainText"/>
        <w:jc w:val="right"/>
        <w:rPr>
          <w:sz w:val="16"/>
          <w:szCs w:val="16"/>
        </w:rPr>
      </w:pPr>
    </w:p>
    <w:p w14:paraId="0C43C976" w14:textId="77777777" w:rsidR="00AB1056" w:rsidRDefault="00AB1056" w:rsidP="00B54609">
      <w:pPr>
        <w:pStyle w:val="PRec-MainText"/>
      </w:pPr>
    </w:p>
    <w:p w14:paraId="1F946C4A" w14:textId="77777777" w:rsidR="00AC3EA4" w:rsidRDefault="00CE59A5">
      <w:pPr>
        <w:pStyle w:val="PRec-MainText"/>
      </w:pPr>
      <w:r>
        <w:t>T</w:t>
      </w:r>
      <w:r w:rsidR="005F3C02" w:rsidRPr="00353AEE">
        <w:t xml:space="preserve">he relation between </w:t>
      </w:r>
      <w:r w:rsidR="00ED0FFB">
        <w:t xml:space="preserve">coordinates in an 3D object- and an 2D image space </w:t>
      </w:r>
      <w:r>
        <w:t>is described by the</w:t>
      </w:r>
      <w:r w:rsidR="005F3C02" w:rsidRPr="00353AEE">
        <w:t xml:space="preserve"> depth components</w:t>
      </w:r>
      <w:r w:rsidR="00A40C82">
        <w:t xml:space="preserve"> </w:t>
      </w:r>
      <m:oMath>
        <m:r>
          <m:rPr>
            <m:sty m:val="p"/>
          </m:rPr>
          <w:rPr>
            <w:rFonts w:ascii="Cambria Math" w:hAnsi="Cambria Math"/>
          </w:rPr>
          <m:t>w</m:t>
        </m:r>
      </m:oMath>
      <w:r w:rsidR="00002A5B">
        <w:t xml:space="preserve"> (i.e. fixed focal length, camera constant)</w:t>
      </w:r>
      <w:r w:rsidR="00852178" w:rsidRPr="00353AEE">
        <w:t xml:space="preserve"> </w:t>
      </w:r>
      <w:r w:rsidR="00A40C82" w:rsidRPr="004B1B4D">
        <w:t>and</w:t>
      </w:r>
      <w:r w:rsidR="00002A5B">
        <w:t xml:space="preserve"> the coordinate’s altitude component</w:t>
      </w:r>
      <w:r w:rsidR="00A40C82" w:rsidRPr="004B1B4D">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B4372A">
        <w:t>.</w:t>
      </w:r>
      <w:r w:rsidR="00664B20">
        <w:t xml:space="preserve"> Subsequently, the metric 2D image coordinates have to be transformed into </w:t>
      </w:r>
      <w:r w:rsidR="005F3C02" w:rsidRPr="00353AEE">
        <w:t>image pixels</w:t>
      </w:r>
      <w:r w:rsidR="00A475A8">
        <w:t xml:space="preserve"> </w:t>
      </w:r>
      <m:oMath>
        <m:d>
          <m:dPr>
            <m:ctrlPr>
              <w:rPr>
                <w:rFonts w:ascii="Cambria Math" w:hAnsi="Cambria Math"/>
                <w:i/>
              </w:rPr>
            </m:ctrlPr>
          </m:dPr>
          <m:e>
            <m:r>
              <w:rPr>
                <w:rFonts w:ascii="Cambria Math" w:hAnsi="Cambria Math"/>
              </w:rPr>
              <m:t>u,v</m:t>
            </m:r>
          </m:e>
        </m:d>
      </m:oMath>
      <w:r w:rsidR="00664B20">
        <w:t xml:space="preserve">. Thus, </w:t>
      </w:r>
      <w:r w:rsidR="005F3C02" w:rsidRPr="00353AEE">
        <w:t xml:space="preserve">the image coordinate system </w:t>
      </w:r>
      <w:r w:rsidR="00DF00E8" w:rsidRPr="00353AEE">
        <w:t xml:space="preserve">must be shifted </w:t>
      </w:r>
      <w:r w:rsidR="005F3C02" w:rsidRPr="00353AEE">
        <w:t xml:space="preserve">to </w:t>
      </w:r>
      <w:r w:rsidR="00C26607">
        <w:t xml:space="preserve">the </w:t>
      </w:r>
      <w:r w:rsidR="005F3C02"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005F3C02" w:rsidRPr="00353AEE">
        <w:t xml:space="preserve"> and scale</w:t>
      </w:r>
      <w:r w:rsidR="00C26607">
        <w:t>d</w:t>
      </w:r>
      <w:r w:rsidR="005F3C02"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r w:rsidR="00664B20">
        <w:t xml:space="preserve"> the constant</w:t>
      </w:r>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r w:rsidR="00664B20">
        <w:t>2</w:t>
      </w:r>
      <w:r w:rsidR="00A475A8">
        <w:t>)</w:t>
      </w:r>
      <w:r w:rsidR="00852178" w:rsidRPr="00353AEE">
        <w:t>.</w:t>
      </w:r>
    </w:p>
    <w:p w14:paraId="1C0B241C" w14:textId="77777777" w:rsidR="00F100F9" w:rsidRPr="00D0760D" w:rsidRDefault="00F100F9" w:rsidP="004B1B4D">
      <w:pPr>
        <w:pStyle w:val="PRec-MainText"/>
        <w:ind w:firstLine="0"/>
        <w:rPr>
          <w:sz w:val="16"/>
          <w:szCs w:val="16"/>
        </w:rPr>
      </w:pPr>
    </w:p>
    <w:p w14:paraId="7274F5C0" w14:textId="77777777" w:rsidR="00BB25DE" w:rsidRPr="00D0760D" w:rsidRDefault="00D90F75"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0C04ADB4" w14:textId="77777777" w:rsidR="00EE74BB" w:rsidRPr="00D0760D" w:rsidRDefault="00852178" w:rsidP="004B1B4D">
      <w:pPr>
        <w:pStyle w:val="PRec-MainText"/>
        <w:jc w:val="right"/>
        <w:rPr>
          <w:sz w:val="16"/>
          <w:szCs w:val="16"/>
        </w:rPr>
      </w:pPr>
      <w:r w:rsidRPr="00D0760D">
        <w:rPr>
          <w:sz w:val="16"/>
          <w:szCs w:val="16"/>
        </w:rPr>
        <w:t>(</w:t>
      </w:r>
      <w:r w:rsidR="00664B20">
        <w:rPr>
          <w:sz w:val="16"/>
          <w:szCs w:val="16"/>
        </w:rPr>
        <w:t>2</w:t>
      </w:r>
      <w:r w:rsidR="00EE74BB" w:rsidRPr="00D0760D">
        <w:rPr>
          <w:sz w:val="16"/>
          <w:szCs w:val="16"/>
        </w:rPr>
        <w:t>)</w:t>
      </w:r>
    </w:p>
    <w:p w14:paraId="2A889C0C" w14:textId="77777777" w:rsidR="00480A31" w:rsidRDefault="00CE59A5" w:rsidP="004B1B4D">
      <w:pPr>
        <w:pStyle w:val="PRec-MainText"/>
      </w:pPr>
      <w:r>
        <w:t>Performing the perspective projection for all object points is time consuming, especially i</w:t>
      </w:r>
      <w:r w:rsidR="00CC5F52" w:rsidRPr="00353AEE">
        <w:t>n the mobile rendering scenario</w:t>
      </w:r>
      <w:r>
        <w:t>. Due to object occlusion, observation distance and finite image resolution, it is also unnecessary to project all points to the image plane. Therefore</w:t>
      </w:r>
      <w:r w:rsidR="00762068" w:rsidRPr="00353AEE">
        <w:t>, a</w:t>
      </w:r>
      <w:r w:rsidR="00CC5F52" w:rsidRPr="00353AEE">
        <w:t xml:space="preserve"> region of interest </w:t>
      </w:r>
      <w:r w:rsidR="005865CB">
        <w:t>for the</w:t>
      </w:r>
      <w:r w:rsidR="00CC5F52" w:rsidRPr="00353AEE">
        <w:t xml:space="preserve"> point projection</w:t>
      </w:r>
      <w:r w:rsidR="00762068" w:rsidRPr="00353AEE">
        <w:t xml:space="preserve"> </w:t>
      </w:r>
      <w:r w:rsidR="005865CB">
        <w:t>is</w:t>
      </w:r>
      <w:r w:rsidR="00762068" w:rsidRPr="00353AEE">
        <w:t xml:space="preserve"> defined</w:t>
      </w:r>
      <w:r w:rsidR="00CC5F52" w:rsidRPr="00353AEE">
        <w:t xml:space="preserve"> in order to cull the </w:t>
      </w:r>
      <w:r w:rsidR="005865CB">
        <w:t>render</w:t>
      </w:r>
      <w:r w:rsidR="00CC5F52" w:rsidRPr="00353AEE">
        <w:t xml:space="preserve"> content of the virtual camera to the user's field of view (</w:t>
      </w:r>
      <w:r w:rsidR="00CA5711">
        <w:t>Fig. </w:t>
      </w:r>
      <w:r w:rsidR="00CE1DEF">
        <w:t>4, right</w:t>
      </w:r>
      <w:r w:rsidR="00CC5F52" w:rsidRPr="00353AEE">
        <w:t xml:space="preserve">). The </w:t>
      </w:r>
      <w:r w:rsidR="00664B20">
        <w:t xml:space="preserve">horizontal </w:t>
      </w:r>
      <w:r w:rsidR="00CC5F52" w:rsidRPr="00353AEE">
        <w:t xml:space="preserve">view frustum's bounding box </w:t>
      </w:r>
      <w:r w:rsidR="005865CB">
        <w:t>is</w:t>
      </w:r>
      <w:r w:rsidR="00CC5F52" w:rsidRPr="00353AEE">
        <w:t xml:space="preserve"> calculated using the position and</w:t>
      </w:r>
      <w:r w:rsidR="00664B20">
        <w:t xml:space="preserve"> heading</w:t>
      </w:r>
      <w:r w:rsidR="00CC5F52" w:rsidRPr="00353AEE">
        <w:t xml:space="preserve"> orientation from fused smartphone sensors. 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r w:rsidR="005865CB">
        <w:t>should be enlarged to guarantee all visible points are included in the view frustum</w:t>
      </w:r>
      <w:r w:rsidR="00CC5F52" w:rsidRPr="00353AEE">
        <w:t>.</w:t>
      </w:r>
      <w:r w:rsidR="005865CB">
        <w:t xml:space="preserve"> </w:t>
      </w:r>
      <w:del w:id="45" w:author="ms699852" w:date="2018-05-25T09:54:00Z">
        <w:r w:rsidR="005865CB" w:rsidDel="00E06953">
          <w:delText xml:space="preserve">We </w:delText>
        </w:r>
      </w:del>
      <w:ins w:id="46" w:author="ms699852" w:date="2018-05-25T09:54:00Z">
        <w:r w:rsidR="00E06953">
          <w:t>Thus,</w:t>
        </w:r>
      </w:ins>
      <w:del w:id="47" w:author="ms699852" w:date="2018-05-25T09:54:00Z">
        <w:r w:rsidR="005865CB" w:rsidDel="00E06953">
          <w:delText>use</w:delText>
        </w:r>
      </w:del>
      <w:r w:rsidR="005865CB">
        <w:t xml:space="preserve"> the concept of “halo expansion” </w:t>
      </w:r>
      <w:ins w:id="48" w:author="ms699852" w:date="2018-05-25T09:54:00Z">
        <w:r w:rsidR="00E06953">
          <w:t xml:space="preserve">is applied </w:t>
        </w:r>
      </w:ins>
      <w:r w:rsidR="005865CB">
        <w:t xml:space="preserve">(see </w:t>
      </w:r>
      <w:r w:rsidR="00CE1DEF">
        <w:t xml:space="preserve">Fig. 4, left &amp; centre, </w:t>
      </w:r>
      <w:r w:rsidR="00CE1DEF">
        <w:rPr>
          <w:highlight w:val="yellow"/>
        </w:rPr>
        <w:t>\</w:t>
      </w:r>
      <w:r w:rsidR="000E681F" w:rsidRPr="000E681F">
        <w:rPr>
          <w:highlight w:val="yellow"/>
        </w:rPr>
        <w:t>cite{</w:t>
      </w:r>
      <w:commentRangeStart w:id="49"/>
      <w:commentRangeStart w:id="50"/>
      <w:r w:rsidR="000E681F" w:rsidRPr="000E681F">
        <w:rPr>
          <w:highlight w:val="yellow"/>
        </w:rPr>
        <w:t>XYZ</w:t>
      </w:r>
      <w:commentRangeEnd w:id="49"/>
      <w:r w:rsidR="00683E69">
        <w:rPr>
          <w:rStyle w:val="Kommentarzeichen"/>
        </w:rPr>
        <w:commentReference w:id="49"/>
      </w:r>
      <w:commentRangeEnd w:id="50"/>
      <w:r w:rsidR="00D00224">
        <w:rPr>
          <w:rStyle w:val="Kommentarzeichen"/>
        </w:rPr>
        <w:commentReference w:id="50"/>
      </w:r>
      <w:r w:rsidR="000E681F" w:rsidRPr="000E681F">
        <w:rPr>
          <w:highlight w:val="yellow"/>
        </w:rPr>
        <w:t>})</w:t>
      </w:r>
      <w:r w:rsidR="005865CB">
        <w:t xml:space="preserve"> from computer graphics to enlarge the frustum.</w:t>
      </w:r>
      <w:r w:rsidR="004A5D10">
        <w:t xml:space="preserve"> An uncertainty correction in depth (i.e. distance) is performed by frustum </w:t>
      </w:r>
      <w:r w:rsidR="008A4640">
        <w:t>expansion</w:t>
      </w:r>
      <w:r w:rsidR="004A5D10">
        <w:t xml:space="preserve"> of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004A5D10">
        <w:t>.</w:t>
      </w:r>
      <w:r w:rsidR="00CC5F52" w:rsidRPr="00353AEE">
        <w:t xml:space="preserve"> </w:t>
      </w:r>
    </w:p>
    <w:p w14:paraId="55D7410A" w14:textId="77777777" w:rsidR="00A475A8" w:rsidRDefault="00A475A8" w:rsidP="004B1B4D">
      <w:pPr>
        <w:pStyle w:val="PRec-MainText"/>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28"/>
        <w:gridCol w:w="2429"/>
        <w:gridCol w:w="2429"/>
      </w:tblGrid>
      <w:tr w:rsidR="002A7AC8" w14:paraId="113047D6" w14:textId="77777777" w:rsidTr="00F105D2">
        <w:trPr>
          <w:trHeight w:val="1701"/>
          <w:jc w:val="center"/>
        </w:trPr>
        <w:tc>
          <w:tcPr>
            <w:tcW w:w="2428" w:type="dxa"/>
            <w:vAlign w:val="center"/>
          </w:tcPr>
          <w:p w14:paraId="3DE6FDD1" w14:textId="77777777" w:rsidR="002A7AC8" w:rsidRDefault="002A7AC8" w:rsidP="002A7AC8">
            <w:pPr>
              <w:pStyle w:val="PRec-MainText"/>
              <w:ind w:firstLine="0"/>
              <w:jc w:val="center"/>
            </w:pPr>
            <w:r>
              <w:rPr>
                <w:noProof/>
                <w:lang w:val="de-DE" w:eastAsia="de-DE"/>
              </w:rPr>
              <w:lastRenderedPageBreak/>
              <w:drawing>
                <wp:inline distT="0" distB="0" distL="0" distR="0" wp14:anchorId="4788DF1B" wp14:editId="68E3ECD7">
                  <wp:extent cx="790190" cy="1078097"/>
                  <wp:effectExtent l="0" t="0" r="0"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rotWithShape="1">
                          <a:blip r:embed="rId18"/>
                          <a:srcRect l="13221" r="13485"/>
                          <a:stretch/>
                        </pic:blipFill>
                        <pic:spPr bwMode="auto">
                          <a:xfrm>
                            <a:off x="0" y="0"/>
                            <a:ext cx="791585"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61A404F4" w14:textId="77777777" w:rsidR="002A7AC8" w:rsidRDefault="002A7AC8" w:rsidP="002A7AC8">
            <w:pPr>
              <w:pStyle w:val="PRec-MainText"/>
              <w:ind w:firstLine="0"/>
              <w:jc w:val="center"/>
            </w:pPr>
            <w:r>
              <w:rPr>
                <w:noProof/>
                <w:lang w:val="de-DE" w:eastAsia="de-DE"/>
              </w:rPr>
              <w:drawing>
                <wp:inline distT="0" distB="0" distL="0" distR="0" wp14:anchorId="0B01F2BD" wp14:editId="64C9EF16">
                  <wp:extent cx="771690" cy="1078230"/>
                  <wp:effectExtent l="0" t="0" r="0"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rotWithShape="1">
                          <a:blip r:embed="rId19"/>
                          <a:srcRect l="16650" r="11779"/>
                          <a:stretch/>
                        </pic:blipFill>
                        <pic:spPr bwMode="auto">
                          <a:xfrm>
                            <a:off x="0" y="0"/>
                            <a:ext cx="772957"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9" w:type="dxa"/>
            <w:vAlign w:val="center"/>
          </w:tcPr>
          <w:p w14:paraId="6C5EF029" w14:textId="77777777" w:rsidR="002A7AC8" w:rsidRDefault="002A7AC8" w:rsidP="002A7AC8">
            <w:pPr>
              <w:pStyle w:val="PRec-MainText"/>
              <w:ind w:firstLine="0"/>
              <w:jc w:val="center"/>
              <w:rPr>
                <w:noProof/>
                <w:lang w:val="de-DE" w:eastAsia="de-DE"/>
              </w:rPr>
            </w:pPr>
            <w:r w:rsidRPr="00E76B28">
              <w:rPr>
                <w:noProof/>
                <w:lang w:val="de-DE" w:eastAsia="de-DE"/>
              </w:rPr>
              <w:drawing>
                <wp:inline distT="0" distB="0" distL="0" distR="0" wp14:anchorId="31E60233" wp14:editId="5FEF24E2">
                  <wp:extent cx="1236440" cy="1080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srcRect b="7327"/>
                          <a:stretch/>
                        </pic:blipFill>
                        <pic:spPr bwMode="auto">
                          <a:xfrm>
                            <a:off x="0" y="0"/>
                            <a:ext cx="123644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A7AC8" w14:paraId="3F985B99" w14:textId="77777777" w:rsidTr="00F105D2">
        <w:trPr>
          <w:jc w:val="center"/>
        </w:trPr>
        <w:tc>
          <w:tcPr>
            <w:tcW w:w="7286" w:type="dxa"/>
            <w:gridSpan w:val="3"/>
          </w:tcPr>
          <w:p w14:paraId="0440A8CC" w14:textId="77777777" w:rsidR="002A7AC8" w:rsidRPr="002A7AC8" w:rsidRDefault="002A7AC8" w:rsidP="002A7AC8">
            <w:pPr>
              <w:pStyle w:val="PRec-Figures"/>
              <w:rPr>
                <w:highlight w:val="yellow"/>
              </w:rPr>
            </w:pPr>
            <w:r w:rsidRPr="007D5E39">
              <w:t xml:space="preserve">Fig. </w:t>
            </w:r>
            <w:r w:rsidR="00C475F1" w:rsidRPr="007D5E39">
              <w:t xml:space="preserve">4 </w:t>
            </w:r>
            <w:r w:rsidRPr="007D5E39">
              <w:t>Visual analogue between partial-illumination halo of a light bulb (left), the partial-visibility halo of</w:t>
            </w:r>
            <w:r>
              <w:t xml:space="preserve"> perspective view and projection (centre) and the defined bounding box (right).</w:t>
            </w:r>
          </w:p>
        </w:tc>
      </w:tr>
    </w:tbl>
    <w:p w14:paraId="52FECCFB" w14:textId="77777777" w:rsidR="00A475A8" w:rsidRDefault="00A475A8" w:rsidP="004B1B4D">
      <w:pPr>
        <w:pStyle w:val="PRec-MainText"/>
      </w:pPr>
      <w:r w:rsidRPr="00353AEE">
        <w:t xml:space="preserve">The box is widened by the </w:t>
      </w:r>
      <w:r w:rsidR="00664B20">
        <w:t xml:space="preserve">smartphone cameras’ </w:t>
      </w:r>
      <w:r w:rsidRPr="00353AEE">
        <w:t xml:space="preserve">horizontal </w:t>
      </w:r>
      <m:oMath>
        <m:r>
          <m:rPr>
            <m:sty m:val="p"/>
          </m:rPr>
          <w:rPr>
            <w:rFonts w:ascii="Cambria Math" w:hAnsi="Cambria Math"/>
          </w:rPr>
          <m:t>H</m:t>
        </m:r>
      </m:oMath>
      <w:r w:rsidR="009E6695">
        <w:t>-</w:t>
      </w:r>
      <w:r w:rsidRPr="00353AEE">
        <w:t xml:space="preserve"> and vertical </w:t>
      </w:r>
      <m:oMath>
        <m:r>
          <m:rPr>
            <m:sty m:val="p"/>
          </m:rPr>
          <w:rPr>
            <w:rFonts w:ascii="Cambria Math" w:hAnsi="Cambria Math"/>
          </w:rPr>
          <m:t>V</m:t>
        </m:r>
      </m:oMath>
      <w:r w:rsidRPr="00353AEE">
        <w:t xml:space="preserve"> </w:t>
      </w:r>
      <w:r w:rsidR="009E6695">
        <w:t xml:space="preserve">view </w:t>
      </w:r>
      <w:r w:rsidRPr="00353AEE">
        <w:t>angles</w:t>
      </w:r>
      <w:r w:rsidR="00BA3ED8">
        <w:t xml:space="preserve"> </w:t>
      </w:r>
      <w:r w:rsidRPr="00353AEE">
        <w:t xml:space="preserve">with a fixed depth </w:t>
      </w:r>
      <m:oMath>
        <m:r>
          <m:rPr>
            <m:sty m:val="p"/>
          </m:rPr>
          <w:rPr>
            <w:rFonts w:ascii="Cambria Math" w:hAnsi="Cambria Math"/>
          </w:rPr>
          <m:t>d</m:t>
        </m:r>
      </m:oMath>
      <w:r w:rsidRPr="00353AEE">
        <w:t xml:space="preserve">. </w:t>
      </w:r>
      <w:r w:rsidR="00002A5B">
        <w:t>The degree of parameter inaccuracy is derived from the sensor accuracy estimate</w:t>
      </w:r>
      <w:r w:rsidRPr="00353AEE">
        <w:t xml:space="preserve"> as well as the </w:t>
      </w:r>
      <w:r>
        <w:t>provided</w:t>
      </w:r>
      <w:r w:rsidRPr="00353AEE">
        <w:t xml:space="preserve"> camera characteristics.</w:t>
      </w:r>
    </w:p>
    <w:p w14:paraId="140A8F34" w14:textId="77777777" w:rsidR="000E0B56" w:rsidRDefault="000E0B56" w:rsidP="004B1B4D">
      <w:pPr>
        <w:pStyle w:val="PRec-MainText"/>
      </w:pPr>
    </w:p>
    <w:p w14:paraId="74248572" w14:textId="77777777" w:rsidR="00A475A8" w:rsidRDefault="00A475A8">
      <w:pPr>
        <w:pStyle w:val="PRec-MainText"/>
        <w:rPr>
          <w:color w:val="000000" w:themeColor="text1"/>
        </w:rPr>
      </w:pPr>
      <w:r w:rsidRPr="00353AEE">
        <w:t xml:space="preserve">Using the defined frustum of a pyramid as region of interest with a local reference system, the image plane for 3D point rendering </w:t>
      </w:r>
      <w:r w:rsidR="009E6695">
        <w:t>is</w:t>
      </w:r>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r w:rsidR="00CE1DEF" w:rsidRPr="00CE1DEF">
        <w:rPr>
          <w:rStyle w:val="Kommentarzeichen"/>
        </w:rPr>
        <w:t xml:space="preserve"> </w:t>
      </w:r>
      <w:r w:rsidR="00CE1DEF">
        <w:t>Then</w:t>
      </w:r>
      <w:r w:rsidR="00CE1DEF" w:rsidRPr="00353AEE">
        <w:t xml:space="preserve">, </w:t>
      </w:r>
      <w:del w:id="51" w:author="ms699852" w:date="2018-05-25T09:55:00Z">
        <w:r w:rsidR="00CE1DEF" w:rsidRPr="00353AEE" w:rsidDel="00E06953">
          <w:delText xml:space="preserve">we eliminate </w:delText>
        </w:r>
      </w:del>
      <w:r w:rsidR="00CE1DEF" w:rsidRPr="00353AEE">
        <w:t>points outside the near- and far clipping plane</w:t>
      </w:r>
      <w:r w:rsidR="00CE1DEF">
        <w:t xml:space="preserve"> </w:t>
      </w:r>
      <w:ins w:id="52" w:author="ms699852" w:date="2018-05-25T09:54:00Z">
        <w:r w:rsidR="00E06953">
          <w:t xml:space="preserve">are eliminated </w:t>
        </w:r>
      </w:ins>
      <w:r w:rsidR="00CE1DEF">
        <w:t>using the pyramid frustum</w:t>
      </w:r>
      <w:r w:rsidR="00CE1DEF" w:rsidRPr="00353AEE">
        <w:t>.</w:t>
      </w:r>
    </w:p>
    <w:p w14:paraId="38205229" w14:textId="77777777" w:rsidR="00BE464E" w:rsidRPr="00D0760D" w:rsidRDefault="00BE464E" w:rsidP="00D0760D">
      <w:pPr>
        <w:pStyle w:val="PRec-MainText"/>
        <w:ind w:firstLine="0"/>
        <w:rPr>
          <w:sz w:val="16"/>
        </w:rPr>
      </w:pPr>
    </w:p>
    <w:p w14:paraId="4AFCD087" w14:textId="77777777" w:rsidR="00BE464E" w:rsidRPr="00D0760D" w:rsidRDefault="00D90F75">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5FD89884" w14:textId="77777777" w:rsidR="004D457C" w:rsidRDefault="00BE464E">
      <w:pPr>
        <w:pStyle w:val="PRec-MainText"/>
        <w:jc w:val="right"/>
        <w:rPr>
          <w:sz w:val="16"/>
        </w:rPr>
      </w:pPr>
      <w:r w:rsidRPr="00D0760D">
        <w:rPr>
          <w:sz w:val="16"/>
        </w:rPr>
        <w:t>(</w:t>
      </w:r>
      <w:r w:rsidR="00CE1DEF">
        <w:rPr>
          <w:sz w:val="16"/>
        </w:rPr>
        <w:t>3</w:t>
      </w:r>
      <w:r w:rsidRPr="00D0760D">
        <w:rPr>
          <w:sz w:val="16"/>
        </w:rPr>
        <w:t>)</w:t>
      </w:r>
    </w:p>
    <w:p w14:paraId="135FF91D" w14:textId="77777777" w:rsidR="004D457C" w:rsidRDefault="00CE1DEF">
      <w:pPr>
        <w:pStyle w:val="PRec-MainText"/>
        <w:jc w:val="right"/>
      </w:pPr>
      <w:r w:rsidRPr="00D0760D" w:rsidDel="00CE1DEF">
        <w:rPr>
          <w:sz w:val="16"/>
        </w:rPr>
        <w:t xml:space="preserve"> </w:t>
      </w:r>
    </w:p>
    <w:p w14:paraId="63E49C5C" w14:textId="77777777" w:rsidR="006F1468" w:rsidRPr="00353AEE" w:rsidRDefault="00B54609" w:rsidP="004B1B4D">
      <w:pPr>
        <w:pStyle w:val="PRec-MainText"/>
      </w:pPr>
      <w:r w:rsidRPr="00B54609">
        <w:t xml:space="preserve">The finite image plane resolution and limited point size during rasterization results in multiple </w:t>
      </w:r>
      <w:r w:rsidR="006F1468" w:rsidRPr="00353AEE">
        <w:t xml:space="preserve">3D object points correspond to the same image pixel. Due to inhomogeneous </w:t>
      </w:r>
      <w:r w:rsidR="004C6772" w:rsidRPr="00353AEE">
        <w:t xml:space="preserve">image </w:t>
      </w:r>
      <w:r w:rsidR="006F1468" w:rsidRPr="00353AEE">
        <w:t>coordinates</w:t>
      </w:r>
      <w:r w:rsidR="005006C5">
        <w:t>,</w:t>
      </w:r>
      <w:r w:rsidR="006F1468"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a posteori</w:t>
      </w:r>
      <w:r w:rsidR="00545E5A">
        <w:t xml:space="preserve"> (see Fig. </w:t>
      </w:r>
      <w:r w:rsidR="00CE1DEF">
        <w:t>5a</w:t>
      </w:r>
      <w:r w:rsidR="00545E5A">
        <w:t>).</w:t>
      </w:r>
      <w:r w:rsidR="006F1468" w:rsidRPr="00353AEE">
        <w:t xml:space="preserve"> </w:t>
      </w:r>
    </w:p>
    <w:p w14:paraId="544F528F" w14:textId="77777777"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9E6695">
        <w:rPr>
          <w:rStyle w:val="PRec-MainTextZchn"/>
        </w:rPr>
        <w:t xml:space="preserve"> </w:t>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r w:rsidR="00545E5A">
        <w:rPr>
          <w:rStyle w:val="PRec-MainTextZchn"/>
          <w:color w:val="000000" w:themeColor="text1"/>
        </w:rPr>
        <w:t xml:space="preserve">see </w:t>
      </w:r>
      <w:r w:rsidR="004C6772" w:rsidRPr="0085304C">
        <w:rPr>
          <w:rStyle w:val="PRec-MainTextZchn"/>
          <w:color w:val="000000" w:themeColor="text1"/>
        </w:rPr>
        <w:t>eq.</w:t>
      </w:r>
      <w:r w:rsidR="0085304C" w:rsidRPr="0085304C">
        <w:rPr>
          <w:rStyle w:val="PRec-MainTextZchn"/>
          <w:color w:val="000000" w:themeColor="text1"/>
        </w:rPr>
        <w:t> </w:t>
      </w:r>
      <w:r w:rsidR="00CE1DEF">
        <w:rPr>
          <w:rStyle w:val="PRec-MainTextZchn"/>
          <w:color w:val="000000" w:themeColor="text1"/>
        </w:rPr>
        <w:t>2</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r w:rsidR="009E6695">
        <w:t xml:space="preserve"> while</w:t>
      </w:r>
      <w:r w:rsidR="009E6695" w:rsidRPr="00353AEE">
        <w:t xml:space="preserve"> </w:t>
      </w:r>
      <w:r w:rsidRPr="00353AEE">
        <w:t>preserving ed</w:t>
      </w:r>
      <w:r w:rsidR="005B3AFC" w:rsidRPr="00353AEE">
        <w:t>ges (see</w:t>
      </w:r>
      <w:r w:rsidR="00944C7D" w:rsidRPr="00353AEE">
        <w:t xml:space="preserve"> </w:t>
      </w:r>
      <w:r w:rsidR="0085304C">
        <w:t>Fig. </w:t>
      </w:r>
      <w:r w:rsidR="00CE1DEF">
        <w:t>5b</w:t>
      </w:r>
      <w:r w:rsidRPr="00353AEE">
        <w:t>).</w:t>
      </w:r>
    </w:p>
    <w:p w14:paraId="021F0953"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0090622A" w14:textId="77777777" w:rsidTr="00545E5A">
        <w:tc>
          <w:tcPr>
            <w:tcW w:w="3543" w:type="dxa"/>
            <w:tcMar>
              <w:left w:w="0" w:type="dxa"/>
              <w:right w:w="0" w:type="dxa"/>
            </w:tcMar>
          </w:tcPr>
          <w:p w14:paraId="7BB572AA" w14:textId="77777777" w:rsidR="00A07825" w:rsidRDefault="00A07825" w:rsidP="00A07825">
            <w:pPr>
              <w:rPr>
                <w:sz w:val="20"/>
              </w:rPr>
            </w:pPr>
            <w:r w:rsidRPr="00E76B28">
              <w:rPr>
                <w:noProof/>
                <w:lang w:val="de-DE" w:eastAsia="de-DE"/>
              </w:rPr>
              <w:drawing>
                <wp:inline distT="0" distB="0" distL="0" distR="0" wp14:anchorId="4E988EA7" wp14:editId="4DA56BDE">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14:paraId="7AFCE8D4" w14:textId="77777777" w:rsidR="00A07825" w:rsidRPr="00E76B28" w:rsidRDefault="00A07825" w:rsidP="00A07825">
            <w:pPr>
              <w:rPr>
                <w:noProof/>
                <w:color w:val="000000"/>
                <w:szCs w:val="16"/>
                <w:lang w:val="de-DE" w:eastAsia="de-DE"/>
              </w:rPr>
            </w:pPr>
          </w:p>
        </w:tc>
        <w:tc>
          <w:tcPr>
            <w:tcW w:w="3543" w:type="dxa"/>
            <w:tcMar>
              <w:left w:w="0" w:type="dxa"/>
              <w:right w:w="0" w:type="dxa"/>
            </w:tcMar>
          </w:tcPr>
          <w:p w14:paraId="537D14B6" w14:textId="77777777" w:rsidR="00A07825" w:rsidRDefault="00A07825" w:rsidP="00A07825">
            <w:pPr>
              <w:rPr>
                <w:sz w:val="20"/>
              </w:rPr>
            </w:pPr>
            <w:r w:rsidRPr="00E76B28">
              <w:rPr>
                <w:noProof/>
                <w:color w:val="000000"/>
                <w:szCs w:val="16"/>
                <w:lang w:val="de-DE" w:eastAsia="de-DE"/>
              </w:rPr>
              <w:drawing>
                <wp:inline distT="0" distB="0" distL="0" distR="0" wp14:anchorId="5E27FD43" wp14:editId="3F2BD678">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tretch>
                            <a:fillRect/>
                          </a:stretch>
                        </pic:blipFill>
                        <pic:spPr bwMode="auto">
                          <a:xfrm>
                            <a:off x="0" y="0"/>
                            <a:ext cx="2250000" cy="1203641"/>
                          </a:xfrm>
                          <a:prstGeom prst="rect">
                            <a:avLst/>
                          </a:prstGeom>
                          <a:noFill/>
                          <a:ln>
                            <a:noFill/>
                          </a:ln>
                        </pic:spPr>
                      </pic:pic>
                    </a:graphicData>
                  </a:graphic>
                </wp:inline>
              </w:drawing>
            </w:r>
          </w:p>
        </w:tc>
      </w:tr>
      <w:tr w:rsidR="00545E5A" w14:paraId="02311814" w14:textId="77777777" w:rsidTr="00545E5A">
        <w:tc>
          <w:tcPr>
            <w:tcW w:w="3543" w:type="dxa"/>
            <w:tcMar>
              <w:left w:w="0" w:type="dxa"/>
              <w:right w:w="0" w:type="dxa"/>
            </w:tcMar>
          </w:tcPr>
          <w:p w14:paraId="3E1282C8" w14:textId="77777777" w:rsidR="00AB1056" w:rsidRPr="00B54609" w:rsidRDefault="0003784F" w:rsidP="00B54609">
            <w:pPr>
              <w:tabs>
                <w:tab w:val="left" w:pos="2661"/>
              </w:tabs>
              <w:jc w:val="center"/>
              <w:rPr>
                <w:noProof/>
                <w:sz w:val="16"/>
                <w:szCs w:val="16"/>
                <w:lang w:val="de-DE" w:eastAsia="de-DE"/>
              </w:rPr>
            </w:pPr>
            <w:r w:rsidRPr="00B54609">
              <w:rPr>
                <w:noProof/>
                <w:sz w:val="16"/>
                <w:szCs w:val="16"/>
                <w:lang w:val="de-DE" w:eastAsia="de-DE"/>
              </w:rPr>
              <w:t>(a)</w:t>
            </w:r>
          </w:p>
        </w:tc>
        <w:tc>
          <w:tcPr>
            <w:tcW w:w="200" w:type="dxa"/>
            <w:tcMar>
              <w:left w:w="0" w:type="dxa"/>
              <w:right w:w="0" w:type="dxa"/>
            </w:tcMar>
          </w:tcPr>
          <w:p w14:paraId="672FFBDC" w14:textId="77777777" w:rsidR="00AB1056" w:rsidRPr="00B54609" w:rsidRDefault="00AB1056" w:rsidP="00B54609">
            <w:pPr>
              <w:jc w:val="center"/>
              <w:rPr>
                <w:noProof/>
                <w:color w:val="000000"/>
                <w:sz w:val="16"/>
                <w:szCs w:val="16"/>
                <w:lang w:val="de-DE" w:eastAsia="de-DE"/>
              </w:rPr>
            </w:pPr>
          </w:p>
        </w:tc>
        <w:tc>
          <w:tcPr>
            <w:tcW w:w="3543" w:type="dxa"/>
            <w:tcMar>
              <w:left w:w="0" w:type="dxa"/>
              <w:right w:w="0" w:type="dxa"/>
            </w:tcMar>
          </w:tcPr>
          <w:p w14:paraId="36DE1DFC" w14:textId="77777777" w:rsidR="00AB1056" w:rsidRPr="00B54609" w:rsidRDefault="00545E5A" w:rsidP="00B54609">
            <w:pPr>
              <w:jc w:val="center"/>
              <w:rPr>
                <w:noProof/>
                <w:color w:val="000000"/>
                <w:sz w:val="16"/>
                <w:szCs w:val="16"/>
                <w:lang w:val="de-DE" w:eastAsia="de-DE"/>
              </w:rPr>
            </w:pPr>
            <w:r w:rsidRPr="00710976">
              <w:rPr>
                <w:noProof/>
                <w:color w:val="000000"/>
                <w:sz w:val="16"/>
                <w:szCs w:val="16"/>
                <w:lang w:val="de-DE" w:eastAsia="de-DE"/>
              </w:rPr>
              <w:t>(b)</w:t>
            </w:r>
          </w:p>
        </w:tc>
      </w:tr>
    </w:tbl>
    <w:p w14:paraId="30756E57" w14:textId="77777777" w:rsidR="005B3AFC" w:rsidRPr="00353AEE" w:rsidRDefault="00944C7D" w:rsidP="004B1B4D">
      <w:pPr>
        <w:pStyle w:val="PRec-Figures"/>
        <w:rPr>
          <w:lang w:eastAsia="en-GB"/>
        </w:rPr>
      </w:pPr>
      <w:bookmarkStart w:id="53" w:name="_Ref512856604"/>
      <w:r w:rsidRPr="00353AEE">
        <w:t>Fig.</w:t>
      </w:r>
      <w:bookmarkEnd w:id="53"/>
      <w:r w:rsidR="0085304C">
        <w:t> </w:t>
      </w:r>
      <w:r w:rsidR="00CE1DEF">
        <w:t xml:space="preserve">5 </w:t>
      </w:r>
      <w:r w:rsidR="00545E5A">
        <w:rPr>
          <w:lang w:eastAsia="en-GB"/>
        </w:rPr>
        <w:t>Translucent, falsely mapped</w:t>
      </w:r>
      <w:r w:rsidR="005B3AFC" w:rsidRPr="00353AEE">
        <w:rPr>
          <w:lang w:eastAsia="en-GB"/>
        </w:rPr>
        <w:t xml:space="preserve"> 3D point</w:t>
      </w:r>
      <w:r w:rsidR="004C6772" w:rsidRPr="00353AEE">
        <w:rPr>
          <w:lang w:eastAsia="en-GB"/>
        </w:rPr>
        <w:t>s (</w:t>
      </w:r>
      <w:r w:rsidR="00545E5A">
        <w:rPr>
          <w:lang w:eastAsia="en-GB"/>
        </w:rPr>
        <w:t>a</w:t>
      </w:r>
      <w:r w:rsidR="005B3AFC" w:rsidRPr="00353AEE">
        <w:rPr>
          <w:lang w:eastAsia="en-GB"/>
        </w:rPr>
        <w:t>), edge preserving result after filtering (</w:t>
      </w:r>
      <w:r w:rsidR="004C6772" w:rsidRPr="00353AEE">
        <w:rPr>
          <w:lang w:eastAsia="en-GB"/>
        </w:rPr>
        <w:t>r</w:t>
      </w:r>
      <w:r w:rsidR="005B3AFC" w:rsidRPr="00353AEE">
        <w:rPr>
          <w:lang w:eastAsia="en-GB"/>
        </w:rPr>
        <w:t>).</w:t>
      </w:r>
    </w:p>
    <w:p w14:paraId="2416C67E" w14:textId="77777777" w:rsidR="008A1832" w:rsidRDefault="00CF12CD" w:rsidP="004B1B4D">
      <w:pPr>
        <w:pStyle w:val="PRec-MainText"/>
      </w:pPr>
      <w:r>
        <w:t>In additional to overlapping point projections, the finite image resolution results in remaining</w:t>
      </w:r>
      <w:r w:rsidR="00545E5A">
        <w:t xml:space="preserve"> gaps between the projected points, impeding e.g. feature-based image-to-geometry registration.</w:t>
      </w:r>
    </w:p>
    <w:p w14:paraId="18C993D0" w14:textId="77777777" w:rsidR="00AB1056" w:rsidRDefault="00D00224" w:rsidP="000E0B56">
      <w:pPr>
        <w:spacing w:before="120"/>
        <w:jc w:val="center"/>
      </w:pPr>
      <w:r>
        <w:rPr>
          <w:noProof/>
        </w:rPr>
        <w:lastRenderedPageBreak/>
        <w:drawing>
          <wp:inline distT="0" distB="0" distL="0" distR="0" wp14:anchorId="0FCF9F5A" wp14:editId="2B20E66F">
            <wp:extent cx="4626610" cy="1797685"/>
            <wp:effectExtent l="0" t="0" r="0" b="0"/>
            <wp:docPr id="7" name="Grafik 7"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_3_fill_images_before_after.png"/>
                    <pic:cNvPicPr/>
                  </pic:nvPicPr>
                  <pic:blipFill>
                    <a:blip r:embed="rId23"/>
                    <a:stretch>
                      <a:fillRect/>
                    </a:stretch>
                  </pic:blipFill>
                  <pic:spPr>
                    <a:xfrm>
                      <a:off x="0" y="0"/>
                      <a:ext cx="4626610" cy="1797685"/>
                    </a:xfrm>
                    <a:prstGeom prst="rect">
                      <a:avLst/>
                    </a:prstGeom>
                  </pic:spPr>
                </pic:pic>
              </a:graphicData>
            </a:graphic>
          </wp:inline>
        </w:drawing>
      </w:r>
    </w:p>
    <w:p w14:paraId="08384358" w14:textId="77777777" w:rsidR="008A1832" w:rsidRPr="00353AEE" w:rsidRDefault="008A1832" w:rsidP="004B1B4D">
      <w:pPr>
        <w:pStyle w:val="PRec-Figures"/>
        <w:rPr>
          <w:lang w:eastAsia="en-GB"/>
        </w:rPr>
      </w:pPr>
      <w:bookmarkStart w:id="54" w:name="_Ref512929386"/>
      <w:r w:rsidRPr="00353AEE">
        <w:t>Fig.</w:t>
      </w:r>
      <w:bookmarkEnd w:id="54"/>
      <w:r w:rsidR="0085304C">
        <w:t> </w:t>
      </w:r>
      <w:r w:rsidR="00CE1DEF">
        <w:t xml:space="preserve">6 </w:t>
      </w:r>
      <w:r w:rsidRPr="00353AEE">
        <w:rPr>
          <w:lang w:eastAsia="en-GB"/>
        </w:rPr>
        <w:t>Fill image gaps using nearest neighbour binary search in 3D domain.</w:t>
      </w:r>
    </w:p>
    <w:p w14:paraId="717C43F5" w14:textId="77777777" w:rsidR="006F1468"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r w:rsidR="00CF12CD">
        <w:t>interpolation</w:t>
      </w:r>
      <w:r w:rsidRPr="00353AEE">
        <w:t xml:space="preserve"> using binary search </w:t>
      </w:r>
      <w:r w:rsidR="00AB2F36">
        <w:rPr>
          <w:noProof/>
        </w:rPr>
        <w:t>(Bentley, 1975)</w:t>
      </w:r>
      <w:r w:rsidR="00C9311B" w:rsidRPr="00353AEE">
        <w:t xml:space="preserve"> </w:t>
      </w:r>
      <w:r w:rsidRPr="00353AEE">
        <w:t xml:space="preserve">in the </w:t>
      </w:r>
      <w:r w:rsidR="00CF12CD">
        <w:t>depth</w:t>
      </w:r>
      <w:r w:rsidR="00CF12CD" w:rsidRPr="00353AEE">
        <w:t xml:space="preserve"> </w:t>
      </w:r>
      <w:r w:rsidRPr="00353AEE">
        <w:t>domain</w:t>
      </w:r>
      <w:r w:rsidR="00CF12CD">
        <w:t xml:space="preserve"> and</w:t>
      </w:r>
      <w:r w:rsidRPr="00353AEE">
        <w:t xml:space="preserve"> apply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r w:rsidR="00CF12CD">
        <w:t>are</w:t>
      </w:r>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w:t>
      </w:r>
      <w:r w:rsidR="00CE1DEF">
        <w:t xml:space="preserve">6 </w:t>
      </w:r>
      <w:r w:rsidR="005006C5">
        <w:t xml:space="preserve">as an example for </w:t>
      </w:r>
      <w:r w:rsidR="00CE1DEF">
        <w:t>mobile</w:t>
      </w:r>
      <w:r w:rsidR="005006C5">
        <w:t xml:space="preserve"> </w:t>
      </w:r>
      <w:r w:rsidR="00CE1DEF">
        <w:t>camera-based water level gauging using OWL.</w:t>
      </w:r>
    </w:p>
    <w:p w14:paraId="474808A9" w14:textId="77777777" w:rsidR="00015E93" w:rsidRDefault="00015E93" w:rsidP="004B1B4D">
      <w:pPr>
        <w:pStyle w:val="PRec-MainText"/>
      </w:pPr>
    </w:p>
    <w:p w14:paraId="31812292" w14:textId="77777777" w:rsidR="00015E93" w:rsidRPr="00353AEE" w:rsidRDefault="00015E93" w:rsidP="004B1B4D">
      <w:pPr>
        <w:pStyle w:val="PRec-MainText"/>
      </w:pPr>
      <w:r w:rsidRPr="00015E93">
        <w:t>For both options, additional tiling of the 3D base data is advisable for a rapid geometry-in-frustum containment checks.</w:t>
      </w:r>
    </w:p>
    <w:p w14:paraId="42181973" w14:textId="77777777" w:rsidR="00021D47" w:rsidRPr="00353AEE" w:rsidRDefault="00021D47" w:rsidP="004B1B4D">
      <w:pPr>
        <w:pStyle w:val="PRec-Heading2"/>
      </w:pPr>
      <w:commentRangeStart w:id="55"/>
      <w:commentRangeStart w:id="56"/>
      <w:r w:rsidRPr="006A743D">
        <w:t>Image-to-geometry registration</w:t>
      </w:r>
      <w:commentRangeEnd w:id="55"/>
      <w:r w:rsidR="001D5A74">
        <w:rPr>
          <w:rStyle w:val="Kommentarzeichen"/>
          <w:i w:val="0"/>
        </w:rPr>
        <w:commentReference w:id="55"/>
      </w:r>
      <w:commentRangeEnd w:id="56"/>
      <w:r w:rsidR="00D00224">
        <w:rPr>
          <w:rStyle w:val="Kommentarzeichen"/>
          <w:i w:val="0"/>
        </w:rPr>
        <w:commentReference w:id="56"/>
      </w:r>
    </w:p>
    <w:p w14:paraId="31952586"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w:t>
      </w:r>
      <w:r w:rsidR="00740870">
        <w:rPr>
          <w:rStyle w:val="PRec-MainTextZchn"/>
        </w:rPr>
        <w:t xml:space="preserve"> or point dataset</w:t>
      </w:r>
      <w:r w:rsidRPr="00353AEE">
        <w:rPr>
          <w:rStyle w:val="PRec-MainTextZchn"/>
        </w:rPr>
        <w:t>, providing a transformation from</w:t>
      </w:r>
      <w:r w:rsidRPr="00353AEE">
        <w:t xml:space="preserve"> the 2D image coordinate system to 3D model coordinate system as follows:</w:t>
      </w:r>
    </w:p>
    <w:bookmarkStart w:id="57" w:name="_Hlk512503593"/>
    <w:p w14:paraId="41CD49DD" w14:textId="77777777" w:rsidR="00353AEE" w:rsidRPr="00D0760D" w:rsidRDefault="00D90F75"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57"/>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7B97885C" w14:textId="77777777" w:rsidR="00353AEE" w:rsidRPr="00D0760D" w:rsidRDefault="00566A3E" w:rsidP="004B1B4D">
      <w:pPr>
        <w:pStyle w:val="PRec-MainText"/>
        <w:ind w:firstLine="0"/>
        <w:jc w:val="right"/>
        <w:rPr>
          <w:sz w:val="16"/>
          <w:szCs w:val="16"/>
        </w:rPr>
      </w:pPr>
      <w:r w:rsidRPr="00D0760D">
        <w:rPr>
          <w:sz w:val="16"/>
          <w:szCs w:val="16"/>
        </w:rPr>
        <w:t>(</w:t>
      </w:r>
      <w:r w:rsidR="00CE1DEF">
        <w:rPr>
          <w:sz w:val="16"/>
          <w:szCs w:val="16"/>
        </w:rPr>
        <w:t>4</w:t>
      </w:r>
      <w:r w:rsidRPr="00D0760D">
        <w:rPr>
          <w:sz w:val="16"/>
          <w:szCs w:val="16"/>
        </w:rPr>
        <w:t>)</w:t>
      </w:r>
    </w:p>
    <w:p w14:paraId="7F5732E5"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4F487699" w14:textId="77777777"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29FAABB7" w14:textId="77777777" w:rsidR="00021D47" w:rsidRPr="00D0760D" w:rsidRDefault="00D90F75"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109A670C" w14:textId="77777777" w:rsidR="00F13222" w:rsidRPr="00D0760D" w:rsidRDefault="00F13222" w:rsidP="004B1B4D">
      <w:pPr>
        <w:pStyle w:val="Text"/>
        <w:ind w:firstLine="0"/>
        <w:rPr>
          <w:sz w:val="16"/>
          <w:szCs w:val="16"/>
        </w:rPr>
      </w:pPr>
    </w:p>
    <w:p w14:paraId="0E6FE97D" w14:textId="77777777" w:rsidR="00F96255" w:rsidRDefault="00021D47" w:rsidP="004B1B4D">
      <w:pPr>
        <w:pStyle w:val="PRec-MainText"/>
        <w:rPr>
          <w:color w:val="000000" w:themeColor="text1"/>
        </w:rPr>
      </w:pPr>
      <w:r w:rsidRPr="00353AEE">
        <w:t>Using this coordinate system transformation in combina</w:t>
      </w:r>
      <w:r w:rsidRPr="00E76B28">
        <w:rPr>
          <w:color w:val="000000" w:themeColor="text1"/>
        </w:rPr>
        <w:t xml:space="preserve">tion with a known interior camera orientation, it is possible to project each image on the </w:t>
      </w:r>
      <w:r w:rsidR="00740870">
        <w:rPr>
          <w:color w:val="000000" w:themeColor="text1"/>
        </w:rPr>
        <w:t xml:space="preserve">point cloud/ </w:t>
      </w:r>
      <w:r w:rsidRPr="00E76B28">
        <w:rPr>
          <w:color w:val="000000" w:themeColor="text1"/>
        </w:rPr>
        <w:t>surface</w:t>
      </w:r>
      <w:r w:rsidR="004C6772" w:rsidRPr="00E76B28">
        <w:rPr>
          <w:color w:val="000000" w:themeColor="text1"/>
        </w:rPr>
        <w:t xml:space="preserve"> or vice versa.</w:t>
      </w:r>
      <w:r w:rsidR="00CE1DEF">
        <w:rPr>
          <w:color w:val="000000" w:themeColor="text1"/>
        </w:rPr>
        <w:t xml:space="preserve"> </w:t>
      </w:r>
    </w:p>
    <w:p w14:paraId="765D27BD" w14:textId="77777777" w:rsidR="00A309D7" w:rsidRDefault="00A309D7" w:rsidP="004B1B4D">
      <w:pPr>
        <w:pStyle w:val="PRec-MainText"/>
        <w:rPr>
          <w:color w:val="000000" w:themeColor="text1"/>
        </w:rPr>
      </w:pPr>
    </w:p>
    <w:p w14:paraId="6ECA7ADD" w14:textId="77777777" w:rsidR="00A309D7" w:rsidRDefault="00A309D7" w:rsidP="0006648C">
      <w:pPr>
        <w:pStyle w:val="PRec-MainText"/>
        <w:rPr>
          <w:color w:val="000000" w:themeColor="text1"/>
        </w:rPr>
      </w:pPr>
      <w:commentRangeStart w:id="58"/>
      <w:r w:rsidRPr="00A309D7">
        <w:rPr>
          <w:color w:val="000000" w:themeColor="text1"/>
        </w:rPr>
        <w:t>In case of triangle mesh models, the 2D feature locations within the rendered image are raycasted using the virtual camera's vanishing point, the imaging plane, and the 3D surface model (Kehl et al., 2016a), resulting in the correlated 3D coordinate of the 2D feature.</w:t>
      </w:r>
      <w:commentRangeEnd w:id="58"/>
      <w:r w:rsidR="00B03A8A">
        <w:rPr>
          <w:rStyle w:val="Kommentarzeichen"/>
        </w:rPr>
        <w:commentReference w:id="58"/>
      </w:r>
      <w:ins w:id="59" w:author="Greenich Viper" w:date="2018-05-24T23:47:00Z">
        <w:r w:rsidR="001D5A74">
          <w:rPr>
            <w:color w:val="000000" w:themeColor="text1"/>
          </w:rPr>
          <w:t xml:space="preserve"> Instead of surface meshes, area shapes </w:t>
        </w:r>
      </w:ins>
      <w:ins w:id="60" w:author="Greenich Viper" w:date="2018-05-24T23:48:00Z">
        <w:r w:rsidR="001D5A74">
          <w:t xml:space="preserve">like blobs, disks or spheres (e.g. </w:t>
        </w:r>
        <w:r w:rsidR="001D5A74" w:rsidRPr="00015E93">
          <w:t>Rodrígu</w:t>
        </w:r>
        <w:r w:rsidR="001D5A74">
          <w:t xml:space="preserve">ez et al., 2012, García et al., </w:t>
        </w:r>
        <w:r w:rsidR="001D5A74" w:rsidRPr="00015E93">
          <w:t>2015)</w:t>
        </w:r>
        <w:r w:rsidR="001D5A74">
          <w:t xml:space="preserve"> can serve as 3D base to be rendered i</w:t>
        </w:r>
        <w:r w:rsidR="001D5A74" w:rsidRPr="00015E93">
          <w:t xml:space="preserve">nto a depth map. </w:t>
        </w:r>
        <w:r w:rsidR="001D5A74">
          <w:t>Then</w:t>
        </w:r>
        <w:r w:rsidR="001D5A74" w:rsidRPr="00015E93">
          <w:t xml:space="preserve">, the </w:t>
        </w:r>
        <w:r w:rsidR="001D5A74">
          <w:t xml:space="preserve">correlated </w:t>
        </w:r>
        <w:r w:rsidR="001D5A74" w:rsidRPr="00015E93">
          <w:t>3D coordinate of a 2D feature can be inferred directly from the depth map.</w:t>
        </w:r>
      </w:ins>
    </w:p>
    <w:p w14:paraId="68D85E34" w14:textId="77777777" w:rsidR="00740870" w:rsidRDefault="00740870">
      <w:pPr>
        <w:pStyle w:val="PRec-MainText"/>
        <w:rPr>
          <w:ins w:id="61" w:author=" " w:date="2018-05-24T20:50:00Z"/>
          <w:color w:val="000000" w:themeColor="text1"/>
        </w:rPr>
      </w:pPr>
    </w:p>
    <w:p w14:paraId="4FA2DCB6" w14:textId="77777777" w:rsidR="00A552D7" w:rsidRDefault="00021D47">
      <w:pPr>
        <w:pStyle w:val="PRec-MainText"/>
      </w:pPr>
      <w:r w:rsidRPr="00E76B28">
        <w:rPr>
          <w:color w:val="000000" w:themeColor="text1"/>
        </w:rPr>
        <w:lastRenderedPageBreak/>
        <w:t>Amongst the published literature, feature-based registration algorithms are most common</w:t>
      </w:r>
      <w:r w:rsidR="00F96255" w:rsidRPr="00F96255">
        <w:t xml:space="preserve"> </w:t>
      </w:r>
      <w:r w:rsidR="00F96255">
        <w:t>for image registration</w:t>
      </w:r>
      <w:r w:rsidR="00F96255" w:rsidRPr="00353AEE">
        <w:t xml:space="preserve"> on mobile devices due to </w:t>
      </w:r>
      <w:r w:rsidR="00F96255">
        <w:t>their</w:t>
      </w:r>
      <w:r w:rsidR="00F96255" w:rsidRPr="00353AEE">
        <w:t xml:space="preserve"> implementation simplicity, </w:t>
      </w:r>
      <w:r w:rsidR="00F96255">
        <w:t>their</w:t>
      </w:r>
      <w:r w:rsidR="00F96255" w:rsidRPr="00353AEE">
        <w:t xml:space="preserve"> rapid execution speed, </w:t>
      </w:r>
      <w:r w:rsidR="00F96255">
        <w:t>their</w:t>
      </w:r>
      <w:r w:rsidR="00F96255" w:rsidRPr="00353AEE">
        <w:t xml:space="preserve"> application-specific constraints and the wealth of available code that can be used</w:t>
      </w:r>
      <w:r w:rsidRPr="00E76B28">
        <w:rPr>
          <w:color w:val="000000" w:themeColor="text1"/>
        </w:rPr>
        <w:t xml:space="preserve">. </w:t>
      </w:r>
      <w:r w:rsidR="0006648C">
        <w:rPr>
          <w:color w:val="000000" w:themeColor="text1"/>
        </w:rPr>
        <w:t xml:space="preserve">Beside the already presented applications, more </w:t>
      </w:r>
      <w:r w:rsidR="0006648C" w:rsidRPr="00353AEE">
        <w:t xml:space="preserve">examples are ample within the literature, </w:t>
      </w:r>
      <w:r w:rsidR="0006648C">
        <w:t xml:space="preserve">e.g. in </w:t>
      </w:r>
      <w:r w:rsidR="0006648C" w:rsidRPr="00353AEE">
        <w:t xml:space="preserve">augmented reality </w:t>
      </w:r>
      <w:r w:rsidR="0006648C">
        <w:rPr>
          <w:noProof/>
        </w:rPr>
        <w:t>(Gauglitz et al., 2014; Sweeney et al., 2015)</w:t>
      </w:r>
      <w:r w:rsidR="0006648C" w:rsidRPr="00353AEE">
        <w:t xml:space="preserve">. </w:t>
      </w:r>
      <w:r w:rsidR="0006648C">
        <w:rPr>
          <w:color w:val="000000" w:themeColor="text1"/>
        </w:rPr>
        <w:t xml:space="preserve">Here, </w:t>
      </w:r>
      <w:r w:rsidRPr="00E76B28">
        <w:rPr>
          <w:color w:val="000000" w:themeColor="text1"/>
        </w:rPr>
        <w:t xml:space="preserve">salient points </w:t>
      </w:r>
      <w:r w:rsidR="00AB2F36" w:rsidRPr="007E4598">
        <w:rPr>
          <w:noProof/>
          <w:color w:val="000000" w:themeColor="text1"/>
        </w:rPr>
        <w:t>(</w:t>
      </w:r>
      <w:r w:rsidR="0006648C">
        <w:rPr>
          <w:noProof/>
          <w:color w:val="000000" w:themeColor="text1"/>
        </w:rPr>
        <w:t xml:space="preserve">e.g.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w:t>
      </w:r>
      <w:r w:rsidR="0006648C">
        <w:rPr>
          <w:color w:val="000000" w:themeColor="text1"/>
        </w:rPr>
        <w:t xml:space="preserve">the </w:t>
      </w:r>
      <w:r w:rsidRPr="00E76B28">
        <w:rPr>
          <w:color w:val="000000" w:themeColor="text1"/>
        </w:rPr>
        <w:t xml:space="preserve">rendered image </w:t>
      </w:r>
      <w:r w:rsidR="000E681F" w:rsidRPr="000E681F">
        <w:t xml:space="preserve">of the target 3D model are used to establish </w:t>
      </w:r>
      <w:r w:rsidR="007A6EC2">
        <w:t>an</w:t>
      </w:r>
      <w:commentRangeStart w:id="62"/>
      <w:commentRangeStart w:id="63"/>
      <w:r w:rsidR="000E681F" w:rsidRPr="000E681F">
        <w:t xml:space="preserve"> image-to-</w:t>
      </w:r>
      <w:commentRangeEnd w:id="62"/>
      <w:r w:rsidR="001D5A74">
        <w:rPr>
          <w:rStyle w:val="Kommentarzeichen"/>
        </w:rPr>
        <w:commentReference w:id="62"/>
      </w:r>
      <w:commentRangeEnd w:id="63"/>
      <w:r w:rsidR="007A6EC2">
        <w:rPr>
          <w:rStyle w:val="Kommentarzeichen"/>
        </w:rPr>
        <w:commentReference w:id="63"/>
      </w:r>
      <w:r w:rsidR="000E681F" w:rsidRPr="000E681F">
        <w:t xml:space="preserve"> image</w:t>
      </w:r>
      <w:r w:rsidR="00B03A8A">
        <w:t xml:space="preserve"> (i.e. photo-to-</w:t>
      </w:r>
      <w:r w:rsidR="001D5A74">
        <w:t>synthetic image</w:t>
      </w:r>
      <w:r w:rsidR="00B03A8A">
        <w:t>)</w:t>
      </w:r>
      <w:r w:rsidR="000E681F" w:rsidRPr="000E681F">
        <w:t xml:space="preserve"> correlation</w:t>
      </w:r>
      <w:r w:rsidR="008E0EB5">
        <w:t xml:space="preserve">. Thus, </w:t>
      </w:r>
      <w:r w:rsidR="00D6007E">
        <w:t xml:space="preserve">common </w:t>
      </w:r>
      <w:r w:rsidR="008E0EB5">
        <w:t xml:space="preserve">matching </w:t>
      </w:r>
      <w:r w:rsidR="00D6007E">
        <w:t xml:space="preserve">approaches like </w:t>
      </w:r>
      <w:r w:rsidR="00D6007E" w:rsidRPr="00D6007E">
        <w:t>Scale Inv</w:t>
      </w:r>
      <w:r w:rsidR="00D6007E">
        <w:t xml:space="preserve">ariant Feature Transform (SIFT, </w:t>
      </w:r>
      <w:r w:rsidR="00D6007E" w:rsidRPr="00D6007E">
        <w:t xml:space="preserve">Lowe, 2004) </w:t>
      </w:r>
      <w:r w:rsidR="00D6007E">
        <w:t>with nearest neighbour matching (Muja &amp; Lowe, 2009)</w:t>
      </w:r>
      <w:r w:rsidR="008E0EB5">
        <w:t xml:space="preserve"> can be applied (e.g. Sibbing et al., </w:t>
      </w:r>
      <w:r w:rsidR="008E0EB5" w:rsidRPr="00015E93">
        <w:t>2013</w:t>
      </w:r>
      <w:r w:rsidR="00496494">
        <w:t xml:space="preserve">, </w:t>
      </w:r>
      <w:r w:rsidR="008E0EB5">
        <w:t xml:space="preserve">Sattler et al., 2011). </w:t>
      </w:r>
      <w:commentRangeStart w:id="64"/>
      <w:commentRangeStart w:id="65"/>
      <w:del w:id="66" w:author="Greenich Viper" w:date="2018-05-24T23:49:00Z">
        <w:r w:rsidR="008E0EB5" w:rsidDel="001D5A74">
          <w:delText xml:space="preserve">Instead of salient points, </w:delText>
        </w:r>
        <w:r w:rsidR="00015E93" w:rsidDel="001D5A74">
          <w:delText xml:space="preserve">area features like </w:delText>
        </w:r>
        <w:r w:rsidR="008E0EB5" w:rsidDel="001D5A74">
          <w:delText xml:space="preserve">blobs, disks or spheres (e.g. </w:delText>
        </w:r>
        <w:r w:rsidR="00015E93" w:rsidRPr="00015E93" w:rsidDel="001D5A74">
          <w:delText>Rodrígu</w:delText>
        </w:r>
        <w:r w:rsidR="00015E93" w:rsidDel="001D5A74">
          <w:delText>ez et al., 2012</w:delText>
        </w:r>
      </w:del>
      <w:ins w:id="67" w:author=" " w:date="2018-05-24T20:50:00Z">
        <w:del w:id="68" w:author="Greenich Viper" w:date="2018-05-24T23:49:00Z">
          <w:r w:rsidR="00496494" w:rsidDel="001D5A74">
            <w:delText xml:space="preserve">, </w:delText>
          </w:r>
        </w:del>
      </w:ins>
      <w:ins w:id="69" w:author="ms699852" w:date="2018-05-24T15:23:00Z">
        <w:del w:id="70" w:author="Greenich Viper" w:date="2018-05-24T23:49:00Z">
          <w:r w:rsidR="00015E93" w:rsidDel="001D5A74">
            <w:delText xml:space="preserve"> or García et al.,</w:delText>
          </w:r>
        </w:del>
      </w:ins>
      <w:ins w:id="71" w:author="ms699852" w:date="2018-05-24T15:25:00Z">
        <w:del w:id="72" w:author="Greenich Viper" w:date="2018-05-24T23:49:00Z">
          <w:r w:rsidR="00015E93" w:rsidDel="001D5A74">
            <w:delText xml:space="preserve"> </w:delText>
          </w:r>
        </w:del>
      </w:ins>
      <w:ins w:id="73" w:author="ms699852" w:date="2018-05-24T15:23:00Z">
        <w:del w:id="74" w:author="Greenich Viper" w:date="2018-05-24T23:49:00Z">
          <w:r w:rsidR="00015E93" w:rsidRPr="00015E93" w:rsidDel="001D5A74">
            <w:delText>2015)</w:delText>
          </w:r>
        </w:del>
      </w:ins>
      <w:ins w:id="75" w:author="ms699852" w:date="2018-05-24T15:25:00Z">
        <w:del w:id="76" w:author="Greenich Viper" w:date="2018-05-24T23:49:00Z">
          <w:r w:rsidR="008E0EB5" w:rsidDel="001D5A74">
            <w:delText xml:space="preserve"> </w:delText>
          </w:r>
          <w:r w:rsidR="00015E93" w:rsidDel="001D5A74">
            <w:delText xml:space="preserve">can </w:delText>
          </w:r>
        </w:del>
      </w:ins>
      <w:ins w:id="77" w:author="ms699852" w:date="2018-05-24T16:07:00Z">
        <w:del w:id="78" w:author="Greenich Viper" w:date="2018-05-24T23:49:00Z">
          <w:r w:rsidR="008E0EB5" w:rsidDel="001D5A74">
            <w:delText xml:space="preserve">serve as 3D base to </w:delText>
          </w:r>
        </w:del>
      </w:ins>
      <w:ins w:id="79" w:author="ms699852" w:date="2018-05-24T15:25:00Z">
        <w:del w:id="80" w:author="Greenich Viper" w:date="2018-05-24T23:49:00Z">
          <w:r w:rsidR="00015E93" w:rsidDel="001D5A74">
            <w:delText>be rendered i</w:delText>
          </w:r>
        </w:del>
      </w:ins>
      <w:ins w:id="81" w:author="ms699852" w:date="2018-05-24T15:23:00Z">
        <w:del w:id="82" w:author="Greenich Viper" w:date="2018-05-24T23:49:00Z">
          <w:r w:rsidR="00015E93" w:rsidRPr="00015E93" w:rsidDel="001D5A74">
            <w:delText xml:space="preserve">nto a depth map. </w:delText>
          </w:r>
        </w:del>
      </w:ins>
      <w:ins w:id="83" w:author="ms699852" w:date="2018-05-24T15:25:00Z">
        <w:del w:id="84" w:author="Greenich Viper" w:date="2018-05-24T23:49:00Z">
          <w:r w:rsidR="00015E93" w:rsidDel="001D5A74">
            <w:delText>Thus</w:delText>
          </w:r>
        </w:del>
      </w:ins>
      <w:ins w:id="85" w:author="ms699852" w:date="2018-05-24T15:23:00Z">
        <w:del w:id="86" w:author="Greenich Viper" w:date="2018-05-24T23:49:00Z">
          <w:r w:rsidR="00015E93" w:rsidRPr="00015E93" w:rsidDel="001D5A74">
            <w:delText>, the 3D coordinate of a 2D feature can be inferred directly from the depth map.</w:delText>
          </w:r>
        </w:del>
      </w:ins>
      <w:commentRangeEnd w:id="64"/>
      <w:del w:id="87" w:author="Greenich Viper" w:date="2018-05-24T23:49:00Z">
        <w:r w:rsidR="001D5A74" w:rsidDel="001D5A74">
          <w:rPr>
            <w:rStyle w:val="Kommentarzeichen"/>
          </w:rPr>
          <w:commentReference w:id="64"/>
        </w:r>
      </w:del>
      <w:commentRangeEnd w:id="65"/>
      <w:r w:rsidR="00080067">
        <w:rPr>
          <w:rStyle w:val="Kommentarzeichen"/>
        </w:rPr>
        <w:commentReference w:id="65"/>
      </w:r>
      <w:del w:id="88" w:author="Greenich Viper" w:date="2018-05-24T23:49:00Z">
        <w:r w:rsidR="00496494" w:rsidDel="001D5A74">
          <w:delText xml:space="preserve"> </w:delText>
        </w:r>
      </w:del>
      <w:r w:rsidR="00496494">
        <w:t>However, p</w:t>
      </w:r>
      <w:r w:rsidR="00496494" w:rsidRPr="00496494">
        <w:t xml:space="preserve">roblems in real-world cases </w:t>
      </w:r>
      <w:r w:rsidR="00496494">
        <w:t>may arise from</w:t>
      </w:r>
      <w:r w:rsidR="00496494" w:rsidRPr="00496494">
        <w:t xml:space="preserve"> imaging variances, resulting in reduced reliability (i.e. failing to determine any camera parameters</w:t>
      </w:r>
      <w:r w:rsidR="00496494">
        <w:t>, see eq. 4</w:t>
      </w:r>
      <w:r w:rsidR="00496494" w:rsidRPr="00496494">
        <w:t>) and stability (i.e. determining different parameters for the same sets of images) (Kehl et al., 2017a).</w:t>
      </w:r>
    </w:p>
    <w:p w14:paraId="35FA1A91" w14:textId="77777777" w:rsidR="004D457C" w:rsidRDefault="00B05BA9">
      <w:pPr>
        <w:pStyle w:val="PRec-MainText"/>
        <w:rPr>
          <w:color w:val="000000" w:themeColor="text1"/>
        </w:rPr>
      </w:pPr>
      <w:r w:rsidRPr="00353AEE">
        <w:t>A</w:t>
      </w:r>
      <w:r>
        <w:t xml:space="preserve">n </w:t>
      </w:r>
      <w:r w:rsidRPr="00353AEE">
        <w:t xml:space="preserve">alternative technique to </w:t>
      </w:r>
      <w:r w:rsidR="00496494">
        <w:t>match image and 3D base data is</w:t>
      </w:r>
      <w:r w:rsidRPr="00353AEE">
        <w:t xml:space="preserve"> Mutual Information (MI) </w:t>
      </w:r>
      <w:r>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w:t>
      </w:r>
      <w:r w:rsidR="00D6007E">
        <w:t xml:space="preserve">, </w:t>
      </w:r>
      <w:r w:rsidRPr="00353AEE">
        <w:t xml:space="preserve">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t>for quantifying</w:t>
      </w:r>
      <w:r w:rsidRPr="00353AEE">
        <w:t xml:space="preserve"> the similarity of both image</w:t>
      </w:r>
      <w:r>
        <w:t>s</w:t>
      </w:r>
      <w:r w:rsidRPr="00353AEE">
        <w:t xml:space="preserve">. MI </w:t>
      </w:r>
      <w:r>
        <w:t>is a</w:t>
      </w:r>
      <w:r w:rsidRPr="00353AEE">
        <w:t xml:space="preserve"> challeng</w:t>
      </w:r>
      <w:r>
        <w:t>ing</w:t>
      </w:r>
      <w:r w:rsidRPr="00353AEE">
        <w:t xml:space="preserve"> </w:t>
      </w:r>
      <w:r>
        <w:t>numerical</w:t>
      </w:r>
      <w:r w:rsidRPr="00353AEE">
        <w:t xml:space="preserve"> process: the optimization of a 7 degree-of-freedom equation system is unstable and prone to rest in local function minima. Only few optimisation </w:t>
      </w:r>
      <w:r>
        <w:t>methods</w:t>
      </w:r>
      <w:r w:rsidRPr="00353AEE">
        <w:t xml:space="preserve"> can solve such equation systems reliably and provide stable results - most notably NEWUOA, i.e. Powell's method </w:t>
      </w:r>
      <w:r>
        <w:rPr>
          <w:noProof/>
        </w:rPr>
        <w:t>(Powell, 2006)</w:t>
      </w:r>
      <w:r w:rsidRPr="00353AEE">
        <w:t xml:space="preserve"> </w:t>
      </w:r>
      <w:r w:rsidRPr="00E21FB0">
        <w:rPr>
          <w:color w:val="000000" w:themeColor="text1"/>
        </w:rPr>
        <w:t xml:space="preserve">used by </w:t>
      </w:r>
      <w:r w:rsidRPr="007E4598">
        <w:rPr>
          <w:noProof/>
          <w:color w:val="000000" w:themeColor="text1"/>
        </w:rPr>
        <w:t>(Corsini et al., 2013)</w:t>
      </w:r>
      <w:r w:rsidRPr="00E21FB0">
        <w:rPr>
          <w:color w:val="000000" w:themeColor="text1"/>
        </w:rPr>
        <w:t>. None of the advanced solvers is available in modern- and mobile</w:t>
      </w:r>
      <w:r>
        <w:rPr>
          <w:color w:val="000000" w:themeColor="text1"/>
        </w:rPr>
        <w:t xml:space="preserve"> </w:t>
      </w:r>
      <w:r w:rsidRPr="00E21FB0">
        <w:rPr>
          <w:color w:val="000000" w:themeColor="text1"/>
        </w:rPr>
        <w:t>device</w:t>
      </w:r>
      <w:r>
        <w:rPr>
          <w:color w:val="000000" w:themeColor="text1"/>
        </w:rPr>
        <w:t>-</w:t>
      </w:r>
      <w:r w:rsidRPr="00E21FB0">
        <w:rPr>
          <w:color w:val="000000" w:themeColor="text1"/>
        </w:rPr>
        <w:t>programming languages, thus the use of MI on mobile platforms is currently prohibited.</w:t>
      </w:r>
    </w:p>
    <w:p w14:paraId="56DA0E75" w14:textId="77777777" w:rsidR="008E0EB5" w:rsidRPr="00E76B28" w:rsidRDefault="008E0EB5">
      <w:pPr>
        <w:pStyle w:val="PRec-MainText"/>
        <w:rPr>
          <w:color w:val="000000" w:themeColor="text1"/>
        </w:rPr>
      </w:pPr>
    </w:p>
    <w:p w14:paraId="066979EC" w14:textId="77777777"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smartphone cameras is critical and </w:t>
      </w:r>
      <w:r w:rsidR="00CE21D4">
        <w:rPr>
          <w:color w:val="000000" w:themeColor="text1"/>
        </w:rPr>
        <w:t>so is</w:t>
      </w:r>
      <w:r w:rsidR="00CE21D4" w:rsidRPr="00E21FB0">
        <w:rPr>
          <w:color w:val="000000" w:themeColor="text1"/>
        </w:rPr>
        <w:t xml:space="preserve"> </w:t>
      </w:r>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A309D7">
        <w:rPr>
          <w:noProof/>
        </w:rPr>
        <w:t xml:space="preserve">, see </w:t>
      </w:r>
      <w:r w:rsidR="00AB2F36">
        <w:rPr>
          <w:noProof/>
        </w:rPr>
        <w:t>Sánchez-García et al.</w:t>
      </w:r>
      <w:r w:rsidR="00A309D7">
        <w:rPr>
          <w:noProof/>
        </w:rPr>
        <w:t xml:space="preserve"> (</w:t>
      </w:r>
      <w:r w:rsidR="00AB2F36">
        <w:rPr>
          <w:noProof/>
        </w:rPr>
        <w:t>2017)</w:t>
      </w:r>
      <w:r w:rsidR="00CE21D4">
        <w:rPr>
          <w:noProof/>
        </w:rPr>
        <w:t>,</w:t>
      </w:r>
      <w:r w:rsidR="00D86F78" w:rsidRPr="00353AEE">
        <w:t xml:space="preserve"> </w:t>
      </w:r>
      <w:r w:rsidRPr="00353AEE">
        <w:t xml:space="preserve">straight-edge enforcement or object outlines). </w:t>
      </w:r>
    </w:p>
    <w:p w14:paraId="1776F6ED" w14:textId="77777777" w:rsidR="00F830A5" w:rsidRPr="00353AEE" w:rsidRDefault="0017374A" w:rsidP="004B1B4D">
      <w:pPr>
        <w:pStyle w:val="PRec-Heading1"/>
        <w:rPr>
          <w:lang w:eastAsia="en-GB"/>
        </w:rPr>
      </w:pPr>
      <w:r w:rsidRPr="00353AEE">
        <w:rPr>
          <w:lang w:eastAsia="en-GB"/>
        </w:rPr>
        <w:t>Sensors</w:t>
      </w:r>
    </w:p>
    <w:p w14:paraId="49EBB1AC" w14:textId="77777777" w:rsidR="00F830A5" w:rsidRPr="00353AEE" w:rsidRDefault="00F830A5" w:rsidP="004B1B4D">
      <w:pPr>
        <w:pStyle w:val="PRec-MainText"/>
        <w:rPr>
          <w:lang w:eastAsia="en-GB"/>
        </w:rPr>
      </w:pPr>
      <w:r w:rsidRPr="00353AEE">
        <w:rPr>
          <w:rStyle w:val="PRec-MainTextZchn"/>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t>
      </w:r>
      <w:del w:id="89" w:author="ms699852" w:date="2018-05-25T09:55:00Z">
        <w:r w:rsidRPr="00353AEE" w:rsidDel="00E06953">
          <w:rPr>
            <w:rStyle w:val="PRec-MainTextZchn"/>
          </w:rPr>
          <w:delText xml:space="preserve">we </w:delText>
        </w:r>
      </w:del>
      <w:ins w:id="90" w:author="ms699852" w:date="2018-05-25T09:55:00Z">
        <w:r w:rsidR="00E06953">
          <w:rPr>
            <w:rStyle w:val="PRec-MainTextZchn"/>
          </w:rPr>
          <w:t xml:space="preserve">the </w:t>
        </w:r>
      </w:ins>
      <w:del w:id="91" w:author="ms699852" w:date="2018-05-25T09:55:00Z">
        <w:r w:rsidRPr="00353AEE" w:rsidDel="00E06953">
          <w:rPr>
            <w:rStyle w:val="PRec-MainTextZchn"/>
          </w:rPr>
          <w:delText xml:space="preserve">assess </w:delText>
        </w:r>
      </w:del>
      <w:r w:rsidRPr="00353AEE">
        <w:rPr>
          <w:rStyle w:val="PRec-MainTextZchn"/>
        </w:rPr>
        <w:t xml:space="preserve">orientation accuracy and precision </w:t>
      </w:r>
      <w:ins w:id="92" w:author="ms699852" w:date="2018-05-25T09:55:00Z">
        <w:r w:rsidR="00E06953">
          <w:rPr>
            <w:rStyle w:val="PRec-MainTextZchn"/>
          </w:rPr>
          <w:t xml:space="preserve">is assessed </w:t>
        </w:r>
      </w:ins>
      <w:r w:rsidRPr="00353AEE">
        <w:rPr>
          <w:rStyle w:val="PRec-MainTextZchn"/>
        </w:rPr>
        <w:t xml:space="preserve">by applying different sensor fusion methods, which in their turn influence image-to-geometry </w:t>
      </w:r>
      <w:r w:rsidRPr="00353AEE">
        <w:rPr>
          <w:rStyle w:val="PRec-MainTextZchn"/>
        </w:rPr>
        <w:lastRenderedPageBreak/>
        <w:t xml:space="preserve">registration. Furthermore, </w:t>
      </w:r>
      <w:del w:id="93" w:author="ms699852" w:date="2018-05-25T09:55:00Z">
        <w:r w:rsidRPr="00353AEE" w:rsidDel="00E06953">
          <w:rPr>
            <w:rStyle w:val="PRec-MainTextZchn"/>
          </w:rPr>
          <w:delText xml:space="preserve">we give </w:delText>
        </w:r>
      </w:del>
      <w:r w:rsidRPr="00353AEE">
        <w:rPr>
          <w:rStyle w:val="PRec-MainTextZchn"/>
        </w:rPr>
        <w:t xml:space="preserve">a short review </w:t>
      </w:r>
      <w:ins w:id="94" w:author="ms699852" w:date="2018-05-25T09:55:00Z">
        <w:r w:rsidR="00E06953">
          <w:rPr>
            <w:rStyle w:val="PRec-MainTextZchn"/>
          </w:rPr>
          <w:t xml:space="preserve">is given </w:t>
        </w:r>
      </w:ins>
      <w:r w:rsidRPr="00353AEE">
        <w:rPr>
          <w:rStyle w:val="PRec-MainTextZchn"/>
        </w:rPr>
        <w:t>over smartphones' positioning quality in relation to 3D annotation</w:t>
      </w:r>
      <w:r w:rsidR="003564BF">
        <w:rPr>
          <w:rStyle w:val="PRec-MainTextZchn"/>
        </w:rPr>
        <w:t>s</w:t>
      </w:r>
      <w:r w:rsidRPr="00353AEE">
        <w:rPr>
          <w:rStyle w:val="PRec-MainTextZchn"/>
        </w:rPr>
        <w:t>.</w:t>
      </w:r>
    </w:p>
    <w:p w14:paraId="720BE993" w14:textId="77777777" w:rsidR="00F830A5" w:rsidRPr="00353AEE" w:rsidRDefault="00F830A5" w:rsidP="004B1B4D">
      <w:pPr>
        <w:pStyle w:val="PRec-Heading2"/>
        <w:rPr>
          <w:lang w:eastAsia="en-GB"/>
        </w:rPr>
      </w:pPr>
      <w:r w:rsidRPr="00353AEE">
        <w:rPr>
          <w:lang w:eastAsia="en-GB"/>
        </w:rPr>
        <w:t>Localisation</w:t>
      </w:r>
    </w:p>
    <w:p w14:paraId="4E0CA14A"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3"/>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55947B82" w14:textId="77777777"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3C530C15" w14:textId="77777777"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t>
      </w:r>
      <w:ins w:id="95" w:author="ms699852" w:date="2018-05-25T09:55:00Z">
        <w:r w:rsidR="00E06953">
          <w:rPr>
            <w:lang w:eastAsia="en-GB"/>
          </w:rPr>
          <w:t xml:space="preserve">the focus is </w:t>
        </w:r>
      </w:ins>
      <w:del w:id="96" w:author="ms699852" w:date="2018-05-25T09:56:00Z">
        <w:r w:rsidRPr="00353AEE" w:rsidDel="00E06953">
          <w:rPr>
            <w:lang w:eastAsia="en-GB"/>
          </w:rPr>
          <w:delText xml:space="preserve">we want to focus </w:delText>
        </w:r>
      </w:del>
      <w:r w:rsidRPr="00353AEE">
        <w:rPr>
          <w:lang w:eastAsia="en-GB"/>
        </w:rPr>
        <w:t xml:space="preserve">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59036402" w14:textId="77777777" w:rsidR="006F1468" w:rsidRPr="00353AEE" w:rsidRDefault="00F830A5" w:rsidP="004B1B4D">
      <w:pPr>
        <w:pStyle w:val="PRec-Heading2"/>
        <w:rPr>
          <w:lang w:eastAsia="en-GB"/>
        </w:rPr>
      </w:pPr>
      <w:r w:rsidRPr="00353AEE">
        <w:rPr>
          <w:lang w:eastAsia="en-GB"/>
        </w:rPr>
        <w:t>Location sensitivity</w:t>
      </w:r>
      <w:bookmarkStart w:id="97" w:name="_Hlk512507183"/>
    </w:p>
    <w:p w14:paraId="72208D85" w14:textId="77777777" w:rsidR="0000387C" w:rsidRPr="00353AEE" w:rsidRDefault="0000387C" w:rsidP="004B1B4D">
      <w:pPr>
        <w:pStyle w:val="PRec-MainText"/>
        <w:rPr>
          <w:lang w:eastAsia="en-GB"/>
        </w:rPr>
      </w:pPr>
      <w:r w:rsidRPr="00353AEE">
        <w:rPr>
          <w:lang w:eastAsia="en-GB"/>
        </w:rPr>
        <w:t>Pre-knowledge about an</w:t>
      </w:r>
      <w:bookmarkEnd w:id="97"/>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w:t>
      </w:r>
      <w:r w:rsidR="003C3F28">
        <w:rPr>
          <w:lang w:eastAsia="en-GB"/>
        </w:rPr>
        <w:t xml:space="preserve"> especially when generating the </w:t>
      </w:r>
      <w:r w:rsidR="00AB4ED2">
        <w:rPr>
          <w:rStyle w:val="Kommentarzeichen"/>
        </w:rPr>
        <w:commentReference w:id="98"/>
      </w:r>
      <w:r w:rsidR="007A6EC2">
        <w:rPr>
          <w:rStyle w:val="Kommentarzeichen"/>
        </w:rPr>
        <w:commentReference w:id="99"/>
      </w:r>
      <w:r w:rsidR="003C3F28">
        <w:rPr>
          <w:lang w:eastAsia="en-GB"/>
        </w:rPr>
        <w:t xml:space="preserve">image renderings of 3D base data. </w:t>
      </w:r>
      <w:r w:rsidRPr="00353AEE">
        <w:rPr>
          <w:lang w:eastAsia="en-GB"/>
        </w:rPr>
        <w:t xml:space="preserve">Thus, </w:t>
      </w:r>
      <w:r w:rsidR="00AB4ED2">
        <w:rPr>
          <w:lang w:eastAsia="en-GB"/>
        </w:rPr>
        <w:t xml:space="preserve">the general question is </w:t>
      </w:r>
      <w:r w:rsidRPr="00353AEE">
        <w:rPr>
          <w:lang w:eastAsia="en-GB"/>
        </w:rPr>
        <w:t>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008C5BEE" w:rsidRPr="00353AEE">
        <w:rPr>
          <w:color w:val="000000" w:themeColor="text1"/>
          <w:lang w:eastAsia="en-GB"/>
        </w:rPr>
        <w:t xml:space="preserve">reliability of </w:t>
      </w:r>
      <w:r w:rsidR="003C3F28">
        <w:rPr>
          <w:color w:val="000000" w:themeColor="text1"/>
          <w:lang w:eastAsia="en-GB"/>
        </w:rPr>
        <w:t xml:space="preserve">feature detection and </w:t>
      </w:r>
      <w:r w:rsidR="008C5BEE" w:rsidRPr="00353AEE">
        <w:rPr>
          <w:color w:val="000000" w:themeColor="text1"/>
          <w:lang w:eastAsia="en-GB"/>
        </w:rPr>
        <w:t xml:space="preserve">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 xml:space="preserve">image pair of a real and a </w:t>
      </w:r>
      <w:r w:rsidR="005F36E8">
        <w:rPr>
          <w:color w:val="000000" w:themeColor="text1"/>
          <w:lang w:eastAsia="en-GB"/>
        </w:rPr>
        <w:t>synthetic</w:t>
      </w:r>
      <w:r w:rsidR="00935D4F" w:rsidRPr="00353AEE">
        <w:rPr>
          <w:color w:val="000000" w:themeColor="text1"/>
          <w:lang w:eastAsia="en-GB"/>
        </w:rPr>
        <w:t xml:space="preserve"> image</w:t>
      </w:r>
      <w:r w:rsidR="003C3F28">
        <w:rPr>
          <w:color w:val="000000" w:themeColor="text1"/>
          <w:lang w:eastAsia="en-GB"/>
        </w:rPr>
        <w:t xml:space="preserve">. Thus, </w:t>
      </w:r>
      <w:r w:rsidR="008C5BEE" w:rsidRPr="00353AEE">
        <w:rPr>
          <w:lang w:eastAsia="en-GB"/>
        </w:rPr>
        <w:t>the lateral</w:t>
      </w:r>
      <w:r w:rsidR="00AB4ED2">
        <w:rPr>
          <w:lang w:eastAsia="en-GB"/>
        </w:rPr>
        <w:t>-</w:t>
      </w:r>
      <w:r w:rsidR="008C5BEE" w:rsidRPr="00353AEE">
        <w:rPr>
          <w:lang w:eastAsia="en-GB"/>
        </w:rPr>
        <w:t xml:space="preserve"> and height components</w:t>
      </w:r>
      <w:r w:rsidR="00935D4F" w:rsidRPr="00353AEE">
        <w:rPr>
          <w:lang w:eastAsia="en-GB"/>
        </w:rPr>
        <w:t xml:space="preserve"> </w:t>
      </w:r>
      <w:r w:rsidR="003C3F28">
        <w:rPr>
          <w:lang w:eastAsia="en-GB"/>
        </w:rPr>
        <w:t xml:space="preserve">are manipulated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w:t>
      </w:r>
      <w:r w:rsidR="003C3F28">
        <w:rPr>
          <w:lang w:eastAsia="en-GB"/>
        </w:rPr>
        <w:t>observing</w:t>
      </w:r>
      <w:r w:rsidR="008C5BEE" w:rsidRPr="00353AEE">
        <w:rPr>
          <w:lang w:eastAsia="en-GB"/>
        </w:rPr>
        <w:t xml:space="preserve"> the distribution of matched inlier</w:t>
      </w:r>
      <w:r w:rsidR="00935D4F" w:rsidRPr="00353AEE">
        <w:rPr>
          <w:lang w:eastAsia="en-GB"/>
        </w:rPr>
        <w:t>.</w:t>
      </w:r>
      <w:r w:rsidR="008C5BEE" w:rsidRPr="00353AEE">
        <w:rPr>
          <w:lang w:eastAsia="en-GB"/>
        </w:rPr>
        <w:t xml:space="preserve"> </w:t>
      </w:r>
      <w:r w:rsidR="0085304C">
        <w:rPr>
          <w:lang w:eastAsia="en-GB"/>
        </w:rPr>
        <w:t>Fig. </w:t>
      </w:r>
      <w:r w:rsidR="003C3F28">
        <w:rPr>
          <w:lang w:eastAsia="en-GB"/>
        </w:rPr>
        <w:t>7</w:t>
      </w:r>
      <w:r w:rsidR="008C5BEE" w:rsidRPr="00353AEE">
        <w:rPr>
          <w:lang w:eastAsia="en-GB"/>
        </w:rPr>
        <w:t xml:space="preserve"> shows the percentage of inliers whereas the maximum refers to the highest distribution. </w:t>
      </w:r>
    </w:p>
    <w:p w14:paraId="65E21DA0" w14:textId="77777777" w:rsidR="00EF2D14" w:rsidRPr="00D0760D" w:rsidRDefault="0000387C" w:rsidP="004B1B4D">
      <w:pPr>
        <w:pStyle w:val="PRec-MainText"/>
      </w:pPr>
      <w:r w:rsidRPr="00353AEE">
        <w:rPr>
          <w:lang w:eastAsia="en-GB"/>
        </w:rPr>
        <w:t>Surprisingly, all components are rather equal</w:t>
      </w:r>
      <w:r w:rsidR="00AB4ED2">
        <w:rPr>
          <w:lang w:eastAsia="en-GB"/>
        </w:rPr>
        <w:t>ly</w:t>
      </w:r>
      <w:r w:rsidRPr="00353AEE">
        <w:rPr>
          <w:lang w:eastAsia="en-GB"/>
        </w:rPr>
        <w:t xml:space="preserve"> affected by erroneous locations</w:t>
      </w:r>
      <w:r w:rsidR="00AB4ED2">
        <w:rPr>
          <w:lang w:eastAsia="en-GB"/>
        </w:rPr>
        <w:t>,</w:t>
      </w:r>
      <w:r w:rsidRPr="00353AEE">
        <w:rPr>
          <w:lang w:eastAsia="en-GB"/>
        </w:rPr>
        <w:t xml:space="preserve"> which rapidly lead to infeasible matchings when location differs </w:t>
      </w:r>
      <w:r w:rsidR="00AB4ED2">
        <w:rPr>
          <w:lang w:eastAsia="en-GB"/>
        </w:rPr>
        <w:t xml:space="preserve">by </w:t>
      </w:r>
      <w:r w:rsidRPr="00353AEE">
        <w:rPr>
          <w:lang w:eastAsia="en-GB"/>
        </w:rPr>
        <w:t>more than 2.5</w:t>
      </w:r>
      <w:r w:rsidR="0015350D" w:rsidRPr="00353AEE">
        <w:rPr>
          <w:lang w:eastAsia="en-GB"/>
        </w:rPr>
        <w:t> </w:t>
      </w:r>
      <w:r w:rsidRPr="00353AEE">
        <w:rPr>
          <w:lang w:eastAsia="en-GB"/>
        </w:rPr>
        <w:t>m</w:t>
      </w:r>
      <w:r w:rsidR="003C3F28">
        <w:rPr>
          <w:lang w:eastAsia="en-GB"/>
        </w:rPr>
        <w:t xml:space="preserve"> and </w:t>
      </w:r>
      <w:r w:rsidRPr="00353AEE">
        <w:rPr>
          <w:lang w:eastAsia="en-GB"/>
        </w:rPr>
        <w:t>5</w:t>
      </w:r>
      <w:r w:rsidR="0015350D" w:rsidRPr="00353AEE">
        <w:rPr>
          <w:lang w:eastAsia="en-GB"/>
        </w:rPr>
        <w:t> </w:t>
      </w:r>
      <w:r w:rsidRPr="00353AEE">
        <w:rPr>
          <w:lang w:eastAsia="en-GB"/>
        </w:rPr>
        <w:t>m</w:t>
      </w:r>
      <w:r w:rsidR="003C3F28">
        <w:rPr>
          <w:lang w:eastAsia="en-GB"/>
        </w:rPr>
        <w:t>,</w:t>
      </w:r>
      <w:r w:rsidRPr="00353AEE">
        <w:rPr>
          <w:lang w:eastAsia="en-GB"/>
        </w:rPr>
        <w:t xml:space="preserve"> </w:t>
      </w:r>
      <w:r w:rsidR="003C3F28">
        <w:rPr>
          <w:lang w:eastAsia="en-GB"/>
        </w:rPr>
        <w:t>respectively, for northing and easting</w:t>
      </w:r>
      <w:r w:rsidRPr="00353AEE">
        <w:rPr>
          <w:lang w:eastAsia="en-GB"/>
        </w:rPr>
        <w:t xml:space="preserve">. </w:t>
      </w:r>
      <w:r w:rsidR="003C3F28">
        <w:rPr>
          <w:lang w:eastAsia="en-GB"/>
        </w:rPr>
        <w:t>In terms of</w:t>
      </w:r>
      <w:r w:rsidR="003C3F28" w:rsidRPr="00353AEE">
        <w:rPr>
          <w:lang w:eastAsia="en-GB"/>
        </w:rPr>
        <w:t xml:space="preserve"> </w:t>
      </w:r>
      <w:r w:rsidR="003C3F28">
        <w:rPr>
          <w:lang w:eastAsia="en-GB"/>
        </w:rPr>
        <w:t xml:space="preserve">the </w:t>
      </w:r>
      <w:r w:rsidRPr="00353AEE">
        <w:rPr>
          <w:lang w:eastAsia="en-GB"/>
        </w:rPr>
        <w:t xml:space="preserve">height, the results are quite </w:t>
      </w:r>
      <w:r w:rsidRPr="00353AEE">
        <w:rPr>
          <w:lang w:eastAsia="en-GB"/>
        </w:rPr>
        <w:lastRenderedPageBreak/>
        <w:t>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2E977C23"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1DDB50CB" wp14:editId="01B74960">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820B9B" w14:textId="77777777" w:rsidR="00423F74" w:rsidRPr="00353AEE" w:rsidRDefault="00944C7D" w:rsidP="004B1B4D">
      <w:pPr>
        <w:pStyle w:val="PRec-Figures"/>
      </w:pPr>
      <w:bookmarkStart w:id="100" w:name="_Ref512929438"/>
      <w:r w:rsidRPr="00353AEE">
        <w:t>Fig.</w:t>
      </w:r>
      <w:bookmarkEnd w:id="100"/>
      <w:r w:rsidR="0085304C">
        <w:t> </w:t>
      </w:r>
      <w:r w:rsidR="003C3F28">
        <w:t>7</w:t>
      </w:r>
      <w:r w:rsidR="0085304C">
        <w:t xml:space="preserve">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0C03F854" w14:textId="77777777" w:rsidR="0000387C" w:rsidRPr="00353AEE" w:rsidRDefault="0000387C" w:rsidP="004B1B4D">
      <w:pPr>
        <w:pStyle w:val="PRec-Heading2"/>
        <w:rPr>
          <w:lang w:eastAsia="en-GB"/>
        </w:rPr>
      </w:pPr>
      <w:r w:rsidRPr="00353AEE">
        <w:rPr>
          <w:lang w:eastAsia="en-GB"/>
        </w:rPr>
        <w:t>Orientation</w:t>
      </w:r>
    </w:p>
    <w:p w14:paraId="0F5A58C7"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t>
      </w:r>
      <w:commentRangeStart w:id="101"/>
      <w:del w:id="102" w:author="ms699852" w:date="2018-05-25T10:01:00Z">
        <w:r w:rsidRPr="00353AEE" w:rsidDel="00E40435">
          <w:rPr>
            <w:lang w:eastAsia="en-GB"/>
          </w:rPr>
          <w:delText xml:space="preserve">we </w:delText>
        </w:r>
      </w:del>
      <w:ins w:id="103" w:author="ms699852" w:date="2018-05-25T10:01:00Z">
        <w:r w:rsidR="00E40435">
          <w:rPr>
            <w:lang w:eastAsia="en-GB"/>
          </w:rPr>
          <w:t>the authors</w:t>
        </w:r>
        <w:commentRangeEnd w:id="101"/>
        <w:r w:rsidR="00E40435">
          <w:rPr>
            <w:rStyle w:val="Kommentarzeichen"/>
          </w:rPr>
          <w:commentReference w:id="101"/>
        </w:r>
        <w:r w:rsidR="00E40435" w:rsidRPr="00353AEE">
          <w:rPr>
            <w:lang w:eastAsia="en-GB"/>
          </w:rPr>
          <w:t xml:space="preserve"> </w:t>
        </w:r>
      </w:ins>
      <w:r w:rsidRPr="00353AEE">
        <w:t>put forward the hypotheses that noise in smartphone sensor stability as well as their accuracies may not be in ranges comparable to navigation systems in autonomous navigation applications.</w:t>
      </w:r>
    </w:p>
    <w:p w14:paraId="180C8EDB"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34D122C1"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62F0C9F" w14:textId="77777777"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 xml:space="preserve">seems to be less accurate but more robust. In the following, </w:t>
      </w:r>
      <w:del w:id="104" w:author="ms699852" w:date="2018-05-25T10:01:00Z">
        <w:r w:rsidR="0000387C" w:rsidRPr="00353AEE" w:rsidDel="00E40435">
          <w:delText>w</w:delText>
        </w:r>
        <w:r w:rsidR="0015350D" w:rsidRPr="00353AEE" w:rsidDel="00E40435">
          <w:delText xml:space="preserve">e check </w:delText>
        </w:r>
      </w:del>
      <w:r w:rsidR="0015350D" w:rsidRPr="00353AEE">
        <w:t xml:space="preserve">the three sensor types </w:t>
      </w:r>
      <w:r w:rsidR="00E70336" w:rsidRPr="00353AEE">
        <w:t xml:space="preserve">ARV, IOSens1 and IOSens2 </w:t>
      </w:r>
      <w:ins w:id="105" w:author="ms699852" w:date="2018-05-25T10:01:00Z">
        <w:r w:rsidR="00E40435">
          <w:t xml:space="preserve">are checked </w:t>
        </w:r>
      </w:ins>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w:t>
      </w:r>
      <w:ins w:id="106" w:author="ms699852" w:date="2018-05-25T10:06:00Z">
        <w:r w:rsidR="00E40435">
          <w:t xml:space="preserve"> </w:t>
        </w:r>
      </w:ins>
      <w:del w:id="107" w:author="ms699852" w:date="2018-05-25T10:06:00Z">
        <w:r w:rsidR="0000387C" w:rsidRPr="00353AEE" w:rsidDel="00E40435">
          <w:delText xml:space="preserve"> we compare </w:delText>
        </w:r>
      </w:del>
      <w:r w:rsidR="0000387C" w:rsidRPr="00353AEE">
        <w:t xml:space="preserve">measurements </w:t>
      </w:r>
      <w:ins w:id="108" w:author="ms699852" w:date="2018-05-25T10:06:00Z">
        <w:r w:rsidR="00E40435">
          <w:t xml:space="preserve">are compared </w:t>
        </w:r>
      </w:ins>
      <w:r w:rsidR="0000387C" w:rsidRPr="00353AEE">
        <w:t>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5"/>
      </w:r>
      <w:r w:rsidR="0015350D" w:rsidRPr="00353AEE">
        <w:t xml:space="preserve"> and</w:t>
      </w:r>
      <w:r w:rsidR="0085304C">
        <w:t xml:space="preserve"> Table III</w:t>
      </w:r>
      <w:r w:rsidR="0015350D" w:rsidRPr="00353AEE">
        <w:rPr>
          <w:rStyle w:val="Funotenzeichen"/>
        </w:rPr>
        <w:footnoteReference w:id="6"/>
      </w:r>
      <w:r w:rsidR="0015350D" w:rsidRPr="00353AEE">
        <w:t>).</w:t>
      </w:r>
    </w:p>
    <w:p w14:paraId="660406AD" w14:textId="77777777" w:rsidR="00252215" w:rsidRPr="004B1B4D" w:rsidRDefault="00252215" w:rsidP="004B1B4D">
      <w:pPr>
        <w:pStyle w:val="PRec-Tabletitle"/>
        <w:keepNext/>
        <w:rPr>
          <w:szCs w:val="16"/>
        </w:rPr>
      </w:pPr>
      <w:bookmarkStart w:id="109" w:name="_Ref512850893"/>
      <w:bookmarkStart w:id="110" w:name="_Ref512850882"/>
      <w:r w:rsidRPr="004B1B4D">
        <w:rPr>
          <w:szCs w:val="16"/>
        </w:rPr>
        <w:lastRenderedPageBreak/>
        <w:t>Table</w:t>
      </w:r>
      <w:bookmarkEnd w:id="109"/>
      <w:r w:rsidR="0085304C">
        <w:rPr>
          <w:szCs w:val="16"/>
        </w:rPr>
        <w:t> II</w:t>
      </w:r>
      <w:r w:rsidRPr="004B1B4D">
        <w:rPr>
          <w:smallCaps/>
          <w:szCs w:val="16"/>
        </w:rPr>
        <w:t xml:space="preserve">. </w:t>
      </w:r>
      <w:r w:rsidRPr="004B1B4D">
        <w:rPr>
          <w:szCs w:val="16"/>
        </w:rPr>
        <w:t>Orientation sensor specifications for Google Nexus 5 and Samsung Galaxy S8.</w:t>
      </w:r>
      <w:bookmarkEnd w:id="110"/>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773C4C08"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43810FA9"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4942A70D"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1D0F83B4" w14:textId="77777777" w:rsidR="00896273" w:rsidRPr="00D0760D" w:rsidRDefault="00896273" w:rsidP="004B1B4D">
            <w:pPr>
              <w:rPr>
                <w:sz w:val="16"/>
                <w:szCs w:val="16"/>
              </w:rPr>
            </w:pPr>
            <w:r w:rsidRPr="00D0760D">
              <w:rPr>
                <w:sz w:val="16"/>
                <w:szCs w:val="16"/>
              </w:rPr>
              <w:t>Samsung Galaxy S8</w:t>
            </w:r>
          </w:p>
        </w:tc>
      </w:tr>
      <w:tr w:rsidR="00896273" w:rsidRPr="004B1B4D" w14:paraId="3358260D"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5F3DBF39"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5EDDD256" w14:textId="77777777" w:rsidR="00896273" w:rsidRPr="00D0760D" w:rsidRDefault="00896273" w:rsidP="004B1B4D">
            <w:pPr>
              <w:rPr>
                <w:sz w:val="16"/>
                <w:szCs w:val="16"/>
              </w:rPr>
            </w:pPr>
            <w:r w:rsidRPr="00D0760D">
              <w:rPr>
                <w:sz w:val="16"/>
                <w:szCs w:val="16"/>
              </w:rPr>
              <w:t>InvenSense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7EDB04E8"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1C51AB5D"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57B89E9B"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60A99100"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642C8E08" w14:textId="77777777" w:rsidR="00896273" w:rsidRPr="00D0760D" w:rsidRDefault="00896273" w:rsidP="004B1B4D">
            <w:pPr>
              <w:rPr>
                <w:sz w:val="16"/>
                <w:szCs w:val="16"/>
              </w:rPr>
            </w:pPr>
            <w:r w:rsidRPr="00D0760D">
              <w:rPr>
                <w:sz w:val="16"/>
                <w:szCs w:val="16"/>
              </w:rPr>
              <w:t>Asahi Kasei AK09916C</w:t>
            </w:r>
          </w:p>
        </w:tc>
      </w:tr>
      <w:tr w:rsidR="00896273" w:rsidRPr="004B1B4D" w14:paraId="3115C511"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0427DC31"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0836E945"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3D9FA8A6" w14:textId="77777777" w:rsidR="00896273" w:rsidRPr="00D0760D" w:rsidRDefault="00896273" w:rsidP="004B1B4D">
            <w:pPr>
              <w:rPr>
                <w:sz w:val="16"/>
                <w:szCs w:val="16"/>
              </w:rPr>
            </w:pPr>
            <w:r w:rsidRPr="00D0760D">
              <w:rPr>
                <w:sz w:val="16"/>
                <w:szCs w:val="16"/>
              </w:rPr>
              <w:t>6.50 USD</w:t>
            </w:r>
          </w:p>
        </w:tc>
      </w:tr>
    </w:tbl>
    <w:p w14:paraId="2B35F212" w14:textId="77777777" w:rsidR="00252215" w:rsidRPr="004B1B4D" w:rsidRDefault="00252215" w:rsidP="004B1B4D">
      <w:pPr>
        <w:pStyle w:val="PRec-Tabletitle"/>
        <w:keepNext/>
        <w:rPr>
          <w:szCs w:val="16"/>
        </w:rPr>
      </w:pPr>
      <w:bookmarkStart w:id="111" w:name="_Ref512851001"/>
      <w:r w:rsidRPr="004B1B4D">
        <w:rPr>
          <w:szCs w:val="16"/>
        </w:rPr>
        <w:t>Table</w:t>
      </w:r>
      <w:bookmarkEnd w:id="111"/>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2ACE0E9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4F946EA9"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0C66263C"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45D5814C" w14:textId="77777777" w:rsidR="002160AF" w:rsidRPr="00D0760D" w:rsidRDefault="002160AF" w:rsidP="004B1B4D">
            <w:pPr>
              <w:rPr>
                <w:sz w:val="16"/>
                <w:szCs w:val="16"/>
              </w:rPr>
            </w:pPr>
          </w:p>
        </w:tc>
      </w:tr>
      <w:tr w:rsidR="006F282A" w:rsidRPr="004B1B4D" w14:paraId="559F9AB1"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3E1353E2"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0685DD72"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588D17CF"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37D73F49" w14:textId="77777777" w:rsidR="006F282A" w:rsidRPr="00D0760D" w:rsidRDefault="006F282A" w:rsidP="004B1B4D">
            <w:pPr>
              <w:rPr>
                <w:sz w:val="16"/>
                <w:szCs w:val="16"/>
              </w:rPr>
            </w:pPr>
            <w:r w:rsidRPr="00D0760D">
              <w:rPr>
                <w:sz w:val="16"/>
                <w:szCs w:val="16"/>
              </w:rPr>
              <w:t>Heading</w:t>
            </w:r>
          </w:p>
          <w:p w14:paraId="57A39A40"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3A617513"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47D51BFD" w14:textId="77777777" w:rsidR="006F282A" w:rsidRPr="00D0760D" w:rsidRDefault="006F282A" w:rsidP="004B1B4D">
            <w:pPr>
              <w:jc w:val="center"/>
              <w:rPr>
                <w:sz w:val="16"/>
                <w:szCs w:val="16"/>
              </w:rPr>
            </w:pPr>
            <w:r w:rsidRPr="00D0760D">
              <w:rPr>
                <w:sz w:val="16"/>
                <w:szCs w:val="16"/>
              </w:rPr>
              <w:t>Pricing</w:t>
            </w:r>
          </w:p>
        </w:tc>
      </w:tr>
      <w:tr w:rsidR="006F282A" w:rsidRPr="004B1B4D" w14:paraId="41147AE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66FE53B6"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5DE5E09"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7ECA4ED7"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323F8A90"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4AB384E9"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63FECD3D" w14:textId="77777777" w:rsidR="006F282A" w:rsidRPr="00D0760D" w:rsidRDefault="006F282A" w:rsidP="004B1B4D">
            <w:pPr>
              <w:rPr>
                <w:sz w:val="16"/>
                <w:szCs w:val="16"/>
              </w:rPr>
            </w:pPr>
            <w:r w:rsidRPr="00D0760D">
              <w:rPr>
                <w:sz w:val="16"/>
                <w:szCs w:val="16"/>
              </w:rPr>
              <w:t>3.500 USD</w:t>
            </w:r>
          </w:p>
        </w:tc>
      </w:tr>
    </w:tbl>
    <w:p w14:paraId="49BB85F2" w14:textId="77777777" w:rsidR="00352103" w:rsidRPr="00E21FB0" w:rsidRDefault="00352103" w:rsidP="004B1B4D">
      <w:pPr>
        <w:pStyle w:val="Text"/>
        <w:rPr>
          <w:lang w:eastAsia="de-DE"/>
        </w:rPr>
      </w:pPr>
    </w:p>
    <w:p w14:paraId="3A0E7E30" w14:textId="77777777" w:rsidR="00352103" w:rsidRPr="00E21FB0" w:rsidRDefault="00352103" w:rsidP="004B1B4D">
      <w:pPr>
        <w:pStyle w:val="PRec-MainText"/>
        <w:rPr>
          <w:lang w:eastAsia="de-DE"/>
        </w:rPr>
      </w:pPr>
      <w:r w:rsidRPr="00E21FB0">
        <w:rPr>
          <w:lang w:eastAsia="de-DE"/>
        </w:rPr>
        <w:t xml:space="preserve">Each measuring epoch comprises six parts. </w:t>
      </w:r>
      <w:del w:id="112" w:author="ms699852" w:date="2018-05-25T11:06:00Z">
        <w:r w:rsidRPr="00E21FB0" w:rsidDel="00875355">
          <w:rPr>
            <w:lang w:eastAsia="de-DE"/>
          </w:rPr>
          <w:delText xml:space="preserve">We </w:delText>
        </w:r>
      </w:del>
      <w:ins w:id="113" w:author="ms699852" w:date="2018-05-25T11:06:00Z">
        <w:r w:rsidR="00875355">
          <w:rPr>
            <w:lang w:eastAsia="de-DE"/>
          </w:rPr>
          <w:t>It is</w:t>
        </w:r>
        <w:r w:rsidR="00875355" w:rsidRPr="00E21FB0">
          <w:rPr>
            <w:lang w:eastAsia="de-DE"/>
          </w:rPr>
          <w:t xml:space="preserve"> </w:t>
        </w:r>
      </w:ins>
      <w:r w:rsidRPr="00E21FB0">
        <w:rPr>
          <w:lang w:eastAsia="de-DE"/>
        </w:rPr>
        <w:t>assume</w:t>
      </w:r>
      <w:ins w:id="114" w:author="ms699852" w:date="2018-05-25T11:06:00Z">
        <w:r w:rsidR="00875355">
          <w:rPr>
            <w:lang w:eastAsia="de-DE"/>
          </w:rPr>
          <w:t>d</w:t>
        </w:r>
      </w:ins>
      <w:r w:rsidRPr="00E21FB0">
        <w:rPr>
          <w:lang w:eastAsia="de-DE"/>
        </w:rPr>
        <w:t xml:space="preserv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t>
      </w:r>
      <w:del w:id="115" w:author="ms699852" w:date="2018-05-25T10:06:00Z">
        <w:r w:rsidRPr="00E21FB0" w:rsidDel="00E40435">
          <w:rPr>
            <w:lang w:eastAsia="de-DE"/>
          </w:rPr>
          <w:delText xml:space="preserve">we </w:delText>
        </w:r>
      </w:del>
      <w:ins w:id="116" w:author="ms699852" w:date="2018-05-25T10:06:00Z">
        <w:r w:rsidR="00E40435">
          <w:rPr>
            <w:lang w:eastAsia="de-DE"/>
          </w:rPr>
          <w:t xml:space="preserve">it is </w:t>
        </w:r>
      </w:ins>
      <w:r w:rsidRPr="00E21FB0">
        <w:rPr>
          <w:lang w:eastAsia="de-DE"/>
        </w:rPr>
        <w:t>assume</w:t>
      </w:r>
      <w:ins w:id="117" w:author="ms699852" w:date="2018-05-25T10:06:00Z">
        <w:r w:rsidR="00E40435">
          <w:rPr>
            <w:lang w:eastAsia="de-DE"/>
          </w:rPr>
          <w:t>d</w:t>
        </w:r>
      </w:ins>
      <w:r w:rsidRPr="00E21FB0">
        <w:rPr>
          <w:lang w:eastAsia="de-DE"/>
        </w:rPr>
        <w:t xml:space="preserv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590BD925" w14:textId="77777777" w:rsidR="00944C7D" w:rsidRPr="00353AEE" w:rsidRDefault="00352103" w:rsidP="004B1B4D">
      <w:pPr>
        <w:keepNext/>
        <w:jc w:val="center"/>
      </w:pPr>
      <w:r w:rsidRPr="00E21FB0">
        <w:rPr>
          <w:noProof/>
          <w:lang w:val="de-DE" w:eastAsia="de-DE"/>
        </w:rPr>
        <w:drawing>
          <wp:inline distT="0" distB="0" distL="0" distR="0" wp14:anchorId="6F86A23E" wp14:editId="1B0B1179">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369634E3" w14:textId="77777777" w:rsidR="00352103" w:rsidRPr="00353AEE" w:rsidRDefault="00944C7D" w:rsidP="004B1B4D">
      <w:pPr>
        <w:pStyle w:val="PRec-Figures"/>
      </w:pPr>
      <w:bookmarkStart w:id="118" w:name="_Ref512929641"/>
      <w:r w:rsidRPr="00353AEE">
        <w:t>Fig.</w:t>
      </w:r>
      <w:bookmarkEnd w:id="118"/>
      <w:r w:rsidR="0085304C">
        <w:t> </w:t>
      </w:r>
      <w:r w:rsidR="00FF5479">
        <w:t>8</w:t>
      </w:r>
      <w:r w:rsidR="0085304C">
        <w:t xml:space="preserve">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3B77B724" w14:textId="7777777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w:t>
      </w:r>
      <w:r w:rsidR="00FF5479">
        <w:rPr>
          <w:lang w:eastAsia="de-DE"/>
        </w:rPr>
        <w:t xml:space="preserve"> 8</w:t>
      </w:r>
      <w:r w:rsidRPr="00E21FB0">
        <w:rPr>
          <w:lang w:eastAsia="de-DE"/>
        </w:rPr>
        <w:t>). Only for pitch angle the opposite direction of rotation must be kept in mind.</w:t>
      </w:r>
    </w:p>
    <w:p w14:paraId="7AB9AF46" w14:textId="77777777"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w:t>
      </w:r>
      <w:r w:rsidR="00FF5479">
        <w:t>10</w:t>
      </w:r>
      <w:r w:rsidR="0085304C">
        <w:noBreakHyphen/>
        <w:t>1</w:t>
      </w:r>
      <w:r w:rsidR="00FF5479">
        <w:t>2</w:t>
      </w:r>
      <w:r w:rsidR="00E70336" w:rsidRPr="00353AEE">
        <w:t>)</w:t>
      </w:r>
      <w:r w:rsidR="00352103" w:rsidRPr="00353AEE">
        <w:t xml:space="preserve"> collectively use the same legend, which is given in</w:t>
      </w:r>
      <w:r w:rsidR="0085304C">
        <w:t xml:space="preserve"> Fig. </w:t>
      </w:r>
      <w:r w:rsidR="00FF5479">
        <w:t>9</w:t>
      </w:r>
      <w:r w:rsidR="00352103" w:rsidRPr="00353AEE">
        <w:t>.</w:t>
      </w:r>
    </w:p>
    <w:p w14:paraId="40861068" w14:textId="77777777" w:rsidR="00944C7D" w:rsidRPr="00353AEE" w:rsidRDefault="00C6426F" w:rsidP="00D0760D">
      <w:pPr>
        <w:keepNext/>
        <w:spacing w:before="120"/>
        <w:jc w:val="center"/>
      </w:pPr>
      <w:r w:rsidRPr="00E21FB0">
        <w:rPr>
          <w:noProof/>
          <w:lang w:val="de-DE" w:eastAsia="de-DE"/>
        </w:rPr>
        <w:drawing>
          <wp:inline distT="0" distB="0" distL="0" distR="0" wp14:anchorId="12AA1D8F" wp14:editId="233CBF2F">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723048E9" w14:textId="77777777" w:rsidR="00E406DF" w:rsidRPr="00353AEE" w:rsidRDefault="00944C7D" w:rsidP="004B1B4D">
      <w:pPr>
        <w:pStyle w:val="PRec-Figures"/>
      </w:pPr>
      <w:bookmarkStart w:id="119" w:name="_Ref512929676"/>
      <w:r w:rsidRPr="00353AEE">
        <w:t>Fig.</w:t>
      </w:r>
      <w:bookmarkEnd w:id="119"/>
      <w:r w:rsidR="0085304C">
        <w:t> </w:t>
      </w:r>
      <w:r w:rsidR="00FF5479">
        <w:t>9</w:t>
      </w:r>
      <w:r w:rsidR="0085304C">
        <w:t xml:space="preserve">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1265E0C" w14:textId="77777777" w:rsidTr="00F100F9">
        <w:tc>
          <w:tcPr>
            <w:tcW w:w="0" w:type="auto"/>
            <w:tcMar>
              <w:left w:w="0" w:type="dxa"/>
              <w:right w:w="0" w:type="dxa"/>
            </w:tcMar>
          </w:tcPr>
          <w:p w14:paraId="4169F866" w14:textId="77777777"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14:paraId="196B2E4F"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3FDC4A97"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18388AF3" w14:textId="77777777" w:rsidTr="00F100F9">
        <w:tc>
          <w:tcPr>
            <w:tcW w:w="0" w:type="auto"/>
            <w:tcMar>
              <w:left w:w="0" w:type="dxa"/>
              <w:right w:w="0" w:type="dxa"/>
            </w:tcMar>
          </w:tcPr>
          <w:p w14:paraId="37F2A802"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C7F2572" wp14:editId="64CC692B">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732430A9"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10EB800C" wp14:editId="359C15A4">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4E6BCA3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3FF700C8" wp14:editId="01E5C816">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7D0A58" w:rsidRPr="00353AEE" w14:paraId="4F8A3CC9" w14:textId="77777777" w:rsidTr="00F100F9">
        <w:tc>
          <w:tcPr>
            <w:tcW w:w="0" w:type="auto"/>
            <w:tcMar>
              <w:left w:w="0" w:type="dxa"/>
              <w:right w:w="0" w:type="dxa"/>
            </w:tcMar>
          </w:tcPr>
          <w:p w14:paraId="4C375B40"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73995C8" wp14:editId="273416CA">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02B49154"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145B1AE7" wp14:editId="0623C964">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6437E648"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25F1C105" wp14:editId="46869F6D">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054AD9B1" w14:textId="77777777" w:rsidR="00F100F9" w:rsidRPr="00353AEE" w:rsidRDefault="00E70336" w:rsidP="00D0760D">
      <w:pPr>
        <w:pStyle w:val="PRec-Figures"/>
      </w:pPr>
      <w:bookmarkStart w:id="120" w:name="_Ref512856961"/>
      <w:r w:rsidRPr="00353AEE">
        <w:t>Fig.</w:t>
      </w:r>
      <w:bookmarkEnd w:id="120"/>
      <w:r w:rsidR="0085304C">
        <w:t> </w:t>
      </w:r>
      <w:r w:rsidR="00FF5479">
        <w:t>10</w:t>
      </w:r>
      <w:r w:rsidR="0085304C">
        <w:t xml:space="preserve">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63BD6AE3" w14:textId="77777777" w:rsidTr="00F100F9">
        <w:tc>
          <w:tcPr>
            <w:tcW w:w="0" w:type="auto"/>
            <w:tcMar>
              <w:left w:w="0" w:type="dxa"/>
              <w:right w:w="0" w:type="dxa"/>
            </w:tcMar>
          </w:tcPr>
          <w:p w14:paraId="238E19A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59F04CC" wp14:editId="3087C4AD">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1D7A8737"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390EE06" wp14:editId="4A083977">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00A20C4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891698A" wp14:editId="3D8AAEC5">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100F9" w:rsidRPr="00353AEE" w14:paraId="499D07DA" w14:textId="77777777" w:rsidTr="00F100F9">
        <w:tc>
          <w:tcPr>
            <w:tcW w:w="0" w:type="auto"/>
            <w:tcMar>
              <w:left w:w="0" w:type="dxa"/>
              <w:right w:w="0" w:type="dxa"/>
            </w:tcMar>
          </w:tcPr>
          <w:p w14:paraId="74BA6CAA"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C5F9B07" wp14:editId="4ACB1EC1">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2EE7B822"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D67A954" wp14:editId="3CD7E5D7">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0A8FCC4B"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199395B" wp14:editId="2E3A2024">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bl>
    <w:p w14:paraId="28430F49" w14:textId="77777777" w:rsidR="00267F73" w:rsidRPr="00353AEE" w:rsidRDefault="00E70336" w:rsidP="004B1B4D">
      <w:pPr>
        <w:pStyle w:val="PRec-Figures"/>
      </w:pPr>
      <w:bookmarkStart w:id="121" w:name="_Ref512856965"/>
      <w:r w:rsidRPr="00353AEE">
        <w:t>Fig.</w:t>
      </w:r>
      <w:r w:rsidR="0085304C">
        <w:t> </w:t>
      </w:r>
      <w:bookmarkStart w:id="122" w:name="_Hlk512509504"/>
      <w:bookmarkEnd w:id="121"/>
      <w:r w:rsidR="00FF5479">
        <w:t>11</w:t>
      </w:r>
      <w:r w:rsidR="00FF5479"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r w:rsidR="00C15227">
        <w:t>warm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15DF9B5C" w14:textId="77777777" w:rsidTr="00A202B4">
        <w:tc>
          <w:tcPr>
            <w:tcW w:w="0" w:type="auto"/>
            <w:tcMar>
              <w:left w:w="0" w:type="dxa"/>
              <w:right w:w="0" w:type="dxa"/>
            </w:tcMar>
          </w:tcPr>
          <w:p w14:paraId="2FAE3C3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6EFD4E1" wp14:editId="39C68060">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4A49A609"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F37A50A" wp14:editId="64C33304">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067371C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F891E1C" wp14:editId="3A54E31A">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F100F9" w:rsidRPr="00353AEE" w14:paraId="0C3F781C" w14:textId="77777777" w:rsidTr="00A202B4">
        <w:tc>
          <w:tcPr>
            <w:tcW w:w="0" w:type="auto"/>
            <w:tcMar>
              <w:left w:w="0" w:type="dxa"/>
              <w:right w:w="0" w:type="dxa"/>
            </w:tcMar>
          </w:tcPr>
          <w:p w14:paraId="3E57CC4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599287F" wp14:editId="3FB377FD">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0" w:type="auto"/>
            <w:tcMar>
              <w:left w:w="0" w:type="dxa"/>
              <w:right w:w="0" w:type="dxa"/>
            </w:tcMar>
          </w:tcPr>
          <w:p w14:paraId="49446794"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30EF54E" wp14:editId="4FE5ADB7">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0" w:type="auto"/>
            <w:tcMar>
              <w:left w:w="0" w:type="dxa"/>
              <w:right w:w="0" w:type="dxa"/>
            </w:tcMar>
          </w:tcPr>
          <w:p w14:paraId="604683E9"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9463367" wp14:editId="552EBBCD">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bl>
    <w:p w14:paraId="79EF8450" w14:textId="77777777" w:rsidR="003D4743" w:rsidRPr="00353AEE" w:rsidRDefault="00E70336" w:rsidP="004B1B4D">
      <w:pPr>
        <w:pStyle w:val="PRec-Figures"/>
      </w:pPr>
      <w:bookmarkStart w:id="123" w:name="_Ref512856974"/>
      <w:r w:rsidRPr="00353AEE">
        <w:t>Fig.</w:t>
      </w:r>
      <w:r w:rsidR="0085304C">
        <w:t> </w:t>
      </w:r>
      <w:bookmarkEnd w:id="122"/>
      <w:bookmarkEnd w:id="123"/>
      <w:r w:rsidR="00FF5479">
        <w:t>12</w:t>
      </w:r>
      <w:r w:rsidR="00FF5479"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74B3EF77" w14:textId="77777777" w:rsidR="00E70336" w:rsidRPr="00353AEE" w:rsidRDefault="003D4743" w:rsidP="004B1B4D">
      <w:pPr>
        <w:keepNext/>
        <w:jc w:val="center"/>
      </w:pPr>
      <w:r w:rsidRPr="00E21FB0">
        <w:rPr>
          <w:noProof/>
          <w:lang w:val="de-DE" w:eastAsia="de-DE"/>
        </w:rPr>
        <w:lastRenderedPageBreak/>
        <w:drawing>
          <wp:inline distT="0" distB="0" distL="0" distR="0" wp14:anchorId="7CE788F3" wp14:editId="597DDE8B">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5"/>
                    <a:stretch>
                      <a:fillRect/>
                    </a:stretch>
                  </pic:blipFill>
                  <pic:spPr>
                    <a:xfrm>
                      <a:off x="0" y="0"/>
                      <a:ext cx="4589997" cy="1033201"/>
                    </a:xfrm>
                    <a:prstGeom prst="rect">
                      <a:avLst/>
                    </a:prstGeom>
                  </pic:spPr>
                </pic:pic>
              </a:graphicData>
            </a:graphic>
          </wp:inline>
        </w:drawing>
      </w:r>
    </w:p>
    <w:p w14:paraId="35F6928E" w14:textId="77777777" w:rsidR="00AB410F" w:rsidRPr="00353AEE" w:rsidRDefault="00E70336" w:rsidP="004B1B4D">
      <w:pPr>
        <w:pStyle w:val="PRec-Figures"/>
      </w:pPr>
      <w:bookmarkStart w:id="124" w:name="_Ref513021535"/>
      <w:r w:rsidRPr="00353AEE">
        <w:t>Fig.</w:t>
      </w:r>
      <w:bookmarkEnd w:id="124"/>
      <w:r w:rsidR="0085304C">
        <w:t> 1</w:t>
      </w:r>
      <w:r w:rsidR="00FF5479">
        <w:t>3</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4F6121D5"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5C5BD6D2" w14:textId="77777777" w:rsidR="009B3644" w:rsidRPr="00353AEE" w:rsidRDefault="0085304C" w:rsidP="004B1B4D">
      <w:pPr>
        <w:pStyle w:val="PRec-MainText"/>
      </w:pPr>
      <w:r>
        <w:t>Fig</w:t>
      </w:r>
      <w:r w:rsidR="00FF5479">
        <w:t>.</w:t>
      </w:r>
      <w:r>
        <w:t> 1</w:t>
      </w:r>
      <w:r w:rsidR="00FF5479">
        <w:t>3</w:t>
      </w:r>
      <w:r>
        <w:t xml:space="preserve">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w:t>
      </w:r>
      <w:del w:id="125" w:author="ms699852" w:date="2018-05-25T11:10:00Z">
        <w:r w:rsidR="00AB410F" w:rsidRPr="00353AEE" w:rsidDel="00A438F9">
          <w:delText xml:space="preserve">our </w:delText>
        </w:r>
      </w:del>
      <w:ins w:id="126" w:author="ms699852" w:date="2018-05-25T11:10:00Z">
        <w:r w:rsidR="00A438F9">
          <w:t>the</w:t>
        </w:r>
        <w:r w:rsidR="00A438F9" w:rsidRPr="00353AEE">
          <w:t xml:space="preserve"> </w:t>
        </w:r>
      </w:ins>
      <w:r w:rsidR="00AB410F" w:rsidRPr="00353AEE">
        <w:t xml:space="preserve">studies </w:t>
      </w:r>
      <w:ins w:id="127" w:author="ms699852" w:date="2018-05-25T11:10:00Z">
        <w:r w:rsidR="00A438F9">
          <w:t xml:space="preserve">shown here </w:t>
        </w:r>
      </w:ins>
      <w:r w:rsidR="00AB410F" w:rsidRPr="00353AEE">
        <w:t>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 xml:space="preserve">In </w:t>
      </w:r>
      <w:del w:id="128" w:author="ms699852" w:date="2018-05-25T11:11:00Z">
        <w:r w:rsidR="009B3644" w:rsidRPr="00353AEE" w:rsidDel="00A438F9">
          <w:delText xml:space="preserve">our </w:delText>
        </w:r>
      </w:del>
      <w:ins w:id="129" w:author="ms699852" w:date="2018-05-25T11:11:00Z">
        <w:r w:rsidR="00A438F9">
          <w:t>the presented study</w:t>
        </w:r>
        <w:r w:rsidR="00A438F9" w:rsidRPr="00353AEE">
          <w:t xml:space="preserve"> </w:t>
        </w:r>
      </w:ins>
      <w:r w:rsidR="009B3644" w:rsidRPr="00353AEE">
        <w:t xml:space="preserve">case, </w:t>
      </w:r>
      <w:del w:id="130" w:author="ms699852" w:date="2018-05-25T11:06:00Z">
        <w:r w:rsidR="009B3644" w:rsidRPr="00353AEE" w:rsidDel="00875355">
          <w:delText xml:space="preserve">we use </w:delText>
        </w:r>
      </w:del>
      <w:r w:rsidR="009B3644" w:rsidRPr="00353AEE">
        <w:t xml:space="preserve">the magnetic field </w:t>
      </w:r>
      <w:ins w:id="131" w:author="ms699852" w:date="2018-05-25T11:06:00Z">
        <w:r w:rsidR="00875355">
          <w:t xml:space="preserve">is used </w:t>
        </w:r>
      </w:ins>
      <w:r w:rsidR="009B3644" w:rsidRPr="00353AEE">
        <w:t xml:space="preserve">to compute true north by location-dependent declination adding to sensor's heading and thus correct heading pointing to true north as it appears for </w:t>
      </w:r>
      <w:del w:id="132" w:author="ms699852" w:date="2018-05-25T11:06:00Z">
        <w:r w:rsidR="009B3644" w:rsidRPr="00353AEE" w:rsidDel="00A438F9">
          <w:delText xml:space="preserve">our </w:delText>
        </w:r>
      </w:del>
      <w:ins w:id="133" w:author="ms699852" w:date="2018-05-25T11:06:00Z">
        <w:r w:rsidR="00A438F9">
          <w:t>the</w:t>
        </w:r>
        <w:r w:rsidR="00A438F9" w:rsidRPr="00353AEE">
          <w:t xml:space="preserve"> </w:t>
        </w:r>
      </w:ins>
      <w:r w:rsidR="009B3644" w:rsidRPr="00353AEE">
        <w:t>reference IMU.</w:t>
      </w:r>
    </w:p>
    <w:p w14:paraId="4A4D2C73" w14:textId="77777777" w:rsidR="00AB410F" w:rsidRPr="00353AEE" w:rsidRDefault="009B3644" w:rsidP="004B1B4D">
      <w:pPr>
        <w:pStyle w:val="PRec-MainText"/>
      </w:pPr>
      <w:r w:rsidRPr="00353AEE">
        <w:t>As visualised in the figures above</w:t>
      </w:r>
      <w:del w:id="134" w:author="ms699852" w:date="2018-05-25T11:06:00Z">
        <w:r w:rsidRPr="00353AEE" w:rsidDel="00A438F9">
          <w:delText>, we cannot determine</w:delText>
        </w:r>
      </w:del>
      <w:ins w:id="135" w:author="ms699852" w:date="2018-05-25T11:06:00Z">
        <w:r w:rsidR="00A438F9">
          <w:t>,</w:t>
        </w:r>
      </w:ins>
      <w:r w:rsidRPr="00353AEE">
        <w:t xml:space="preserve"> a higher frequency of deviations </w:t>
      </w:r>
      <w:ins w:id="136" w:author="ms699852" w:date="2018-05-25T11:06:00Z">
        <w:r w:rsidR="00A438F9">
          <w:t xml:space="preserve">cannot be determined </w:t>
        </w:r>
      </w:ins>
      <w:r w:rsidRPr="00353AEE">
        <w:t xml:space="preserve">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DAF22C7" w14:textId="77777777" w:rsidR="00AB410F" w:rsidRPr="00353AEE" w:rsidRDefault="00975ABA" w:rsidP="004B1B4D">
      <w:pPr>
        <w:pStyle w:val="PRec-Heading2"/>
      </w:pPr>
      <w:r w:rsidRPr="00353AEE">
        <w:t>Orientation</w:t>
      </w:r>
      <w:r w:rsidR="00AB410F" w:rsidRPr="00353AEE">
        <w:t xml:space="preserve"> stability</w:t>
      </w:r>
    </w:p>
    <w:p w14:paraId="12D5EE75" w14:textId="77777777"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w:t>
      </w:r>
      <w:r w:rsidR="00FF5479">
        <w:t>.</w:t>
      </w:r>
      <w:r w:rsidR="0085304C">
        <w:t> 1</w:t>
      </w:r>
      <w:r w:rsidR="00FF5479">
        <w:t>4</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w:t>
      </w:r>
      <w:r w:rsidR="000D7AF2" w:rsidRPr="00353AEE">
        <w:lastRenderedPageBreak/>
        <w:t>comparison to this, the standard deviation regarding heading angle raises up significantly having a m</w:t>
      </w:r>
      <w:r w:rsidR="00B63B68">
        <w:t>agnetic-interfered environment.</w:t>
      </w:r>
    </w:p>
    <w:p w14:paraId="3429C0E4" w14:textId="77777777" w:rsidR="00B63B68" w:rsidRPr="00353AEE" w:rsidRDefault="00B63B68" w:rsidP="004B1B4D">
      <w:pPr>
        <w:pStyle w:val="PRec-MainText"/>
        <w:ind w:firstLine="0"/>
      </w:pPr>
    </w:p>
    <w:p w14:paraId="40D9C21F" w14:textId="77777777" w:rsidR="000D7AF2" w:rsidRPr="00353AEE" w:rsidRDefault="00D90F75" w:rsidP="004B1B4D">
      <w:pPr>
        <w:jc w:val="center"/>
      </w:pPr>
      <w:r>
        <w:rPr>
          <w:noProof/>
          <w:lang w:eastAsia="de-DE"/>
        </w:rPr>
        <w:pict w14:anchorId="72E5C44C">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14:anchorId="491136D8" wp14:editId="3471E0A6">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6"/>
                    <a:stretch>
                      <a:fillRect/>
                    </a:stretch>
                  </pic:blipFill>
                  <pic:spPr>
                    <a:xfrm>
                      <a:off x="0" y="0"/>
                      <a:ext cx="4590000" cy="1138806"/>
                    </a:xfrm>
                    <a:prstGeom prst="rect">
                      <a:avLst/>
                    </a:prstGeom>
                  </pic:spPr>
                </pic:pic>
              </a:graphicData>
            </a:graphic>
          </wp:inline>
        </w:drawing>
      </w:r>
    </w:p>
    <w:p w14:paraId="7CF8EA30" w14:textId="77777777" w:rsidR="000D7AF2" w:rsidRPr="00353AEE" w:rsidRDefault="000D7AF2" w:rsidP="004B1B4D">
      <w:pPr>
        <w:pStyle w:val="PRec-Figures"/>
      </w:pPr>
      <w:bookmarkStart w:id="137" w:name="_Ref513023737"/>
      <w:r w:rsidRPr="00353AEE">
        <w:t>Fig.</w:t>
      </w:r>
      <w:bookmarkEnd w:id="137"/>
      <w:r w:rsidR="0085304C">
        <w:t> 1</w:t>
      </w:r>
      <w:r w:rsidR="00FF5479">
        <w:t>4</w:t>
      </w:r>
      <w:r w:rsidR="0085304C">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743D25DA" w14:textId="77777777"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68E2041E" w14:textId="77777777"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w:t>
      </w:r>
      <w:r w:rsidR="00FF5479">
        <w:t>10</w:t>
      </w:r>
      <w:r w:rsidR="000D7AF2" w:rsidRPr="00353AEE">
        <w:t>, red lines</w:t>
      </w:r>
      <w:r w:rsidRPr="00353AEE">
        <w:t xml:space="preserve">). As mentioned in the beginning, sensor fusion can compensate negative impacts regarding sensor hardware. </w:t>
      </w:r>
      <w:ins w:id="138" w:author="ms699852" w:date="2018-05-25T11:07:00Z">
        <w:r w:rsidR="00A438F9">
          <w:t xml:space="preserve">Unfortunately, no information is given about </w:t>
        </w:r>
      </w:ins>
      <w:del w:id="139" w:author="ms699852" w:date="2018-05-25T11:07:00Z">
        <w:r w:rsidRPr="00353AEE" w:rsidDel="00A438F9">
          <w:delText xml:space="preserve">We have no information for </w:delText>
        </w:r>
      </w:del>
      <w:ins w:id="140" w:author="ms699852" w:date="2018-05-25T11:08:00Z">
        <w:r w:rsidR="00A438F9">
          <w:t>possible</w:t>
        </w:r>
      </w:ins>
      <w:ins w:id="141" w:author="ms699852" w:date="2018-05-25T11:07:00Z">
        <w:r w:rsidR="00A438F9">
          <w:t xml:space="preserve"> </w:t>
        </w:r>
      </w:ins>
      <w:r w:rsidRPr="00353AEE">
        <w:t>filter algorithms used in Advanced Navigation Spatial v6.1, but for smartphone orientation determination the applied virtual sensors try to compensate this deficiency.</w:t>
      </w:r>
    </w:p>
    <w:p w14:paraId="41C4F0B4" w14:textId="77777777" w:rsidR="002F46E2" w:rsidRPr="00353AEE" w:rsidRDefault="000D7AF2" w:rsidP="004B1B4D">
      <w:pPr>
        <w:pStyle w:val="PRec-Heading2"/>
      </w:pPr>
      <w:r w:rsidRPr="00353AEE">
        <w:t>Orientation</w:t>
      </w:r>
      <w:r w:rsidR="002F46E2" w:rsidRPr="00353AEE">
        <w:t xml:space="preserve"> sensitivity</w:t>
      </w:r>
    </w:p>
    <w:p w14:paraId="3B530242" w14:textId="77777777" w:rsidR="002F46E2" w:rsidRPr="00353AEE" w:rsidRDefault="002F46E2" w:rsidP="004B1B4D">
      <w:pPr>
        <w:pStyle w:val="PRec-MainText"/>
      </w:pPr>
      <w:r w:rsidRPr="00353AEE">
        <w:t xml:space="preserve">When </w:t>
      </w:r>
      <w:del w:id="142" w:author="ms699852" w:date="2018-05-25T11:08:00Z">
        <w:r w:rsidRPr="00353AEE" w:rsidDel="00A438F9">
          <w:delText xml:space="preserve">we </w:delText>
        </w:r>
      </w:del>
      <w:r w:rsidRPr="00353AEE">
        <w:t>talk</w:t>
      </w:r>
      <w:ins w:id="143" w:author="ms699852" w:date="2018-05-25T11:08:00Z">
        <w:r w:rsidR="00A438F9">
          <w:t>ing</w:t>
        </w:r>
      </w:ins>
      <w:r w:rsidRPr="00353AEE">
        <w:t xml:space="preserve">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t>
      </w:r>
      <w:del w:id="144" w:author="ms699852" w:date="2018-05-25T11:08:00Z">
        <w:r w:rsidR="000D7AF2" w:rsidRPr="00353AEE" w:rsidDel="00A438F9">
          <w:delText xml:space="preserve">we investigate </w:delText>
        </w:r>
      </w:del>
      <w:r w:rsidR="000D7AF2" w:rsidRPr="00353AEE">
        <w:t xml:space="preserve">the matching results from a given image-to-object correspondence </w:t>
      </w:r>
      <w:ins w:id="145" w:author="ms699852" w:date="2018-05-25T11:08:00Z">
        <w:r w:rsidR="00A438F9">
          <w:t xml:space="preserve">are investigated </w:t>
        </w:r>
      </w:ins>
      <w:r w:rsidR="000D7AF2" w:rsidRPr="00353AEE">
        <w:t xml:space="preserve">while manipulating the orientation in increments of 5 degrees turning clock- and counter-clockwise regarding heading, pitch and roll, respectively. </w:t>
      </w:r>
    </w:p>
    <w:p w14:paraId="7A8A61C9" w14:textId="77777777" w:rsidR="002F46E2" w:rsidRPr="00353AEE" w:rsidRDefault="002F46E2" w:rsidP="004B1B4D">
      <w:pPr>
        <w:pStyle w:val="PRec-MainText"/>
      </w:pPr>
      <w:r w:rsidRPr="00353AEE">
        <w:t>As shown in</w:t>
      </w:r>
      <w:r w:rsidR="0085304C">
        <w:t xml:space="preserve"> Fig. 1</w:t>
      </w:r>
      <w:r w:rsidR="00FF5479">
        <w:t>5</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w:t>
      </w:r>
      <w:r w:rsidR="000E681F" w:rsidRPr="000E681F">
        <w:t xml:space="preserve">compass) direction (regarding heading). Compared to these two angles, the roll angles show a different behaviour. Referring to image matching, the applied </w:t>
      </w:r>
      <w:r w:rsidR="000E681F" w:rsidRPr="000E681F">
        <w:lastRenderedPageBreak/>
        <w:t>rotation invariant SIFT detector and descriptor explains why changing the roll angle does not have major influence on the outcome.</w:t>
      </w:r>
    </w:p>
    <w:p w14:paraId="29D6449F" w14:textId="77777777"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1C13511E" w14:textId="77777777" w:rsidR="00E96DE8" w:rsidRPr="00353AEE" w:rsidRDefault="00E96DE8" w:rsidP="004B1B4D">
      <w:pPr>
        <w:pStyle w:val="Text"/>
      </w:pPr>
    </w:p>
    <w:p w14:paraId="2C1BBF12" w14:textId="77777777" w:rsidR="00E70336" w:rsidRPr="00353AEE" w:rsidRDefault="00E96DE8" w:rsidP="004B1B4D">
      <w:pPr>
        <w:keepNext/>
        <w:jc w:val="center"/>
      </w:pPr>
      <w:r w:rsidRPr="00E21FB0">
        <w:rPr>
          <w:noProof/>
          <w:lang w:val="de-DE" w:eastAsia="de-DE"/>
        </w:rPr>
        <w:drawing>
          <wp:inline distT="0" distB="0" distL="0" distR="0" wp14:anchorId="0FC41487" wp14:editId="705438CF">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F7DE0D8" w14:textId="77777777" w:rsidR="0052734B" w:rsidRPr="00353AEE" w:rsidRDefault="00E70336" w:rsidP="004B1B4D">
      <w:pPr>
        <w:pStyle w:val="PRec-Figures"/>
      </w:pPr>
      <w:bookmarkStart w:id="146" w:name="_Ref513024772"/>
      <w:r w:rsidRPr="00353AEE">
        <w:t>Fig.</w:t>
      </w:r>
      <w:bookmarkEnd w:id="146"/>
      <w:r w:rsidR="0085304C">
        <w:t> 1</w:t>
      </w:r>
      <w:r w:rsidR="00FF5479">
        <w:t>5</w:t>
      </w:r>
      <w:r w:rsidR="0085304C">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5B2786FF" w14:textId="77777777" w:rsidR="0052734B" w:rsidRPr="00353AEE" w:rsidRDefault="0052734B" w:rsidP="004B1B4D">
      <w:pPr>
        <w:pStyle w:val="PRec-Heading2"/>
      </w:pPr>
      <w:r w:rsidRPr="00353AEE">
        <w:t>Power consumption</w:t>
      </w:r>
    </w:p>
    <w:p w14:paraId="1672DE40"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4FC4E928" w14:textId="77777777" w:rsidR="00CC4B2C" w:rsidRPr="00353AEE" w:rsidRDefault="0052734B" w:rsidP="004B1B4D">
      <w:pPr>
        <w:pStyle w:val="PRec-MainText"/>
      </w:pPr>
      <w:del w:id="147" w:author="ms699852" w:date="2018-05-25T11:09:00Z">
        <w:r w:rsidRPr="00353AEE" w:rsidDel="00A438F9">
          <w:delText xml:space="preserve">We </w:delText>
        </w:r>
      </w:del>
      <w:ins w:id="148" w:author="ms699852" w:date="2018-05-25T11:09:00Z">
        <w:r w:rsidR="00A438F9">
          <w:t>The authors</w:t>
        </w:r>
        <w:r w:rsidR="00A438F9" w:rsidRPr="00353AEE">
          <w:t xml:space="preserve"> </w:t>
        </w:r>
      </w:ins>
      <w:r w:rsidRPr="00353AEE">
        <w:t>measured the energy consumption of</w:t>
      </w:r>
      <w:r w:rsidR="00C32FD4" w:rsidRPr="00353AEE">
        <w:t xml:space="preserve"> the Android application</w:t>
      </w:r>
      <w:r w:rsidR="00311464">
        <w:t xml:space="preserve"> </w:t>
      </w:r>
      <w:r w:rsidR="00C32FD4" w:rsidRPr="00353AEE">
        <w:t>GRIT</w:t>
      </w:r>
      <w:r w:rsidR="00311464">
        <w:t xml:space="preserve"> </w:t>
      </w:r>
      <w:r w:rsidRPr="00353AEE">
        <w:t>in realistic settings for field interpretation</w:t>
      </w:r>
      <w:r w:rsidR="00311464">
        <w:t xml:space="preserve"> using a Google Nexus 5 smartphone (released in 2013, currently installed operation system: Android 6.0.1)</w:t>
      </w:r>
      <w:r w:rsidRPr="00353AEE">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 xml:space="preserve">App </w:t>
      </w:r>
      <w:r w:rsidR="000E681F" w:rsidRPr="000E681F">
        <w:rPr>
          <w:i/>
        </w:rPr>
        <w:t>Trepn Profiler</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
    <w:p w14:paraId="50318E4E" w14:textId="77777777" w:rsidR="00774F37" w:rsidRDefault="00A438F9" w:rsidP="004B1B4D">
      <w:pPr>
        <w:pStyle w:val="PRec-MainText"/>
      </w:pPr>
      <w:ins w:id="149" w:author="ms699852" w:date="2018-05-25T11:09:00Z">
        <w:r>
          <w:t xml:space="preserve">The </w:t>
        </w:r>
      </w:ins>
      <w:del w:id="150" w:author="ms699852" w:date="2018-05-25T11:09:00Z">
        <w:r w:rsidR="00765B50" w:rsidRPr="00353AEE" w:rsidDel="00A438F9">
          <w:delText xml:space="preserve">Our </w:delText>
        </w:r>
      </w:del>
      <w:r w:rsidR="00765B50" w:rsidRPr="00353AEE">
        <w:t xml:space="preserve">tests </w:t>
      </w:r>
      <w:ins w:id="151" w:author="ms699852" w:date="2018-05-25T11:09:00Z">
        <w:r>
          <w:t xml:space="preserve">presented here </w:t>
        </w:r>
      </w:ins>
      <w:r w:rsidR="00765B50" w:rsidRPr="00353AEE">
        <w:t xml:space="preserve">involve the quantification of energy consumption contribution from application-specific tasks that relate to </w:t>
      </w:r>
      <w:r w:rsidR="00AB1056">
        <w:t>central</w:t>
      </w:r>
      <w:r w:rsidR="00311464">
        <w:t xml:space="preserve"> </w:t>
      </w:r>
      <w:r w:rsidR="00AB1056">
        <w:t>p</w:t>
      </w:r>
      <w:r w:rsidR="00311464">
        <w:t xml:space="preserve">rocessing </w:t>
      </w:r>
      <w:r w:rsidR="00AB1056">
        <w:t>u</w:t>
      </w:r>
      <w:r w:rsidR="00311464">
        <w:t>nit (</w:t>
      </w:r>
      <w:r w:rsidR="00765B50" w:rsidRPr="00353AEE">
        <w:t>CPU</w:t>
      </w:r>
      <w:r w:rsidR="00311464">
        <w:t>)</w:t>
      </w:r>
      <w:r w:rsidR="00D343E6" w:rsidRPr="00353AEE">
        <w:t>-</w:t>
      </w:r>
      <w:r w:rsidR="00765B50" w:rsidRPr="00353AEE">
        <w:t xml:space="preserve"> and </w:t>
      </w:r>
      <w:r w:rsidR="00AB1056">
        <w:t>g</w:t>
      </w:r>
      <w:r w:rsidR="00311464">
        <w:t>raphic</w:t>
      </w:r>
      <w:r w:rsidR="00AB1056">
        <w:t>s</w:t>
      </w:r>
      <w:r w:rsidR="00311464">
        <w:t xml:space="preserve"> </w:t>
      </w:r>
      <w:r w:rsidR="00AB1056">
        <w:t>p</w:t>
      </w:r>
      <w:r w:rsidR="00311464">
        <w:t xml:space="preserve">rocessing </w:t>
      </w:r>
      <w:r w:rsidR="00AB1056">
        <w:t>u</w:t>
      </w:r>
      <w:r w:rsidR="00311464">
        <w:t>nit (</w:t>
      </w:r>
      <w:r w:rsidR="00765B50" w:rsidRPr="00353AEE">
        <w:t>GPU</w:t>
      </w:r>
      <w:r w:rsidR="00311464">
        <w:t>)</w:t>
      </w:r>
      <w:r w:rsidR="00765B50" w:rsidRPr="00353AEE">
        <w:t xml:space="preserve"> usage. GPU usage</w:t>
      </w:r>
      <w:r w:rsidR="00AB1056" w:rsidRPr="00353AEE">
        <w:t xml:space="preserve"> in 2D</w:t>
      </w:r>
      <w:r w:rsidR="00765B50" w:rsidRPr="00353AEE">
        <w:t xml:space="preserve"> is mostly related to image-space operations, such as the image presentation and image-related operations (e.g. </w:t>
      </w:r>
      <w:r w:rsidR="00C013FD">
        <w:t>g</w:t>
      </w:r>
      <w:r w:rsidR="00765B50" w:rsidRPr="00353AEE">
        <w:t xml:space="preserve">eological boundary delineation). In 3D, the GPU is </w:t>
      </w:r>
      <w:r w:rsidR="00765B50" w:rsidRPr="006A743D">
        <w:rPr>
          <w:color w:val="000000" w:themeColor="text1"/>
        </w:rPr>
        <w:t>responsible for 3D base data rendering and on-device image-to geometry registration</w:t>
      </w:r>
      <w:r w:rsidR="00CC4B2C" w:rsidRPr="006A743D">
        <w:rPr>
          <w:color w:val="000000" w:themeColor="text1"/>
        </w:rPr>
        <w:t xml:space="preserve">. </w:t>
      </w:r>
      <w:r w:rsidR="00765B50" w:rsidRPr="006A743D">
        <w:rPr>
          <w:color w:val="000000" w:themeColor="text1"/>
        </w:rPr>
        <w:t>The</w:t>
      </w:r>
      <w:r w:rsidR="00765B50" w:rsidRPr="00353AEE">
        <w:t xml:space="preserve"> CPU is responsible for the all non-graphical tasks as well as data loading, photo capturing and mobile sensor management. </w:t>
      </w:r>
    </w:p>
    <w:p w14:paraId="182D19F5" w14:textId="77777777" w:rsidR="00AB1056" w:rsidRDefault="00765B50" w:rsidP="008A4640">
      <w:pPr>
        <w:pStyle w:val="PRec-MainText"/>
      </w:pPr>
      <w:r w:rsidRPr="00353AEE">
        <w:t xml:space="preserve">The </w:t>
      </w:r>
      <w:r w:rsidR="00311464">
        <w:t xml:space="preserve">clear </w:t>
      </w:r>
      <w:r w:rsidRPr="00353AEE">
        <w:t>dependency of power con</w:t>
      </w:r>
      <w:r w:rsidR="00D343E6" w:rsidRPr="00353AEE">
        <w:t xml:space="preserve">sumption, CPU- </w:t>
      </w:r>
      <w:r w:rsidRPr="00353AEE">
        <w:t xml:space="preserve">and GPU load is shown </w:t>
      </w:r>
      <w:r w:rsidR="00975ABA" w:rsidRPr="00353AEE">
        <w:t xml:space="preserve">in </w:t>
      </w:r>
      <w:r w:rsidR="0085304C">
        <w:t>Fig. 16</w:t>
      </w:r>
      <w:r w:rsidR="00311464">
        <w:t xml:space="preserve"> with direct correlations of irregular</w:t>
      </w:r>
      <w:r w:rsidR="00AB1056">
        <w:t>ly</w:t>
      </w:r>
      <w:r w:rsidR="00311464">
        <w:t xml:space="preserve"> distributed peak loads.</w:t>
      </w:r>
      <w:r w:rsidR="00774F37">
        <w:t xml:space="preserve"> </w:t>
      </w:r>
      <w:ins w:id="152" w:author="ms699852" w:date="2018-05-25T09:58:00Z">
        <w:r w:rsidR="00E40435">
          <w:t xml:space="preserve">In conclusion, it can be said </w:t>
        </w:r>
      </w:ins>
      <w:del w:id="153" w:author="ms699852" w:date="2018-05-25T09:59:00Z">
        <w:r w:rsidR="005F667B" w:rsidRPr="005F667B" w:rsidDel="00E40435">
          <w:delText xml:space="preserve">We can therefore conclude </w:delText>
        </w:r>
      </w:del>
      <w:r w:rsidR="005F667B" w:rsidRPr="005F667B">
        <w:t xml:space="preserve">that the mobile processors adapt their clock frequency when less operations are performed, which leads to a reduced power consumption. When comparing CPU- and </w:t>
      </w:r>
      <w:r w:rsidR="005F667B" w:rsidRPr="005F667B">
        <w:lastRenderedPageBreak/>
        <w:t xml:space="preserve">GPU-related states, </w:t>
      </w:r>
      <w:del w:id="154" w:author="ms699852" w:date="2018-05-25T09:59:00Z">
        <w:r w:rsidR="005F667B" w:rsidRPr="005F667B" w:rsidDel="00E40435">
          <w:delText xml:space="preserve">we conclude that while the </w:delText>
        </w:r>
      </w:del>
      <w:ins w:id="155" w:author="ms699852" w:date="2018-05-25T09:59:00Z">
        <w:r w:rsidR="00E40435">
          <w:t xml:space="preserve">the </w:t>
        </w:r>
      </w:ins>
      <w:r w:rsidR="005F667B" w:rsidRPr="005F667B">
        <w:t>CPU drives the average power consumption,</w:t>
      </w:r>
      <w:ins w:id="156" w:author="ms699852" w:date="2018-05-25T10:00:00Z">
        <w:r w:rsidR="00E40435">
          <w:t xml:space="preserve"> whereas</w:t>
        </w:r>
      </w:ins>
      <w:r w:rsidR="005F667B" w:rsidRPr="005F667B">
        <w:t xml:space="preserve"> the GPU (being used for rendering images and annotations within them) drives the peak power consumption.</w:t>
      </w:r>
      <w:r w:rsidR="00774F37">
        <w:t xml:space="preserve"> Comparing </w:t>
      </w:r>
      <w:r w:rsidR="005F667B" w:rsidRPr="005F667B">
        <w:t>2D and 3D operations, the 3D operations result in a</w:t>
      </w:r>
      <w:r w:rsidR="00745011">
        <w:t>n additional</w:t>
      </w:r>
      <w:r w:rsidR="005F667B" w:rsidRPr="005F667B">
        <w:t xml:space="preserve"> energy cost, raising the average power consumption by </w:t>
      </w:r>
      <w:r w:rsidR="00774F37">
        <w:t>around 20 %</w:t>
      </w:r>
      <w:r w:rsidR="005F667B" w:rsidRPr="005F667B">
        <w:t xml:space="preserve">. </w:t>
      </w:r>
      <w:r w:rsidR="008D7DEA" w:rsidRPr="008D7DEA">
        <w:t xml:space="preserve">Key measures on power consumption, and related metrics of processor temperature and memory usage, are given in Table IV for both applications. </w:t>
      </w:r>
      <w:r w:rsidR="005F667B"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rsidR="005F667B">
        <w:t xml:space="preserve"> </w:t>
      </w:r>
    </w:p>
    <w:p w14:paraId="15499AC2" w14:textId="77777777" w:rsidR="002160AF" w:rsidRPr="00353AEE" w:rsidRDefault="005F667B" w:rsidP="004B1B4D">
      <w:pPr>
        <w:pStyle w:val="PRec-MainText"/>
      </w:pPr>
      <w:r w:rsidRPr="005F667B">
        <w:t xml:space="preserve">The conclusions of this power consumption study for field apps are manifold. </w:t>
      </w:r>
      <w:del w:id="157" w:author="ms699852" w:date="2018-05-25T09:57:00Z">
        <w:r w:rsidRPr="005F667B" w:rsidDel="00E06953">
          <w:delText>We obtained b</w:delText>
        </w:r>
      </w:del>
      <w:ins w:id="158" w:author="ms699852" w:date="2018-05-25T09:57:00Z">
        <w:r w:rsidR="00E06953">
          <w:t>B</w:t>
        </w:r>
      </w:ins>
      <w:r w:rsidRPr="005F667B">
        <w:t>enchmark measurements for GRIT</w:t>
      </w:r>
      <w:ins w:id="159" w:author="ms699852" w:date="2018-05-25T09:57:00Z">
        <w:r w:rsidR="00E06953">
          <w:t xml:space="preserve"> are obtained</w:t>
        </w:r>
      </w:ins>
      <w:del w:id="160" w:author="ms699852" w:date="2018-05-25T09:57:00Z">
        <w:r w:rsidRPr="005F667B" w:rsidDel="00E40435">
          <w:delText>,</w:delText>
        </w:r>
      </w:del>
      <w:r w:rsidRPr="005F667B">
        <w:t xml:space="preserve"> and </w:t>
      </w:r>
      <w:r w:rsidR="002C0960">
        <w:t>indicat</w:t>
      </w:r>
      <w:ins w:id="161" w:author="ms699852" w:date="2018-05-25T09:57:00Z">
        <w:r w:rsidR="00E40435">
          <w:t>ion is given</w:t>
        </w:r>
      </w:ins>
      <w:del w:id="162" w:author="ms699852" w:date="2018-05-25T09:57:00Z">
        <w:r w:rsidR="002C0960" w:rsidDel="00E40435">
          <w:delText>e</w:delText>
        </w:r>
      </w:del>
      <w:r w:rsidR="002C0960" w:rsidRPr="005F667B">
        <w:t xml:space="preserve"> </w:t>
      </w:r>
      <w:r w:rsidRPr="005F667B">
        <w:t>how to replicate the study on Android devices with other field apps in the future</w:t>
      </w:r>
      <w:r w:rsidR="00311464">
        <w:t>.</w:t>
      </w:r>
    </w:p>
    <w:p w14:paraId="43C2B448" w14:textId="77777777" w:rsidR="00AB1056" w:rsidRDefault="00AB1056" w:rsidP="008A4640">
      <w:pPr>
        <w:pStyle w:val="PRec-MainText"/>
        <w:spacing w:before="120"/>
      </w:pPr>
    </w:p>
    <w:p w14:paraId="1F8B03A7" w14:textId="77777777" w:rsidR="00B64B11" w:rsidRDefault="00B64B11" w:rsidP="004B1B4D">
      <w:pPr>
        <w:jc w:val="center"/>
        <w:rPr>
          <w:sz w:val="20"/>
        </w:rPr>
      </w:pPr>
      <w:r>
        <w:rPr>
          <w:noProof/>
          <w:sz w:val="20"/>
          <w:lang w:val="de-DE" w:eastAsia="de-DE"/>
        </w:rPr>
        <w:drawing>
          <wp:inline distT="0" distB="0" distL="0" distR="0" wp14:anchorId="3D85044D" wp14:editId="3302CD9F">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8"/>
                    <a:stretch>
                      <a:fillRect/>
                    </a:stretch>
                  </pic:blipFill>
                  <pic:spPr>
                    <a:xfrm>
                      <a:off x="0" y="0"/>
                      <a:ext cx="3870000" cy="1821864"/>
                    </a:xfrm>
                    <a:prstGeom prst="rect">
                      <a:avLst/>
                    </a:prstGeom>
                  </pic:spPr>
                </pic:pic>
              </a:graphicData>
            </a:graphic>
          </wp:inline>
        </w:drawing>
      </w:r>
    </w:p>
    <w:p w14:paraId="3317DAD0"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3532196E" w14:textId="77777777" w:rsidR="006C44F6" w:rsidRDefault="00B64B11" w:rsidP="004B1B4D">
      <w:pPr>
        <w:keepNext/>
        <w:jc w:val="center"/>
      </w:pPr>
      <w:r>
        <w:rPr>
          <w:noProof/>
          <w:sz w:val="20"/>
          <w:lang w:val="de-DE" w:eastAsia="de-DE"/>
        </w:rPr>
        <w:drawing>
          <wp:inline distT="0" distB="0" distL="0" distR="0" wp14:anchorId="0D9729D3" wp14:editId="7B2C4E0E">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9"/>
                    <a:stretch>
                      <a:fillRect/>
                    </a:stretch>
                  </pic:blipFill>
                  <pic:spPr>
                    <a:xfrm>
                      <a:off x="0" y="0"/>
                      <a:ext cx="3870000" cy="2023172"/>
                    </a:xfrm>
                    <a:prstGeom prst="rect">
                      <a:avLst/>
                    </a:prstGeom>
                  </pic:spPr>
                </pic:pic>
              </a:graphicData>
            </a:graphic>
          </wp:inline>
        </w:drawing>
      </w:r>
    </w:p>
    <w:p w14:paraId="5E066FD2"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37FCA37B" w14:textId="77777777" w:rsidR="00F100F9" w:rsidRPr="006C44F6" w:rsidRDefault="006C44F6" w:rsidP="004B1B4D">
      <w:pPr>
        <w:pStyle w:val="Beschriftung"/>
        <w:rPr>
          <w:sz w:val="20"/>
        </w:rPr>
      </w:pPr>
      <w:bookmarkStart w:id="163" w:name="_Ref513237337"/>
      <w:r>
        <w:t>Fig.</w:t>
      </w:r>
      <w:bookmarkEnd w:id="163"/>
      <w:r w:rsidR="0085304C">
        <w:t xml:space="preserve"> 16 </w:t>
      </w:r>
      <w:r w:rsidR="00F100F9" w:rsidRPr="00F100F9">
        <w:t>Particular operations, such as image rendering and interpretation editing, are interpreted within the bands as they result in a distinct CPU-GPU behaviour.</w:t>
      </w:r>
    </w:p>
    <w:p w14:paraId="72187781" w14:textId="77777777" w:rsidR="00E10DF3" w:rsidRPr="00353AEE" w:rsidRDefault="00C32FD4" w:rsidP="004B1B4D">
      <w:pPr>
        <w:pStyle w:val="PRec-MainText"/>
      </w:pPr>
      <w:r w:rsidRPr="00353AEE">
        <w:t>However</w:t>
      </w:r>
      <w:r w:rsidR="00E10DF3" w:rsidRPr="00353AEE">
        <w:t xml:space="preserve">, </w:t>
      </w:r>
      <w:del w:id="164" w:author="ms699852" w:date="2018-05-25T09:56:00Z">
        <w:r w:rsidR="00E10DF3" w:rsidRPr="00353AEE" w:rsidDel="00E06953">
          <w:delText xml:space="preserve">we highlight </w:delText>
        </w:r>
      </w:del>
      <w:r w:rsidR="002C0960">
        <w:t xml:space="preserve">simple operation time deductions </w:t>
      </w:r>
      <w:ins w:id="165" w:author="ms699852" w:date="2018-05-25T09:56:00Z">
        <w:r w:rsidR="00E06953">
          <w:t xml:space="preserve">are highlighted </w:t>
        </w:r>
      </w:ins>
      <w:r w:rsidR="002C0960">
        <w:t>from t</w:t>
      </w:r>
      <w:r w:rsidR="008A4640">
        <w:t>h</w:t>
      </w:r>
      <w:r w:rsidR="002C0960">
        <w:t>e power consumption are rather theoretical</w:t>
      </w:r>
      <w:r w:rsidR="00E10DF3" w:rsidRPr="00353AEE">
        <w:t xml:space="preserve"> because most users have other apps and background services open on their mobile device that simultaneously consume power. </w:t>
      </w:r>
      <w:r w:rsidR="002C0960">
        <w:t>Also</w:t>
      </w:r>
      <w:r w:rsidR="00E10DF3" w:rsidRPr="00353AEE">
        <w:t xml:space="preserve">, as stated </w:t>
      </w:r>
      <w:r w:rsidR="00E10DF3" w:rsidRPr="00353AEE">
        <w:lastRenderedPageBreak/>
        <w:t xml:space="preserve">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depends on the screen br</w:t>
      </w:r>
      <w:r w:rsidR="002160AF" w:rsidRPr="00353AEE">
        <w:t xml:space="preserve">ightness and the sensor usage. </w:t>
      </w:r>
    </w:p>
    <w:p w14:paraId="2FAD7731" w14:textId="77777777"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r w:rsidR="002C0960">
        <w:t>experts</w:t>
      </w:r>
      <w:r w:rsidRPr="00353AEE">
        <w:t>, as they can modify their stud</w:t>
      </w:r>
      <w:r w:rsidR="00DB13F1" w:rsidRPr="00353AEE">
        <w:t xml:space="preserve">y plan to first collect photos and observations </w:t>
      </w:r>
      <w:r w:rsidRPr="00353AEE">
        <w:t>from several viewpoints of their study objective</w:t>
      </w:r>
      <w:r w:rsidR="002C0960">
        <w:t>.</w:t>
      </w:r>
      <w:r w:rsidRPr="00353AEE">
        <w:t xml:space="preserve"> </w:t>
      </w:r>
      <w:r w:rsidR="002C0960">
        <w:t>T</w:t>
      </w:r>
      <w:r w:rsidR="00DB13F1" w:rsidRPr="00353AEE">
        <w:t>hen</w:t>
      </w:r>
      <w:r w:rsidR="002C0960">
        <w:t>, they</w:t>
      </w:r>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“digital fieldwork” time</w:t>
      </w:r>
      <w:r w:rsidR="002C0960">
        <w:t xml:space="preserve"> below domain expert expectations</w:t>
      </w:r>
      <w:r w:rsidR="00774F37">
        <w:t>.</w:t>
      </w:r>
    </w:p>
    <w:p w14:paraId="2CC258DC" w14:textId="77777777" w:rsidR="002160AF" w:rsidRPr="00353AEE" w:rsidRDefault="002160AF" w:rsidP="004B1B4D">
      <w:pPr>
        <w:pStyle w:val="PRec-Tabletitle"/>
      </w:pPr>
      <w:bookmarkStart w:id="166" w:name="_Ref513025809"/>
      <w:r w:rsidRPr="00353AEE">
        <w:t xml:space="preserve">Table </w:t>
      </w:r>
      <w:bookmarkEnd w:id="166"/>
      <w:r w:rsidR="0085304C">
        <w:t>IV</w:t>
      </w:r>
      <w:r w:rsidRPr="00353AEE">
        <w:t xml:space="preserve"> Average measurements of GRIT </w:t>
      </w:r>
      <w:r w:rsidR="00876713">
        <w:t>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76"/>
        <w:gridCol w:w="1875"/>
        <w:gridCol w:w="1876"/>
      </w:tblGrid>
      <w:tr w:rsidR="00311464" w:rsidRPr="004B1B4D" w14:paraId="5566E32C" w14:textId="77777777" w:rsidTr="008A4640">
        <w:trPr>
          <w:cantSplit/>
          <w:jc w:val="center"/>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6D7C365" w14:textId="77777777"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E6FBA82" w14:textId="77777777"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F52C545" w14:textId="77777777" w:rsidR="00311464" w:rsidRPr="00D0760D" w:rsidRDefault="00311464" w:rsidP="004B1B4D">
            <w:pPr>
              <w:jc w:val="center"/>
              <w:rPr>
                <w:sz w:val="16"/>
                <w:szCs w:val="16"/>
              </w:rPr>
            </w:pPr>
            <w:r w:rsidRPr="00D0760D">
              <w:rPr>
                <w:sz w:val="16"/>
                <w:szCs w:val="16"/>
              </w:rPr>
              <w:t>GRIT (3D)</w:t>
            </w:r>
          </w:p>
        </w:tc>
      </w:tr>
      <w:tr w:rsidR="00311464" w:rsidRPr="004B1B4D" w14:paraId="247ECD25" w14:textId="77777777" w:rsidTr="008A4640">
        <w:trPr>
          <w:cantSplit/>
          <w:jc w:val="center"/>
        </w:trPr>
        <w:tc>
          <w:tcPr>
            <w:tcW w:w="1666" w:type="pct"/>
            <w:tcBorders>
              <w:top w:val="single" w:sz="4" w:space="0" w:color="auto"/>
            </w:tcBorders>
            <w:shd w:val="clear" w:color="auto" w:fill="auto"/>
            <w:noWrap/>
            <w:tcMar>
              <w:top w:w="57" w:type="dxa"/>
              <w:left w:w="108" w:type="dxa"/>
              <w:bottom w:w="57" w:type="dxa"/>
              <w:right w:w="108" w:type="dxa"/>
            </w:tcMar>
            <w:vAlign w:val="center"/>
          </w:tcPr>
          <w:p w14:paraId="6725F99B" w14:textId="77777777"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
          <w:p w14:paraId="36E59B5B" w14:textId="77777777"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
          <w:p w14:paraId="2185C90D" w14:textId="77777777"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14:paraId="651CB27D"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2F90BA9E" w14:textId="77777777"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
          <w:p w14:paraId="5E53FF63" w14:textId="77777777"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
          <w:p w14:paraId="57795773" w14:textId="77777777" w:rsidR="00311464" w:rsidRPr="00D0760D" w:rsidRDefault="00311464" w:rsidP="004B1B4D">
            <w:pPr>
              <w:jc w:val="center"/>
              <w:rPr>
                <w:sz w:val="16"/>
                <w:szCs w:val="16"/>
              </w:rPr>
            </w:pPr>
            <w:r w:rsidRPr="00D0760D">
              <w:rPr>
                <w:sz w:val="16"/>
                <w:szCs w:val="16"/>
              </w:rPr>
              <w:t>1.72</w:t>
            </w:r>
          </w:p>
        </w:tc>
      </w:tr>
      <w:tr w:rsidR="00311464" w:rsidRPr="004B1B4D" w14:paraId="104519EB"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18F84BD7" w14:textId="77777777"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
          <w:p w14:paraId="08823633" w14:textId="77777777"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
          <w:p w14:paraId="0665F3C2" w14:textId="77777777" w:rsidR="00311464" w:rsidRPr="00D0760D" w:rsidRDefault="00311464" w:rsidP="004B1B4D">
            <w:pPr>
              <w:jc w:val="center"/>
              <w:rPr>
                <w:sz w:val="16"/>
                <w:szCs w:val="16"/>
              </w:rPr>
            </w:pPr>
            <w:r w:rsidRPr="00D0760D">
              <w:rPr>
                <w:sz w:val="16"/>
                <w:szCs w:val="16"/>
              </w:rPr>
              <w:t>52.05</w:t>
            </w:r>
          </w:p>
        </w:tc>
      </w:tr>
      <w:tr w:rsidR="00311464" w:rsidRPr="004B1B4D" w14:paraId="241B98BD" w14:textId="77777777" w:rsidTr="008A4640">
        <w:trPr>
          <w:cantSplit/>
          <w:jc w:val="center"/>
        </w:trPr>
        <w:tc>
          <w:tcPr>
            <w:tcW w:w="1666" w:type="pct"/>
            <w:shd w:val="clear" w:color="auto" w:fill="auto"/>
            <w:noWrap/>
            <w:tcMar>
              <w:top w:w="57" w:type="dxa"/>
              <w:left w:w="108" w:type="dxa"/>
              <w:bottom w:w="57" w:type="dxa"/>
              <w:right w:w="108" w:type="dxa"/>
            </w:tcMar>
            <w:vAlign w:val="center"/>
          </w:tcPr>
          <w:p w14:paraId="460007F0" w14:textId="77777777" w:rsidR="00311464" w:rsidRPr="00D0760D" w:rsidRDefault="00311464" w:rsidP="00311464">
            <w:pPr>
              <w:jc w:val="center"/>
              <w:rPr>
                <w:sz w:val="16"/>
                <w:szCs w:val="16"/>
              </w:rPr>
            </w:pPr>
            <w:r>
              <w:rPr>
                <w:sz w:val="16"/>
                <w:szCs w:val="16"/>
              </w:rPr>
              <w:t>Operation time [hrs]</w:t>
            </w:r>
          </w:p>
        </w:tc>
        <w:tc>
          <w:tcPr>
            <w:tcW w:w="1666" w:type="pct"/>
            <w:shd w:val="clear" w:color="auto" w:fill="auto"/>
            <w:noWrap/>
            <w:tcMar>
              <w:top w:w="57" w:type="dxa"/>
              <w:left w:w="108" w:type="dxa"/>
              <w:bottom w:w="57" w:type="dxa"/>
              <w:right w:w="108" w:type="dxa"/>
            </w:tcMar>
            <w:vAlign w:val="center"/>
          </w:tcPr>
          <w:p w14:paraId="0A3D6B8A" w14:textId="77777777" w:rsidR="00311464" w:rsidRPr="00D0760D" w:rsidRDefault="00311464" w:rsidP="00311464">
            <w:pPr>
              <w:jc w:val="center"/>
              <w:rPr>
                <w:sz w:val="16"/>
                <w:szCs w:val="16"/>
              </w:rPr>
            </w:pPr>
            <w:r w:rsidRPr="00710976">
              <w:rPr>
                <w:b/>
                <w:sz w:val="16"/>
                <w:szCs w:val="16"/>
              </w:rPr>
              <w:t>4.68</w:t>
            </w:r>
          </w:p>
        </w:tc>
        <w:tc>
          <w:tcPr>
            <w:tcW w:w="1667" w:type="pct"/>
            <w:shd w:val="clear" w:color="auto" w:fill="auto"/>
            <w:noWrap/>
            <w:tcMar>
              <w:top w:w="57" w:type="dxa"/>
              <w:left w:w="108" w:type="dxa"/>
              <w:bottom w:w="57" w:type="dxa"/>
              <w:right w:w="108" w:type="dxa"/>
            </w:tcMar>
            <w:vAlign w:val="center"/>
          </w:tcPr>
          <w:p w14:paraId="71534F71" w14:textId="77777777" w:rsidR="00311464" w:rsidRPr="00D0760D" w:rsidRDefault="00311464" w:rsidP="00311464">
            <w:pPr>
              <w:jc w:val="center"/>
              <w:rPr>
                <w:sz w:val="16"/>
                <w:szCs w:val="16"/>
              </w:rPr>
            </w:pPr>
            <w:r w:rsidRPr="00710976">
              <w:rPr>
                <w:b/>
                <w:sz w:val="16"/>
                <w:szCs w:val="16"/>
              </w:rPr>
              <w:t>3.88</w:t>
            </w:r>
          </w:p>
        </w:tc>
      </w:tr>
    </w:tbl>
    <w:p w14:paraId="51BF59B5" w14:textId="77777777" w:rsidR="00FA0E1F" w:rsidRPr="00353AEE" w:rsidRDefault="00FA0E1F" w:rsidP="004B1B4D">
      <w:pPr>
        <w:pStyle w:val="PRec-Heading1"/>
      </w:pPr>
      <w:commentRangeStart w:id="167"/>
      <w:commentRangeStart w:id="168"/>
      <w:r w:rsidRPr="00353AEE">
        <w:t xml:space="preserve">Conclusions </w:t>
      </w:r>
      <w:commentRangeEnd w:id="167"/>
      <w:r w:rsidR="003746F9">
        <w:rPr>
          <w:rStyle w:val="Kommentarzeichen"/>
          <w:smallCaps w:val="0"/>
        </w:rPr>
        <w:commentReference w:id="167"/>
      </w:r>
      <w:r w:rsidRPr="00353AEE">
        <w:t>and Discussion</w:t>
      </w:r>
      <w:commentRangeEnd w:id="168"/>
      <w:r w:rsidR="00AE36D8">
        <w:rPr>
          <w:rStyle w:val="Kommentarzeichen"/>
          <w:smallCaps w:val="0"/>
        </w:rPr>
        <w:commentReference w:id="168"/>
      </w:r>
    </w:p>
    <w:p w14:paraId="589FEA13" w14:textId="1C2ED1B4" w:rsidR="00A925CB" w:rsidRDefault="00FA0E1F">
      <w:pPr>
        <w:pStyle w:val="PRec-MainText"/>
        <w:rPr>
          <w:ins w:id="169" w:author="ms699852" w:date="2018-05-25T13:28:00Z"/>
        </w:rPr>
      </w:pPr>
      <w:commentRangeStart w:id="170"/>
      <w:commentRangeStart w:id="171"/>
      <w:r w:rsidRPr="00353AEE">
        <w:t xml:space="preserve">This article </w:t>
      </w:r>
      <w:r w:rsidR="00B319EE" w:rsidRPr="00353AEE">
        <w:t>addresses challenges for employing mobile devices and dig</w:t>
      </w:r>
      <w:r w:rsidR="0086701B">
        <w:t>i</w:t>
      </w:r>
      <w:r w:rsidR="00B319EE" w:rsidRPr="00353AEE">
        <w:t xml:space="preserve">tal tools for outdoor field studies within the geosciences with a special focus on 3D surface utilisation. </w:t>
      </w:r>
      <w:r w:rsidRPr="00353AEE">
        <w:t xml:space="preserve">Due to the research effort in recent years, </w:t>
      </w:r>
      <w:ins w:id="172" w:author="ms699852" w:date="2018-05-25T12:34:00Z">
        <w:r w:rsidR="00C40018">
          <w:t xml:space="preserve">e.g. in efficient </w:t>
        </w:r>
        <w:commentRangeStart w:id="173"/>
        <w:r w:rsidR="00C40018">
          <w:t xml:space="preserve">treatment </w:t>
        </w:r>
      </w:ins>
      <w:commentRangeEnd w:id="173"/>
      <w:ins w:id="174" w:author="ms699852" w:date="2018-05-25T13:22:00Z">
        <w:r w:rsidR="00054515">
          <w:rPr>
            <w:rStyle w:val="Kommentarzeichen"/>
          </w:rPr>
          <w:commentReference w:id="173"/>
        </w:r>
      </w:ins>
      <w:ins w:id="175" w:author="ms699852" w:date="2018-05-25T12:34:00Z">
        <w:r w:rsidR="00C40018">
          <w:t>of 3D data</w:t>
        </w:r>
      </w:ins>
      <w:ins w:id="176" w:author="ms699852" w:date="2018-05-25T13:17:00Z">
        <w:r w:rsidR="00054515">
          <w:t xml:space="preserve"> as well as </w:t>
        </w:r>
      </w:ins>
      <w:ins w:id="177" w:author="ms699852" w:date="2018-05-25T13:50:00Z">
        <w:r w:rsidR="009E2601">
          <w:t xml:space="preserve">the development of </w:t>
        </w:r>
      </w:ins>
      <w:ins w:id="178" w:author="ms699852" w:date="2018-05-25T12:35:00Z">
        <w:r w:rsidR="00C40018">
          <w:t>algorithmic proposals fo</w:t>
        </w:r>
        <w:r w:rsidR="00054515">
          <w:t>r image-to-geometry registration</w:t>
        </w:r>
      </w:ins>
      <w:ins w:id="179" w:author="ms699852" w:date="2018-05-25T13:18:00Z">
        <w:r w:rsidR="00054515">
          <w:t xml:space="preserve"> on mobile </w:t>
        </w:r>
      </w:ins>
      <w:ins w:id="180" w:author="ms699852" w:date="2018-05-25T13:20:00Z">
        <w:r w:rsidR="00054515">
          <w:t>devices</w:t>
        </w:r>
      </w:ins>
      <w:ins w:id="181" w:author="ms699852" w:date="2018-05-25T13:18:00Z">
        <w:r w:rsidR="00054515">
          <w:t xml:space="preserve">, smartphones </w:t>
        </w:r>
      </w:ins>
      <w:ins w:id="182" w:author="ms699852" w:date="2018-05-25T13:20:00Z">
        <w:r w:rsidR="00054515">
          <w:t>are increasingly</w:t>
        </w:r>
      </w:ins>
      <w:ins w:id="183" w:author="ms699852" w:date="2018-05-25T13:18:00Z">
        <w:r w:rsidR="00054515">
          <w:t xml:space="preserve"> attractive for professional </w:t>
        </w:r>
      </w:ins>
      <w:ins w:id="184" w:author="ms699852" w:date="2018-05-25T13:19:00Z">
        <w:r w:rsidR="00054515">
          <w:t>use</w:t>
        </w:r>
      </w:ins>
      <w:ins w:id="185" w:author="ms699852" w:date="2018-05-25T13:18:00Z">
        <w:r w:rsidR="00054515">
          <w:t xml:space="preserve">. </w:t>
        </w:r>
      </w:ins>
    </w:p>
    <w:p w14:paraId="4D9E470A" w14:textId="155B9A32" w:rsidR="00054515" w:rsidRDefault="00054515">
      <w:pPr>
        <w:pStyle w:val="PRec-MainText"/>
        <w:rPr>
          <w:ins w:id="186" w:author="ms699852" w:date="2018-05-25T13:26:00Z"/>
        </w:rPr>
      </w:pPr>
      <w:ins w:id="187" w:author="ms699852" w:date="2018-05-25T13:20:00Z">
        <w:r>
          <w:t xml:space="preserve">Novel mobile applications, like OWL and GRIT, exemplify </w:t>
        </w:r>
      </w:ins>
      <w:del w:id="188" w:author="ms699852" w:date="2018-05-25T13:21:00Z">
        <w:r w:rsidR="00FA0E1F" w:rsidRPr="00353AEE" w:rsidDel="00054515">
          <w:delText xml:space="preserve">novel mobile applications such as </w:delText>
        </w:r>
        <w:r w:rsidR="000A7D0B" w:rsidRPr="00353AEE" w:rsidDel="00054515">
          <w:delText>OWL</w:delText>
        </w:r>
        <w:r w:rsidR="00FA0E1F" w:rsidRPr="00353AEE" w:rsidDel="00054515">
          <w:delText xml:space="preserve"> for surface hydrology and GRIT for field geology </w:delText>
        </w:r>
      </w:del>
      <w:del w:id="189" w:author="ms699852" w:date="2018-05-25T12:16:00Z">
        <w:r w:rsidR="00FA0E1F" w:rsidRPr="00353AEE" w:rsidDel="00106811">
          <w:delText>were introduced to the communi</w:delText>
        </w:r>
      </w:del>
      <w:ins w:id="190" w:author="ms699852" w:date="2018-05-25T13:13:00Z">
        <w:r w:rsidR="009F745A">
          <w:t xml:space="preserve">how </w:t>
        </w:r>
      </w:ins>
      <w:ins w:id="191" w:author="ms699852" w:date="2018-05-25T12:35:00Z">
        <w:r w:rsidR="00C40018">
          <w:t>to</w:t>
        </w:r>
      </w:ins>
      <w:del w:id="192" w:author="ms699852" w:date="2018-05-25T12:16:00Z">
        <w:r w:rsidR="00FA0E1F" w:rsidRPr="00353AEE" w:rsidDel="00106811">
          <w:delText xml:space="preserve">ty </w:delText>
        </w:r>
      </w:del>
      <w:del w:id="193" w:author="ms699852" w:date="2018-05-25T12:35:00Z">
        <w:r w:rsidR="00FA0E1F" w:rsidRPr="00353AEE" w:rsidDel="00C40018">
          <w:delText>to</w:delText>
        </w:r>
      </w:del>
      <w:r w:rsidR="00FA0E1F" w:rsidRPr="00353AEE">
        <w:t xml:space="preserve"> bridge the gap between lab assessment and outdoor field work for data annotation </w:t>
      </w:r>
      <w:del w:id="194" w:author="ms699852" w:date="2018-05-25T12:07:00Z">
        <w:r w:rsidR="00FA0E1F" w:rsidRPr="00353AEE" w:rsidDel="00106811">
          <w:delText xml:space="preserve">and </w:delText>
        </w:r>
      </w:del>
      <w:ins w:id="195" w:author="ms699852" w:date="2018-05-25T12:07:00Z">
        <w:r w:rsidR="00106811">
          <w:t xml:space="preserve">as a </w:t>
        </w:r>
      </w:ins>
      <w:ins w:id="196" w:author="ms699852" w:date="2018-05-25T12:08:00Z">
        <w:r w:rsidR="00106811">
          <w:t>prerequisite</w:t>
        </w:r>
      </w:ins>
      <w:ins w:id="197" w:author="ms699852" w:date="2018-05-25T12:07:00Z">
        <w:r w:rsidR="00106811">
          <w:t xml:space="preserve"> </w:t>
        </w:r>
      </w:ins>
      <w:ins w:id="198" w:author="ms699852" w:date="2018-05-25T12:08:00Z">
        <w:r w:rsidR="00106811">
          <w:t xml:space="preserve">for </w:t>
        </w:r>
      </w:ins>
      <w:r w:rsidR="00FA0E1F" w:rsidRPr="00353AEE">
        <w:t>interpretation.</w:t>
      </w:r>
      <w:ins w:id="199" w:author="ms699852" w:date="2018-05-25T12:06:00Z">
        <w:r w:rsidR="00106811">
          <w:t xml:space="preserve"> </w:t>
        </w:r>
      </w:ins>
      <w:ins w:id="200" w:author="ms699852" w:date="2018-05-25T13:26:00Z">
        <w:r>
          <w:t xml:space="preserve">Comparing their main audiences, </w:t>
        </w:r>
      </w:ins>
      <w:ins w:id="201" w:author="ms699852" w:date="2018-05-25T13:25:00Z">
        <w:r>
          <w:t>GRIT was designed for experts equipped with professional hardware far away from common smartphone equipment, allowing for heavyweight 3D processing on selected devices. On the contrary, OWL can be considered as low-cost approach designed for situation-dependent densification of hydrological water level networks using VGI. Consequently, OWL has to be operable on various (low-cost) customary phones utilizing the internet to outsource heavyweight processes, i.e. 3D processing and image-to-geometry registration, thus opening the door for a large audience.</w:t>
        </w:r>
      </w:ins>
    </w:p>
    <w:p w14:paraId="4F16E8BC" w14:textId="70023E54" w:rsidR="003746F9" w:rsidRDefault="00A925CB">
      <w:pPr>
        <w:pStyle w:val="PRec-MainText"/>
        <w:rPr>
          <w:ins w:id="202" w:author="ms699852" w:date="2018-05-25T13:47:00Z"/>
        </w:rPr>
      </w:pPr>
      <w:ins w:id="203" w:author="ms699852" w:date="2018-05-25T13:27:00Z">
        <w:r>
          <w:t>Even if b</w:t>
        </w:r>
      </w:ins>
      <w:ins w:id="204" w:author="ms699852" w:date="2018-05-25T13:23:00Z">
        <w:r w:rsidR="00054515">
          <w:t>oth apps are working on different data structures</w:t>
        </w:r>
        <w:r>
          <w:t>, in the end they</w:t>
        </w:r>
        <w:r w:rsidR="00054515">
          <w:t xml:space="preserve"> utilise the same process -namely image-to-geometry registration </w:t>
        </w:r>
      </w:ins>
      <w:ins w:id="205" w:author="ms699852" w:date="2018-05-25T13:25:00Z">
        <w:r w:rsidR="00054515">
          <w:t>with</w:t>
        </w:r>
      </w:ins>
      <w:ins w:id="206" w:author="ms699852" w:date="2018-05-25T13:23:00Z">
        <w:r w:rsidR="00054515">
          <w:t xml:space="preserve"> </w:t>
        </w:r>
        <w:commentRangeStart w:id="207"/>
        <w:r w:rsidR="00054515">
          <w:t xml:space="preserve">corner </w:t>
        </w:r>
      </w:ins>
      <w:commentRangeEnd w:id="207"/>
      <w:ins w:id="208" w:author="ms699852" w:date="2018-05-25T13:24:00Z">
        <w:r w:rsidR="00054515">
          <w:rPr>
            <w:rStyle w:val="Kommentarzeichen"/>
          </w:rPr>
          <w:commentReference w:id="207"/>
        </w:r>
      </w:ins>
      <w:ins w:id="209" w:author="ms699852" w:date="2018-05-25T13:23:00Z">
        <w:r w:rsidR="00054515">
          <w:t xml:space="preserve">point surface intersection- to generate surface-based annotations and interpretations. </w:t>
        </w:r>
      </w:ins>
      <w:ins w:id="210" w:author="ms699852" w:date="2018-05-25T13:47:00Z">
        <w:r w:rsidR="003746F9">
          <w:t>Challenges such as image registration under changing illumination conditions and with reduced image resolution can be viewed as ''sufficiently solved” to apply the technology in real-world outdoor settings, while still leaving space for improvement in quality and performance.</w:t>
        </w:r>
        <w:r w:rsidR="009E2601">
          <w:t xml:space="preserve"> However, </w:t>
        </w:r>
        <w:r w:rsidR="003746F9">
          <w:t xml:space="preserve">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w:t>
        </w:r>
        <w:r w:rsidR="003746F9">
          <w:lastRenderedPageBreak/>
          <w:t>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ins>
    </w:p>
    <w:p w14:paraId="04D24146" w14:textId="35F094EB" w:rsidR="00A925CB" w:rsidRPr="00130270" w:rsidRDefault="009E2601" w:rsidP="00A925CB">
      <w:pPr>
        <w:pStyle w:val="PRec-MainText"/>
        <w:rPr>
          <w:ins w:id="211" w:author="ms699852" w:date="2018-05-25T13:36:00Z"/>
          <w:color w:val="000000" w:themeColor="text1"/>
        </w:rPr>
      </w:pPr>
      <w:ins w:id="212" w:author="ms699852" w:date="2018-05-25T13:53:00Z">
        <w:r>
          <w:t xml:space="preserve">In order to enable the registration of smartphone </w:t>
        </w:r>
      </w:ins>
      <w:ins w:id="213" w:author="ms699852" w:date="2018-05-25T13:49:00Z">
        <w:r>
          <w:t>images with 3D base data</w:t>
        </w:r>
      </w:ins>
      <w:ins w:id="214" w:author="ms699852" w:date="2018-05-25T13:29:00Z">
        <w:r w:rsidR="00A925CB">
          <w:t xml:space="preserve">, good approximations about </w:t>
        </w:r>
      </w:ins>
      <w:ins w:id="215" w:author="ms699852" w:date="2018-05-25T13:30:00Z">
        <w:r w:rsidR="00A925CB">
          <w:t>the users’ pose and orientation</w:t>
        </w:r>
        <w:r w:rsidR="003746F9">
          <w:t xml:space="preserve">, </w:t>
        </w:r>
      </w:ins>
      <w:ins w:id="216" w:author="ms699852" w:date="2018-05-25T13:37:00Z">
        <w:r w:rsidR="003746F9">
          <w:t>acquired by</w:t>
        </w:r>
      </w:ins>
      <w:ins w:id="217" w:author="ms699852" w:date="2018-05-25T13:53:00Z">
        <w:r>
          <w:t xml:space="preserve"> the</w:t>
        </w:r>
      </w:ins>
      <w:ins w:id="218" w:author="ms699852" w:date="2018-05-25T13:37:00Z">
        <w:r w:rsidR="003746F9">
          <w:t xml:space="preserve"> inbuilt smartphone sensors, </w:t>
        </w:r>
      </w:ins>
      <w:ins w:id="219" w:author="ms699852" w:date="2018-05-25T13:30:00Z">
        <w:r w:rsidR="00A925CB">
          <w:t xml:space="preserve">as well as information about the </w:t>
        </w:r>
      </w:ins>
      <w:ins w:id="220" w:author="ms699852" w:date="2018-05-25T13:34:00Z">
        <w:r w:rsidR="00A925CB">
          <w:t xml:space="preserve">intrinsic parameters of the </w:t>
        </w:r>
      </w:ins>
      <w:ins w:id="221" w:author="ms699852" w:date="2018-05-25T13:30:00Z">
        <w:r w:rsidR="00A925CB">
          <w:t>used smartphone camer</w:t>
        </w:r>
      </w:ins>
      <w:ins w:id="222" w:author="ms699852" w:date="2018-05-25T13:36:00Z">
        <w:r w:rsidR="00A925CB">
          <w:t>a</w:t>
        </w:r>
      </w:ins>
      <w:ins w:id="223" w:author="ms699852" w:date="2018-05-25T13:49:00Z">
        <w:r>
          <w:t xml:space="preserve"> are required</w:t>
        </w:r>
      </w:ins>
      <w:ins w:id="224" w:author="ms699852" w:date="2018-05-25T13:32:00Z">
        <w:r w:rsidR="00A925CB">
          <w:t xml:space="preserve">. </w:t>
        </w:r>
      </w:ins>
      <w:ins w:id="225" w:author="ms699852" w:date="2018-05-25T13:36:00Z">
        <w:r w:rsidR="00A925CB" w:rsidRPr="00130270">
          <w:rPr>
            <w:color w:val="000000" w:themeColor="text1"/>
          </w:rPr>
          <w:t xml:space="preserve">The </w:t>
        </w:r>
        <w:r w:rsidR="00A925CB">
          <w:rPr>
            <w:color w:val="000000" w:themeColor="text1"/>
          </w:rPr>
          <w:t xml:space="preserve">presented </w:t>
        </w:r>
      </w:ins>
      <w:ins w:id="226" w:author="ms699852" w:date="2018-05-25T13:38:00Z">
        <w:r w:rsidR="003746F9">
          <w:rPr>
            <w:color w:val="000000" w:themeColor="text1"/>
          </w:rPr>
          <w:t xml:space="preserve">sensor </w:t>
        </w:r>
      </w:ins>
      <w:ins w:id="227" w:author="ms699852" w:date="2018-05-25T13:36:00Z">
        <w:r w:rsidR="00A925CB" w:rsidRPr="00130270">
          <w:rPr>
            <w:color w:val="000000" w:themeColor="text1"/>
          </w:rPr>
          <w:t xml:space="preserve">measurements </w:t>
        </w:r>
        <w:r w:rsidR="00A925CB">
          <w:rPr>
            <w:color w:val="000000" w:themeColor="text1"/>
          </w:rPr>
          <w:t xml:space="preserve">as well as related studies </w:t>
        </w:r>
        <w:r w:rsidR="00A925CB" w:rsidRPr="00130270">
          <w:rPr>
            <w:color w:val="000000" w:themeColor="text1"/>
          </w:rPr>
          <w:t>suggest that localisation and orientation of mobile device sensors with respect to the application-specific accuracy requirements is a persisting challenge</w:t>
        </w:r>
        <w:r w:rsidR="00A925CB">
          <w:rPr>
            <w:color w:val="000000" w:themeColor="text1"/>
          </w:rPr>
          <w:t xml:space="preserve"> due to non-negligible</w:t>
        </w:r>
        <w:r w:rsidR="00A925CB" w:rsidRPr="00130270">
          <w:rPr>
            <w:color w:val="000000" w:themeColor="text1"/>
          </w:rPr>
          <w:t xml:space="preserve"> accuracy limitations. Sensor fusion techniques are required to even moderately consider the use of sensor data with complementary characteristics to solve for initial exterior smartphone camera orientation. Beside this, environmental effects such as device-internal heating processes and the system-internal handling of sensor initialisation further complicate the calibration of such sensors as well as the camera, impeding camera calibration prior to the intended application. Both issues can be solved using the registered 2D image and 3D object data with well-distributed feature correspondences to perform single image self-calibration during image annotation. </w:t>
        </w:r>
      </w:ins>
    </w:p>
    <w:p w14:paraId="173CC456" w14:textId="790AFF63" w:rsidR="00106811" w:rsidRPr="00353AEE" w:rsidDel="00A925CB" w:rsidRDefault="00106811">
      <w:pPr>
        <w:pStyle w:val="PRec-MainText"/>
        <w:ind w:firstLine="0"/>
        <w:rPr>
          <w:del w:id="228" w:author="ms699852" w:date="2018-05-25T13:29:00Z"/>
        </w:rPr>
        <w:pPrChange w:id="229" w:author="ms699852" w:date="2018-05-25T12:14:00Z">
          <w:pPr>
            <w:pStyle w:val="PRec-MainText"/>
          </w:pPr>
        </w:pPrChange>
      </w:pPr>
    </w:p>
    <w:p w14:paraId="4631651E" w14:textId="6BC66821" w:rsidR="00FA0E1F" w:rsidRPr="00130270" w:rsidDel="003746F9" w:rsidRDefault="009A20A3" w:rsidP="004B1B4D">
      <w:pPr>
        <w:pStyle w:val="PRec-MainText"/>
        <w:rPr>
          <w:del w:id="230" w:author="ms699852" w:date="2018-05-25T13:43:00Z"/>
          <w:color w:val="000000" w:themeColor="text1"/>
        </w:rPr>
      </w:pPr>
      <w:del w:id="231" w:author="ms699852" w:date="2018-05-25T13:28:00Z">
        <w:r w:rsidDel="00A925CB">
          <w:rPr>
            <w:noProof/>
          </w:rPr>
          <w:delText>McCaffrey et al. (2005)</w:delText>
        </w:r>
        <w:r w:rsidR="004C0830" w:rsidRPr="00353AEE" w:rsidDel="00A925CB">
          <w:delText xml:space="preserve"> </w:delText>
        </w:r>
        <w:r w:rsidR="00FA0E1F" w:rsidRPr="00353AEE" w:rsidDel="00A925CB">
          <w:delText>proposed the use of mobile devices for field in</w:delText>
        </w:r>
        <w:r w:rsidR="004C0830" w:rsidRPr="00353AEE" w:rsidDel="00A925CB">
          <w:delText>terpretation in geology</w:delText>
        </w:r>
        <w:r w:rsidR="00FA0E1F" w:rsidRPr="00353AEE" w:rsidDel="00A925CB">
          <w:delText>. The technological specifics of mobile device app development hampered the pr</w:delText>
        </w:r>
        <w:r w:rsidR="00773312" w:rsidRPr="00353AEE" w:rsidDel="00A925CB">
          <w:delText>ogress on this goal for years -</w:delText>
        </w:r>
        <w:r w:rsidR="00FA0E1F" w:rsidRPr="00353AEE" w:rsidDel="00A925CB">
          <w:delText xml:space="preserve"> for geology as well as other branches of the geosciences. </w:delText>
        </w:r>
        <w:commentRangeStart w:id="232"/>
        <w:r w:rsidR="00FA0E1F" w:rsidRPr="00353AEE" w:rsidDel="00A925CB">
          <w:delText xml:space="preserve">Only </w:delText>
        </w:r>
        <w:commentRangeEnd w:id="232"/>
        <w:r w:rsidR="00106811" w:rsidDel="00A925CB">
          <w:rPr>
            <w:rStyle w:val="Kommentarzeichen"/>
          </w:rPr>
          <w:commentReference w:id="232"/>
        </w:r>
        <w:r w:rsidR="00FA0E1F" w:rsidRPr="00353AEE" w:rsidDel="00A925CB">
          <w:delText>recent advancements in efficient treatment of 3D data</w:delText>
        </w:r>
      </w:del>
      <w:del w:id="233" w:author="ms699852" w:date="2018-05-25T12:11:00Z">
        <w:r w:rsidR="00FA0E1F" w:rsidRPr="00353AEE" w:rsidDel="00106811">
          <w:delText xml:space="preserve"> </w:delText>
        </w:r>
        <w:r w:rsidDel="00106811">
          <w:rPr>
            <w:noProof/>
          </w:rPr>
          <w:delText>(Kröhnert et al., 2017)</w:delText>
        </w:r>
      </w:del>
      <w:del w:id="234" w:author="ms699852" w:date="2018-05-25T13:28:00Z">
        <w:r w:rsidR="00FA0E1F" w:rsidRPr="00353AEE" w:rsidDel="00A925CB">
          <w:delText xml:space="preserve">, algorithmic proposals for image-to-geometry registration </w:delText>
        </w:r>
      </w:del>
      <w:del w:id="235" w:author="ms699852" w:date="2018-05-25T12:11:00Z">
        <w:r w:rsidR="00FA0E1F" w:rsidRPr="00353AEE" w:rsidDel="00106811">
          <w:delText>(</w:delText>
        </w:r>
        <w:r w:rsidDel="00106811">
          <w:rPr>
            <w:noProof/>
          </w:rPr>
          <w:delText>Gauglitz et al., 2014; Kehl et al., 2017b)</w:delText>
        </w:r>
        <w:r w:rsidR="00FA0E1F" w:rsidRPr="00353AEE" w:rsidDel="00106811">
          <w:delText xml:space="preserve"> </w:delText>
        </w:r>
      </w:del>
      <w:del w:id="236" w:author="ms699852" w:date="2018-05-25T13:28:00Z">
        <w:r w:rsidR="00FA0E1F" w:rsidRPr="00353AEE" w:rsidDel="00A925CB">
          <w:delText xml:space="preserve">and 3D rendering </w:delText>
        </w:r>
      </w:del>
      <w:del w:id="237" w:author="ms699852" w:date="2018-05-25T12:11:00Z">
        <w:r w:rsidR="00FA0E1F" w:rsidRPr="00353AEE" w:rsidDel="00106811">
          <w:delText xml:space="preserve">(as presented in </w:delText>
        </w:r>
        <w:r w:rsidDel="00106811">
          <w:delText xml:space="preserve">Agus et al. (2017) </w:delText>
        </w:r>
        <w:r w:rsidR="00FA0E1F" w:rsidRPr="00353AEE" w:rsidDel="00106811">
          <w:delText xml:space="preserve">and in this article for point-based surfaces) </w:delText>
        </w:r>
      </w:del>
      <w:del w:id="238" w:author="ms699852" w:date="2018-05-25T13:28:00Z">
        <w:r w:rsidR="00FA0E1F" w:rsidRPr="00353AEE" w:rsidDel="00A925CB">
          <w:delText xml:space="preserve">specifically designed for mobile devices, </w:delText>
        </w:r>
        <w:r w:rsidR="000B1042" w:rsidRPr="00353AEE" w:rsidDel="00A925CB">
          <w:delText>enable professional field use of the apps</w:delText>
        </w:r>
        <w:r w:rsidR="00FA0E1F" w:rsidRPr="00353AEE" w:rsidDel="00A925CB">
          <w:delText>. T</w:delText>
        </w:r>
        <w:r w:rsidR="00D82E3E" w:rsidRPr="00353AEE" w:rsidDel="00A925CB">
          <w:delText xml:space="preserve">he utilisation of crowdsourced </w:delText>
        </w:r>
        <w:r w:rsidR="00FA0E1F" w:rsidRPr="00353AEE" w:rsidDel="00A925CB">
          <w:delText>VGI and the introduction of mobile devices as low-cost measuring devices for real-</w:delText>
        </w:r>
        <w:r w:rsidR="00941191" w:rsidRPr="00353AEE" w:rsidDel="00A925CB">
          <w:delText xml:space="preserve">world problems </w:delText>
        </w:r>
        <w:r w:rsidR="004C47A8" w:rsidDel="00A925CB">
          <w:rPr>
            <w:noProof/>
          </w:rPr>
          <w:delText>(Eltner et al., 2017)</w:delText>
        </w:r>
        <w:r w:rsidR="00941191" w:rsidRPr="00353AEE" w:rsidDel="00A925CB">
          <w:delText xml:space="preserve"> </w:delText>
        </w:r>
        <w:r w:rsidR="00FA0E1F" w:rsidRPr="00353AEE" w:rsidDel="00A925CB">
          <w:delText xml:space="preserve">contribute to the acceptance of </w:delText>
        </w:r>
        <w:r w:rsidR="000B1042" w:rsidRPr="00353AEE" w:rsidDel="00A925CB">
          <w:delText>this mobile device technology</w:delText>
        </w:r>
        <w:r w:rsidR="00FA0E1F" w:rsidRPr="00353AEE" w:rsidDel="00A925CB">
          <w:delText xml:space="preserve"> within the community. </w:delText>
        </w:r>
      </w:del>
      <w:moveFromRangeStart w:id="239" w:author="ms699852" w:date="2018-05-25T12:14:00Z" w:name="move515013805"/>
      <w:moveFrom w:id="240" w:author="ms699852" w:date="2018-05-25T12:14:00Z">
        <w:del w:id="241" w:author="ms699852" w:date="2018-05-25T13:58:00Z">
          <w:r w:rsidR="00FA473B" w:rsidDel="008873F5">
            <w:delText>C</w:delText>
          </w:r>
          <w:r w:rsidR="00FA0E1F" w:rsidRPr="00353AEE" w:rsidDel="008873F5">
            <w:delText>hallenges such as image registration under changing illumination conditions and with reduced image resolution can be viewed as ''sufficiently solved</w:delText>
          </w:r>
          <w:r w:rsidR="00FA473B" w:rsidDel="008873F5">
            <w:delText>”</w:delText>
          </w:r>
          <w:r w:rsidR="00FA0E1F" w:rsidRPr="00353AEE" w:rsidDel="008873F5">
            <w:delText xml:space="preserve"> to </w:delText>
          </w:r>
          <w:r w:rsidR="00FA473B" w:rsidDel="008873F5">
            <w:delText>apply the technology in</w:delText>
          </w:r>
          <w:r w:rsidR="00FA0E1F" w:rsidRPr="00353AEE" w:rsidDel="008873F5">
            <w:delText xml:space="preserve"> real-world outdoor settings, while still leaving space for improvement </w:delText>
          </w:r>
          <w:r w:rsidR="006E5846" w:rsidRPr="00353AEE" w:rsidDel="008873F5">
            <w:delText>in</w:delText>
          </w:r>
          <w:r w:rsidR="00FA0E1F" w:rsidRPr="00353AEE" w:rsidDel="008873F5">
            <w:delText xml:space="preserve"> quality and performance</w:delText>
          </w:r>
          <w:r w:rsidR="00FA0E1F" w:rsidRPr="00130270" w:rsidDel="008873F5">
            <w:delText xml:space="preserve">. </w:delText>
          </w:r>
        </w:del>
      </w:moveFrom>
      <w:moveFromRangeEnd w:id="239"/>
    </w:p>
    <w:p w14:paraId="700114E6" w14:textId="3C5D0F6B" w:rsidR="00FA0E1F" w:rsidRPr="00130270" w:rsidDel="00A925CB" w:rsidRDefault="00FA0E1F" w:rsidP="004B1B4D">
      <w:pPr>
        <w:pStyle w:val="PRec-MainText"/>
        <w:rPr>
          <w:del w:id="242" w:author="ms699852" w:date="2018-05-25T13:36:00Z"/>
          <w:color w:val="000000" w:themeColor="text1"/>
        </w:rPr>
      </w:pPr>
      <w:del w:id="243" w:author="ms699852" w:date="2018-05-25T13:36:00Z">
        <w:r w:rsidRPr="00130270" w:rsidDel="00A925CB">
          <w:rPr>
            <w:color w:val="000000" w:themeColor="text1"/>
          </w:rPr>
          <w:delText xml:space="preserve">The </w:delText>
        </w:r>
        <w:r w:rsidR="008508D7" w:rsidDel="00A925CB">
          <w:rPr>
            <w:color w:val="000000" w:themeColor="text1"/>
          </w:rPr>
          <w:delText xml:space="preserve">presented </w:delText>
        </w:r>
        <w:r w:rsidRPr="00130270" w:rsidDel="00A925CB">
          <w:rPr>
            <w:color w:val="000000" w:themeColor="text1"/>
          </w:rPr>
          <w:delText xml:space="preserve">measurements </w:delText>
        </w:r>
        <w:r w:rsidR="008508D7" w:rsidDel="00A925CB">
          <w:rPr>
            <w:color w:val="000000" w:themeColor="text1"/>
          </w:rPr>
          <w:delText xml:space="preserve">as well as related studies </w:delText>
        </w:r>
        <w:r w:rsidRPr="00130270" w:rsidDel="00A925CB">
          <w:rPr>
            <w:color w:val="000000" w:themeColor="text1"/>
          </w:rPr>
          <w:delText>suggest that localisation and orientation of mobile device sensors with respect to the application-specific accuracy requirements is a persisting challenge</w:delText>
        </w:r>
        <w:r w:rsidR="008508D7" w:rsidDel="00A925CB">
          <w:rPr>
            <w:color w:val="000000" w:themeColor="text1"/>
          </w:rPr>
          <w:delText xml:space="preserve"> due to non-</w:delText>
        </w:r>
        <w:r w:rsidR="00A77CD3" w:rsidDel="00A925CB">
          <w:rPr>
            <w:color w:val="000000" w:themeColor="text1"/>
          </w:rPr>
          <w:delText>negligible</w:delText>
        </w:r>
        <w:r w:rsidR="006E0AE7" w:rsidRPr="00130270" w:rsidDel="00A925CB">
          <w:rPr>
            <w:color w:val="000000" w:themeColor="text1"/>
          </w:rPr>
          <w:delText xml:space="preserve"> accuracy limitations</w:delText>
        </w:r>
        <w:r w:rsidRPr="00130270" w:rsidDel="00A925CB">
          <w:rPr>
            <w:color w:val="000000" w:themeColor="text1"/>
          </w:rPr>
          <w:delText>. Sensor fusion techniques are required to even moderately consider the use of sensor data</w:delText>
        </w:r>
        <w:r w:rsidR="006E0AE7" w:rsidRPr="00130270" w:rsidDel="00A925CB">
          <w:rPr>
            <w:color w:val="000000" w:themeColor="text1"/>
          </w:rPr>
          <w:delText xml:space="preserve"> with complementary characteristics to solve for initial exterior smartphone camera orientation</w:delText>
        </w:r>
        <w:r w:rsidRPr="00130270" w:rsidDel="00A925CB">
          <w:rPr>
            <w:color w:val="000000" w:themeColor="text1"/>
          </w:rPr>
          <w:delText xml:space="preserve">. </w:delText>
        </w:r>
        <w:r w:rsidR="006E0AE7" w:rsidRPr="00130270" w:rsidDel="00A925CB">
          <w:rPr>
            <w:color w:val="000000" w:themeColor="text1"/>
          </w:rPr>
          <w:delText>Beside this, e</w:delText>
        </w:r>
        <w:r w:rsidRPr="00130270" w:rsidDel="00A925CB">
          <w:rPr>
            <w:color w:val="000000" w:themeColor="text1"/>
          </w:rPr>
          <w:delText>nvironmental effects such as device-internal heating processes and the system-internal handling of sensor initialisation further complicate the calibration of such sensors</w:delText>
        </w:r>
        <w:r w:rsidR="006E0AE7" w:rsidRPr="00130270" w:rsidDel="00A925CB">
          <w:rPr>
            <w:color w:val="000000" w:themeColor="text1"/>
          </w:rPr>
          <w:delText xml:space="preserve"> as well as the camera, impeding camera calibration prior to the intended application. Both issues can be solved using the registered 2D image and 3D object data</w:delText>
        </w:r>
        <w:r w:rsidR="00A26373" w:rsidRPr="00130270" w:rsidDel="00A925CB">
          <w:rPr>
            <w:color w:val="000000" w:themeColor="text1"/>
          </w:rPr>
          <w:delText xml:space="preserve"> with well-distributed feature correspondences</w:delText>
        </w:r>
        <w:r w:rsidR="006E0AE7" w:rsidRPr="00130270" w:rsidDel="00A925CB">
          <w:rPr>
            <w:color w:val="000000" w:themeColor="text1"/>
          </w:rPr>
          <w:delText xml:space="preserve"> to perform</w:delText>
        </w:r>
        <w:r w:rsidR="00A26373" w:rsidRPr="00130270" w:rsidDel="00A925CB">
          <w:rPr>
            <w:color w:val="000000" w:themeColor="text1"/>
          </w:rPr>
          <w:delText xml:space="preserve"> single image</w:delText>
        </w:r>
        <w:r w:rsidR="006E0AE7" w:rsidRPr="00130270" w:rsidDel="00A925CB">
          <w:rPr>
            <w:color w:val="000000" w:themeColor="text1"/>
          </w:rPr>
          <w:delText xml:space="preserve"> self-calibration </w:delText>
        </w:r>
        <w:r w:rsidR="00A26373" w:rsidRPr="00130270" w:rsidDel="00A925CB">
          <w:rPr>
            <w:color w:val="000000" w:themeColor="text1"/>
          </w:rPr>
          <w:delText>during image annotation.</w:delText>
        </w:r>
        <w:r w:rsidR="006E0AE7" w:rsidRPr="00130270" w:rsidDel="00A925CB">
          <w:rPr>
            <w:color w:val="000000" w:themeColor="text1"/>
          </w:rPr>
          <w:delText xml:space="preserve"> </w:delText>
        </w:r>
      </w:del>
    </w:p>
    <w:p w14:paraId="2B0C86F4" w14:textId="77777777" w:rsidR="008873F5" w:rsidRDefault="003746F9" w:rsidP="008873F5">
      <w:pPr>
        <w:pStyle w:val="PRec-MainText"/>
        <w:rPr>
          <w:ins w:id="244" w:author="ms699852" w:date="2018-05-25T13:58:00Z"/>
        </w:rPr>
      </w:pPr>
      <w:ins w:id="245" w:author="ms699852" w:date="2018-05-25T13:43:00Z">
        <w:r>
          <w:rPr>
            <w:color w:val="000000" w:themeColor="text1"/>
          </w:rPr>
          <w:t>Beside</w:t>
        </w:r>
      </w:ins>
      <w:ins w:id="246" w:author="ms699852" w:date="2018-05-25T13:44:00Z">
        <w:r>
          <w:rPr>
            <w:color w:val="000000" w:themeColor="text1"/>
          </w:rPr>
          <w:t xml:space="preserve"> the technical issues, </w:t>
        </w:r>
      </w:ins>
      <w:del w:id="247" w:author="ms699852" w:date="2018-05-25T13:45:00Z">
        <w:r w:rsidR="00A26373" w:rsidRPr="00130270" w:rsidDel="003746F9">
          <w:rPr>
            <w:color w:val="000000" w:themeColor="text1"/>
          </w:rPr>
          <w:delText xml:space="preserve">Furthermore, </w:delText>
        </w:r>
      </w:del>
      <w:r w:rsidR="00A26373" w:rsidRPr="00130270">
        <w:rPr>
          <w:color w:val="000000" w:themeColor="text1"/>
        </w:rPr>
        <w:t xml:space="preserve">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ins w:id="248" w:author="ms699852" w:date="2018-05-25T13:45:00Z">
        <w:r>
          <w:rPr>
            <w:color w:val="000000" w:themeColor="text1"/>
          </w:rPr>
          <w:t xml:space="preserve"> that is key for </w:t>
        </w:r>
      </w:ins>
      <w:ins w:id="249" w:author="ms699852" w:date="2018-05-25T13:46:00Z">
        <w:r>
          <w:rPr>
            <w:color w:val="000000" w:themeColor="text1"/>
          </w:rPr>
          <w:t xml:space="preserve">long-time </w:t>
        </w:r>
      </w:ins>
      <w:ins w:id="250" w:author="ms699852" w:date="2018-05-25T13:45:00Z">
        <w:r>
          <w:rPr>
            <w:color w:val="000000" w:themeColor="text1"/>
          </w:rPr>
          <w:t>uses, e.</w:t>
        </w:r>
      </w:ins>
      <w:ins w:id="251" w:author="ms699852" w:date="2018-05-25T13:46:00Z">
        <w:r>
          <w:rPr>
            <w:color w:val="000000" w:themeColor="text1"/>
          </w:rPr>
          <w:t>g. in geological field interpretation</w:t>
        </w:r>
      </w:ins>
      <w:r w:rsidR="00FA0E1F" w:rsidRPr="00130270">
        <w:rPr>
          <w:color w:val="000000" w:themeColor="text1"/>
        </w:rPr>
        <w:t>. It was shown that the distinction between 2D- and 3D data used by mobile apps significantly drives the power consumption, and therefore the operation time of the mo</w:t>
      </w:r>
      <w:r w:rsidR="00A26373" w:rsidRPr="00130270">
        <w:rPr>
          <w:color w:val="000000" w:themeColor="text1"/>
        </w:rPr>
        <w:t>bile field apps during a study.</w:t>
      </w:r>
      <w:ins w:id="252" w:author="ms699852" w:date="2018-05-25T13:58:00Z">
        <w:r w:rsidR="008873F5" w:rsidRPr="008873F5">
          <w:t xml:space="preserve"> </w:t>
        </w:r>
      </w:ins>
    </w:p>
    <w:p w14:paraId="5056B299" w14:textId="4EAC71C8" w:rsidR="00AA3948" w:rsidRPr="00130270" w:rsidRDefault="008873F5">
      <w:pPr>
        <w:pStyle w:val="PRec-MainText"/>
        <w:rPr>
          <w:color w:val="000000" w:themeColor="text1"/>
        </w:rPr>
      </w:pPr>
      <w:ins w:id="253" w:author="ms699852" w:date="2018-05-25T13:58:00Z">
        <w:r>
          <w:t>All in all, it must be noted</w:t>
        </w:r>
        <w:r w:rsidRPr="003746F9">
          <w:t xml:space="preserve"> that</w:t>
        </w:r>
        <w:r>
          <w:t xml:space="preserve"> user feedback is key to the trade-off between power consumption and sensor accuracy: it is rarely possible to guarantee the user a correct pose estimation for his field photo, be it individual image or time lapse, upon which annotations and interpretations are done. On mobile devices, it is important to hence provide early (visual) feedback about the prospective success and quality, so that potential image capture repetitions can be decided early.</w:t>
        </w:r>
        <w:r>
          <w:rPr>
            <w:color w:val="000000" w:themeColor="text1"/>
          </w:rPr>
          <w:t xml:space="preserve"> </w:t>
        </w:r>
      </w:ins>
    </w:p>
    <w:p w14:paraId="2ED45D0E" w14:textId="7F36054B" w:rsidR="00FA0E1F" w:rsidRPr="00130270" w:rsidDel="00054515" w:rsidRDefault="00A26373" w:rsidP="004B1B4D">
      <w:pPr>
        <w:pStyle w:val="PRec-MainText"/>
        <w:rPr>
          <w:del w:id="254" w:author="ms699852" w:date="2018-05-25T13:15:00Z"/>
          <w:color w:val="000000" w:themeColor="text1"/>
        </w:rPr>
      </w:pPr>
      <w:del w:id="255" w:author="ms699852" w:date="2018-05-25T13:15:00Z">
        <w:r w:rsidRPr="00130270" w:rsidDel="00054515">
          <w:rPr>
            <w:color w:val="000000" w:themeColor="text1"/>
          </w:rPr>
          <w:delText>Regarding the presented a</w:delText>
        </w:r>
        <w:r w:rsidR="00FA0E1F" w:rsidRPr="00130270" w:rsidDel="00054515">
          <w:rPr>
            <w:color w:val="000000" w:themeColor="text1"/>
          </w:rPr>
          <w:delText xml:space="preserve">pps, </w:delText>
        </w:r>
        <w:r w:rsidRPr="00130270" w:rsidDel="00054515">
          <w:rPr>
            <w:color w:val="000000" w:themeColor="text1"/>
          </w:rPr>
          <w:delText xml:space="preserve">namely </w:delText>
        </w:r>
        <w:r w:rsidR="00975ABA" w:rsidRPr="00130270" w:rsidDel="00054515">
          <w:rPr>
            <w:color w:val="000000" w:themeColor="text1"/>
          </w:rPr>
          <w:delText>OWL</w:delText>
        </w:r>
        <w:r w:rsidR="00FA0E1F" w:rsidRPr="00130270" w:rsidDel="00054515">
          <w:rPr>
            <w:color w:val="000000" w:themeColor="text1"/>
          </w:rPr>
          <w:delText xml:space="preserve"> and </w:delText>
        </w:r>
        <w:r w:rsidR="00975ABA" w:rsidRPr="00130270" w:rsidDel="00054515">
          <w:rPr>
            <w:color w:val="000000" w:themeColor="text1"/>
          </w:rPr>
          <w:delText>GRIT</w:delText>
        </w:r>
        <w:r w:rsidRPr="00130270" w:rsidDel="00054515">
          <w:rPr>
            <w:color w:val="000000" w:themeColor="text1"/>
          </w:rPr>
          <w:delText>, b</w:delText>
        </w:r>
        <w:r w:rsidR="00FA0E1F" w:rsidRPr="00130270" w:rsidDel="00054515">
          <w:rPr>
            <w:color w:val="000000" w:themeColor="text1"/>
          </w:rPr>
          <w:delText>oth software applications are working on different data structures but, in the en</w:delText>
        </w:r>
        <w:r w:rsidR="0020434C" w:rsidRPr="00130270" w:rsidDel="00054515">
          <w:rPr>
            <w:color w:val="000000" w:themeColor="text1"/>
          </w:rPr>
          <w:delText>d, utilise the same process -</w:delText>
        </w:r>
        <w:r w:rsidR="00FA0E1F" w:rsidRPr="00130270" w:rsidDel="00054515">
          <w:rPr>
            <w:color w:val="000000" w:themeColor="text1"/>
          </w:rPr>
          <w:delText>namely image-to-geometry registration and user-selected cor</w:delText>
        </w:r>
        <w:r w:rsidR="0020434C" w:rsidRPr="00130270" w:rsidDel="00054515">
          <w:rPr>
            <w:color w:val="000000" w:themeColor="text1"/>
          </w:rPr>
          <w:delText>ner point surface intersection</w:delText>
        </w:r>
        <w:r w:rsidR="00FA0E1F" w:rsidRPr="00130270" w:rsidDel="00054515">
          <w:rPr>
            <w:color w:val="000000" w:themeColor="text1"/>
          </w:rPr>
          <w:delText xml:space="preserve">- to generate surface-based annotations and interpretations. </w:delText>
        </w:r>
        <w:r w:rsidR="00A77CD3" w:rsidDel="00054515">
          <w:rPr>
            <w:color w:val="000000" w:themeColor="text1"/>
          </w:rPr>
          <w:delText>User feedback is key to the trade-off between power consumption and sensor accuracy</w:delText>
        </w:r>
        <w:r w:rsidR="00FA0E1F" w:rsidRPr="00130270" w:rsidDel="00054515">
          <w:rPr>
            <w:color w:val="000000" w:themeColor="text1"/>
          </w:rPr>
          <w:delText xml:space="preserve">: it is rarely possible to guarantee the user a correct pose estimation for his </w:delText>
        </w:r>
        <w:r w:rsidR="00A77CD3" w:rsidDel="00054515">
          <w:rPr>
            <w:color w:val="000000" w:themeColor="text1"/>
          </w:rPr>
          <w:delText>field</w:delText>
        </w:r>
        <w:r w:rsidR="00A77CD3" w:rsidRPr="00130270" w:rsidDel="00054515">
          <w:rPr>
            <w:color w:val="000000" w:themeColor="text1"/>
          </w:rPr>
          <w:delText xml:space="preserve"> </w:delText>
        </w:r>
        <w:r w:rsidR="00FA0E1F" w:rsidRPr="00130270" w:rsidDel="00054515">
          <w:rPr>
            <w:color w:val="000000" w:themeColor="text1"/>
          </w:rPr>
          <w:delText>photo, be it individual image or time lapse, upon which annotations and interpretations are done. On mobile devices, it is important to</w:delText>
        </w:r>
        <w:r w:rsidR="00A77CD3" w:rsidDel="00054515">
          <w:rPr>
            <w:color w:val="000000" w:themeColor="text1"/>
          </w:rPr>
          <w:delText xml:space="preserve"> hence</w:delText>
        </w:r>
        <w:r w:rsidR="00FA0E1F" w:rsidRPr="00130270" w:rsidDel="00054515">
          <w:rPr>
            <w:color w:val="000000" w:themeColor="text1"/>
          </w:rPr>
          <w:delText xml:space="preserve"> provide early (visual) feedback about the prospective success and quality, so that potential image capture repetitions can be decided early.</w:delText>
        </w:r>
      </w:del>
    </w:p>
    <w:p w14:paraId="2402A274" w14:textId="7409328F" w:rsidR="00CD3049" w:rsidRPr="00130270" w:rsidDel="003746F9" w:rsidRDefault="00362C84" w:rsidP="004B1B4D">
      <w:pPr>
        <w:pStyle w:val="PRec-MainText"/>
        <w:rPr>
          <w:del w:id="256" w:author="ms699852" w:date="2018-05-25T13:47:00Z"/>
          <w:color w:val="000000" w:themeColor="text1"/>
        </w:rPr>
      </w:pPr>
      <w:del w:id="257" w:author="ms699852" w:date="2018-05-25T13:15:00Z">
        <w:r w:rsidRPr="00130270" w:rsidDel="00054515">
          <w:rPr>
            <w:color w:val="000000" w:themeColor="text1"/>
          </w:rPr>
          <w:delText>Regarding</w:delText>
        </w:r>
        <w:r w:rsidR="00CD3049" w:rsidRPr="00130270" w:rsidDel="00054515">
          <w:rPr>
            <w:color w:val="000000" w:themeColor="text1"/>
          </w:rPr>
          <w:delText xml:space="preserve"> the main audience</w:delText>
        </w:r>
        <w:r w:rsidRPr="00130270" w:rsidDel="00054515">
          <w:rPr>
            <w:color w:val="000000" w:themeColor="text1"/>
          </w:rPr>
          <w:delText>s</w:delText>
        </w:r>
        <w:r w:rsidR="00CD3049" w:rsidRPr="00130270" w:rsidDel="00054515">
          <w:rPr>
            <w:color w:val="000000" w:themeColor="text1"/>
          </w:rPr>
          <w:delText xml:space="preserve"> </w:delText>
        </w:r>
        <w:r w:rsidRPr="00130270" w:rsidDel="00054515">
          <w:rPr>
            <w:color w:val="000000" w:themeColor="text1"/>
          </w:rPr>
          <w:delText xml:space="preserve">of </w:delText>
        </w:r>
        <w:r w:rsidR="00D91F72" w:rsidRPr="00130270" w:rsidDel="00054515">
          <w:rPr>
            <w:color w:val="000000" w:themeColor="text1"/>
          </w:rPr>
          <w:delText>both apps</w:delText>
        </w:r>
        <w:r w:rsidRPr="00130270" w:rsidDel="00054515">
          <w:rPr>
            <w:color w:val="000000" w:themeColor="text1"/>
          </w:rPr>
          <w:delText>,</w:delText>
        </w:r>
        <w:r w:rsidR="00CD3049" w:rsidRPr="00130270" w:rsidDel="00054515">
          <w:rPr>
            <w:color w:val="000000" w:themeColor="text1"/>
          </w:rPr>
          <w:delText xml:space="preserve"> GRIT was designed for experts equipped with professional hardware</w:delText>
        </w:r>
        <w:r w:rsidR="007E038C" w:rsidRPr="00130270" w:rsidDel="00054515">
          <w:rPr>
            <w:color w:val="000000" w:themeColor="text1"/>
          </w:rPr>
          <w:delText xml:space="preserve"> far away from common smartphone equipment, allowing for </w:delText>
        </w:r>
        <w:r w:rsidR="00CD3049" w:rsidRPr="00130270" w:rsidDel="00054515">
          <w:rPr>
            <w:color w:val="000000" w:themeColor="text1"/>
          </w:rPr>
          <w:delText>heav</w:delText>
        </w:r>
        <w:r w:rsidR="007E038C" w:rsidRPr="00130270" w:rsidDel="00054515">
          <w:rPr>
            <w:color w:val="000000" w:themeColor="text1"/>
          </w:rPr>
          <w:delText xml:space="preserve">yweight 3D processing on </w:delText>
        </w:r>
        <w:r w:rsidR="007A6222" w:rsidRPr="00130270" w:rsidDel="00054515">
          <w:rPr>
            <w:color w:val="000000" w:themeColor="text1"/>
          </w:rPr>
          <w:delText xml:space="preserve">selected </w:delText>
        </w:r>
        <w:r w:rsidR="007E038C" w:rsidRPr="00130270" w:rsidDel="00054515">
          <w:rPr>
            <w:color w:val="000000" w:themeColor="text1"/>
          </w:rPr>
          <w:delText>device</w:delText>
        </w:r>
        <w:r w:rsidR="007A6222" w:rsidRPr="00130270" w:rsidDel="00054515">
          <w:rPr>
            <w:color w:val="000000" w:themeColor="text1"/>
          </w:rPr>
          <w:delText>s</w:delText>
        </w:r>
        <w:r w:rsidR="007E038C" w:rsidRPr="00130270" w:rsidDel="00054515">
          <w:rPr>
            <w:color w:val="000000" w:themeColor="text1"/>
          </w:rPr>
          <w:delText xml:space="preserve">. </w:delText>
        </w:r>
        <w:r w:rsidR="00D91F72" w:rsidRPr="00130270" w:rsidDel="00054515">
          <w:rPr>
            <w:color w:val="000000" w:themeColor="text1"/>
          </w:rPr>
          <w:delText xml:space="preserve">On the contrary, </w:delText>
        </w:r>
        <w:r w:rsidR="007E038C" w:rsidRPr="00130270" w:rsidDel="00054515">
          <w:rPr>
            <w:color w:val="000000" w:themeColor="text1"/>
          </w:rPr>
          <w:delText xml:space="preserve">OWL can be considered as low-cost approach designed for situation-dependent densification of hydrological water level networks using VGI. </w:delText>
        </w:r>
        <w:r w:rsidR="007A6222" w:rsidRPr="00130270" w:rsidDel="00054515">
          <w:rPr>
            <w:color w:val="000000" w:themeColor="text1"/>
          </w:rPr>
          <w:delText>Consequently</w:delText>
        </w:r>
        <w:r w:rsidRPr="00130270" w:rsidDel="00054515">
          <w:rPr>
            <w:color w:val="000000" w:themeColor="text1"/>
          </w:rPr>
          <w:delText xml:space="preserve">, </w:delText>
        </w:r>
        <w:r w:rsidR="007A6222" w:rsidRPr="00130270" w:rsidDel="00054515">
          <w:rPr>
            <w:color w:val="000000" w:themeColor="text1"/>
          </w:rPr>
          <w:delText>OWL has to be</w:delText>
        </w:r>
        <w:r w:rsidR="007E038C" w:rsidRPr="00130270" w:rsidDel="00054515">
          <w:rPr>
            <w:color w:val="000000" w:themeColor="text1"/>
          </w:rPr>
          <w:delText xml:space="preserve"> </w:delText>
        </w:r>
        <w:r w:rsidRPr="00130270" w:rsidDel="00054515">
          <w:rPr>
            <w:color w:val="000000" w:themeColor="text1"/>
          </w:rPr>
          <w:delText xml:space="preserve">operable </w:delText>
        </w:r>
        <w:r w:rsidR="007E038C" w:rsidRPr="00130270" w:rsidDel="00054515">
          <w:rPr>
            <w:color w:val="000000" w:themeColor="text1"/>
          </w:rPr>
          <w:delText xml:space="preserve">on </w:delText>
        </w:r>
        <w:r w:rsidR="007A6222" w:rsidRPr="00130270" w:rsidDel="00054515">
          <w:rPr>
            <w:color w:val="000000" w:themeColor="text1"/>
          </w:rPr>
          <w:delText xml:space="preserve">various (low-cost) </w:delText>
        </w:r>
        <w:r w:rsidR="007E038C" w:rsidRPr="00130270" w:rsidDel="00054515">
          <w:rPr>
            <w:color w:val="000000" w:themeColor="text1"/>
          </w:rPr>
          <w:delText xml:space="preserve">customary phones </w:delText>
        </w:r>
        <w:r w:rsidR="007A6222" w:rsidRPr="00130270" w:rsidDel="00054515">
          <w:rPr>
            <w:color w:val="000000" w:themeColor="text1"/>
          </w:rPr>
          <w:delText xml:space="preserve">utilizing the internet to outsource heavyweight processes, i.e. 3D processing </w:delText>
        </w:r>
        <w:r w:rsidR="00330AC0" w:rsidRPr="00130270" w:rsidDel="00054515">
          <w:rPr>
            <w:color w:val="000000" w:themeColor="text1"/>
          </w:rPr>
          <w:delText xml:space="preserve">and </w:delText>
        </w:r>
        <w:r w:rsidR="007E038C" w:rsidRPr="00130270" w:rsidDel="00054515">
          <w:rPr>
            <w:color w:val="000000" w:themeColor="text1"/>
          </w:rPr>
          <w:delText>image-to-geometry registration</w:delText>
        </w:r>
        <w:r w:rsidR="007A6222" w:rsidRPr="00130270" w:rsidDel="00054515">
          <w:rPr>
            <w:color w:val="000000" w:themeColor="text1"/>
          </w:rPr>
          <w:delText xml:space="preserve">, </w:delText>
        </w:r>
        <w:r w:rsidR="00330AC0" w:rsidRPr="00130270" w:rsidDel="00054515">
          <w:rPr>
            <w:color w:val="000000" w:themeColor="text1"/>
          </w:rPr>
          <w:delText xml:space="preserve">thus </w:delText>
        </w:r>
        <w:r w:rsidR="007A6222" w:rsidRPr="00130270" w:rsidDel="00054515">
          <w:rPr>
            <w:color w:val="000000" w:themeColor="text1"/>
          </w:rPr>
          <w:delText xml:space="preserve">opening the </w:delText>
        </w:r>
        <w:r w:rsidR="007E038C" w:rsidRPr="00130270" w:rsidDel="00054515">
          <w:rPr>
            <w:color w:val="000000" w:themeColor="text1"/>
          </w:rPr>
          <w:delText>door for a large audience.</w:delText>
        </w:r>
        <w:r w:rsidR="007A6222" w:rsidRPr="00130270" w:rsidDel="00054515">
          <w:rPr>
            <w:color w:val="000000" w:themeColor="text1"/>
          </w:rPr>
          <w:delText xml:space="preserve"> Hereby, the availability of mobile network, especially in inhabited areas, is not considered as an issue.</w:delText>
        </w:r>
      </w:del>
      <w:moveToRangeStart w:id="258" w:author="ms699852" w:date="2018-05-25T12:14:00Z" w:name="move515013805"/>
      <w:moveTo w:id="259" w:author="ms699852" w:date="2018-05-25T12:14:00Z">
        <w:del w:id="260" w:author="ms699852" w:date="2018-05-25T13:47:00Z">
          <w:r w:rsidR="00106811" w:rsidDel="003746F9">
            <w:delText>C</w:delText>
          </w:r>
          <w:r w:rsidR="00106811" w:rsidRPr="00353AEE" w:rsidDel="003746F9">
            <w:delText>hallenges such as image registration under changing illumination conditions and with reduced image resolution can be viewed as ''sufficiently solved</w:delText>
          </w:r>
          <w:r w:rsidR="00106811" w:rsidDel="003746F9">
            <w:delText>”</w:delText>
          </w:r>
          <w:r w:rsidR="00106811" w:rsidRPr="00353AEE" w:rsidDel="003746F9">
            <w:delText xml:space="preserve"> to </w:delText>
          </w:r>
          <w:r w:rsidR="00106811" w:rsidDel="003746F9">
            <w:delText>apply the technology in</w:delText>
          </w:r>
          <w:r w:rsidR="00106811" w:rsidRPr="00353AEE" w:rsidDel="003746F9">
            <w:delText xml:space="preserve"> real-world outdoor settings, while still leaving space for improvement in quality and performance</w:delText>
          </w:r>
          <w:r w:rsidR="00106811" w:rsidRPr="00130270" w:rsidDel="003746F9">
            <w:delText>.</w:delText>
          </w:r>
        </w:del>
      </w:moveTo>
      <w:moveToRangeEnd w:id="258"/>
    </w:p>
    <w:p w14:paraId="141EF0BE" w14:textId="46FD1F53" w:rsidR="00F1217A" w:rsidRPr="00353AEE" w:rsidDel="003746F9" w:rsidRDefault="00FA0E1F" w:rsidP="004B1B4D">
      <w:pPr>
        <w:pStyle w:val="PRec-MainText"/>
        <w:rPr>
          <w:del w:id="261" w:author="ms699852" w:date="2018-05-25T13:47:00Z"/>
        </w:rPr>
      </w:pPr>
      <w:del w:id="262" w:author="ms699852" w:date="2018-05-25T13:47:00Z">
        <w:r w:rsidRPr="00130270" w:rsidDel="003746F9">
          <w:rPr>
            <w:color w:val="000000" w:themeColor="text1"/>
          </w:rPr>
          <w:delText>Lastly, the treatment of vegetation within scanned- and photographed data during mobile field studies remains a challenge in</w:delText>
        </w:r>
        <w:r w:rsidRPr="00353AEE" w:rsidDel="003746F9">
          <w:delTex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delText>
        </w:r>
      </w:del>
    </w:p>
    <w:commentRangeEnd w:id="170"/>
    <w:p w14:paraId="02067022" w14:textId="77777777" w:rsidR="00F1217A" w:rsidRPr="00353AEE" w:rsidRDefault="00C013FD" w:rsidP="004B1B4D">
      <w:pPr>
        <w:pStyle w:val="PRec-Heading1"/>
      </w:pPr>
      <w:r>
        <w:rPr>
          <w:rStyle w:val="Kommentarzeichen"/>
          <w:smallCaps w:val="0"/>
        </w:rPr>
        <w:commentReference w:id="170"/>
      </w:r>
      <w:commentRangeEnd w:id="171"/>
      <w:r w:rsidR="00365118">
        <w:rPr>
          <w:rStyle w:val="Kommentarzeichen"/>
          <w:smallCaps w:val="0"/>
        </w:rPr>
        <w:commentReference w:id="171"/>
      </w:r>
      <w:r w:rsidR="00241FF5" w:rsidRPr="00353AEE">
        <w:t>Acknowledgements</w:t>
      </w:r>
    </w:p>
    <w:p w14:paraId="4C088A4A" w14:textId="77777777" w:rsidR="00FA0E1F" w:rsidRPr="00353AEE" w:rsidRDefault="00FA0E1F" w:rsidP="004B1B4D">
      <w:pPr>
        <w:pStyle w:val="PRec-MainText"/>
        <w:rPr>
          <w:smallCaps/>
        </w:rPr>
      </w:pPr>
      <w:commentRangeStart w:id="263"/>
      <w:r w:rsidRPr="00353AEE">
        <w:t>First</w:t>
      </w:r>
      <w:commentRangeEnd w:id="263"/>
      <w:r w:rsidR="00E40435">
        <w:rPr>
          <w:rStyle w:val="Kommentarzeichen"/>
        </w:rPr>
        <w:commentReference w:id="263"/>
      </w:r>
      <w:r w:rsidRPr="00353AEE">
        <w:t xml:space="preserve">, </w:t>
      </w:r>
      <w:del w:id="264" w:author="ms699852" w:date="2018-05-25T09:48:00Z">
        <w:r w:rsidRPr="00353AEE" w:rsidDel="00E06953">
          <w:delText xml:space="preserve">we </w:delText>
        </w:r>
      </w:del>
      <w:ins w:id="265" w:author="ms699852" w:date="2018-05-25T09:48:00Z">
        <w:r w:rsidR="00E06953">
          <w:t>the authors</w:t>
        </w:r>
        <w:r w:rsidR="00E06953" w:rsidRPr="00353AEE">
          <w:t xml:space="preserve"> </w:t>
        </w:r>
      </w:ins>
      <w:r w:rsidRPr="00353AEE">
        <w:t>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w:t>
      </w:r>
      <w:ins w:id="266" w:author="ms699852" w:date="2018-05-25T09:52:00Z">
        <w:r w:rsidR="00E06953" w:rsidRPr="00E06953">
          <w:t xml:space="preserve">This research </w:t>
        </w:r>
        <w:r w:rsidR="00E06953">
          <w:t>is</w:t>
        </w:r>
        <w:r w:rsidR="00E06953" w:rsidRPr="00E06953">
          <w:t xml:space="preserve"> supported</w:t>
        </w:r>
        <w:r w:rsidR="00E06953">
          <w:t xml:space="preserve"> </w:t>
        </w:r>
      </w:ins>
      <w:del w:id="267" w:author="ms699852" w:date="2018-05-25T09:52:00Z">
        <w:r w:rsidRPr="00353AEE" w:rsidDel="00E06953">
          <w:delText xml:space="preserve">Furthermore, we want to graduate </w:delText>
        </w:r>
      </w:del>
      <w:ins w:id="268" w:author="ms699852" w:date="2018-05-25T09:52:00Z">
        <w:r w:rsidR="00E06953">
          <w:t xml:space="preserve">by </w:t>
        </w:r>
      </w:ins>
      <w:r w:rsidRPr="00353AEE">
        <w:t>the European Social Fund</w:t>
      </w:r>
      <w:ins w:id="269" w:author="ms699852" w:date="2018-05-25T09:52:00Z">
        <w:r w:rsidR="00E06953">
          <w:t xml:space="preserve"> (ESF)</w:t>
        </w:r>
      </w:ins>
      <w:r w:rsidRPr="00353AEE">
        <w:t xml:space="preserve"> and the Free State of Saxony </w:t>
      </w:r>
      <w:del w:id="270" w:author="ms699852" w:date="2018-05-25T09:53:00Z">
        <w:r w:rsidRPr="00353AEE" w:rsidDel="00E06953">
          <w:delText xml:space="preserve">for their financial support </w:delText>
        </w:r>
      </w:del>
      <w:r w:rsidRPr="00353AEE">
        <w:t>(funding no. 100235479).</w:t>
      </w:r>
      <w:r w:rsidR="00330AC0">
        <w:t xml:space="preserve"> </w:t>
      </w:r>
      <w:r w:rsidR="00BA37E0" w:rsidRPr="00BA37E0">
        <w:t>Aspects of this work were funded by the Research Council of Norway (RCN) and the FORCE consortium</w:t>
      </w:r>
      <w:r w:rsidR="00BA37E0">
        <w:t xml:space="preserve"> (Petromaks 2 project 234111).</w:t>
      </w:r>
    </w:p>
    <w:p w14:paraId="7EAE0CBA" w14:textId="77777777" w:rsidR="00F1217A" w:rsidRPr="00353AEE" w:rsidRDefault="00241FF5" w:rsidP="004B1B4D">
      <w:pPr>
        <w:pStyle w:val="PRec-Heading1"/>
      </w:pPr>
      <w:commentRangeStart w:id="271"/>
      <w:r w:rsidRPr="004D7DC8">
        <w:t>R</w:t>
      </w:r>
      <w:r w:rsidR="009D6322" w:rsidRPr="004D7DC8">
        <w:t>eferences</w:t>
      </w:r>
      <w:commentRangeEnd w:id="271"/>
      <w:r w:rsidR="00C40018">
        <w:rPr>
          <w:rStyle w:val="Kommentarzeichen"/>
          <w:smallCaps w:val="0"/>
        </w:rPr>
        <w:commentReference w:id="271"/>
      </w:r>
    </w:p>
    <w:p w14:paraId="762B363A" w14:textId="40CA3DAC" w:rsidR="004C47A8" w:rsidRPr="004C47A8" w:rsidDel="00723AE6" w:rsidRDefault="004C47A8" w:rsidP="004C47A8">
      <w:pPr>
        <w:pStyle w:val="PRec-Refs"/>
        <w:rPr>
          <w:del w:id="272" w:author=" " w:date="2018-05-25T14:26:00Z"/>
        </w:rPr>
      </w:pPr>
      <w:del w:id="273" w:author=" " w:date="2018-05-25T14:26:00Z">
        <w:r w:rsidRPr="004C47A8" w:rsidDel="00723AE6">
          <w:rPr>
            <w:smallCaps/>
          </w:rPr>
          <w:delText>Agus, M., Gobbetti, E., Marton, F.</w:delText>
        </w:r>
        <w:r w:rsidDel="00723AE6">
          <w:rPr>
            <w:smallCaps/>
          </w:rPr>
          <w:delText>, Pintore, G.</w:delText>
        </w:r>
        <w:r w:rsidRPr="004C47A8" w:rsidDel="00723AE6">
          <w:delText xml:space="preserve"> and </w:delText>
        </w:r>
        <w:r w:rsidRPr="004C47A8" w:rsidDel="00723AE6">
          <w:rPr>
            <w:smallCaps/>
          </w:rPr>
          <w:delText>Vázquez, P.-P.,</w:delText>
        </w:r>
        <w:r w:rsidDel="00723AE6">
          <w:delText xml:space="preserve"> 2017</w:delText>
        </w:r>
        <w:r w:rsidRPr="004C47A8" w:rsidDel="00723AE6">
          <w:delText xml:space="preserve">. </w:delText>
        </w:r>
        <w:r w:rsidRPr="00DB6EFF" w:rsidDel="00723AE6">
          <w:delText xml:space="preserve">Mobile Graphics. </w:delText>
        </w:r>
        <w:r w:rsidRPr="004C47A8" w:rsidDel="00723AE6">
          <w:rPr>
            <w:i/>
          </w:rPr>
          <w:delText>European Association for Computer Graphics (Eurographics)</w:delText>
        </w:r>
        <w:r w:rsidRPr="004C47A8" w:rsidDel="00723AE6">
          <w:delText>.</w:delText>
        </w:r>
        <w:r w:rsidDel="00723AE6">
          <w:delText xml:space="preserve"> 5 pages.</w:delText>
        </w:r>
      </w:del>
    </w:p>
    <w:p w14:paraId="72CC363E" w14:textId="77777777"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1F49ED60" w14:textId="77777777" w:rsidR="004C47A8" w:rsidRPr="00F37847" w:rsidRDefault="004C47A8" w:rsidP="004C47A8">
      <w:pPr>
        <w:pStyle w:val="PRec-Refs"/>
        <w:rPr>
          <w:lang w:val="de-DE"/>
        </w:rPr>
      </w:pPr>
      <w:r w:rsidRPr="004C47A8">
        <w:lastRenderedPageBreak/>
        <w:t>B</w:t>
      </w:r>
      <w:r w:rsidRPr="004C47A8">
        <w:rPr>
          <w:smallCaps/>
        </w:rPr>
        <w:t>lum, J. R., Greencor</w:t>
      </w:r>
      <w:r>
        <w:rPr>
          <w:smallCaps/>
        </w:rPr>
        <w:t>n, D. G.</w:t>
      </w:r>
      <w:r w:rsidR="00F37847" w:rsidRPr="00F37847">
        <w:t xml:space="preserve"> and</w:t>
      </w:r>
      <w:r w:rsidRPr="00F37847">
        <w:t xml:space="preserve"> </w:t>
      </w:r>
      <w:r>
        <w:rPr>
          <w:smallCaps/>
        </w:rPr>
        <w:t xml:space="preserve">Cooperstock,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7224314C" w14:textId="5DE646BA" w:rsidR="004C47A8" w:rsidRPr="004C47A8" w:rsidDel="00723AE6" w:rsidRDefault="00F37847" w:rsidP="004C47A8">
      <w:pPr>
        <w:pStyle w:val="PRec-Refs"/>
        <w:rPr>
          <w:del w:id="274" w:author=" " w:date="2018-05-25T14:26:00Z"/>
        </w:rPr>
      </w:pPr>
      <w:del w:id="275" w:author=" " w:date="2018-05-25T14:26:00Z">
        <w:r w:rsidDel="00723AE6">
          <w:rPr>
            <w:smallCaps/>
            <w:lang w:val="de-DE"/>
          </w:rPr>
          <w:delText>Boerner, R.</w:delText>
        </w:r>
        <w:r w:rsidR="004C47A8" w:rsidRPr="00F37847" w:rsidDel="00723AE6">
          <w:rPr>
            <w:lang w:val="de-DE"/>
          </w:rPr>
          <w:delText xml:space="preserve"> </w:delText>
        </w:r>
        <w:r w:rsidRPr="00F37847" w:rsidDel="00723AE6">
          <w:rPr>
            <w:lang w:val="de-DE"/>
          </w:rPr>
          <w:delText>and</w:delText>
        </w:r>
        <w:r w:rsidR="004C47A8" w:rsidRPr="00F37847" w:rsidDel="00723AE6">
          <w:rPr>
            <w:lang w:val="de-DE"/>
          </w:rPr>
          <w:delText xml:space="preserve"> </w:delText>
        </w:r>
        <w:r w:rsidR="004C47A8" w:rsidRPr="00F37847" w:rsidDel="00723AE6">
          <w:rPr>
            <w:smallCaps/>
            <w:lang w:val="de-DE"/>
          </w:rPr>
          <w:delText>Kröhnert, M.</w:delText>
        </w:r>
        <w:r w:rsidDel="00723AE6">
          <w:rPr>
            <w:lang w:val="de-DE"/>
          </w:rPr>
          <w:delText>, 2016</w:delText>
        </w:r>
        <w:r w:rsidR="004C47A8" w:rsidRPr="00F37847" w:rsidDel="00723AE6">
          <w:rPr>
            <w:lang w:val="de-DE"/>
          </w:rPr>
          <w:delText xml:space="preserve">. </w:delText>
        </w:r>
        <w:r w:rsidR="004C47A8" w:rsidRPr="004C47A8" w:rsidDel="00723AE6">
          <w:delText>Brute Force Matching Between Camera Shots and Synthetic Images from Point Clouds.</w:delText>
        </w:r>
        <w:r w:rsidDel="00723AE6">
          <w:delText xml:space="preserve"> </w:delText>
        </w:r>
        <w:r w:rsidRPr="00F37847" w:rsidDel="00723AE6">
          <w:rPr>
            <w:i/>
          </w:rPr>
          <w:delText>Int. Arch. Photogramm. Remote Sens. Spatial Inf. Sci.</w:delText>
        </w:r>
        <w:r w:rsidDel="00723AE6">
          <w:delText>, XLI(</w:delText>
        </w:r>
        <w:r w:rsidR="004C47A8" w:rsidRPr="004C47A8" w:rsidDel="00723AE6">
          <w:delText>B5</w:delText>
        </w:r>
        <w:r w:rsidDel="00723AE6">
          <w:delText>):</w:delText>
        </w:r>
        <w:r w:rsidR="004C47A8" w:rsidRPr="004C47A8" w:rsidDel="00723AE6">
          <w:delText xml:space="preserve"> 771-777.</w:delText>
        </w:r>
      </w:del>
    </w:p>
    <w:p w14:paraId="71841E01" w14:textId="70C8DBE0" w:rsidR="004C47A8" w:rsidRPr="004C47A8" w:rsidDel="00723AE6" w:rsidRDefault="004C47A8" w:rsidP="004C47A8">
      <w:pPr>
        <w:pStyle w:val="PRec-Refs"/>
        <w:rPr>
          <w:del w:id="276" w:author=" " w:date="2018-05-25T14:26:00Z"/>
        </w:rPr>
      </w:pPr>
      <w:del w:id="277" w:author=" " w:date="2018-05-25T14:26:00Z">
        <w:r w:rsidRPr="00677A65" w:rsidDel="00723AE6">
          <w:rPr>
            <w:smallCaps/>
          </w:rPr>
          <w:delText>Borgeat, L., Godin</w:delText>
        </w:r>
        <w:r w:rsidR="00677A65" w:rsidDel="00723AE6">
          <w:rPr>
            <w:smallCaps/>
          </w:rPr>
          <w:delText>, G., Blais, F., Massicotte, P.</w:delText>
        </w:r>
        <w:r w:rsidR="00677A65" w:rsidDel="00723AE6">
          <w:delText xml:space="preserve"> and</w:delText>
        </w:r>
        <w:r w:rsidRPr="004C47A8" w:rsidDel="00723AE6">
          <w:delText xml:space="preserve"> </w:delText>
        </w:r>
        <w:r w:rsidRPr="00677A65" w:rsidDel="00723AE6">
          <w:rPr>
            <w:smallCaps/>
          </w:rPr>
          <w:delText>Lahanier, C.</w:delText>
        </w:r>
        <w:r w:rsidR="00677A65" w:rsidDel="00723AE6">
          <w:delText>, 2005</w:delText>
        </w:r>
        <w:r w:rsidRPr="004C47A8" w:rsidDel="00723AE6">
          <w:delText xml:space="preserve">. GoLD: Interactive Display of Huge Colored and Textured Models. </w:delText>
        </w:r>
        <w:r w:rsidR="00276FD9" w:rsidRPr="00276FD9" w:rsidDel="00723AE6">
          <w:rPr>
            <w:i/>
          </w:rPr>
          <w:delText>ACM Transactions on Graphics (TOG)</w:delText>
        </w:r>
        <w:r w:rsidRPr="004C47A8" w:rsidDel="00723AE6">
          <w:delText>, 24</w:delText>
        </w:r>
        <w:r w:rsidR="00276FD9" w:rsidDel="00723AE6">
          <w:delText>(3)</w:delText>
        </w:r>
        <w:r w:rsidR="00677A65" w:rsidDel="00723AE6">
          <w:delText xml:space="preserve">: </w:delText>
        </w:r>
        <w:r w:rsidRPr="004C47A8" w:rsidDel="00723AE6">
          <w:delText>869-877.</w:delText>
        </w:r>
      </w:del>
    </w:p>
    <w:p w14:paraId="747FEDB1" w14:textId="77777777" w:rsidR="004C47A8" w:rsidRPr="004C47A8" w:rsidRDefault="004C47A8" w:rsidP="004C47A8">
      <w:pPr>
        <w:pStyle w:val="PRec-Refs"/>
      </w:pPr>
      <w:r w:rsidRPr="00677A65">
        <w:rPr>
          <w:smallCaps/>
        </w:rPr>
        <w:t>Buckley, S. J., Howell, J. A., Enge, H.</w:t>
      </w:r>
      <w:r w:rsidR="00677A65" w:rsidRPr="00677A65">
        <w:rPr>
          <w:smallCaps/>
        </w:rPr>
        <w:t xml:space="preserve"> D.</w:t>
      </w:r>
      <w:r w:rsidR="00677A65">
        <w:t xml:space="preserve"> and</w:t>
      </w:r>
      <w:r w:rsidRPr="004C47A8">
        <w:t xml:space="preserve"> </w:t>
      </w:r>
      <w:r w:rsidR="00677A65">
        <w:rPr>
          <w:smallCaps/>
        </w:rPr>
        <w:t xml:space="preserve">Kurz,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6ACE9DB4" w14:textId="77777777" w:rsidR="004C47A8" w:rsidRPr="004C47A8" w:rsidRDefault="004C47A8" w:rsidP="004C47A8">
      <w:pPr>
        <w:pStyle w:val="PRec-Refs"/>
      </w:pPr>
      <w:r w:rsidRPr="00677A65">
        <w:rPr>
          <w:smallCaps/>
        </w:rPr>
        <w:t>Buckley, S. J., Schwarz,</w:t>
      </w:r>
      <w:r w:rsidR="00677A65" w:rsidRPr="00677A65">
        <w:rPr>
          <w:smallCaps/>
        </w:rPr>
        <w:t xml:space="preserve"> E., Terlaky,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Modeling. </w:t>
      </w:r>
      <w:r w:rsidRPr="00677A65">
        <w:rPr>
          <w:i/>
        </w:rPr>
        <w:t>Photogrammetric Engineering &amp; Remote Sensing</w:t>
      </w:r>
      <w:r w:rsidR="00677A65">
        <w:t>, 76</w:t>
      </w:r>
      <w:r w:rsidR="00276FD9">
        <w:t>(8)</w:t>
      </w:r>
      <w:r w:rsidR="00677A65">
        <w:t xml:space="preserve">: </w:t>
      </w:r>
      <w:r w:rsidRPr="004C47A8">
        <w:t>953-963.</w:t>
      </w:r>
    </w:p>
    <w:p w14:paraId="1384ECB8" w14:textId="77777777" w:rsidR="004C47A8" w:rsidRPr="004C47A8" w:rsidRDefault="00677A65" w:rsidP="004C47A8">
      <w:pPr>
        <w:pStyle w:val="PRec-Refs"/>
      </w:pPr>
      <w:r w:rsidRPr="00677A65">
        <w:rPr>
          <w:smallCaps/>
        </w:rPr>
        <w:t>Carroll, A.</w:t>
      </w:r>
      <w:r>
        <w:t xml:space="preserve"> and</w:t>
      </w:r>
      <w:r w:rsidR="004C47A8" w:rsidRPr="004C47A8">
        <w:t xml:space="preserve"> </w:t>
      </w:r>
      <w:r w:rsidR="004C47A8" w:rsidRPr="00677A65">
        <w:rPr>
          <w:smallCaps/>
        </w:rPr>
        <w:t>Heiser,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6D79F8BA" w14:textId="2C8F1EE4" w:rsidR="004C47A8" w:rsidRPr="004C47A8" w:rsidDel="00D90F75" w:rsidRDefault="004C47A8" w:rsidP="004C47A8">
      <w:pPr>
        <w:pStyle w:val="PRec-Refs"/>
        <w:rPr>
          <w:del w:id="278" w:author=" " w:date="2018-05-25T14:25:00Z"/>
        </w:rPr>
      </w:pPr>
      <w:del w:id="279" w:author=" " w:date="2018-05-25T14:25:00Z">
        <w:r w:rsidRPr="00C64B7F" w:rsidDel="00D90F75">
          <w:rPr>
            <w:smallCaps/>
          </w:rPr>
          <w:delText>Ca</w:delText>
        </w:r>
        <w:r w:rsidR="00B51A67" w:rsidDel="00D90F75">
          <w:rPr>
            <w:smallCaps/>
          </w:rPr>
          <w:delText>umon, G., Gray, G., Antoine, C.</w:delText>
        </w:r>
        <w:r w:rsidR="00C64B7F" w:rsidDel="00D90F75">
          <w:delText xml:space="preserve"> and</w:delText>
        </w:r>
        <w:r w:rsidRPr="004C47A8" w:rsidDel="00D90F75">
          <w:delText xml:space="preserve"> </w:delText>
        </w:r>
        <w:r w:rsidRPr="00C64B7F" w:rsidDel="00D90F75">
          <w:rPr>
            <w:smallCaps/>
          </w:rPr>
          <w:delText>Titeux, M. O.</w:delText>
        </w:r>
        <w:r w:rsidR="00C64B7F" w:rsidDel="00D90F75">
          <w:delText>, 2013</w:delText>
        </w:r>
        <w:r w:rsidRPr="004C47A8" w:rsidDel="00D90F75">
          <w:delText xml:space="preserve">. Three-Dimensional Implicit Stratigraphic Model Building From Remote Sensing Data on Tetrahedral Meshes: Theory and Application to a Regional Model of La Popa Basin, NE Mexico. </w:delText>
        </w:r>
        <w:r w:rsidRPr="00C64B7F" w:rsidDel="00D90F75">
          <w:rPr>
            <w:i/>
          </w:rPr>
          <w:delText>IEEE Transactions on Geoscience and Remote Sensing</w:delText>
        </w:r>
        <w:r w:rsidR="00C64B7F" w:rsidDel="00D90F75">
          <w:delText>, 51</w:delText>
        </w:r>
        <w:r w:rsidR="00276FD9" w:rsidDel="00D90F75">
          <w:delText>(3)</w:delText>
        </w:r>
        <w:r w:rsidR="00C64B7F" w:rsidDel="00D90F75">
          <w:delText xml:space="preserve">: </w:delText>
        </w:r>
        <w:r w:rsidRPr="004C47A8" w:rsidDel="00D90F75">
          <w:delText>1613-1621.</w:delText>
        </w:r>
      </w:del>
    </w:p>
    <w:p w14:paraId="7B47E603" w14:textId="77777777"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104FF768" w14:textId="77777777" w:rsidR="004C47A8" w:rsidRPr="004C47A8" w:rsidRDefault="004C47A8" w:rsidP="004C47A8">
      <w:pPr>
        <w:pStyle w:val="PRec-Refs"/>
      </w:pPr>
      <w:r w:rsidRPr="00DB6EFF">
        <w:rPr>
          <w:smallCaps/>
        </w:rPr>
        <w:t>Corsini, M., Dellepiane, M., Ganovelli, F</w:t>
      </w:r>
      <w:r w:rsidR="00B51A67" w:rsidRPr="00DB6EFF">
        <w:rPr>
          <w:smallCaps/>
        </w:rPr>
        <w:t xml:space="preserve">., Gherardi, R., Fusiello, A. </w:t>
      </w:r>
      <w:r w:rsidR="00B51A67" w:rsidRPr="00DB6EFF">
        <w:t>and</w:t>
      </w:r>
      <w:r w:rsidRPr="00DB6EFF">
        <w:rPr>
          <w:smallCaps/>
        </w:rPr>
        <w:t xml:space="preserve"> </w:t>
      </w:r>
      <w:r w:rsidRPr="00B51A67">
        <w:rPr>
          <w:smallCaps/>
        </w:rPr>
        <w:t>Scopigno,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66D2FD10" w14:textId="77777777" w:rsidR="004C47A8" w:rsidRPr="00DB6EFF" w:rsidRDefault="00B51A67" w:rsidP="004C47A8">
      <w:pPr>
        <w:pStyle w:val="PRec-Refs"/>
        <w:rPr>
          <w:lang w:val="de-DE"/>
        </w:rPr>
      </w:pPr>
      <w:r w:rsidRPr="00B51A67">
        <w:rPr>
          <w:smallCaps/>
        </w:rPr>
        <w:t>Dewez,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r w:rsidR="004C47A8" w:rsidRPr="00DB6EFF">
        <w:rPr>
          <w:i/>
          <w:lang w:val="de-DE"/>
        </w:rPr>
        <w:t xml:space="preserve">Journées Aléas Gravitaires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14:paraId="47433610" w14:textId="22A8300A" w:rsidR="004C47A8" w:rsidRPr="004C47A8" w:rsidDel="00D90F75" w:rsidRDefault="004C47A8" w:rsidP="004C47A8">
      <w:pPr>
        <w:pStyle w:val="PRec-Refs"/>
        <w:rPr>
          <w:del w:id="280" w:author=" " w:date="2018-05-25T14:25:00Z"/>
        </w:rPr>
      </w:pPr>
      <w:del w:id="281" w:author=" " w:date="2018-05-25T14:25:00Z">
        <w:r w:rsidRPr="00DB6EFF" w:rsidDel="00D90F75">
          <w:rPr>
            <w:smallCaps/>
            <w:lang w:val="de-DE"/>
          </w:rPr>
          <w:delText>Eltner, A.</w:delText>
        </w:r>
        <w:r w:rsidR="00B51A67" w:rsidRPr="00DB6EFF" w:rsidDel="00D90F75">
          <w:rPr>
            <w:smallCaps/>
            <w:lang w:val="de-DE"/>
          </w:rPr>
          <w:delText xml:space="preserve">, Sardemann, H., Kröhnert, M. </w:delText>
        </w:r>
        <w:r w:rsidR="00B51A67" w:rsidRPr="00DB6EFF" w:rsidDel="00D90F75">
          <w:rPr>
            <w:lang w:val="de-DE"/>
          </w:rPr>
          <w:delText>and</w:delText>
        </w:r>
        <w:r w:rsidRPr="00DB6EFF" w:rsidDel="00D90F75">
          <w:rPr>
            <w:smallCaps/>
            <w:lang w:val="de-DE"/>
          </w:rPr>
          <w:delText xml:space="preserve"> Schwalbe, E.</w:delText>
        </w:r>
        <w:r w:rsidR="00B51A67" w:rsidRPr="00DB6EFF" w:rsidDel="00D90F75">
          <w:rPr>
            <w:lang w:val="de-DE"/>
          </w:rPr>
          <w:delText>, 2017</w:delText>
        </w:r>
        <w:r w:rsidRPr="00DB6EFF" w:rsidDel="00D90F75">
          <w:rPr>
            <w:lang w:val="de-DE"/>
          </w:rPr>
          <w:delText xml:space="preserve">. </w:delText>
        </w:r>
        <w:r w:rsidRPr="004C47A8" w:rsidDel="00D90F75">
          <w:delText xml:space="preserve">Camera based low-cost system to monitor hydrological parameters in small catchments. </w:delText>
        </w:r>
        <w:r w:rsidRPr="00B51A67" w:rsidDel="00D90F75">
          <w:rPr>
            <w:i/>
          </w:rPr>
          <w:delText>EGU General Assembly Conference Abstracts</w:delText>
        </w:r>
        <w:r w:rsidR="00B51A67" w:rsidDel="00D90F75">
          <w:delText xml:space="preserve">, 19: </w:delText>
        </w:r>
        <w:r w:rsidRPr="004C47A8" w:rsidDel="00D90F75">
          <w:delText>6698.</w:delText>
        </w:r>
      </w:del>
    </w:p>
    <w:p w14:paraId="787DE930" w14:textId="11EB2245" w:rsidR="004C47A8" w:rsidRPr="004C47A8" w:rsidDel="00D90F75" w:rsidRDefault="004C47A8" w:rsidP="004C47A8">
      <w:pPr>
        <w:pStyle w:val="PRec-Refs"/>
        <w:rPr>
          <w:del w:id="282" w:author=" " w:date="2018-05-25T14:25:00Z"/>
        </w:rPr>
      </w:pPr>
      <w:del w:id="283" w:author=" " w:date="2018-05-25T14:25:00Z">
        <w:r w:rsidRPr="00DB6EFF" w:rsidDel="00D90F75">
          <w:rPr>
            <w:smallCaps/>
          </w:rPr>
          <w:delText xml:space="preserve">Eltner, A., Sardemann, </w:delText>
        </w:r>
        <w:r w:rsidR="00B51A67" w:rsidRPr="00DB6EFF" w:rsidDel="00D90F75">
          <w:rPr>
            <w:smallCaps/>
          </w:rPr>
          <w:delText xml:space="preserve">H., Kröhnert, M. </w:delText>
        </w:r>
        <w:r w:rsidR="00B51A67" w:rsidRPr="00DB6EFF" w:rsidDel="00D90F75">
          <w:delText>and</w:delText>
        </w:r>
        <w:r w:rsidR="00B51A67" w:rsidRPr="00DB6EFF" w:rsidDel="00D90F75">
          <w:rPr>
            <w:smallCaps/>
          </w:rPr>
          <w:delText xml:space="preserve"> Spieler, D.,</w:delText>
        </w:r>
        <w:r w:rsidR="00B51A67" w:rsidRPr="00DB6EFF" w:rsidDel="00D90F75">
          <w:delText xml:space="preserve"> in review</w:delText>
        </w:r>
        <w:r w:rsidRPr="00DB6EFF" w:rsidDel="00D90F75">
          <w:delText xml:space="preserve">. </w:delText>
        </w:r>
        <w:r w:rsidRPr="004C47A8" w:rsidDel="00D90F75">
          <w:delText xml:space="preserve">Image-based hydrometric measurements in ungauged catchments. </w:delText>
        </w:r>
        <w:r w:rsidRPr="00B51A67" w:rsidDel="00D90F75">
          <w:rPr>
            <w:i/>
          </w:rPr>
          <w:delText>Water Resources Research</w:delText>
        </w:r>
        <w:r w:rsidRPr="004C47A8" w:rsidDel="00D90F75">
          <w:delText>.</w:delText>
        </w:r>
      </w:del>
    </w:p>
    <w:p w14:paraId="1167CD6D" w14:textId="77777777" w:rsidR="004C47A8" w:rsidRPr="004C47A8" w:rsidRDefault="007765DD" w:rsidP="004C47A8">
      <w:pPr>
        <w:pStyle w:val="PRec-Refs"/>
      </w:pPr>
      <w:r>
        <w:rPr>
          <w:smallCaps/>
        </w:rPr>
        <w:t xml:space="preserve">Etter,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CrowdWater. http://www.crowdwater.ch/de/home/</w:t>
      </w:r>
      <w:r>
        <w:t xml:space="preserve"> (Accessed 06th</w:t>
      </w:r>
      <w:r w:rsidRPr="007765DD">
        <w:t xml:space="preserve"> March </w:t>
      </w:r>
      <w:r>
        <w:t>2018).</w:t>
      </w:r>
    </w:p>
    <w:p w14:paraId="56409328" w14:textId="77777777" w:rsidR="004C47A8" w:rsidRPr="004C47A8" w:rsidRDefault="004C47A8" w:rsidP="004C47A8">
      <w:pPr>
        <w:pStyle w:val="PRec-Refs"/>
      </w:pPr>
      <w:r w:rsidRPr="007765DD">
        <w:rPr>
          <w:smallCaps/>
          <w:lang w:val="de-DE"/>
        </w:rPr>
        <w:t>Fritsch, D., K</w:t>
      </w:r>
      <w:r w:rsidR="007765DD">
        <w:rPr>
          <w:smallCaps/>
          <w:lang w:val="de-DE"/>
        </w:rPr>
        <w:t>hosravani, A. M., Cefalu,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multiray reconstruction for digital preservation. </w:t>
      </w:r>
      <w:r w:rsidRPr="007765DD">
        <w:rPr>
          <w:i/>
        </w:rPr>
        <w:t>Photogrammetric Week</w:t>
      </w:r>
      <w:r w:rsidR="007765DD">
        <w:t xml:space="preserve">, 11: </w:t>
      </w:r>
      <w:r w:rsidRPr="004C47A8">
        <w:t>305-323.</w:t>
      </w:r>
    </w:p>
    <w:p w14:paraId="065A4717" w14:textId="77777777" w:rsidR="004C47A8" w:rsidRPr="004C47A8" w:rsidRDefault="004C47A8" w:rsidP="004C47A8">
      <w:pPr>
        <w:pStyle w:val="PRec-Refs"/>
      </w:pPr>
      <w:r w:rsidRPr="007765DD">
        <w:rPr>
          <w:smallCaps/>
        </w:rPr>
        <w:t>García, S., Pagés, R., Berjón, D.</w:t>
      </w:r>
      <w:r w:rsidR="007765DD">
        <w:t xml:space="preserve"> and</w:t>
      </w:r>
      <w:r w:rsidRPr="004C47A8">
        <w:t xml:space="preserve"> </w:t>
      </w:r>
      <w:r w:rsidRPr="007765DD">
        <w:rPr>
          <w:smallCaps/>
        </w:rPr>
        <w:t>Morán,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506603DD" w14:textId="77777777"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r w:rsidRPr="007765DD">
        <w:rPr>
          <w:smallCaps/>
        </w:rPr>
        <w:t>Hollerer,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74AF0C33" w14:textId="0EE8E553" w:rsidR="004C47A8" w:rsidRPr="004C47A8" w:rsidDel="00D90F75" w:rsidRDefault="004C47A8" w:rsidP="004C47A8">
      <w:pPr>
        <w:pStyle w:val="PRec-Refs"/>
        <w:rPr>
          <w:del w:id="284" w:author=" " w:date="2018-05-25T14:24:00Z"/>
        </w:rPr>
      </w:pPr>
      <w:del w:id="285" w:author=" " w:date="2018-05-25T14:24:00Z">
        <w:r w:rsidRPr="00CD265A" w:rsidDel="00D90F75">
          <w:rPr>
            <w:smallCaps/>
          </w:rPr>
          <w:delText>Goesele, M., Snavely, N., Curless, B., Hoppe, H.</w:delText>
        </w:r>
        <w:r w:rsidR="00CD265A" w:rsidDel="00D90F75">
          <w:rPr>
            <w:smallCaps/>
          </w:rPr>
          <w:delText xml:space="preserve"> </w:delText>
        </w:r>
        <w:r w:rsidR="00CD265A" w:rsidRPr="00CD265A" w:rsidDel="00D90F75">
          <w:delText>and</w:delText>
        </w:r>
        <w:r w:rsidR="00CD265A" w:rsidDel="00D90F75">
          <w:rPr>
            <w:smallCaps/>
          </w:rPr>
          <w:delText xml:space="preserve"> Seitz, S. M., </w:delText>
        </w:r>
        <w:r w:rsidR="00CD265A" w:rsidDel="00D90F75">
          <w:delText>2007</w:delText>
        </w:r>
        <w:r w:rsidRPr="004C47A8" w:rsidDel="00D90F75">
          <w:delText xml:space="preserve">. Multi-view stereo for community photo collections. </w:delText>
        </w:r>
        <w:r w:rsidRPr="00CD265A" w:rsidDel="00D90F75">
          <w:rPr>
            <w:i/>
          </w:rPr>
          <w:delText>IEEE 11th International Conference on Computer Vision (ICCV) 2007</w:delText>
        </w:r>
        <w:r w:rsidR="00CD265A" w:rsidDel="00D90F75">
          <w:delText>: 1-8</w:delText>
        </w:r>
        <w:r w:rsidRPr="004C47A8" w:rsidDel="00D90F75">
          <w:delText>.</w:delText>
        </w:r>
      </w:del>
    </w:p>
    <w:p w14:paraId="7A73F556" w14:textId="77777777" w:rsidR="004C47A8" w:rsidRPr="004C47A8" w:rsidRDefault="00CD265A" w:rsidP="004C47A8">
      <w:pPr>
        <w:pStyle w:val="PRec-Refs"/>
      </w:pPr>
      <w:r>
        <w:rPr>
          <w:smallCaps/>
        </w:rPr>
        <w:t xml:space="preserve">Hama, L., Ruddle,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4D97EB56" w14:textId="77777777" w:rsidR="004C47A8" w:rsidRPr="004C47A8" w:rsidRDefault="004C47A8" w:rsidP="004C47A8">
      <w:pPr>
        <w:pStyle w:val="PRec-Refs"/>
      </w:pPr>
      <w:r w:rsidRPr="00CD265A">
        <w:rPr>
          <w:smallCaps/>
        </w:rPr>
        <w:t>Ishihara, T., Von</w:t>
      </w:r>
      <w:r w:rsidR="00CD265A">
        <w:rPr>
          <w:smallCaps/>
        </w:rPr>
        <w:t xml:space="preserve">gkulbhisal, J., Kitani,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582C2F43" w14:textId="77777777" w:rsidR="004C47A8" w:rsidRPr="004C47A8" w:rsidRDefault="004C47A8" w:rsidP="004C47A8">
      <w:pPr>
        <w:pStyle w:val="PRec-Refs"/>
      </w:pPr>
      <w:r w:rsidRPr="00CD265A">
        <w:rPr>
          <w:smallCaps/>
        </w:rPr>
        <w:t>Jordan, C</w:t>
      </w:r>
      <w:r w:rsidR="00CD265A">
        <w:t>., 2009</w:t>
      </w:r>
      <w:r w:rsidRPr="004C47A8">
        <w:t>. SIGMAmobile: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14A917E4" w14:textId="77777777" w:rsidR="00D90F75" w:rsidRPr="00DB6EFF" w:rsidRDefault="00D90F75" w:rsidP="00D90F75">
      <w:pPr>
        <w:pStyle w:val="PRec-Refs"/>
        <w:rPr>
          <w:moveTo w:id="286" w:author=" " w:date="2018-05-25T14:22:00Z"/>
        </w:rPr>
      </w:pPr>
      <w:moveToRangeStart w:id="287" w:author=" " w:date="2018-05-25T14:22:00Z" w:name="move515021449"/>
      <w:moveTo w:id="288" w:author=" " w:date="2018-05-25T14:22:00Z">
        <w:r w:rsidRPr="008D3AD9">
          <w:rPr>
            <w:smallCaps/>
          </w:rPr>
          <w:t xml:space="preserve">Kehl, C., Mullins, J. R., </w:t>
        </w:r>
        <w:r>
          <w:rPr>
            <w:smallCaps/>
          </w:rPr>
          <w:t xml:space="preserve">Buckley, S. J., Howell, J. A. </w:t>
        </w:r>
        <w:r>
          <w:t>and</w:t>
        </w:r>
        <w:r>
          <w:rPr>
            <w:smallCaps/>
          </w:rPr>
          <w:t xml:space="preserve"> Gawthorpe, R. L., 2018</w:t>
        </w:r>
        <w:r w:rsidRPr="008D3AD9">
          <w:rPr>
            <w:smallCaps/>
          </w:rPr>
          <w:t>.</w:t>
        </w:r>
        <w:r w:rsidRPr="004C47A8">
          <w:t xml:space="preserve"> Interpretation and mapping of geological features using mobile devices in outcrop geology - A case study of the Saltwick Formation, North Yorkshire, UK. </w:t>
        </w:r>
        <w:r w:rsidRPr="00DB6EFF">
          <w:rPr>
            <w:i/>
          </w:rPr>
          <w:t>AGU Books - Special Issue</w:t>
        </w:r>
        <w:r w:rsidRPr="00DB6EFF">
          <w:t>.</w:t>
        </w:r>
      </w:moveTo>
    </w:p>
    <w:p w14:paraId="321E0232" w14:textId="53EFD2D0" w:rsidR="004C47A8" w:rsidRPr="004C47A8" w:rsidDel="00D90F75" w:rsidRDefault="00CD265A" w:rsidP="004C47A8">
      <w:pPr>
        <w:pStyle w:val="PRec-Refs"/>
        <w:rPr>
          <w:moveFrom w:id="289" w:author=" " w:date="2018-05-25T14:21:00Z"/>
        </w:rPr>
      </w:pPr>
      <w:moveFromRangeStart w:id="290" w:author=" " w:date="2018-05-25T14:21:00Z" w:name="move515021424"/>
      <w:moveToRangeEnd w:id="287"/>
      <w:moveFrom w:id="291" w:author=" " w:date="2018-05-25T14:21:00Z">
        <w:r w:rsidDel="00D90F75">
          <w:rPr>
            <w:smallCaps/>
          </w:rPr>
          <w:t xml:space="preserve">Kehl, C., </w:t>
        </w:r>
        <w:r w:rsidDel="00D90F75">
          <w:t>2017c</w:t>
        </w:r>
        <w:r w:rsidR="004C47A8" w:rsidRPr="004C47A8" w:rsidDel="00D90F75">
          <w:t xml:space="preserve">. </w:t>
        </w:r>
        <w:r w:rsidR="004C47A8" w:rsidRPr="00CD265A" w:rsidDel="00D90F75">
          <w:rPr>
            <w:i/>
          </w:rPr>
          <w:t>Visual Techniques for Geological Fieldwork using Mobile Devices</w:t>
        </w:r>
        <w:r w:rsidR="004C47A8" w:rsidRPr="004C47A8" w:rsidDel="00D90F75">
          <w:t xml:space="preserve">. </w:t>
        </w:r>
        <w:r w:rsidDel="00D90F75">
          <w:t>Doctoral thesis.</w:t>
        </w:r>
        <w:r w:rsidR="004C47A8" w:rsidRPr="004C47A8" w:rsidDel="00D90F75">
          <w:t xml:space="preserve"> University of Bergen.</w:t>
        </w:r>
      </w:moveFrom>
    </w:p>
    <w:p w14:paraId="4446FE5F" w14:textId="2F633503" w:rsidR="004C47A8" w:rsidRPr="004C47A8" w:rsidDel="00D90F75" w:rsidRDefault="004C47A8" w:rsidP="004C47A8">
      <w:pPr>
        <w:pStyle w:val="PRec-Refs"/>
        <w:rPr>
          <w:moveFrom w:id="292" w:author=" " w:date="2018-05-25T14:21:00Z"/>
        </w:rPr>
      </w:pPr>
      <w:moveFromRangeStart w:id="293" w:author=" " w:date="2018-05-25T14:21:00Z" w:name="move515021439"/>
      <w:moveFromRangeEnd w:id="290"/>
      <w:moveFrom w:id="294" w:author=" " w:date="2018-05-25T14:21:00Z">
        <w:r w:rsidRPr="00CD265A" w:rsidDel="00D90F75">
          <w:rPr>
            <w:smallCaps/>
          </w:rPr>
          <w:t>Kehl, C., Buckley, S. J.</w:t>
        </w:r>
        <w:r w:rsidR="00CD265A" w:rsidDel="00D90F75">
          <w:rPr>
            <w:smallCaps/>
          </w:rPr>
          <w:t>, Gawthorpe, R. L., Viola, I.</w:t>
        </w:r>
        <w:r w:rsidR="00CD265A" w:rsidRPr="00CD265A" w:rsidDel="00D90F75">
          <w:t xml:space="preserve"> and</w:t>
        </w:r>
        <w:r w:rsidR="00CD265A" w:rsidDel="00D90F75">
          <w:rPr>
            <w:smallCaps/>
          </w:rPr>
          <w:t xml:space="preserve"> Howell, J. A., </w:t>
        </w:r>
        <w:r w:rsidR="00CD265A" w:rsidDel="00D90F75">
          <w:t>2016a</w:t>
        </w:r>
        <w:r w:rsidRPr="004C47A8" w:rsidDel="00D90F75">
          <w:t xml:space="preserve">. Direct Image-to-Geometry Registration Using Mobile Sensor Data. </w:t>
        </w:r>
        <w:r w:rsidR="008D3AD9" w:rsidRPr="008D3AD9" w:rsidDel="00D90F75">
          <w:rPr>
            <w:i/>
          </w:rPr>
          <w:t>ISPRS Ann. Photogramm. Remote Sens. Spatial Inf. Sci.</w:t>
        </w:r>
        <w:r w:rsidR="008D3AD9" w:rsidDel="00D90F75">
          <w:t xml:space="preserve">, III(2): </w:t>
        </w:r>
        <w:r w:rsidRPr="004C47A8" w:rsidDel="00D90F75">
          <w:t>121-128.</w:t>
        </w:r>
      </w:moveFrom>
    </w:p>
    <w:moveFromRangeEnd w:id="293"/>
    <w:p w14:paraId="729963EA" w14:textId="77777777" w:rsidR="004C47A8" w:rsidRPr="004C47A8" w:rsidRDefault="004C47A8" w:rsidP="004C47A8">
      <w:pPr>
        <w:pStyle w:val="PRec-Refs"/>
      </w:pPr>
      <w:r w:rsidRPr="008D3AD9">
        <w:rPr>
          <w:smallCaps/>
        </w:rPr>
        <w:t>Kehl, C., Buckley, S. J., Viseur, S., Gawth</w:t>
      </w:r>
      <w:r w:rsidR="008D3AD9" w:rsidRPr="008D3AD9">
        <w:rPr>
          <w:smallCaps/>
        </w:rPr>
        <w:t>orpe,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32775F10" w14:textId="5D23D1AC" w:rsidR="00D90F75" w:rsidRPr="004C47A8" w:rsidRDefault="004C47A8" w:rsidP="00D90F75">
      <w:pPr>
        <w:pStyle w:val="PRec-Refs"/>
        <w:rPr>
          <w:moveTo w:id="295" w:author=" " w:date="2018-05-25T14:21:00Z"/>
        </w:rPr>
      </w:pPr>
      <w:del w:id="296" w:author=" " w:date="2018-05-25T14:23:00Z">
        <w:r w:rsidRPr="008D3AD9" w:rsidDel="00D90F75">
          <w:rPr>
            <w:smallCaps/>
          </w:rPr>
          <w:delText>Kehl, C., Buckley, S. J., Viseur, S., G</w:delText>
        </w:r>
        <w:r w:rsidR="008D3AD9" w:rsidDel="00D90F75">
          <w:rPr>
            <w:smallCaps/>
          </w:rPr>
          <w:delText>awthorpe, R. L., Mullins, J. R.</w:delText>
        </w:r>
        <w:r w:rsidRPr="008D3AD9" w:rsidDel="00D90F75">
          <w:rPr>
            <w:smallCaps/>
          </w:rPr>
          <w:delText xml:space="preserve"> </w:delText>
        </w:r>
        <w:r w:rsidR="008D3AD9" w:rsidDel="00D90F75">
          <w:delText>and</w:delText>
        </w:r>
        <w:r w:rsidR="008D3AD9" w:rsidDel="00D90F75">
          <w:rPr>
            <w:smallCaps/>
          </w:rPr>
          <w:delText xml:space="preserve"> Howell, J. A.,</w:delText>
        </w:r>
        <w:r w:rsidR="008D3AD9" w:rsidDel="00D90F75">
          <w:delText xml:space="preserve"> 2017b</w:delText>
        </w:r>
        <w:r w:rsidRPr="004C47A8" w:rsidDel="00D90F75">
          <w:delText xml:space="preserve">. Mapping field photos to textured surface meshes directly on mobile devices. </w:delText>
        </w:r>
        <w:r w:rsidRPr="008D3AD9" w:rsidDel="00D90F75">
          <w:rPr>
            <w:i/>
          </w:rPr>
          <w:delText>The Photogrammetric Record</w:delText>
        </w:r>
        <w:r w:rsidR="008D3AD9" w:rsidDel="00D90F75">
          <w:delText>, 32</w:delText>
        </w:r>
        <w:r w:rsidR="00276FD9" w:rsidDel="00D90F75">
          <w:delText>(160)</w:delText>
        </w:r>
        <w:r w:rsidR="008D3AD9" w:rsidDel="00D90F75">
          <w:delText>:</w:delText>
        </w:r>
        <w:r w:rsidRPr="004C47A8" w:rsidDel="00D90F75">
          <w:delText xml:space="preserve"> 398-423.</w:delText>
        </w:r>
      </w:del>
      <w:moveToRangeStart w:id="297" w:author=" " w:date="2018-05-25T14:21:00Z" w:name="move515021424"/>
      <w:moveTo w:id="298" w:author=" " w:date="2018-05-25T14:21:00Z">
        <w:r w:rsidR="00D90F75">
          <w:rPr>
            <w:smallCaps/>
          </w:rPr>
          <w:t xml:space="preserve">Kehl, C., </w:t>
        </w:r>
        <w:r w:rsidR="00D90F75">
          <w:t>2017</w:t>
        </w:r>
        <w:del w:id="299" w:author=" " w:date="2018-05-25T14:23:00Z">
          <w:r w:rsidR="00D90F75" w:rsidDel="00D90F75">
            <w:delText>c</w:delText>
          </w:r>
        </w:del>
      </w:moveTo>
      <w:ins w:id="300" w:author=" " w:date="2018-05-25T14:23:00Z">
        <w:r w:rsidR="00D90F75">
          <w:t>b</w:t>
        </w:r>
      </w:ins>
      <w:moveTo w:id="301" w:author=" " w:date="2018-05-25T14:21:00Z">
        <w:r w:rsidR="00D90F75" w:rsidRPr="004C47A8">
          <w:t xml:space="preserve">. </w:t>
        </w:r>
        <w:r w:rsidR="00D90F75" w:rsidRPr="00CD265A">
          <w:rPr>
            <w:i/>
          </w:rPr>
          <w:t>Visual Techniques for Geological Fieldwork using Mobile Devices</w:t>
        </w:r>
        <w:r w:rsidR="00D90F75" w:rsidRPr="004C47A8">
          <w:t xml:space="preserve">. </w:t>
        </w:r>
        <w:r w:rsidR="00D90F75">
          <w:t>Doctoral thesis.</w:t>
        </w:r>
        <w:r w:rsidR="00D90F75" w:rsidRPr="004C47A8">
          <w:t xml:space="preserve"> University of Bergen.</w:t>
        </w:r>
      </w:moveTo>
    </w:p>
    <w:moveToRangeEnd w:id="297"/>
    <w:p w14:paraId="019B0D4F" w14:textId="77777777" w:rsidR="004C47A8" w:rsidRPr="004C47A8" w:rsidRDefault="004C47A8" w:rsidP="004C47A8">
      <w:pPr>
        <w:pStyle w:val="PRec-Refs"/>
      </w:pPr>
    </w:p>
    <w:p w14:paraId="0BF57BE0" w14:textId="77777777" w:rsidR="00D90F75" w:rsidRPr="004C47A8" w:rsidRDefault="00D90F75" w:rsidP="00D90F75">
      <w:pPr>
        <w:pStyle w:val="PRec-Refs"/>
        <w:rPr>
          <w:moveTo w:id="302" w:author=" " w:date="2018-05-25T14:21:00Z"/>
        </w:rPr>
      </w:pPr>
      <w:moveToRangeStart w:id="303" w:author=" " w:date="2018-05-25T14:21:00Z" w:name="move515021439"/>
      <w:moveTo w:id="304" w:author=" " w:date="2018-05-25T14:21:00Z">
        <w:r w:rsidRPr="00CD265A">
          <w:rPr>
            <w:smallCaps/>
          </w:rPr>
          <w:t>Kehl, C., Buckley, S. J.</w:t>
        </w:r>
        <w:r>
          <w:rPr>
            <w:smallCaps/>
          </w:rPr>
          <w:t>, Gawthorpe, R. L., Viola, I.</w:t>
        </w:r>
        <w:r w:rsidRPr="00CD265A">
          <w:t xml:space="preserve"> and</w:t>
        </w:r>
        <w:r>
          <w:rPr>
            <w:smallCaps/>
          </w:rPr>
          <w:t xml:space="preserve"> Howell, J. A., </w:t>
        </w:r>
        <w:r>
          <w:t>2016a</w:t>
        </w:r>
        <w:r w:rsidRPr="004C47A8">
          <w:t xml:space="preserve">. Direct Image-to-Geometry Registration Using Mobile Sensor Data. </w:t>
        </w:r>
        <w:r w:rsidRPr="008D3AD9">
          <w:rPr>
            <w:i/>
          </w:rPr>
          <w:t>ISPRS Ann. Photogramm. Remote Sens. Spatial Inf. Sci.</w:t>
        </w:r>
        <w:r>
          <w:t xml:space="preserve">, III(2): </w:t>
        </w:r>
        <w:r w:rsidRPr="004C47A8">
          <w:t>121-128.</w:t>
        </w:r>
      </w:moveTo>
    </w:p>
    <w:moveToRangeEnd w:id="303"/>
    <w:p w14:paraId="345A4892" w14:textId="77777777" w:rsidR="004C47A8" w:rsidRPr="004C47A8" w:rsidRDefault="004C47A8" w:rsidP="004C47A8">
      <w:pPr>
        <w:pStyle w:val="PRec-Refs"/>
      </w:pPr>
      <w:r w:rsidRPr="008D3AD9">
        <w:rPr>
          <w:smallCaps/>
        </w:rPr>
        <w:t>Kehl, C., Mullins, J. R., Buckley, S. J., Gawthorpe,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069EDDB7" w14:textId="5ADABD9D" w:rsidR="004C47A8" w:rsidRPr="00DB6EFF" w:rsidDel="00D90F75" w:rsidRDefault="004C47A8" w:rsidP="004C47A8">
      <w:pPr>
        <w:pStyle w:val="PRec-Refs"/>
        <w:rPr>
          <w:moveFrom w:id="305" w:author=" " w:date="2018-05-25T14:22:00Z"/>
        </w:rPr>
      </w:pPr>
      <w:moveFromRangeStart w:id="306" w:author=" " w:date="2018-05-25T14:22:00Z" w:name="move515021449"/>
      <w:moveFrom w:id="307" w:author=" " w:date="2018-05-25T14:22:00Z">
        <w:r w:rsidRPr="008D3AD9" w:rsidDel="00D90F75">
          <w:rPr>
            <w:smallCaps/>
          </w:rPr>
          <w:t xml:space="preserve">Kehl, C., Mullins, J. R., </w:t>
        </w:r>
        <w:r w:rsidR="008D3AD9" w:rsidDel="00D90F75">
          <w:rPr>
            <w:smallCaps/>
          </w:rPr>
          <w:t xml:space="preserve">Buckley, S. J., Howell, J. A. </w:t>
        </w:r>
        <w:r w:rsidR="008D3AD9" w:rsidDel="00D90F75">
          <w:t>and</w:t>
        </w:r>
        <w:r w:rsidR="008D3AD9" w:rsidDel="00D90F75">
          <w:rPr>
            <w:smallCaps/>
          </w:rPr>
          <w:t xml:space="preserve"> Gawthorpe, R. L., 2018</w:t>
        </w:r>
        <w:r w:rsidRPr="008D3AD9" w:rsidDel="00D90F75">
          <w:rPr>
            <w:smallCaps/>
          </w:rPr>
          <w:t>.</w:t>
        </w:r>
        <w:r w:rsidRPr="004C47A8" w:rsidDel="00D90F75">
          <w:t xml:space="preserve"> Interpretation and mapping of geological features using mobile devices in outcrop geology - A case study of the Saltwick Formation, North Yorkshire, UK. </w:t>
        </w:r>
        <w:r w:rsidRPr="00DB6EFF" w:rsidDel="00D90F75">
          <w:rPr>
            <w:i/>
          </w:rPr>
          <w:t>AGU Books - Special Issue</w:t>
        </w:r>
        <w:r w:rsidRPr="00DB6EFF" w:rsidDel="00D90F75">
          <w:t>.</w:t>
        </w:r>
      </w:moveFrom>
    </w:p>
    <w:moveFromRangeEnd w:id="306"/>
    <w:p w14:paraId="17AC57D6" w14:textId="77777777" w:rsidR="004C47A8" w:rsidRPr="00C127F3" w:rsidRDefault="00C127F3" w:rsidP="004C47A8">
      <w:pPr>
        <w:pStyle w:val="PRec-Refs"/>
      </w:pPr>
      <w:r w:rsidRPr="00C127F3">
        <w:rPr>
          <w:smallCaps/>
        </w:rPr>
        <w:t xml:space="preserve">Kisters,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49B27E3A" w14:textId="77777777" w:rsidR="004C47A8" w:rsidRPr="00A97BBA" w:rsidRDefault="008D3AD9" w:rsidP="004C47A8">
      <w:pPr>
        <w:pStyle w:val="PRec-Refs"/>
      </w:pPr>
      <w:r w:rsidRPr="008D3AD9">
        <w:rPr>
          <w:smallCaps/>
        </w:rPr>
        <w:t xml:space="preserve">Kok, M., Hol,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r w:rsidR="00A97BBA">
        <w:rPr>
          <w:i/>
        </w:rPr>
        <w:t>CoRR</w:t>
      </w:r>
      <w:r w:rsidR="00A97BBA">
        <w:t>, abs/1704.06053: 1-92.</w:t>
      </w:r>
    </w:p>
    <w:p w14:paraId="5FA15238" w14:textId="77777777" w:rsidR="004C47A8" w:rsidRPr="00080067" w:rsidRDefault="008D3AD9" w:rsidP="004C47A8">
      <w:pPr>
        <w:pStyle w:val="PRec-Refs"/>
      </w:pPr>
      <w:r w:rsidRPr="00DB6EFF">
        <w:rPr>
          <w:smallCaps/>
        </w:rPr>
        <w:t xml:space="preserve">Kröhnert, M. </w:t>
      </w:r>
      <w:r w:rsidRPr="00DB6EFF">
        <w:t>and</w:t>
      </w:r>
      <w:r w:rsidR="004C47A8" w:rsidRPr="00DB6EFF">
        <w:rPr>
          <w:smallCaps/>
        </w:rPr>
        <w:t xml:space="preserve"> Eltner,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03784F" w:rsidRPr="00080067">
        <w:rPr>
          <w:i/>
        </w:rPr>
        <w:t>Int. Arch. Photogramm. Remote Sens. Spatial Inf. Sci</w:t>
      </w:r>
      <w:r w:rsidR="0003784F" w:rsidRPr="00080067">
        <w:t xml:space="preserve">. </w:t>
      </w:r>
    </w:p>
    <w:p w14:paraId="4ADC1A17" w14:textId="77777777" w:rsidR="004C47A8" w:rsidRPr="00DB6EFF" w:rsidRDefault="0003784F" w:rsidP="004C47A8">
      <w:pPr>
        <w:pStyle w:val="PRec-Refs"/>
        <w:rPr>
          <w:lang w:val="de-DE"/>
        </w:rPr>
      </w:pPr>
      <w:r w:rsidRPr="00080067">
        <w:rPr>
          <w:smallCaps/>
        </w:rPr>
        <w:t xml:space="preserve">Kröhnert, M. </w:t>
      </w:r>
      <w:r w:rsidRPr="00080067">
        <w:t>and</w:t>
      </w:r>
      <w:r w:rsidRPr="00080067">
        <w:rPr>
          <w:smallCaps/>
        </w:rPr>
        <w:t xml:space="preserve"> Meichsner, R., 2017. </w:t>
      </w:r>
      <w:r w:rsidR="004C47A8" w:rsidRPr="004C47A8">
        <w:t xml:space="preserve">Segmentation of environmental time lapse image sequences for the determination of shore lines captured by hand-held smartphone cameras. </w:t>
      </w:r>
      <w:r w:rsidR="00C127F3" w:rsidRPr="00DB6EFF">
        <w:rPr>
          <w:i/>
          <w:lang w:val="de-DE"/>
        </w:rPr>
        <w:t>ISPRS Ann. Photogramm. Remote Sens. Spatial Inf. Sci.</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14:paraId="78E1C5D6" w14:textId="77777777" w:rsidR="004C47A8" w:rsidRPr="00D90F75" w:rsidRDefault="004C47A8" w:rsidP="004C47A8">
      <w:pPr>
        <w:pStyle w:val="PRec-Refs"/>
        <w:rPr>
          <w:lang w:val="de-DE"/>
          <w:rPrChange w:id="308" w:author=" " w:date="2018-05-25T14:15:00Z">
            <w:rPr/>
          </w:rPrChange>
        </w:rPr>
      </w:pPr>
      <w:r w:rsidRPr="00C127F3">
        <w:rPr>
          <w:smallCaps/>
          <w:lang w:val="de-DE"/>
        </w:rPr>
        <w:lastRenderedPageBreak/>
        <w:t xml:space="preserve">Kröhnert, </w:t>
      </w:r>
      <w:r w:rsidR="008D3AD9" w:rsidRPr="00C127F3">
        <w:rPr>
          <w:smallCaps/>
          <w:lang w:val="de-DE"/>
        </w:rPr>
        <w:t xml:space="preserve">M., Kehl, C., Litschke,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000E681F" w:rsidRPr="00D90F75">
        <w:rPr>
          <w:i/>
          <w:lang w:val="de-DE"/>
          <w:rPrChange w:id="309" w:author=" " w:date="2018-05-25T14:15:00Z">
            <w:rPr>
              <w:i/>
            </w:rPr>
          </w:rPrChange>
        </w:rPr>
        <w:t>3D-</w:t>
      </w:r>
      <w:r w:rsidR="000E681F" w:rsidRPr="00D90F75">
        <w:rPr>
          <w:lang w:val="de-DE"/>
          <w:rPrChange w:id="310" w:author=" " w:date="2018-05-25T14:15:00Z">
            <w:rPr/>
          </w:rPrChange>
        </w:rPr>
        <w:t>NordOst, 20 (Ed. L. Paul, G. Stanke and M. Pochanke). Berlin, Germany: 99-108.</w:t>
      </w:r>
    </w:p>
    <w:p w14:paraId="086F88A6" w14:textId="58E5A0CD" w:rsidR="004C47A8" w:rsidRPr="004C47A8" w:rsidDel="00D90F75" w:rsidRDefault="004C47A8" w:rsidP="004C47A8">
      <w:pPr>
        <w:pStyle w:val="PRec-Refs"/>
        <w:rPr>
          <w:del w:id="311" w:author=" " w:date="2018-05-25T14:20:00Z"/>
        </w:rPr>
      </w:pPr>
      <w:del w:id="312" w:author=" " w:date="2018-05-25T14:20:00Z">
        <w:r w:rsidRPr="00080067" w:rsidDel="00D90F75">
          <w:rPr>
            <w:lang w:val="de-DE"/>
          </w:rPr>
          <w:delText>L</w:delText>
        </w:r>
        <w:r w:rsidR="00A97BBA" w:rsidRPr="00080067" w:rsidDel="00D90F75">
          <w:rPr>
            <w:smallCaps/>
            <w:lang w:val="de-DE"/>
          </w:rPr>
          <w:delText>e</w:delText>
        </w:r>
        <w:r w:rsidRPr="00080067" w:rsidDel="00D90F75">
          <w:rPr>
            <w:smallCaps/>
            <w:lang w:val="de-DE"/>
          </w:rPr>
          <w:delText>skens, J. G., Kehl, C., Tutenel, T., Ko</w:delText>
        </w:r>
        <w:r w:rsidR="008D3AD9" w:rsidRPr="00080067" w:rsidDel="00D90F75">
          <w:rPr>
            <w:smallCaps/>
            <w:lang w:val="de-DE"/>
          </w:rPr>
          <w:delText xml:space="preserve">l, T., Haan, G., Stelling, G. </w:delText>
        </w:r>
        <w:r w:rsidR="008D3AD9" w:rsidRPr="00080067" w:rsidDel="00D90F75">
          <w:rPr>
            <w:lang w:val="de-DE"/>
          </w:rPr>
          <w:delText>and</w:delText>
        </w:r>
        <w:r w:rsidR="006D64C7" w:rsidRPr="00080067" w:rsidDel="00D90F75">
          <w:rPr>
            <w:smallCaps/>
            <w:lang w:val="de-DE"/>
          </w:rPr>
          <w:delText xml:space="preserve"> Eisemann, E., </w:delText>
        </w:r>
        <w:r w:rsidRPr="00080067" w:rsidDel="00D90F75">
          <w:rPr>
            <w:smallCaps/>
            <w:lang w:val="de-DE"/>
          </w:rPr>
          <w:delText>201</w:delText>
        </w:r>
        <w:r w:rsidR="00A97BBA" w:rsidRPr="00080067" w:rsidDel="00D90F75">
          <w:rPr>
            <w:smallCaps/>
            <w:lang w:val="de-DE"/>
          </w:rPr>
          <w:delText>7</w:delText>
        </w:r>
        <w:r w:rsidRPr="00080067" w:rsidDel="00D90F75">
          <w:rPr>
            <w:lang w:val="de-DE"/>
          </w:rPr>
          <w:delText xml:space="preserve">. </w:delText>
        </w:r>
        <w:r w:rsidRPr="004C47A8" w:rsidDel="00D90F75">
          <w:delText xml:space="preserve">An interactive simulation and visualization tool for flood analysis usable for practitioners. </w:delText>
        </w:r>
        <w:r w:rsidRPr="006D64C7" w:rsidDel="00D90F75">
          <w:rPr>
            <w:i/>
          </w:rPr>
          <w:delText>Mitigation and Adaptation Strategies for Global Change</w:delText>
        </w:r>
        <w:r w:rsidR="00A97BBA" w:rsidDel="00D90F75">
          <w:delText>, 22(2):</w:delText>
        </w:r>
        <w:r w:rsidR="006D64C7" w:rsidDel="00D90F75">
          <w:delText xml:space="preserve"> </w:delText>
        </w:r>
        <w:r w:rsidR="00A97BBA" w:rsidDel="00D90F75">
          <w:delText>307-324</w:delText>
        </w:r>
        <w:r w:rsidRPr="004C47A8" w:rsidDel="00D90F75">
          <w:delText>.</w:delText>
        </w:r>
      </w:del>
    </w:p>
    <w:p w14:paraId="39D9FCFB" w14:textId="0DE94B45" w:rsidR="004C47A8" w:rsidRPr="004C47A8" w:rsidDel="00D90F75" w:rsidRDefault="004C47A8" w:rsidP="004C47A8">
      <w:pPr>
        <w:pStyle w:val="PRec-Refs"/>
        <w:rPr>
          <w:del w:id="313" w:author=" " w:date="2018-05-25T14:20:00Z"/>
        </w:rPr>
      </w:pPr>
      <w:del w:id="314" w:author=" " w:date="2018-05-25T14:20:00Z">
        <w:r w:rsidRPr="006D64C7" w:rsidDel="00D90F75">
          <w:rPr>
            <w:smallCaps/>
          </w:rPr>
          <w:delText xml:space="preserve">Letortu, P., Jaud, M., Grandjean, P., Ammann, J., Costa, S., Maquaire, O., </w:delText>
        </w:r>
        <w:r w:rsidR="006D64C7" w:rsidRPr="006D64C7" w:rsidDel="00D90F75">
          <w:rPr>
            <w:smallCaps/>
          </w:rPr>
          <w:delText>Davidson,</w:delText>
        </w:r>
        <w:r w:rsidR="006D64C7" w:rsidDel="00D90F75">
          <w:rPr>
            <w:smallCaps/>
          </w:rPr>
          <w:delText xml:space="preserve"> R., Le Dantec, N.</w:delText>
        </w:r>
        <w:r w:rsidR="006D64C7" w:rsidRPr="006D64C7" w:rsidDel="00D90F75">
          <w:delText xml:space="preserve"> and </w:delText>
        </w:r>
        <w:r w:rsidR="006D64C7" w:rsidRPr="006D64C7" w:rsidDel="00D90F75">
          <w:rPr>
            <w:smallCaps/>
          </w:rPr>
          <w:delText>Delacourt, C.</w:delText>
        </w:r>
        <w:r w:rsidR="006D64C7" w:rsidDel="00D90F75">
          <w:delText>, 2017</w:delText>
        </w:r>
        <w:r w:rsidRPr="004C47A8" w:rsidDel="00D90F75">
          <w:delText xml:space="preserve">. Examining high-resolution survey methods for monitoring cliff erosion at an operational scale. </w:delText>
        </w:r>
        <w:r w:rsidRPr="006D64C7" w:rsidDel="00D90F75">
          <w:rPr>
            <w:i/>
          </w:rPr>
          <w:delText>GIScience &amp; Remote Sensing</w:delText>
        </w:r>
        <w:r w:rsidRPr="004C47A8" w:rsidDel="00D90F75">
          <w:delText xml:space="preserve">, </w:delText>
        </w:r>
        <w:r w:rsidR="006D64C7" w:rsidDel="00D90F75">
          <w:delText>55(4): 457-476</w:delText>
        </w:r>
        <w:r w:rsidRPr="004C47A8" w:rsidDel="00D90F75">
          <w:delText>.</w:delText>
        </w:r>
      </w:del>
    </w:p>
    <w:p w14:paraId="7ACAF741" w14:textId="77777777" w:rsidR="006D64C7" w:rsidRDefault="004C47A8" w:rsidP="004C47A8">
      <w:pPr>
        <w:pStyle w:val="PRec-Refs"/>
        <w:rPr>
          <w:i/>
        </w:rPr>
      </w:pPr>
      <w:r w:rsidRPr="006D64C7">
        <w:rPr>
          <w:smallCaps/>
        </w:rPr>
        <w:t>Liu, G., Hossain, K. M., Iwai, M., Ito, M., Tobe, Y., Sezaki, K</w:t>
      </w:r>
      <w:r w:rsidR="006D64C7">
        <w:rPr>
          <w:smallCaps/>
        </w:rPr>
        <w:t>.</w:t>
      </w:r>
      <w:r w:rsidR="006D64C7" w:rsidRPr="006D64C7">
        <w:t xml:space="preserve"> and</w:t>
      </w:r>
      <w:r w:rsidRPr="006D64C7">
        <w:rPr>
          <w:smallCaps/>
        </w:rPr>
        <w:t xml:space="preserve"> Matekenya, D.</w:t>
      </w:r>
      <w:r w:rsidR="006D64C7">
        <w:t>, 2014</w:t>
      </w:r>
      <w:r w:rsidRPr="004C47A8">
        <w:t xml:space="preserve">. Beyond horizontal location context: measuring elevation using smartphone's barometer. </w:t>
      </w:r>
      <w:r w:rsidR="006D64C7" w:rsidRPr="006D64C7">
        <w:rPr>
          <w:i/>
        </w:rPr>
        <w:t xml:space="preserve">Proceedings of the 2014 ACM International Joint Conference on Pervasive and Ubiquitous Computing: Adjunct Publication (UbiComp '14 Adjunct). </w:t>
      </w:r>
      <w:r w:rsidR="006D64C7">
        <w:t xml:space="preserve">ACM, New York, NY, USA: </w:t>
      </w:r>
      <w:r w:rsidR="006D64C7" w:rsidRPr="006D64C7">
        <w:t>459-468.</w:t>
      </w:r>
    </w:p>
    <w:p w14:paraId="577C8328" w14:textId="77777777" w:rsidR="004C47A8" w:rsidRPr="004C47A8" w:rsidRDefault="004C47A8" w:rsidP="004C47A8">
      <w:pPr>
        <w:pStyle w:val="PRec-Refs"/>
      </w:pPr>
      <w:r w:rsidRPr="006D64C7">
        <w:rPr>
          <w:smallCaps/>
        </w:rPr>
        <w:t>Lowe, D. G.</w:t>
      </w:r>
      <w:r w:rsidR="006D64C7">
        <w:t>, 2004</w:t>
      </w:r>
      <w:r w:rsidRPr="004C47A8">
        <w:t xml:space="preserve">. Distinctive Image Features from Scale-Invariant Keypoints. </w:t>
      </w:r>
      <w:r w:rsidRPr="006D64C7">
        <w:rPr>
          <w:i/>
        </w:rPr>
        <w:t>International Journal of Computer Vision</w:t>
      </w:r>
      <w:r w:rsidR="006D64C7">
        <w:t>, 60</w:t>
      </w:r>
      <w:r w:rsidR="00A97BBA">
        <w:t>(2)</w:t>
      </w:r>
      <w:r w:rsidR="006D64C7">
        <w:t xml:space="preserve">: </w:t>
      </w:r>
      <w:r w:rsidRPr="004C47A8">
        <w:t>91-110.</w:t>
      </w:r>
    </w:p>
    <w:p w14:paraId="5EC069D3" w14:textId="77777777" w:rsidR="004C47A8" w:rsidRPr="004C47A8" w:rsidRDefault="004C47A8" w:rsidP="004C47A8">
      <w:pPr>
        <w:pStyle w:val="PRec-Refs"/>
      </w:pPr>
      <w:r w:rsidRPr="00DC65D4">
        <w:rPr>
          <w:smallCaps/>
        </w:rPr>
        <w:t>Masiero, A., Fissore, F</w:t>
      </w:r>
      <w:r w:rsidR="00DC65D4">
        <w:rPr>
          <w:smallCaps/>
        </w:rPr>
        <w:t xml:space="preserve">., Pirotti, F., Guarnieri, A. </w:t>
      </w:r>
      <w:r w:rsidR="00DC65D4" w:rsidRPr="00DC65D4">
        <w:t>and</w:t>
      </w:r>
      <w:r w:rsidR="00DC65D4">
        <w:rPr>
          <w:smallCaps/>
        </w:rPr>
        <w:t xml:space="preserve"> Vettore,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16A8AAC2" w14:textId="69EE5F76" w:rsidR="004C47A8" w:rsidRPr="004C47A8" w:rsidDel="00D90F75" w:rsidRDefault="004C47A8" w:rsidP="004C47A8">
      <w:pPr>
        <w:pStyle w:val="PRec-Refs"/>
        <w:rPr>
          <w:del w:id="315" w:author=" " w:date="2018-05-25T14:19:00Z"/>
        </w:rPr>
      </w:pPr>
      <w:del w:id="316" w:author=" " w:date="2018-05-25T14:19:00Z">
        <w:r w:rsidRPr="00DC65D4" w:rsidDel="00D90F75">
          <w:rPr>
            <w:smallCaps/>
          </w:rPr>
          <w:delText xml:space="preserve">McCaffrey, K. J., Jones, R. R., Holdsworth, R. E., Wilson, R. W., Clegg, P., Imber, J., </w:delText>
        </w:r>
        <w:r w:rsidR="00DC65D4" w:rsidRPr="00DC65D4" w:rsidDel="00D90F75">
          <w:rPr>
            <w:smallCaps/>
          </w:rPr>
          <w:delText xml:space="preserve">Holliman, N. </w:delText>
        </w:r>
        <w:r w:rsidR="00DC65D4" w:rsidRPr="00DC65D4" w:rsidDel="00D90F75">
          <w:delText>and</w:delText>
        </w:r>
        <w:r w:rsidR="00DC65D4" w:rsidRPr="00DC65D4" w:rsidDel="00D90F75">
          <w:rPr>
            <w:smallCaps/>
          </w:rPr>
          <w:delText xml:space="preserve"> </w:delText>
        </w:r>
        <w:r w:rsidR="00DC65D4" w:rsidDel="00D90F75">
          <w:rPr>
            <w:smallCaps/>
          </w:rPr>
          <w:delText>Trinks, I., 2005</w:delText>
        </w:r>
        <w:r w:rsidRPr="004C47A8" w:rsidDel="00D90F75">
          <w:delText xml:space="preserve">. Unlocking the spatial dimension: digital technologies and the future of geoscience fieldwork. </w:delText>
        </w:r>
        <w:r w:rsidRPr="00DC65D4" w:rsidDel="00D90F75">
          <w:rPr>
            <w:i/>
          </w:rPr>
          <w:delText>Journal of the Geological Society</w:delText>
        </w:r>
        <w:r w:rsidR="00DC65D4" w:rsidDel="00D90F75">
          <w:delText>, 162</w:delText>
        </w:r>
        <w:r w:rsidR="00A97BBA" w:rsidDel="00D90F75">
          <w:delText>(2)</w:delText>
        </w:r>
        <w:r w:rsidR="00DC65D4" w:rsidDel="00D90F75">
          <w:delText xml:space="preserve">: </w:delText>
        </w:r>
        <w:r w:rsidRPr="004C47A8" w:rsidDel="00D90F75">
          <w:delText>927-938.</w:delText>
        </w:r>
      </w:del>
    </w:p>
    <w:p w14:paraId="5FAB858E" w14:textId="14617EEC" w:rsidR="004C47A8" w:rsidRPr="004C47A8" w:rsidDel="00D90F75" w:rsidRDefault="004C47A8" w:rsidP="004C47A8">
      <w:pPr>
        <w:pStyle w:val="PRec-Refs"/>
        <w:rPr>
          <w:del w:id="317" w:author=" " w:date="2018-05-25T14:19:00Z"/>
        </w:rPr>
      </w:pPr>
      <w:del w:id="318" w:author=" " w:date="2018-05-25T14:19:00Z">
        <w:r w:rsidRPr="007E3EFC" w:rsidDel="00D90F75">
          <w:rPr>
            <w:smallCaps/>
          </w:rPr>
          <w:delText xml:space="preserve">Medjkane, M., Maquaire, O., Costa, S., Roulland, </w:delText>
        </w:r>
        <w:r w:rsidR="007E3EFC" w:rsidRPr="007E3EFC" w:rsidDel="00D90F75">
          <w:rPr>
            <w:smallCaps/>
          </w:rPr>
          <w:delText xml:space="preserve">T., Letortu, P., Fauchard, C., Antoine, R. </w:delText>
        </w:r>
        <w:r w:rsidR="007E3EFC" w:rsidRPr="00634251" w:rsidDel="00D90F75">
          <w:delText>and</w:delText>
        </w:r>
        <w:r w:rsidRPr="007E3EFC" w:rsidDel="00D90F75">
          <w:rPr>
            <w:smallCaps/>
          </w:rPr>
          <w:delText xml:space="preserve"> Davidson, R.</w:delText>
        </w:r>
        <w:r w:rsidR="00634251" w:rsidDel="00D90F75">
          <w:delText>, 2018</w:delText>
        </w:r>
        <w:r w:rsidRPr="004C47A8" w:rsidDel="00D90F75">
          <w:delText xml:space="preserve">. High-resolution monitoring of complex coastal morphology changes: cross-efficiency of SfM and TLS-based survey (Vaches-Noires cliffs, Normandy, France). </w:delText>
        </w:r>
        <w:r w:rsidRPr="00634251" w:rsidDel="00D90F75">
          <w:rPr>
            <w:i/>
          </w:rPr>
          <w:delText>Landslides</w:delText>
        </w:r>
        <w:r w:rsidR="00634251" w:rsidDel="00D90F75">
          <w:delText>, 15(6): 1097-1108.</w:delText>
        </w:r>
      </w:del>
    </w:p>
    <w:p w14:paraId="522F7173" w14:textId="77777777" w:rsidR="004C47A8" w:rsidRPr="004C47A8" w:rsidRDefault="004C47A8" w:rsidP="004C47A8">
      <w:pPr>
        <w:pStyle w:val="PRec-Refs"/>
      </w:pPr>
      <w:r w:rsidRPr="00634251">
        <w:rPr>
          <w:smallCaps/>
        </w:rPr>
        <w:t>Meek, S., Priestnall,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012032F4" w14:textId="77777777" w:rsidR="00C475F1" w:rsidRPr="00C475F1" w:rsidRDefault="00C475F1" w:rsidP="004C47A8">
      <w:pPr>
        <w:pStyle w:val="PRec-Refs"/>
        <w:rPr>
          <w:smallCaps/>
        </w:rPr>
      </w:pPr>
      <w:r w:rsidRPr="00C475F1">
        <w:rPr>
          <w:smallCaps/>
        </w:rPr>
        <w:t>Meierhold, N., Spehr, M., Schilling, A.,</w:t>
      </w:r>
      <w:r w:rsidR="000E681F" w:rsidRPr="000E681F">
        <w:rPr>
          <w:smallCaps/>
        </w:rPr>
        <w:t xml:space="preserve"> Gumhold, S. </w:t>
      </w:r>
      <w:r w:rsidR="000E681F" w:rsidRPr="000E681F">
        <w:t>and</w:t>
      </w:r>
      <w:r w:rsidR="000E681F" w:rsidRPr="000E681F">
        <w:rPr>
          <w:smallCaps/>
        </w:rPr>
        <w:t xml:space="preserve"> Maas, H.-G., 2010.</w:t>
      </w:r>
      <w:r w:rsidR="000E681F" w:rsidRPr="000E681F">
        <w:t xml:space="preserve"> Automatic feature matching between digital images and 2D representations of</w:t>
      </w:r>
      <w:r>
        <w:t xml:space="preserve"> a 3D laser scanner point cloud. </w:t>
      </w:r>
      <w:r w:rsidRPr="00541C6D">
        <w:rPr>
          <w:i/>
        </w:rPr>
        <w:t>Int. Arch. Photogramm. Remote Sens. Spatial Inf. Sci</w:t>
      </w:r>
      <w:r>
        <w:t>, XXXVIII(5): 446-451.</w:t>
      </w:r>
    </w:p>
    <w:p w14:paraId="4B4F7CE0" w14:textId="77777777" w:rsidR="004C47A8" w:rsidRPr="004C47A8" w:rsidRDefault="000E681F" w:rsidP="004C47A8">
      <w:pPr>
        <w:pStyle w:val="PRec-Refs"/>
      </w:pPr>
      <w:r w:rsidRPr="000E681F">
        <w:rPr>
          <w:smallCaps/>
        </w:rPr>
        <w:t xml:space="preserve">Mikolajczyk, K. </w:t>
      </w:r>
      <w:r w:rsidRPr="000E681F">
        <w:t>and</w:t>
      </w:r>
      <w:r w:rsidRPr="000E681F">
        <w:rPr>
          <w:smallCaps/>
        </w:rPr>
        <w:t xml:space="preserve"> Schmid, C.</w:t>
      </w:r>
      <w:r w:rsidRPr="000E681F">
        <w:t xml:space="preserve">, 2004. </w:t>
      </w:r>
      <w:r w:rsidR="004C47A8" w:rsidRPr="004C47A8">
        <w:t xml:space="preserve">Scale &amp; affine invariant interest point detectors. </w:t>
      </w:r>
      <w:r w:rsidR="004C47A8" w:rsidRPr="00634251">
        <w:rPr>
          <w:i/>
        </w:rPr>
        <w:t>International journal of computer vision</w:t>
      </w:r>
      <w:r w:rsidR="00634251">
        <w:t xml:space="preserve">, 1(60): </w:t>
      </w:r>
      <w:r w:rsidR="004C47A8" w:rsidRPr="004C47A8">
        <w:t>63-86.</w:t>
      </w:r>
    </w:p>
    <w:p w14:paraId="43768D18" w14:textId="63246CDB" w:rsidR="004C47A8" w:rsidRPr="00634251" w:rsidDel="00D90F75" w:rsidRDefault="00634251" w:rsidP="004C47A8">
      <w:pPr>
        <w:pStyle w:val="PRec-Refs"/>
        <w:rPr>
          <w:del w:id="319" w:author=" " w:date="2018-05-25T14:19:00Z"/>
        </w:rPr>
      </w:pPr>
      <w:del w:id="320" w:author=" " w:date="2018-05-25T14:19:00Z">
        <w:r w:rsidRPr="00634251" w:rsidDel="00D90F75">
          <w:rPr>
            <w:smallCaps/>
          </w:rPr>
          <w:delText xml:space="preserve">Moore, S. K., </w:delText>
        </w:r>
        <w:r w:rsidDel="00D90F75">
          <w:delText>2017</w:delText>
        </w:r>
        <w:r w:rsidR="004C47A8" w:rsidRPr="004C47A8" w:rsidDel="00D90F75">
          <w:delText>. Superaccurate GP</w:delText>
        </w:r>
        <w:r w:rsidDel="00D90F75">
          <w:delText>S Coming to Smartphones in 2018 -</w:delText>
        </w:r>
        <w:r w:rsidR="004C47A8" w:rsidRPr="004C47A8" w:rsidDel="00D90F75">
          <w:delText xml:space="preserve"> </w:delText>
        </w:r>
        <w:r w:rsidDel="00D90F75">
          <w:delText>IEEE Spectrum.</w:delText>
        </w:r>
        <w:r w:rsidR="004C47A8" w:rsidRPr="00634251" w:rsidDel="00D90F75">
          <w:delText xml:space="preserve"> https://spectrum.ieee.org/semiconductors/design/superaccurate-gps-coming-to-smartphones-in-2018 </w:delText>
        </w:r>
        <w:r w:rsidDel="00D90F75">
          <w:delText>(Accessed 03rd March 2018).</w:delText>
        </w:r>
      </w:del>
    </w:p>
    <w:p w14:paraId="360FB05B" w14:textId="2FF9E9AF" w:rsidR="004C47A8" w:rsidDel="00D90F75" w:rsidRDefault="00634251" w:rsidP="004C47A8">
      <w:pPr>
        <w:pStyle w:val="PRec-Refs"/>
        <w:rPr>
          <w:del w:id="321" w:author=" " w:date="2018-05-25T14:19:00Z"/>
        </w:rPr>
      </w:pPr>
      <w:del w:id="322" w:author=" " w:date="2018-05-25T14:19:00Z">
        <w:r w:rsidRPr="00DB6EFF" w:rsidDel="00D90F75">
          <w:rPr>
            <w:smallCaps/>
          </w:rPr>
          <w:delText xml:space="preserve">Mueller, E. N. </w:delText>
        </w:r>
        <w:r w:rsidRPr="00DB6EFF" w:rsidDel="00D90F75">
          <w:delText>and</w:delText>
        </w:r>
        <w:r w:rsidR="004C47A8" w:rsidRPr="00DB6EFF" w:rsidDel="00D90F75">
          <w:rPr>
            <w:smallCaps/>
          </w:rPr>
          <w:delText xml:space="preserve"> Pfister, A.</w:delText>
        </w:r>
        <w:r w:rsidRPr="00DB6EFF" w:rsidDel="00D90F75">
          <w:delText>, 2011</w:delText>
        </w:r>
        <w:r w:rsidR="004C47A8" w:rsidRPr="00DB6EFF" w:rsidDel="00D90F75">
          <w:delText xml:space="preserve">. </w:delText>
        </w:r>
        <w:r w:rsidR="004C47A8" w:rsidRPr="004C47A8" w:rsidDel="00D90F75">
          <w:delText xml:space="preserve">Increasing occurrence of high-intensity rainstorm events relevant for the generation of soil erosion in a temperate lowland region in Central Europe. </w:delText>
        </w:r>
        <w:r w:rsidR="004C47A8" w:rsidRPr="00634251" w:rsidDel="00D90F75">
          <w:rPr>
            <w:i/>
          </w:rPr>
          <w:delText>Journal of Hydrology</w:delText>
        </w:r>
        <w:r w:rsidDel="00D90F75">
          <w:delText>, 411</w:delText>
        </w:r>
        <w:r w:rsidR="002A051E" w:rsidDel="00D90F75">
          <w:delText>(3-4)</w:delText>
        </w:r>
        <w:r w:rsidDel="00D90F75">
          <w:delText xml:space="preserve">: </w:delText>
        </w:r>
        <w:r w:rsidR="004C47A8" w:rsidRPr="004C47A8" w:rsidDel="00D90F75">
          <w:delText>266-278.</w:delText>
        </w:r>
      </w:del>
    </w:p>
    <w:p w14:paraId="12ED5659" w14:textId="77777777" w:rsidR="00D6007E" w:rsidRPr="004C47A8" w:rsidRDefault="000E681F" w:rsidP="004C47A8">
      <w:pPr>
        <w:pStyle w:val="PRec-Refs"/>
      </w:pPr>
      <w:r w:rsidRPr="000E681F">
        <w:rPr>
          <w:smallCaps/>
        </w:rPr>
        <w:t xml:space="preserve">Muja, M., &amp; Lowe, </w:t>
      </w:r>
      <w:r w:rsidR="00D6007E">
        <w:rPr>
          <w:smallCaps/>
        </w:rPr>
        <w:t>D</w:t>
      </w:r>
      <w:r w:rsidRPr="000E681F">
        <w:rPr>
          <w:smallCaps/>
        </w:rPr>
        <w:t xml:space="preserve">. </w:t>
      </w:r>
      <w:r w:rsidR="00D6007E">
        <w:rPr>
          <w:smallCaps/>
        </w:rPr>
        <w:t>G</w:t>
      </w:r>
      <w:r w:rsidRPr="000E681F">
        <w:rPr>
          <w:smallCaps/>
        </w:rPr>
        <w:t xml:space="preserve">. </w:t>
      </w:r>
      <w:r w:rsidR="00D6007E" w:rsidRPr="00D6007E">
        <w:t xml:space="preserve">(2009). Fast approximate nearest neighbors with automatic algorithm configuration. </w:t>
      </w:r>
      <w:r w:rsidRPr="000E681F">
        <w:rPr>
          <w:i/>
        </w:rPr>
        <w:t>VISAPP</w:t>
      </w:r>
      <w:r w:rsidR="00D6007E">
        <w:t xml:space="preserve"> (1)</w:t>
      </w:r>
      <w:r w:rsidR="00D6007E" w:rsidRPr="00D6007E">
        <w:t>2</w:t>
      </w:r>
      <w:r w:rsidR="00D6007E">
        <w:t>: 331-340.</w:t>
      </w:r>
    </w:p>
    <w:p w14:paraId="36164C28" w14:textId="77777777" w:rsidR="004C47A8" w:rsidRPr="004C47A8" w:rsidRDefault="000E681F" w:rsidP="004C47A8">
      <w:pPr>
        <w:pStyle w:val="PRec-Refs"/>
      </w:pPr>
      <w:r w:rsidRPr="000E681F">
        <w:rPr>
          <w:smallCaps/>
        </w:rPr>
        <w:t>Murato</w:t>
      </w:r>
      <w:r w:rsidR="004C47A8" w:rsidRPr="00C475F1">
        <w:rPr>
          <w:smallCaps/>
        </w:rPr>
        <w:t>v</w:t>
      </w:r>
      <w:r w:rsidR="004C47A8" w:rsidRPr="00634251">
        <w:rPr>
          <w:smallCaps/>
        </w:rPr>
        <w:t>, O., Slynko, Y., Chernov, V., Ly</w:t>
      </w:r>
      <w:r w:rsidR="00634251">
        <w:rPr>
          <w:smallCaps/>
        </w:rPr>
        <w:t xml:space="preserve">ubimtseva, M., Shamsuarov, A. </w:t>
      </w:r>
      <w:r w:rsidR="00634251" w:rsidRPr="00634251">
        <w:t>and</w:t>
      </w:r>
      <w:r w:rsidR="004C47A8" w:rsidRPr="00634251">
        <w:rPr>
          <w:smallCaps/>
        </w:rPr>
        <w:t xml:space="preserve"> Bucha, V.</w:t>
      </w:r>
      <w:r w:rsidR="00634251">
        <w:t xml:space="preserve"> (</w:t>
      </w:r>
      <w:r w:rsidR="004C47A8" w:rsidRPr="004C47A8">
        <w:t xml:space="preserve">2016). 3DCapture: 3D Reconstruction for a Smartphone. </w:t>
      </w:r>
      <w:r w:rsidR="004C47A8" w:rsidRPr="00634251">
        <w:rPr>
          <w:i/>
        </w:rPr>
        <w:t>IEEE Conference on Computer Vision and Pattern Recognition Workshops (CVPRW)</w:t>
      </w:r>
      <w:r w:rsidR="00634251">
        <w:rPr>
          <w:i/>
        </w:rPr>
        <w:t xml:space="preserve"> 2016</w:t>
      </w:r>
      <w:r w:rsidR="00634251">
        <w:t>: 893-900</w:t>
      </w:r>
      <w:r w:rsidR="004C47A8" w:rsidRPr="004C47A8">
        <w:t>.</w:t>
      </w:r>
    </w:p>
    <w:p w14:paraId="10745A60" w14:textId="77777777" w:rsidR="004C47A8" w:rsidRPr="004C47A8" w:rsidRDefault="004C47A8" w:rsidP="004C47A8">
      <w:pPr>
        <w:pStyle w:val="PRec-Refs"/>
      </w:pPr>
      <w:r w:rsidRPr="00634251">
        <w:rPr>
          <w:smallCaps/>
        </w:rPr>
        <w:t>Pacha,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5ABBBF0F" w14:textId="199AAB70" w:rsidR="004C47A8" w:rsidRPr="004C47A8" w:rsidDel="00D90F75" w:rsidRDefault="00634251" w:rsidP="004C47A8">
      <w:pPr>
        <w:pStyle w:val="PRec-Refs"/>
        <w:rPr>
          <w:del w:id="323" w:author=" " w:date="2018-05-25T14:18:00Z"/>
        </w:rPr>
      </w:pPr>
      <w:del w:id="324" w:author=" " w:date="2018-05-25T14:18:00Z">
        <w:r w:rsidRPr="00634251" w:rsidDel="00D90F75">
          <w:rPr>
            <w:smallCaps/>
          </w:rPr>
          <w:delText xml:space="preserve">Ponchio, F. </w:delText>
        </w:r>
        <w:r w:rsidRPr="00634251" w:rsidDel="00D90F75">
          <w:delText>and</w:delText>
        </w:r>
        <w:r w:rsidR="004C47A8" w:rsidRPr="00634251" w:rsidDel="00D90F75">
          <w:rPr>
            <w:smallCaps/>
          </w:rPr>
          <w:delText xml:space="preserve"> Dellepiane, M.</w:delText>
        </w:r>
        <w:r w:rsidDel="00D90F75">
          <w:delText>, 2016</w:delText>
        </w:r>
        <w:r w:rsidR="004C47A8" w:rsidRPr="004C47A8" w:rsidDel="00D90F75">
          <w:delText xml:space="preserve">. Multiresolution and fast decompression for optimal web-based rendering. </w:delText>
        </w:r>
        <w:r w:rsidR="004C47A8" w:rsidRPr="00634251" w:rsidDel="00D90F75">
          <w:rPr>
            <w:i/>
          </w:rPr>
          <w:delText>Graphical Models</w:delText>
        </w:r>
        <w:r w:rsidDel="00D90F75">
          <w:delText xml:space="preserve">, 88: </w:delText>
        </w:r>
        <w:r w:rsidR="004C47A8" w:rsidRPr="004C47A8" w:rsidDel="00D90F75">
          <w:delText>1-11.</w:delText>
        </w:r>
      </w:del>
    </w:p>
    <w:p w14:paraId="6F9D8667" w14:textId="77777777"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Ed. G. Di Pillo and M. Roma). Springer, Boston, MA: 255-297</w:t>
      </w:r>
      <w:r w:rsidRPr="004C47A8">
        <w:t>.</w:t>
      </w:r>
    </w:p>
    <w:p w14:paraId="093A0319" w14:textId="77777777" w:rsidR="004C47A8" w:rsidRPr="00634251" w:rsidRDefault="004C47A8" w:rsidP="004C47A8">
      <w:pPr>
        <w:pStyle w:val="PRec-Refs"/>
      </w:pPr>
      <w:r w:rsidRPr="00634251">
        <w:rPr>
          <w:smallCaps/>
        </w:rPr>
        <w:t>Rodríguez, M. B., Gobbetti, E., Marto</w:t>
      </w:r>
      <w:r w:rsidR="00634251">
        <w:rPr>
          <w:smallCaps/>
        </w:rPr>
        <w:t xml:space="preserve">n, F., Pintus, R., Pintore, G. </w:t>
      </w:r>
      <w:r w:rsidR="00634251" w:rsidRPr="00634251">
        <w:t>and</w:t>
      </w:r>
      <w:r w:rsidR="00634251">
        <w:rPr>
          <w:smallCaps/>
        </w:rPr>
        <w:t xml:space="preserve"> Tinti,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11959C4B" w14:textId="77777777" w:rsidR="004C47A8" w:rsidRPr="00DB6EFF" w:rsidRDefault="004C47A8" w:rsidP="004C47A8">
      <w:pPr>
        <w:pStyle w:val="PRec-Refs"/>
      </w:pPr>
      <w:r w:rsidRPr="00634251">
        <w:rPr>
          <w:smallCaps/>
        </w:rPr>
        <w:t>Sánchez-García, E., Balaguer-Beser,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14:paraId="3399A44A" w14:textId="77777777" w:rsidR="004C47A8" w:rsidRPr="004C47A8" w:rsidRDefault="004C47A8" w:rsidP="00771EC9">
      <w:pPr>
        <w:pStyle w:val="PRec-Refs"/>
      </w:pPr>
      <w:r w:rsidRPr="00DB6EFF">
        <w:rPr>
          <w:smallCaps/>
        </w:rPr>
        <w:t>Sardeman</w:t>
      </w:r>
      <w:r w:rsidR="00111DCB" w:rsidRPr="00DB6EFF">
        <w:rPr>
          <w:smallCaps/>
        </w:rPr>
        <w:t xml:space="preserve">n, H., Eltner,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Int. Arch. Photogramm. Remote Sens. Spatial Inf. Sci</w:t>
      </w:r>
      <w:r w:rsidR="00111DCB" w:rsidRPr="00111DCB">
        <w:t>.</w:t>
      </w:r>
    </w:p>
    <w:p w14:paraId="284089D2" w14:textId="77777777" w:rsidR="004C47A8" w:rsidRPr="004C47A8" w:rsidRDefault="004C47A8" w:rsidP="004C47A8">
      <w:pPr>
        <w:pStyle w:val="PRec-Refs"/>
      </w:pPr>
      <w:r w:rsidRPr="00DB6EFF">
        <w:rPr>
          <w:smallCaps/>
        </w:rPr>
        <w:t>Sattler</w:t>
      </w:r>
      <w:r w:rsidR="00111DCB" w:rsidRPr="00DB6EFF">
        <w:rPr>
          <w:smallCaps/>
        </w:rPr>
        <w:t>, T., Leibe, B.</w:t>
      </w:r>
      <w:r w:rsidR="00111DCB" w:rsidRPr="00DB6EFF">
        <w:t xml:space="preserve"> and </w:t>
      </w:r>
      <w:r w:rsidR="00111DCB" w:rsidRPr="00DB6EFF">
        <w:rPr>
          <w:smallCaps/>
        </w:rPr>
        <w:t xml:space="preserve">Kobbelt,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4EF3F616" w14:textId="5E49C0A5" w:rsidR="004C47A8" w:rsidRPr="004C47A8" w:rsidDel="00D90F75" w:rsidRDefault="00111DCB" w:rsidP="004C47A8">
      <w:pPr>
        <w:pStyle w:val="PRec-Refs"/>
        <w:rPr>
          <w:del w:id="325" w:author=" " w:date="2018-05-25T14:18:00Z"/>
        </w:rPr>
      </w:pPr>
      <w:del w:id="326" w:author=" " w:date="2018-05-25T14:18:00Z">
        <w:r w:rsidRPr="00111DCB" w:rsidDel="00D90F75">
          <w:rPr>
            <w:smallCaps/>
          </w:rPr>
          <w:delText>Schwalbe, E.</w:delText>
        </w:r>
        <w:r w:rsidRPr="00111DCB" w:rsidDel="00D90F75">
          <w:delText xml:space="preserve"> and </w:delText>
        </w:r>
        <w:r w:rsidR="004C47A8" w:rsidRPr="00111DCB" w:rsidDel="00D90F75">
          <w:rPr>
            <w:smallCaps/>
          </w:rPr>
          <w:delText>Maas, H.-G.</w:delText>
        </w:r>
        <w:r w:rsidRPr="00111DCB" w:rsidDel="00D90F75">
          <w:delText>,</w:delText>
        </w:r>
        <w:r w:rsidDel="00D90F75">
          <w:delText xml:space="preserve"> 2017</w:delText>
        </w:r>
        <w:r w:rsidR="004C47A8" w:rsidRPr="00111DCB" w:rsidDel="00D90F75">
          <w:delText xml:space="preserve">. </w:delText>
        </w:r>
        <w:r w:rsidR="004C47A8" w:rsidRPr="004C47A8" w:rsidDel="00D90F75">
          <w:delText xml:space="preserve">The determination of high-resolution spatio-temporal glacier motion fields from time-lapse sequences. </w:delText>
        </w:r>
        <w:r w:rsidR="004C47A8" w:rsidRPr="00111DCB" w:rsidDel="00D90F75">
          <w:rPr>
            <w:i/>
          </w:rPr>
          <w:delText>Earth Surface Dynamics</w:delText>
        </w:r>
        <w:r w:rsidDel="00D90F75">
          <w:delText>, 5</w:delText>
        </w:r>
        <w:r w:rsidR="002A051E" w:rsidDel="00D90F75">
          <w:delText>(4)</w:delText>
        </w:r>
        <w:r w:rsidDel="00D90F75">
          <w:delText xml:space="preserve">: </w:delText>
        </w:r>
        <w:r w:rsidR="004C47A8" w:rsidRPr="004C47A8" w:rsidDel="00D90F75">
          <w:delText>861-879.</w:delText>
        </w:r>
      </w:del>
    </w:p>
    <w:p w14:paraId="003477B2" w14:textId="77777777" w:rsidR="004C47A8" w:rsidRPr="00DB6EFF" w:rsidRDefault="004C47A8" w:rsidP="004C47A8">
      <w:pPr>
        <w:pStyle w:val="PRec-Refs"/>
      </w:pPr>
      <w:r w:rsidRPr="00111DCB">
        <w:rPr>
          <w:smallCaps/>
        </w:rPr>
        <w:t>Sibbin</w:t>
      </w:r>
      <w:r w:rsidR="00111DCB" w:rsidRPr="00111DCB">
        <w:rPr>
          <w:smallCaps/>
        </w:rPr>
        <w:t>g, D., Sattler, T., Leibe, B.</w:t>
      </w:r>
      <w:r w:rsidR="00111DCB" w:rsidRPr="00111DCB">
        <w:t xml:space="preserve"> and</w:t>
      </w:r>
      <w:r w:rsidRPr="00111DCB">
        <w:t xml:space="preserve"> </w:t>
      </w:r>
      <w:r w:rsidRPr="00111DCB">
        <w:rPr>
          <w:smallCaps/>
        </w:rPr>
        <w:t>Kobbelt,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14:paraId="77E0A900" w14:textId="52D61D1D" w:rsidR="004C47A8" w:rsidRPr="00111DCB" w:rsidDel="00D90F75" w:rsidRDefault="00111DCB" w:rsidP="004C47A8">
      <w:pPr>
        <w:pStyle w:val="PRec-Refs"/>
        <w:rPr>
          <w:del w:id="327" w:author=" " w:date="2018-05-25T14:17:00Z"/>
          <w:lang w:val="de-DE"/>
        </w:rPr>
      </w:pPr>
      <w:del w:id="328" w:author=" " w:date="2018-05-25T14:17:00Z">
        <w:r w:rsidRPr="00111DCB" w:rsidDel="00D90F75">
          <w:rPr>
            <w:smallCaps/>
            <w:lang w:val="de-DE"/>
          </w:rPr>
          <w:delText>Siedschlag, S.,</w:delText>
        </w:r>
        <w:r w:rsidDel="00D90F75">
          <w:rPr>
            <w:smallCaps/>
            <w:lang w:val="de-DE"/>
          </w:rPr>
          <w:delText xml:space="preserve"> 2015</w:delText>
        </w:r>
        <w:r w:rsidR="004C47A8" w:rsidRPr="00111DCB" w:rsidDel="00D90F75">
          <w:rPr>
            <w:smallCaps/>
            <w:lang w:val="de-DE"/>
          </w:rPr>
          <w:delText>.</w:delText>
        </w:r>
        <w:r w:rsidR="004C47A8" w:rsidRPr="00111DCB" w:rsidDel="00D90F75">
          <w:rPr>
            <w:lang w:val="de-DE"/>
          </w:rPr>
          <w:delText xml:space="preserve"> Wasserständ</w:delText>
        </w:r>
        <w:r w:rsidR="004C47A8" w:rsidRPr="004C47A8" w:rsidDel="00D90F75">
          <w:rPr>
            <w:lang w:val="de-DE"/>
          </w:rPr>
          <w:delText xml:space="preserve">e und Durchflüsse - Messen, Speichern und Übertragen im digitalen Zeitalter. </w:delText>
        </w:r>
        <w:r w:rsidR="004C47A8" w:rsidRPr="00111DCB" w:rsidDel="00D90F75">
          <w:rPr>
            <w:i/>
            <w:lang w:val="de-DE"/>
          </w:rPr>
          <w:delText>Dresdner Wasserbauliche Mitteilungen</w:delText>
        </w:r>
        <w:r w:rsidR="004C47A8" w:rsidRPr="00111DCB" w:rsidDel="00D90F75">
          <w:rPr>
            <w:lang w:val="de-DE"/>
          </w:rPr>
          <w:delText xml:space="preserve">, 53. </w:delText>
        </w:r>
      </w:del>
    </w:p>
    <w:p w14:paraId="00C04DD5" w14:textId="77777777" w:rsidR="004C47A8" w:rsidRPr="004C47A8" w:rsidRDefault="000E681F" w:rsidP="004C47A8">
      <w:pPr>
        <w:pStyle w:val="PRec-Refs"/>
      </w:pPr>
      <w:r w:rsidRPr="000E681F">
        <w:rPr>
          <w:smallCaps/>
          <w:lang w:val="de-DE"/>
        </w:rPr>
        <w:t xml:space="preserve">Sweeney, C., Flynn, J., Nuernberger, B., Turk, M. </w:t>
      </w:r>
      <w:r w:rsidRPr="000E681F">
        <w:rPr>
          <w:lang w:val="de-DE"/>
        </w:rPr>
        <w:t xml:space="preserve">and </w:t>
      </w:r>
      <w:r w:rsidRPr="000E681F">
        <w:rPr>
          <w:smallCaps/>
          <w:lang w:val="de-DE"/>
        </w:rPr>
        <w:t>Hollerer, T.</w:t>
      </w:r>
      <w:r w:rsidRPr="000E681F">
        <w:rPr>
          <w:lang w:val="de-DE"/>
        </w:rPr>
        <w:t xml:space="preserve">, 2015. </w:t>
      </w:r>
      <w:r w:rsidR="004C47A8" w:rsidRPr="00DB6EFF">
        <w:t xml:space="preserve">Efficient Computation of Absolute Pose for Gravity-Aware Augmented Reality. </w:t>
      </w:r>
      <w:r w:rsidR="004C47A8" w:rsidRPr="00111DCB">
        <w:rPr>
          <w:i/>
        </w:rPr>
        <w:t>IEEE International Symposium on Mixed and Augmented Reality (ISMAR), 2015</w:t>
      </w:r>
      <w:r w:rsidR="00111DCB">
        <w:t>: 19-24</w:t>
      </w:r>
      <w:r w:rsidR="004C47A8" w:rsidRPr="004C47A8">
        <w:t>.</w:t>
      </w:r>
    </w:p>
    <w:p w14:paraId="6C76845F" w14:textId="77777777"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19C11FDC" w14:textId="20AC1CF6" w:rsidR="004C47A8" w:rsidRPr="004C47A8" w:rsidDel="00D90F75" w:rsidRDefault="004C47A8" w:rsidP="004C47A8">
      <w:pPr>
        <w:pStyle w:val="PRec-Refs"/>
        <w:rPr>
          <w:del w:id="329" w:author=" " w:date="2018-05-25T14:17:00Z"/>
        </w:rPr>
      </w:pPr>
      <w:del w:id="330" w:author=" " w:date="2018-05-25T14:17:00Z">
        <w:r w:rsidRPr="00111DCB" w:rsidDel="00D90F75">
          <w:rPr>
            <w:smallCaps/>
          </w:rPr>
          <w:delText>Trinks, I., Clegg, P., McCaffrey, K., Jones,</w:delText>
        </w:r>
        <w:r w:rsidR="00111DCB" w:rsidRPr="00111DCB" w:rsidDel="00D90F75">
          <w:rPr>
            <w:smallCaps/>
          </w:rPr>
          <w:delText xml:space="preserve"> R., Hobbs, R., Holdsworth, B., Holliman, N., Imber, J., Waggott, S. </w:delText>
        </w:r>
        <w:r w:rsidR="00111DCB" w:rsidRPr="00111DCB" w:rsidDel="00D90F75">
          <w:delText>and</w:delText>
        </w:r>
        <w:r w:rsidR="00111DCB" w:rsidRPr="00111DCB" w:rsidDel="00D90F75">
          <w:rPr>
            <w:smallCaps/>
          </w:rPr>
          <w:delText xml:space="preserve"> </w:delText>
        </w:r>
        <w:r w:rsidR="00111DCB" w:rsidDel="00D90F75">
          <w:rPr>
            <w:smallCaps/>
          </w:rPr>
          <w:delText>Wilson, R., 2005</w:delText>
        </w:r>
        <w:r w:rsidRPr="00111DCB" w:rsidDel="00D90F75">
          <w:rPr>
            <w:smallCaps/>
          </w:rPr>
          <w:delText>.</w:delText>
        </w:r>
        <w:r w:rsidRPr="004C47A8" w:rsidDel="00D90F75">
          <w:delText xml:space="preserve"> Mapping and analysing virtual outcrops. </w:delText>
        </w:r>
        <w:r w:rsidRPr="00111DCB" w:rsidDel="00D90F75">
          <w:rPr>
            <w:i/>
          </w:rPr>
          <w:delText>Visual Geosciences</w:delText>
        </w:r>
        <w:r w:rsidR="00111DCB" w:rsidDel="00D90F75">
          <w:delText>, 10</w:delText>
        </w:r>
        <w:r w:rsidR="002A051E" w:rsidDel="00D90F75">
          <w:delText>(1)</w:delText>
        </w:r>
        <w:r w:rsidR="00111DCB" w:rsidDel="00D90F75">
          <w:delText xml:space="preserve">: </w:delText>
        </w:r>
        <w:r w:rsidRPr="004C47A8" w:rsidDel="00D90F75">
          <w:delText>13-19.</w:delText>
        </w:r>
      </w:del>
    </w:p>
    <w:p w14:paraId="20EFF6CB" w14:textId="77777777"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30DB823E" w14:textId="77777777" w:rsidR="004C47A8" w:rsidRPr="004C47A8" w:rsidRDefault="004C47A8" w:rsidP="004C47A8">
      <w:pPr>
        <w:pStyle w:val="PRec-Refs"/>
      </w:pPr>
      <w:r w:rsidRPr="00111DCB">
        <w:rPr>
          <w:smallCaps/>
        </w:rPr>
        <w:t>Viseur, S., Roudaut, R</w:t>
      </w:r>
      <w:r w:rsidR="00111DCB">
        <w:rPr>
          <w:smallCaps/>
        </w:rPr>
        <w:t>., Bertozzi,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70205CB6" w14:textId="6B76313D" w:rsidR="004C47A8" w:rsidRPr="004C47A8" w:rsidDel="00D90F75" w:rsidRDefault="00111DCB" w:rsidP="004C47A8">
      <w:pPr>
        <w:pStyle w:val="PRec-Refs"/>
        <w:rPr>
          <w:del w:id="331" w:author=" " w:date="2018-05-25T14:16:00Z"/>
        </w:rPr>
      </w:pPr>
      <w:del w:id="332" w:author=" " w:date="2018-05-25T14:16:00Z">
        <w:r w:rsidDel="00D90F75">
          <w:rPr>
            <w:smallCaps/>
          </w:rPr>
          <w:delText xml:space="preserve">Watanabe, Y. </w:delText>
        </w:r>
        <w:r w:rsidDel="00D90F75">
          <w:delText>and</w:delText>
        </w:r>
        <w:r w:rsidDel="00D90F75">
          <w:rPr>
            <w:smallCaps/>
          </w:rPr>
          <w:delText xml:space="preserve"> Kawahara, Y., </w:delText>
        </w:r>
        <w:r w:rsidDel="00D90F75">
          <w:delText>2016</w:delText>
        </w:r>
        <w:r w:rsidR="004C47A8" w:rsidRPr="004C47A8" w:rsidDel="00D90F75">
          <w:delText xml:space="preserve">. UAV Photogrammetry for Monitoring Changes in River Topography and Vegetation. </w:delText>
        </w:r>
        <w:r w:rsidR="004C47A8" w:rsidRPr="00111DCB" w:rsidDel="00D90F75">
          <w:rPr>
            <w:i/>
          </w:rPr>
          <w:delText>Procedia Engineering</w:delText>
        </w:r>
        <w:r w:rsidDel="00D90F75">
          <w:delText xml:space="preserve">, 154: </w:delText>
        </w:r>
        <w:r w:rsidR="004C47A8" w:rsidRPr="004C47A8" w:rsidDel="00D90F75">
          <w:delText>317-325.</w:delText>
        </w:r>
      </w:del>
    </w:p>
    <w:p w14:paraId="2491AA4E" w14:textId="77777777" w:rsidR="004C47A8" w:rsidRPr="004C47A8" w:rsidRDefault="004C47A8" w:rsidP="004C47A8">
      <w:pPr>
        <w:pStyle w:val="PRec-Refs"/>
      </w:pPr>
      <w:r w:rsidRPr="00111DCB">
        <w:rPr>
          <w:smallCaps/>
        </w:rPr>
        <w:t>Westhead, R. K., Smith, M., Shelley, W.</w:t>
      </w:r>
      <w:r w:rsidR="00111DCB">
        <w:rPr>
          <w:smallCaps/>
        </w:rPr>
        <w:t xml:space="preserve"> A., Pedley,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033F334E" w14:textId="46B7D64F" w:rsidR="004C47A8" w:rsidRPr="004C47A8" w:rsidDel="00D90F75" w:rsidRDefault="00111DCB" w:rsidP="004C47A8">
      <w:pPr>
        <w:pStyle w:val="PRec-Refs"/>
        <w:rPr>
          <w:del w:id="333" w:author=" " w:date="2018-05-25T14:16:00Z"/>
        </w:rPr>
      </w:pPr>
      <w:del w:id="334" w:author=" " w:date="2018-05-25T14:16:00Z">
        <w:r w:rsidRPr="00111DCB" w:rsidDel="00D90F75">
          <w:rPr>
            <w:smallCaps/>
          </w:rPr>
          <w:delText xml:space="preserve">Wu, C., </w:delText>
        </w:r>
        <w:r w:rsidDel="00D90F75">
          <w:delText>2013</w:delText>
        </w:r>
        <w:r w:rsidR="004C47A8" w:rsidRPr="004C47A8" w:rsidDel="00D90F75">
          <w:delText xml:space="preserve">. Towards Linear-Time Incremental Structure from Motion. </w:delText>
        </w:r>
        <w:r w:rsidR="004C47A8" w:rsidRPr="00111DCB" w:rsidDel="00D90F75">
          <w:rPr>
            <w:i/>
          </w:rPr>
          <w:delText>2013 International Conference on 3D Vision - 3DV 2013</w:delText>
        </w:r>
        <w:r w:rsidR="002A051E" w:rsidDel="00D90F75">
          <w:delText>. Seattle, WA:</w:delText>
        </w:r>
        <w:r w:rsidDel="00D90F75">
          <w:delText xml:space="preserve"> 127-134</w:delText>
        </w:r>
        <w:r w:rsidR="004C47A8" w:rsidRPr="004C47A8" w:rsidDel="00D90F75">
          <w:delText>.</w:delText>
        </w:r>
      </w:del>
    </w:p>
    <w:p w14:paraId="2A9FD6F5" w14:textId="77777777" w:rsidR="004C47A8" w:rsidRPr="004C47A8" w:rsidRDefault="00111DCB" w:rsidP="004C47A8">
      <w:pPr>
        <w:pStyle w:val="PRec-Refs"/>
      </w:pPr>
      <w:r>
        <w:rPr>
          <w:smallCaps/>
        </w:rPr>
        <w:t xml:space="preserve">Zandbergen, P. A. </w:t>
      </w:r>
      <w:r>
        <w:t>and</w:t>
      </w:r>
      <w:r w:rsidR="004C47A8" w:rsidRPr="00111DCB">
        <w:rPr>
          <w:smallCaps/>
        </w:rPr>
        <w:t xml:space="preserve"> Barbeau,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51064182" w14:textId="7777777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780BF429" w14:textId="77777777" w:rsidR="00A202B4" w:rsidRPr="00013B05" w:rsidRDefault="00A202B4" w:rsidP="004C47A8">
      <w:pPr>
        <w:pStyle w:val="PRec-Refs"/>
      </w:pPr>
    </w:p>
    <w:p w14:paraId="7DA2C439" w14:textId="77777777" w:rsidR="00F1217A" w:rsidRPr="00DC5DA2" w:rsidRDefault="00241FF5" w:rsidP="00DC5DA2">
      <w:pPr>
        <w:pStyle w:val="PRec-MainText"/>
        <w:spacing w:before="360" w:after="120"/>
        <w:jc w:val="center"/>
        <w:rPr>
          <w:i/>
          <w:szCs w:val="16"/>
        </w:rPr>
      </w:pPr>
      <w:r w:rsidRPr="00DC5DA2">
        <w:rPr>
          <w:i/>
          <w:szCs w:val="16"/>
        </w:rPr>
        <w:t>Résumé</w:t>
      </w:r>
    </w:p>
    <w:p w14:paraId="684EBE4F" w14:textId="77777777" w:rsidR="00203D57" w:rsidRDefault="00241FF5" w:rsidP="00DC5DA2">
      <w:pPr>
        <w:pStyle w:val="PRec-MainText"/>
        <w:ind w:left="284"/>
        <w:rPr>
          <w:i/>
          <w:sz w:val="16"/>
          <w:szCs w:val="16"/>
        </w:rPr>
      </w:pPr>
      <w:r w:rsidRPr="00DC5DA2">
        <w:rPr>
          <w:i/>
          <w:sz w:val="16"/>
          <w:szCs w:val="16"/>
        </w:rPr>
        <w:t>L’histoire de l’appariement d’images remonte à plus de cinquante ans, lorsque les premières …</w:t>
      </w:r>
    </w:p>
    <w:p w14:paraId="2FE7C36D" w14:textId="77777777" w:rsidR="00DC5DA2" w:rsidRPr="00DC5DA2" w:rsidRDefault="00DC5DA2" w:rsidP="004A32E6">
      <w:pPr>
        <w:pStyle w:val="PRec-MainText"/>
        <w:jc w:val="center"/>
        <w:rPr>
          <w:i/>
          <w:sz w:val="16"/>
          <w:szCs w:val="16"/>
        </w:rPr>
      </w:pPr>
    </w:p>
    <w:p w14:paraId="6941078F" w14:textId="77777777"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7ECBE66A" w14:textId="77777777"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6F537F2B" w14:textId="77777777" w:rsidR="00DC5DA2" w:rsidRPr="00013B05" w:rsidRDefault="00DC5DA2" w:rsidP="004A32E6">
      <w:pPr>
        <w:pStyle w:val="PRec-MainText"/>
        <w:jc w:val="center"/>
        <w:rPr>
          <w:i/>
          <w:sz w:val="16"/>
          <w:szCs w:val="16"/>
          <w:lang w:val="de-DE"/>
        </w:rPr>
      </w:pPr>
    </w:p>
    <w:p w14:paraId="71428ED4"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216E3EBF"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1D69F63D" w14:textId="77777777" w:rsidR="00DC5DA2" w:rsidRPr="00263718" w:rsidRDefault="00DC5DA2" w:rsidP="004A32E6">
      <w:pPr>
        <w:pStyle w:val="PRec-MainText"/>
        <w:jc w:val="center"/>
        <w:rPr>
          <w:i/>
          <w:sz w:val="16"/>
          <w:szCs w:val="16"/>
          <w:lang w:val="nl-NL"/>
        </w:rPr>
      </w:pPr>
    </w:p>
    <w:p w14:paraId="05183544" w14:textId="77777777" w:rsidR="00F1217A" w:rsidRPr="00DC5DA2" w:rsidRDefault="00241FF5" w:rsidP="00DC5DA2">
      <w:pPr>
        <w:pStyle w:val="PRec-MainText"/>
        <w:spacing w:before="360" w:after="120"/>
        <w:ind w:firstLine="0"/>
        <w:jc w:val="center"/>
        <w:rPr>
          <w:szCs w:val="16"/>
          <w:lang w:val="nl-NL"/>
        </w:rPr>
      </w:pPr>
      <w:r w:rsidRPr="00DC5DA2">
        <w:rPr>
          <w:szCs w:val="16"/>
        </w:rPr>
        <w:t>摘要</w:t>
      </w:r>
    </w:p>
    <w:p w14:paraId="0CC02089"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w:t>
      </w:r>
      <w:bookmarkStart w:id="335" w:name="_GoBack"/>
      <w:bookmarkEnd w:id="335"/>
      <w:r w:rsidRPr="00DC5DA2">
        <w:rPr>
          <w:rFonts w:ascii="SimSun" w:hAnsi="SimSun"/>
          <w:sz w:val="16"/>
          <w:szCs w:val="16"/>
        </w:rPr>
        <w:t>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50"/>
      <w:headerReference w:type="default" r:id="rId51"/>
      <w:footerReference w:type="even" r:id="rId52"/>
      <w:footerReference w:type="default" r:id="rId53"/>
      <w:footerReference w:type="first" r:id="rId54"/>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Greenich Viper" w:date="2018-05-24T23:13:00Z" w:initials="GV">
    <w:p w14:paraId="1722F72D" w14:textId="77777777" w:rsidR="00D90F75" w:rsidRPr="004D457C" w:rsidRDefault="00D90F75">
      <w:pPr>
        <w:pStyle w:val="Kommentartext"/>
        <w:rPr>
          <w:lang w:val="de-DE"/>
        </w:rPr>
      </w:pPr>
      <w:r>
        <w:rPr>
          <w:rStyle w:val="Kommentarzeichen"/>
        </w:rPr>
        <w:annotationRef/>
      </w:r>
      <w:r w:rsidRPr="004D457C">
        <w:rPr>
          <w:lang w:val="de-DE"/>
        </w:rPr>
        <w:t>kleine Anmerkung weil das schon häufiger kam:</w:t>
      </w:r>
    </w:p>
    <w:p w14:paraId="337148B3" w14:textId="77777777" w:rsidR="00D90F75" w:rsidRPr="00D00224" w:rsidRDefault="00D90F75">
      <w:pPr>
        <w:pStyle w:val="Kommentartext"/>
      </w:pPr>
      <w:r w:rsidRPr="00D00224">
        <w:t>„respecting“ is nur für den Fall einer person: „Simon is respecting John“</w:t>
      </w:r>
    </w:p>
    <w:p w14:paraId="1BFEBC38" w14:textId="77777777" w:rsidR="00D90F75" w:rsidRPr="00D00224" w:rsidRDefault="00D90F75">
      <w:pPr>
        <w:pStyle w:val="Kommentartext"/>
      </w:pPr>
    </w:p>
    <w:p w14:paraId="168764DF" w14:textId="77777777" w:rsidR="00D90F75" w:rsidRPr="004D457C" w:rsidRDefault="00D90F75">
      <w:pPr>
        <w:pStyle w:val="Kommentartext"/>
        <w:rPr>
          <w:lang w:val="de-DE"/>
        </w:rPr>
      </w:pPr>
      <w:r>
        <w:rPr>
          <w:lang w:val="de-DE"/>
        </w:rPr>
        <w:t>wenn du „respect“ im Kontext des „im Zusammenhang mit/von“ und Sachen oder Ideen benutzt, dann nutzt man „in respect to“.</w:t>
      </w:r>
    </w:p>
  </w:comment>
  <w:comment w:id="1" w:author="ms699852" w:date="2018-05-25T09:06:00Z" w:initials="m">
    <w:p w14:paraId="63357F26" w14:textId="77777777" w:rsidR="00D90F75" w:rsidRPr="00D90F75" w:rsidRDefault="00D90F75">
      <w:pPr>
        <w:pStyle w:val="Kommentartext"/>
      </w:pPr>
      <w:r>
        <w:rPr>
          <w:rStyle w:val="Kommentarzeichen"/>
        </w:rPr>
        <w:annotationRef/>
      </w:r>
      <w:r w:rsidRPr="00D90F75">
        <w:t xml:space="preserve">Ah ok, gut danke </w:t>
      </w:r>
      <w:r>
        <w:rPr>
          <w:rFonts w:ascii="Segoe UI Emoji" w:eastAsia="Segoe UI Emoji" w:hAnsi="Segoe UI Emoji" w:cs="Segoe UI Emoji"/>
        </w:rPr>
        <w:t>😊</w:t>
      </w:r>
    </w:p>
  </w:comment>
  <w:comment w:id="44" w:author="ms699852" w:date="2018-05-25T09:44:00Z" w:initials="m">
    <w:p w14:paraId="165BC13B" w14:textId="77777777" w:rsidR="00D90F75" w:rsidRDefault="00D90F75">
      <w:pPr>
        <w:pStyle w:val="Kommentartext"/>
      </w:pPr>
      <w:r>
        <w:rPr>
          <w:rStyle w:val="Kommentarzeichen"/>
        </w:rPr>
        <w:annotationRef/>
      </w:r>
      <w:r>
        <w:t xml:space="preserve">That was my fault. I want to write “feature point” but missed the “point”. Totally agree with you. </w:t>
      </w:r>
    </w:p>
  </w:comment>
  <w:comment w:id="49" w:author="Greenich Viper" w:date="2018-05-24T23:31:00Z" w:initials="GV">
    <w:p w14:paraId="5910A18A" w14:textId="77777777" w:rsidR="00D90F75" w:rsidRDefault="00D90F75">
      <w:pPr>
        <w:pStyle w:val="Kommentartext"/>
      </w:pPr>
      <w:r>
        <w:rPr>
          <w:rStyle w:val="Kommentarzeichen"/>
        </w:rPr>
        <w:annotationRef/>
      </w:r>
      <w:r>
        <w:t>was/is more a not to myself to dive into that. I think a first good bet on the halo concept would be “GPU Gems 2”. I’ll find it ;-)</w:t>
      </w:r>
    </w:p>
    <w:p w14:paraId="6E12124E" w14:textId="77777777" w:rsidR="00D90F75" w:rsidRDefault="00D90F75">
      <w:pPr>
        <w:pStyle w:val="Kommentartext"/>
      </w:pPr>
    </w:p>
    <w:p w14:paraId="46553F1C" w14:textId="77777777" w:rsidR="00D90F75" w:rsidRDefault="00D90F75">
      <w:pPr>
        <w:pStyle w:val="Kommentartext"/>
      </w:pPr>
      <w:r>
        <w:t>Your adaptation to the data is new, but the challenge of view-frustum data clipping is quite a major one in graphics and the “halo” term is not just some fancy idea from me, but the term was used in comparable context before.</w:t>
      </w:r>
    </w:p>
    <w:p w14:paraId="4F62E9EA" w14:textId="77777777" w:rsidR="00D90F75" w:rsidRDefault="00D90F75">
      <w:pPr>
        <w:pStyle w:val="Kommentartext"/>
      </w:pPr>
    </w:p>
    <w:p w14:paraId="20B4A08F" w14:textId="77777777" w:rsidR="00D90F75" w:rsidRDefault="00D90F75">
      <w:pPr>
        <w:pStyle w:val="Kommentartext"/>
      </w:pPr>
      <w:r>
        <w:t>So, it’s still new, but I can give a reference if the term might otherwise “alienate” the audience</w:t>
      </w:r>
    </w:p>
  </w:comment>
  <w:comment w:id="50" w:author="ms699852" w:date="2018-05-25T09:08:00Z" w:initials="m">
    <w:p w14:paraId="4C804CAA" w14:textId="77777777" w:rsidR="00D90F75" w:rsidRDefault="00D90F75">
      <w:pPr>
        <w:pStyle w:val="Kommentartext"/>
      </w:pPr>
      <w:r>
        <w:rPr>
          <w:rStyle w:val="Kommentarzeichen"/>
        </w:rPr>
        <w:annotationRef/>
      </w:r>
      <w:r>
        <w:t xml:space="preserve">Of course, we can bring a reference here! It was just my personal problem to get the right reference (because I haven´t used any one for this topic). So, if you have a special reference in your mind please feel free to add if you can find! </w:t>
      </w:r>
      <w:r>
        <w:rPr>
          <w:rFonts w:ascii="Segoe UI Emoji" w:eastAsia="Segoe UI Emoji" w:hAnsi="Segoe UI Emoji" w:cs="Segoe UI Emoji"/>
        </w:rPr>
        <w:t>😊</w:t>
      </w:r>
    </w:p>
  </w:comment>
  <w:comment w:id="55" w:author="Greenich Viper" w:date="2018-05-24T23:57:00Z" w:initials="GV">
    <w:p w14:paraId="7109F0DE" w14:textId="77777777" w:rsidR="00D90F75" w:rsidRDefault="00D90F75">
      <w:pPr>
        <w:pStyle w:val="Kommentartext"/>
      </w:pPr>
      <w:r>
        <w:rPr>
          <w:rStyle w:val="Kommentarzeichen"/>
        </w:rPr>
        <w:annotationRef/>
      </w:r>
      <w:r>
        <w:t>agreed – looks better. And reads much better now too!</w:t>
      </w:r>
    </w:p>
  </w:comment>
  <w:comment w:id="56" w:author="ms699852" w:date="2018-05-25T09:11:00Z" w:initials="m">
    <w:p w14:paraId="256A700F" w14:textId="77777777" w:rsidR="00D90F75" w:rsidRDefault="00D90F75">
      <w:pPr>
        <w:pStyle w:val="Kommentartext"/>
      </w:pPr>
      <w:r>
        <w:rPr>
          <w:rStyle w:val="Kommentarzeichen"/>
        </w:rPr>
        <w:annotationRef/>
      </w:r>
      <w:r>
        <w:t xml:space="preserve">So cool that you agree, thanks </w:t>
      </w:r>
      <w:r>
        <w:rPr>
          <w:rFonts w:ascii="Segoe UI Emoji" w:eastAsia="Segoe UI Emoji" w:hAnsi="Segoe UI Emoji" w:cs="Segoe UI Emoji"/>
        </w:rPr>
        <w:t>😊</w:t>
      </w:r>
    </w:p>
  </w:comment>
  <w:comment w:id="58" w:author="Greenich Viper" w:date="2018-05-24T23:39:00Z" w:initials="GV">
    <w:p w14:paraId="7F59A937" w14:textId="77777777" w:rsidR="00D90F75" w:rsidRDefault="00D90F75">
      <w:pPr>
        <w:pStyle w:val="Kommentartext"/>
      </w:pPr>
      <w:r>
        <w:rPr>
          <w:rStyle w:val="Kommentarzeichen"/>
        </w:rPr>
        <w:annotationRef/>
      </w:r>
      <w:r>
        <w:t>well, somehow NOW I’m missing the part that point clouds utilise a different mechanism ...</w:t>
      </w:r>
    </w:p>
  </w:comment>
  <w:comment w:id="62" w:author="Greenich Viper" w:date="2018-05-24T23:42:00Z" w:initials="GV">
    <w:p w14:paraId="2DBDA4E8" w14:textId="77777777" w:rsidR="00D90F75" w:rsidRDefault="00D90F75">
      <w:pPr>
        <w:pStyle w:val="Kommentartext"/>
      </w:pPr>
      <w:r>
        <w:rPr>
          <w:rStyle w:val="Kommentarzeichen"/>
        </w:rPr>
        <w:annotationRef/>
      </w:r>
      <w:r>
        <w:t>sorry, just didn’t like the parentheses – makes the grammar of the sentence weird. Your call to decide.</w:t>
      </w:r>
    </w:p>
  </w:comment>
  <w:comment w:id="63" w:author="ms699852" w:date="2018-05-25T09:12:00Z" w:initials="m">
    <w:p w14:paraId="5F6C30EB" w14:textId="77777777" w:rsidR="00D90F75" w:rsidRDefault="00D90F75">
      <w:pPr>
        <w:pStyle w:val="Kommentartext"/>
      </w:pPr>
      <w:r>
        <w:rPr>
          <w:rStyle w:val="Kommentarzeichen"/>
        </w:rPr>
        <w:annotationRef/>
      </w:r>
      <w:r>
        <w:t xml:space="preserve">Totally agree, I was just a bit confused about the term image-to-image registration used when talking about 2D-3D registration when I try to change my role from an author to a reader. </w:t>
      </w:r>
    </w:p>
    <w:p w14:paraId="549DA300" w14:textId="77777777" w:rsidR="00D90F75" w:rsidRDefault="00D90F75">
      <w:pPr>
        <w:pStyle w:val="Kommentartext"/>
      </w:pPr>
    </w:p>
    <w:p w14:paraId="3E832BF7" w14:textId="77777777" w:rsidR="00D90F75" w:rsidRDefault="00D90F75">
      <w:pPr>
        <w:pStyle w:val="Kommentartext"/>
      </w:pPr>
      <w:r>
        <w:t xml:space="preserve">But with your i.e. addition it is perfect! </w:t>
      </w:r>
      <w:r>
        <w:rPr>
          <w:rFonts w:ascii="Segoe UI Emoji" w:eastAsia="Segoe UI Emoji" w:hAnsi="Segoe UI Emoji" w:cs="Segoe UI Emoji"/>
        </w:rPr>
        <w:t>😊</w:t>
      </w:r>
    </w:p>
  </w:comment>
  <w:comment w:id="64" w:author="Greenich Viper" w:date="2018-05-24T23:59:00Z" w:initials="GV">
    <w:p w14:paraId="493A6AF6" w14:textId="77777777" w:rsidR="00D90F75" w:rsidRDefault="00D90F75">
      <w:pPr>
        <w:pStyle w:val="Kommentartext"/>
      </w:pPr>
      <w:r>
        <w:rPr>
          <w:rStyle w:val="Kommentarzeichen"/>
        </w:rPr>
        <w:annotationRef/>
      </w:r>
      <w:r>
        <w:t>Ahhh – now I know where you’re getting. This is quite some twisted thought though: so, you say the rendered point set are ALL features and you expand this features (not your nice point set) in 3D.</w:t>
      </w:r>
    </w:p>
    <w:p w14:paraId="61263D1A" w14:textId="77777777" w:rsidR="00D90F75" w:rsidRDefault="00D90F75">
      <w:pPr>
        <w:pStyle w:val="Kommentartext"/>
      </w:pPr>
    </w:p>
    <w:p w14:paraId="1302F134" w14:textId="77777777" w:rsidR="00D90F75" w:rsidRDefault="00D90F75">
      <w:pPr>
        <w:pStyle w:val="Kommentartext"/>
      </w:pPr>
      <w:r>
        <w:t>I had quite a hard job to understand that. Cause: the 2D features we find in images are (not all the) shape vertices. You do render the point set and compute the whole depth map for your base data – but your 3D features points, you only acquire for the correlated 2D features (i.e./these are the SALIENT points). Do you follow me ? Or maybe You disagree ? That’s just my viewpoint.</w:t>
      </w:r>
    </w:p>
  </w:comment>
  <w:comment w:id="65" w:author="ms699852" w:date="2018-05-25T09:32:00Z" w:initials="m">
    <w:p w14:paraId="72EC1ACC" w14:textId="77777777" w:rsidR="00D90F75" w:rsidRDefault="00D90F75">
      <w:pPr>
        <w:pStyle w:val="Kommentartext"/>
      </w:pPr>
      <w:r>
        <w:rPr>
          <w:rStyle w:val="Kommentarzeichen"/>
        </w:rPr>
        <w:annotationRef/>
      </w:r>
      <w:r>
        <w:t xml:space="preserve">Well I see… I was not thinking in that way as you did but of course we have to consider this. </w:t>
      </w:r>
    </w:p>
  </w:comment>
  <w:comment w:id="98" w:author="Greenich Viper" w:date="2018-05-24T23:53:00Z" w:initials="GV">
    <w:p w14:paraId="66CD0C2D" w14:textId="77777777" w:rsidR="00D90F75" w:rsidRDefault="00D90F75">
      <w:pPr>
        <w:pStyle w:val="Kommentartext"/>
      </w:pPr>
      <w:r>
        <w:rPr>
          <w:rStyle w:val="Kommentarzeichen"/>
        </w:rPr>
        <w:annotationRef/>
      </w:r>
      <w:r>
        <w:t>that’s just a buzz-word.</w:t>
      </w:r>
    </w:p>
    <w:p w14:paraId="63591527" w14:textId="77777777" w:rsidR="00D90F75" w:rsidRDefault="00D90F75">
      <w:pPr>
        <w:pStyle w:val="Kommentartext"/>
      </w:pPr>
    </w:p>
    <w:p w14:paraId="6B8D6E34" w14:textId="77777777" w:rsidR="00D90F75" w:rsidRPr="00D90F75" w:rsidRDefault="00D90F75">
      <w:pPr>
        <w:pStyle w:val="Kommentartext"/>
        <w:rPr>
          <w:lang w:val="de-DE"/>
        </w:rPr>
      </w:pPr>
      <w:r w:rsidRPr="00AB4ED2">
        <w:rPr>
          <w:lang w:val="de-DE"/>
        </w:rPr>
        <w:t xml:space="preserve">Kurzum: Du hast es nicht nötig in diese “verbale Trickkiste” </w:t>
      </w:r>
      <w:r>
        <w:rPr>
          <w:lang w:val="de-DE"/>
        </w:rPr>
        <w:t xml:space="preserve">zu greifen. </w:t>
      </w:r>
      <w:r w:rsidRPr="00D90F75">
        <w:rPr>
          <w:lang w:val="de-DE"/>
        </w:rPr>
        <w:t>„image renderings“ ist in diesem Fall vollkommen ausreichend ;-)</w:t>
      </w:r>
    </w:p>
  </w:comment>
  <w:comment w:id="99" w:author="ms699852" w:date="2018-05-25T09:20:00Z" w:initials="m">
    <w:p w14:paraId="2BC9B674" w14:textId="77777777" w:rsidR="00D90F75" w:rsidRPr="00D90F75" w:rsidRDefault="00D90F75">
      <w:pPr>
        <w:pStyle w:val="Kommentartext"/>
        <w:rPr>
          <w:lang w:val="de-DE"/>
        </w:rPr>
      </w:pPr>
      <w:r>
        <w:rPr>
          <w:rStyle w:val="Kommentarzeichen"/>
        </w:rPr>
        <w:annotationRef/>
      </w:r>
      <w:r>
        <w:rPr>
          <w:rFonts w:ascii="Segoe UI Emoji" w:eastAsia="Segoe UI Emoji" w:hAnsi="Segoe UI Emoji" w:cs="Segoe UI Emoji"/>
        </w:rPr>
        <w:t>😊</w:t>
      </w:r>
      <w:r w:rsidRPr="00D90F75">
        <w:rPr>
          <w:rFonts w:ascii="Segoe UI Emoji" w:eastAsia="Segoe UI Emoji" w:hAnsi="Segoe UI Emoji" w:cs="Segoe UI Emoji"/>
          <w:lang w:val="de-DE"/>
        </w:rPr>
        <w:t xml:space="preserve"> ok</w:t>
      </w:r>
    </w:p>
  </w:comment>
  <w:comment w:id="101" w:author="ms699852" w:date="2018-05-25T10:01:00Z" w:initials="m">
    <w:p w14:paraId="746959D4" w14:textId="77777777" w:rsidR="00D90F75" w:rsidRPr="00E40435" w:rsidRDefault="00D90F75">
      <w:pPr>
        <w:pStyle w:val="Kommentartext"/>
        <w:rPr>
          <w:lang w:val="de-DE"/>
        </w:rPr>
      </w:pPr>
      <w:r>
        <w:rPr>
          <w:rStyle w:val="Kommentarzeichen"/>
        </w:rPr>
        <w:annotationRef/>
      </w:r>
      <w:r w:rsidRPr="00E40435">
        <w:rPr>
          <w:lang w:val="de-DE"/>
        </w:rPr>
        <w:t>Der satz ist so schö</w:t>
      </w:r>
      <w:r>
        <w:rPr>
          <w:lang w:val="de-DE"/>
        </w:rPr>
        <w:t xml:space="preserve">n, hier drück ich mich um den passiv drum herum… so fällts bestimmt nicht auf </w:t>
      </w:r>
      <w:r w:rsidRPr="00E40435">
        <w:rPr>
          <w:rFonts w:ascii="Segoe UI Emoji" w:eastAsia="Segoe UI Emoji" w:hAnsi="Segoe UI Emoji" w:cs="Segoe UI Emoji"/>
          <w:lang w:val="de-DE"/>
        </w:rPr>
        <w:t>😉</w:t>
      </w:r>
    </w:p>
  </w:comment>
  <w:comment w:id="167" w:author="ms699852" w:date="2018-05-25T13:39:00Z" w:initials="m">
    <w:p w14:paraId="644D09EF" w14:textId="50742B84" w:rsidR="00D90F75" w:rsidRDefault="00D90F75">
      <w:pPr>
        <w:pStyle w:val="Kommentartext"/>
      </w:pPr>
      <w:r>
        <w:rPr>
          <w:rStyle w:val="Kommentarzeichen"/>
        </w:rPr>
        <w:annotationRef/>
      </w:r>
      <w:r>
        <w:t xml:space="preserve">The structure should follow the paper outline… hopefully I solved this </w:t>
      </w:r>
      <w:r>
        <w:rPr>
          <w:rFonts w:ascii="Segoe UI Emoji" w:eastAsia="Segoe UI Emoji" w:hAnsi="Segoe UI Emoji" w:cs="Segoe UI Emoji"/>
        </w:rPr>
        <w:t xml:space="preserve">😊 </w:t>
      </w:r>
      <w:r>
        <w:t xml:space="preserve"> </w:t>
      </w:r>
    </w:p>
  </w:comment>
  <w:comment w:id="168" w:author="ms699852" w:date="2018-05-24T21:38:00Z" w:initials="m">
    <w:p w14:paraId="08A8041E" w14:textId="77777777" w:rsidR="00D90F75" w:rsidRDefault="00D90F75">
      <w:pPr>
        <w:pStyle w:val="Kommentartext"/>
      </w:pPr>
      <w:r>
        <w:rPr>
          <w:rStyle w:val="Kommentarzeichen"/>
        </w:rPr>
        <w:annotationRef/>
      </w:r>
      <w:r>
        <w:t>Must be still done (@MK)</w:t>
      </w:r>
    </w:p>
  </w:comment>
  <w:comment w:id="173" w:author="ms699852" w:date="2018-05-25T13:22:00Z" w:initials="m">
    <w:p w14:paraId="0E1EF44B" w14:textId="29722565" w:rsidR="00D90F75" w:rsidRDefault="00D90F75">
      <w:pPr>
        <w:pStyle w:val="Kommentartext"/>
      </w:pPr>
      <w:r>
        <w:rPr>
          <w:rStyle w:val="Kommentarzeichen"/>
        </w:rPr>
        <w:annotationRef/>
      </w:r>
      <w:r>
        <w:t>I would imply 3D rendering in the whole topic of 3D data treatment</w:t>
      </w:r>
    </w:p>
  </w:comment>
  <w:comment w:id="207" w:author="ms699852" w:date="2018-05-25T13:24:00Z" w:initials="m">
    <w:p w14:paraId="1EAC96A5" w14:textId="1DECBA84" w:rsidR="00D90F75" w:rsidRDefault="00D90F75">
      <w:pPr>
        <w:pStyle w:val="Kommentartext"/>
      </w:pPr>
      <w:r>
        <w:rPr>
          <w:rStyle w:val="Kommentarzeichen"/>
        </w:rPr>
        <w:annotationRef/>
      </w:r>
      <w:r>
        <w:t xml:space="preserve">In case of OWL, there is no user interaction for the registration part </w:t>
      </w:r>
      <w:r>
        <w:rPr>
          <w:rFonts w:ascii="Segoe UI Emoji" w:eastAsia="Segoe UI Emoji" w:hAnsi="Segoe UI Emoji" w:cs="Segoe UI Emoji"/>
        </w:rPr>
        <w:t xml:space="preserve">😊 </w:t>
      </w:r>
    </w:p>
  </w:comment>
  <w:comment w:id="232" w:author="ms699852" w:date="2018-05-25T12:12:00Z" w:initials="m">
    <w:p w14:paraId="29105B6E" w14:textId="11A0451B" w:rsidR="00D90F75" w:rsidRDefault="00D90F75">
      <w:pPr>
        <w:pStyle w:val="Kommentartext"/>
      </w:pPr>
      <w:r>
        <w:rPr>
          <w:rStyle w:val="Kommentarzeichen"/>
        </w:rPr>
        <w:annotationRef/>
      </w:r>
      <w:r>
        <w:t>I think, less references inside the conclusion would be nice. The sentence was very hard to read due to all these interruptions</w:t>
      </w:r>
    </w:p>
  </w:comment>
  <w:comment w:id="170" w:author="Greenich Viper" w:date="2018-05-25T00:07:00Z" w:initials="GV">
    <w:p w14:paraId="452912E1" w14:textId="77777777" w:rsidR="00D90F75" w:rsidRDefault="00D90F75">
      <w:pPr>
        <w:pStyle w:val="Kommentartext"/>
      </w:pPr>
      <w:r>
        <w:rPr>
          <w:rStyle w:val="Kommentarzeichen"/>
        </w:rPr>
        <w:annotationRef/>
      </w:r>
      <w:r>
        <w:t>wow – your changes again improved the overall paper. Very happy, and you did brilliant work here! I like the paper (okay, I don’t like the passive – but that’s more a quarrel with the PHOR community, not with the paper itself). :D</w:t>
      </w:r>
    </w:p>
    <w:p w14:paraId="53C61090" w14:textId="77777777" w:rsidR="00D90F75" w:rsidRDefault="00D90F75">
      <w:pPr>
        <w:pStyle w:val="Kommentartext"/>
      </w:pPr>
    </w:p>
    <w:p w14:paraId="70764172" w14:textId="77777777" w:rsidR="00D90F75" w:rsidRDefault="00D90F75">
      <w:pPr>
        <w:pStyle w:val="Kommentartext"/>
      </w:pPr>
      <w:r>
        <w:t>We’re closing in on it – and I think also a paper that the “old-honored” traditional readership will appreciate.</w:t>
      </w:r>
    </w:p>
  </w:comment>
  <w:comment w:id="171" w:author="ms699852" w:date="2018-05-25T12:05:00Z" w:initials="m">
    <w:p w14:paraId="7BC85B73" w14:textId="18DF6A95" w:rsidR="00D90F75" w:rsidRDefault="00D90F75">
      <w:pPr>
        <w:pStyle w:val="Kommentartext"/>
      </w:pPr>
      <w:r>
        <w:rPr>
          <w:rStyle w:val="Kommentarzeichen"/>
        </w:rPr>
        <w:annotationRef/>
      </w:r>
      <w:r>
        <w:t xml:space="preserve">Oh wow… thanks so much! *blushed* </w:t>
      </w:r>
    </w:p>
  </w:comment>
  <w:comment w:id="263" w:author="ms699852" w:date="2018-05-25T10:05:00Z" w:initials="m">
    <w:p w14:paraId="03B9AA27" w14:textId="77777777" w:rsidR="00D90F75" w:rsidRDefault="00D90F75">
      <w:pPr>
        <w:pStyle w:val="Kommentartext"/>
      </w:pPr>
      <w:r>
        <w:rPr>
          <w:rStyle w:val="Kommentarzeichen"/>
        </w:rPr>
        <w:annotationRef/>
      </w:r>
      <w:r>
        <w:t xml:space="preserve">@ MK When Danilo have time for some proof reading, acknowledge him! </w:t>
      </w:r>
    </w:p>
  </w:comment>
  <w:comment w:id="271" w:author="ms699852" w:date="2018-05-25T12:33:00Z" w:initials="m">
    <w:p w14:paraId="38092613" w14:textId="50B54E57" w:rsidR="00D90F75" w:rsidRDefault="00D90F75">
      <w:pPr>
        <w:pStyle w:val="Kommentartext"/>
      </w:pPr>
      <w:r>
        <w:rPr>
          <w:rStyle w:val="Kommentarzeichen"/>
        </w:rPr>
        <w:annotationRef/>
      </w:r>
      <w:r>
        <w:t>@MK check References as a final final step (because of some shortenings)…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8764DF" w15:done="0"/>
  <w15:commentEx w15:paraId="63357F26" w15:paraIdParent="168764DF" w15:done="0"/>
  <w15:commentEx w15:paraId="165BC13B" w15:done="0"/>
  <w15:commentEx w15:paraId="20B4A08F" w15:done="0"/>
  <w15:commentEx w15:paraId="4C804CAA" w15:paraIdParent="20B4A08F" w15:done="0"/>
  <w15:commentEx w15:paraId="7109F0DE" w15:done="0"/>
  <w15:commentEx w15:paraId="256A700F" w15:paraIdParent="7109F0DE" w15:done="0"/>
  <w15:commentEx w15:paraId="7F59A937" w15:done="0"/>
  <w15:commentEx w15:paraId="2DBDA4E8" w15:done="0"/>
  <w15:commentEx w15:paraId="3E832BF7" w15:paraIdParent="2DBDA4E8" w15:done="0"/>
  <w15:commentEx w15:paraId="1302F134" w15:done="0"/>
  <w15:commentEx w15:paraId="72EC1ACC" w15:paraIdParent="1302F134" w15:done="0"/>
  <w15:commentEx w15:paraId="6B8D6E34" w15:done="0"/>
  <w15:commentEx w15:paraId="2BC9B674" w15:paraIdParent="6B8D6E34" w15:done="0"/>
  <w15:commentEx w15:paraId="746959D4" w15:done="0"/>
  <w15:commentEx w15:paraId="644D09EF" w15:done="0"/>
  <w15:commentEx w15:paraId="08A8041E" w15:done="0"/>
  <w15:commentEx w15:paraId="0E1EF44B" w15:done="0"/>
  <w15:commentEx w15:paraId="1EAC96A5" w15:done="0"/>
  <w15:commentEx w15:paraId="29105B6E" w15:done="0"/>
  <w15:commentEx w15:paraId="70764172" w15:done="0"/>
  <w15:commentEx w15:paraId="7BC85B73" w15:paraIdParent="70764172" w15:done="0"/>
  <w15:commentEx w15:paraId="03B9AA27" w15:done="0"/>
  <w15:commentEx w15:paraId="380926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357F26" w16cid:durableId="1EB2509A"/>
  <w16cid:commentId w16cid:paraId="165BC13B" w16cid:durableId="1EB2596F"/>
  <w16cid:commentId w16cid:paraId="20B4A08F" w16cid:durableId="1EB24F7E"/>
  <w16cid:commentId w16cid:paraId="4C804CAA" w16cid:durableId="1EB25121"/>
  <w16cid:commentId w16cid:paraId="7109F0DE" w16cid:durableId="1EB24F82"/>
  <w16cid:commentId w16cid:paraId="256A700F" w16cid:durableId="1EB251C3"/>
  <w16cid:commentId w16cid:paraId="7F59A937" w16cid:durableId="1EB24F83"/>
  <w16cid:commentId w16cid:paraId="2DBDA4E8" w16cid:durableId="1EB24F84"/>
  <w16cid:commentId w16cid:paraId="3E832BF7" w16cid:durableId="1EB251EF"/>
  <w16cid:commentId w16cid:paraId="1302F134" w16cid:durableId="1EB24F85"/>
  <w16cid:commentId w16cid:paraId="72EC1ACC" w16cid:durableId="1EB256CB"/>
  <w16cid:commentId w16cid:paraId="746959D4" w16cid:durableId="1EB25D6C"/>
  <w16cid:commentId w16cid:paraId="644D09EF" w16cid:durableId="1EB29086"/>
  <w16cid:commentId w16cid:paraId="08A8041E" w16cid:durableId="1EB24F89"/>
  <w16cid:commentId w16cid:paraId="0E1EF44B" w16cid:durableId="1EB28C8E"/>
  <w16cid:commentId w16cid:paraId="1EAC96A5" w16cid:durableId="1EB28D13"/>
  <w16cid:commentId w16cid:paraId="29105B6E" w16cid:durableId="1EB27C11"/>
  <w16cid:commentId w16cid:paraId="70764172" w16cid:durableId="1EB24F8C"/>
  <w16cid:commentId w16cid:paraId="7BC85B73" w16cid:durableId="1EB27A7B"/>
  <w16cid:commentId w16cid:paraId="03B9AA27" w16cid:durableId="1EB25E62"/>
  <w16cid:commentId w16cid:paraId="38092613" w16cid:durableId="1EB281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301AEF" w14:textId="77777777" w:rsidR="00B41BE3" w:rsidRDefault="00B41BE3">
      <w:r>
        <w:separator/>
      </w:r>
    </w:p>
  </w:endnote>
  <w:endnote w:type="continuationSeparator" w:id="0">
    <w:p w14:paraId="2B523921" w14:textId="77777777" w:rsidR="00B41BE3" w:rsidRDefault="00B41B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47B71" w14:textId="77777777" w:rsidR="00D90F75" w:rsidRDefault="00D90F75">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7EAC4" w14:textId="77777777" w:rsidR="00D90F75" w:rsidRDefault="00D90F75">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B04D7" w14:textId="77777777" w:rsidR="00D90F75" w:rsidRDefault="00D90F75">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417BC4" w14:textId="77777777" w:rsidR="00B41BE3" w:rsidRDefault="00B41BE3">
      <w:r>
        <w:separator/>
      </w:r>
    </w:p>
  </w:footnote>
  <w:footnote w:type="continuationSeparator" w:id="0">
    <w:p w14:paraId="3E7BE90D" w14:textId="77777777" w:rsidR="00B41BE3" w:rsidRDefault="00B41BE3">
      <w:r>
        <w:continuationSeparator/>
      </w:r>
    </w:p>
  </w:footnote>
  <w:footnote w:id="1">
    <w:p w14:paraId="0A882680" w14:textId="77777777" w:rsidR="00D90F75" w:rsidRPr="00A85D37" w:rsidRDefault="00D90F75"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14:paraId="2439B992" w14:textId="77777777" w:rsidR="00D90F75" w:rsidRPr="00CE4A8B" w:rsidRDefault="00D90F75"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 w:id="3">
    <w:p w14:paraId="5590CAF0" w14:textId="77777777" w:rsidR="00D90F75" w:rsidRPr="0034504A" w:rsidRDefault="00D90F75">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2EC63C2B" w14:textId="77777777" w:rsidR="00D90F75" w:rsidRPr="0015350D" w:rsidRDefault="00D90F75">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05FF1571" w14:textId="77777777" w:rsidR="00D90F75" w:rsidRPr="0015350D" w:rsidRDefault="00D90F75">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25E63F08" w14:textId="77777777" w:rsidR="00D90F75" w:rsidRPr="0015350D" w:rsidRDefault="00D90F75">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0D0CEB7A" w14:textId="77777777" w:rsidR="00D90F75" w:rsidRPr="00A85D37" w:rsidRDefault="00D90F75">
      <w:pPr>
        <w:pStyle w:val="Funotentext"/>
      </w:pPr>
      <w:r w:rsidRPr="00A85D37">
        <w:rPr>
          <w:rStyle w:val="Funotenzeichen"/>
          <w:sz w:val="16"/>
        </w:rPr>
        <w:footnoteRef/>
      </w:r>
      <w:r w:rsidRPr="00A85D37">
        <w:rPr>
          <w:sz w:val="16"/>
        </w:rPr>
        <w:t xml:space="preserv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7AE45" w14:textId="77777777" w:rsidR="00D90F75" w:rsidRPr="00130270" w:rsidRDefault="00D90F75"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ACE5E" w14:textId="77777777" w:rsidR="00D90F75" w:rsidRDefault="00D90F75"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B19FF"/>
    <w:rsid w:val="00002A5B"/>
    <w:rsid w:val="0000387C"/>
    <w:rsid w:val="000130C0"/>
    <w:rsid w:val="00013B05"/>
    <w:rsid w:val="000147E6"/>
    <w:rsid w:val="00015E93"/>
    <w:rsid w:val="00021D47"/>
    <w:rsid w:val="00022163"/>
    <w:rsid w:val="0003753C"/>
    <w:rsid w:val="0003784F"/>
    <w:rsid w:val="00044250"/>
    <w:rsid w:val="00054515"/>
    <w:rsid w:val="0005580C"/>
    <w:rsid w:val="00062496"/>
    <w:rsid w:val="00062F78"/>
    <w:rsid w:val="0006648C"/>
    <w:rsid w:val="00070EB7"/>
    <w:rsid w:val="000737A9"/>
    <w:rsid w:val="00077C3E"/>
    <w:rsid w:val="00080067"/>
    <w:rsid w:val="00094CAC"/>
    <w:rsid w:val="000A5C53"/>
    <w:rsid w:val="000A7D0B"/>
    <w:rsid w:val="000B1042"/>
    <w:rsid w:val="000B12F9"/>
    <w:rsid w:val="000C42D5"/>
    <w:rsid w:val="000C4BCF"/>
    <w:rsid w:val="000D002A"/>
    <w:rsid w:val="000D7AF2"/>
    <w:rsid w:val="000E0B56"/>
    <w:rsid w:val="000E574C"/>
    <w:rsid w:val="000E681F"/>
    <w:rsid w:val="00100495"/>
    <w:rsid w:val="001035FD"/>
    <w:rsid w:val="00106811"/>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5A74"/>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A7AC8"/>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57D2B"/>
    <w:rsid w:val="00362C84"/>
    <w:rsid w:val="00365118"/>
    <w:rsid w:val="003746F9"/>
    <w:rsid w:val="00375EA3"/>
    <w:rsid w:val="0037617F"/>
    <w:rsid w:val="00387EF6"/>
    <w:rsid w:val="003A1137"/>
    <w:rsid w:val="003A4B6F"/>
    <w:rsid w:val="003C1396"/>
    <w:rsid w:val="003C30C6"/>
    <w:rsid w:val="003C34B5"/>
    <w:rsid w:val="003C3F28"/>
    <w:rsid w:val="003C7F96"/>
    <w:rsid w:val="003D4743"/>
    <w:rsid w:val="00400996"/>
    <w:rsid w:val="0041736F"/>
    <w:rsid w:val="00423F74"/>
    <w:rsid w:val="00437EC9"/>
    <w:rsid w:val="00450679"/>
    <w:rsid w:val="00450A39"/>
    <w:rsid w:val="00452861"/>
    <w:rsid w:val="0047705D"/>
    <w:rsid w:val="00477EC3"/>
    <w:rsid w:val="00480A31"/>
    <w:rsid w:val="00490C85"/>
    <w:rsid w:val="00496494"/>
    <w:rsid w:val="004A1C41"/>
    <w:rsid w:val="004A32E6"/>
    <w:rsid w:val="004A5D10"/>
    <w:rsid w:val="004A7DAC"/>
    <w:rsid w:val="004B1454"/>
    <w:rsid w:val="004B1B4D"/>
    <w:rsid w:val="004B7507"/>
    <w:rsid w:val="004C0830"/>
    <w:rsid w:val="004C0B7D"/>
    <w:rsid w:val="004C1EE6"/>
    <w:rsid w:val="004C32E7"/>
    <w:rsid w:val="004C4058"/>
    <w:rsid w:val="004C47A8"/>
    <w:rsid w:val="004C6772"/>
    <w:rsid w:val="004D457C"/>
    <w:rsid w:val="004D7DC8"/>
    <w:rsid w:val="004E5D24"/>
    <w:rsid w:val="004E7946"/>
    <w:rsid w:val="005006C5"/>
    <w:rsid w:val="00503E41"/>
    <w:rsid w:val="0051798B"/>
    <w:rsid w:val="00517AA2"/>
    <w:rsid w:val="005250C9"/>
    <w:rsid w:val="00525EFD"/>
    <w:rsid w:val="0052734B"/>
    <w:rsid w:val="00527765"/>
    <w:rsid w:val="00541A5E"/>
    <w:rsid w:val="00541C6D"/>
    <w:rsid w:val="00542172"/>
    <w:rsid w:val="00545E5A"/>
    <w:rsid w:val="0055042B"/>
    <w:rsid w:val="00566A3E"/>
    <w:rsid w:val="00574C69"/>
    <w:rsid w:val="005865CB"/>
    <w:rsid w:val="00594504"/>
    <w:rsid w:val="005A3489"/>
    <w:rsid w:val="005A62AE"/>
    <w:rsid w:val="005B3AFC"/>
    <w:rsid w:val="005B716D"/>
    <w:rsid w:val="005C6DB3"/>
    <w:rsid w:val="005D18CB"/>
    <w:rsid w:val="005E39D0"/>
    <w:rsid w:val="005F3046"/>
    <w:rsid w:val="005F36E8"/>
    <w:rsid w:val="005F3C02"/>
    <w:rsid w:val="005F667B"/>
    <w:rsid w:val="00602221"/>
    <w:rsid w:val="00605FFF"/>
    <w:rsid w:val="006060A2"/>
    <w:rsid w:val="0061758F"/>
    <w:rsid w:val="006203F0"/>
    <w:rsid w:val="006300DD"/>
    <w:rsid w:val="00630905"/>
    <w:rsid w:val="00631FF4"/>
    <w:rsid w:val="00634251"/>
    <w:rsid w:val="00636C17"/>
    <w:rsid w:val="00643959"/>
    <w:rsid w:val="00645697"/>
    <w:rsid w:val="006559D4"/>
    <w:rsid w:val="00656023"/>
    <w:rsid w:val="00664B20"/>
    <w:rsid w:val="00677A65"/>
    <w:rsid w:val="00682A4D"/>
    <w:rsid w:val="00683E69"/>
    <w:rsid w:val="00686AC6"/>
    <w:rsid w:val="00687068"/>
    <w:rsid w:val="006A384C"/>
    <w:rsid w:val="006A743D"/>
    <w:rsid w:val="006B1C7D"/>
    <w:rsid w:val="006C39BE"/>
    <w:rsid w:val="006C44F6"/>
    <w:rsid w:val="006D384F"/>
    <w:rsid w:val="006D524E"/>
    <w:rsid w:val="006D64C7"/>
    <w:rsid w:val="006E0AE7"/>
    <w:rsid w:val="006E5111"/>
    <w:rsid w:val="006E5846"/>
    <w:rsid w:val="006F1468"/>
    <w:rsid w:val="006F282A"/>
    <w:rsid w:val="00705CD1"/>
    <w:rsid w:val="00710C0D"/>
    <w:rsid w:val="007123C3"/>
    <w:rsid w:val="00720CCB"/>
    <w:rsid w:val="00723AE6"/>
    <w:rsid w:val="007351AE"/>
    <w:rsid w:val="00740870"/>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4EB7"/>
    <w:rsid w:val="007A6222"/>
    <w:rsid w:val="007A6EC2"/>
    <w:rsid w:val="007B1876"/>
    <w:rsid w:val="007D0A58"/>
    <w:rsid w:val="007D5E39"/>
    <w:rsid w:val="007D69CC"/>
    <w:rsid w:val="007E038C"/>
    <w:rsid w:val="007E3EFC"/>
    <w:rsid w:val="007E4598"/>
    <w:rsid w:val="007E5F53"/>
    <w:rsid w:val="007E7C6B"/>
    <w:rsid w:val="007F0C44"/>
    <w:rsid w:val="00821DA3"/>
    <w:rsid w:val="0083342F"/>
    <w:rsid w:val="008372F0"/>
    <w:rsid w:val="00843845"/>
    <w:rsid w:val="00847584"/>
    <w:rsid w:val="008508D7"/>
    <w:rsid w:val="00852178"/>
    <w:rsid w:val="0085304C"/>
    <w:rsid w:val="008546A4"/>
    <w:rsid w:val="00857596"/>
    <w:rsid w:val="0086701B"/>
    <w:rsid w:val="00871D0E"/>
    <w:rsid w:val="00875355"/>
    <w:rsid w:val="00876713"/>
    <w:rsid w:val="00880819"/>
    <w:rsid w:val="008873F5"/>
    <w:rsid w:val="0089289F"/>
    <w:rsid w:val="008955A3"/>
    <w:rsid w:val="00896273"/>
    <w:rsid w:val="008A1832"/>
    <w:rsid w:val="008A4640"/>
    <w:rsid w:val="008A6083"/>
    <w:rsid w:val="008B65C5"/>
    <w:rsid w:val="008B7415"/>
    <w:rsid w:val="008C3933"/>
    <w:rsid w:val="008C3EA0"/>
    <w:rsid w:val="008C5BEE"/>
    <w:rsid w:val="008D3AD9"/>
    <w:rsid w:val="008D44F0"/>
    <w:rsid w:val="008D515D"/>
    <w:rsid w:val="008D5480"/>
    <w:rsid w:val="008D7CCF"/>
    <w:rsid w:val="008D7DEA"/>
    <w:rsid w:val="008E0EB5"/>
    <w:rsid w:val="008E218A"/>
    <w:rsid w:val="008F3499"/>
    <w:rsid w:val="009028C8"/>
    <w:rsid w:val="00912D71"/>
    <w:rsid w:val="00923BA1"/>
    <w:rsid w:val="00931F84"/>
    <w:rsid w:val="00935D4F"/>
    <w:rsid w:val="009407B5"/>
    <w:rsid w:val="00941191"/>
    <w:rsid w:val="00944C7D"/>
    <w:rsid w:val="00950AD1"/>
    <w:rsid w:val="009525BC"/>
    <w:rsid w:val="00963B6B"/>
    <w:rsid w:val="009745B3"/>
    <w:rsid w:val="00975ABA"/>
    <w:rsid w:val="00984126"/>
    <w:rsid w:val="0098414F"/>
    <w:rsid w:val="009971CE"/>
    <w:rsid w:val="009A20A3"/>
    <w:rsid w:val="009B3644"/>
    <w:rsid w:val="009D6322"/>
    <w:rsid w:val="009E0F1A"/>
    <w:rsid w:val="009E2601"/>
    <w:rsid w:val="009E552A"/>
    <w:rsid w:val="009E6695"/>
    <w:rsid w:val="009F745A"/>
    <w:rsid w:val="00A05590"/>
    <w:rsid w:val="00A07825"/>
    <w:rsid w:val="00A13904"/>
    <w:rsid w:val="00A202B4"/>
    <w:rsid w:val="00A21D56"/>
    <w:rsid w:val="00A22696"/>
    <w:rsid w:val="00A25676"/>
    <w:rsid w:val="00A26373"/>
    <w:rsid w:val="00A309D7"/>
    <w:rsid w:val="00A40C77"/>
    <w:rsid w:val="00A40C82"/>
    <w:rsid w:val="00A438F9"/>
    <w:rsid w:val="00A45FD9"/>
    <w:rsid w:val="00A475A8"/>
    <w:rsid w:val="00A50A17"/>
    <w:rsid w:val="00A54125"/>
    <w:rsid w:val="00A552D7"/>
    <w:rsid w:val="00A61857"/>
    <w:rsid w:val="00A64438"/>
    <w:rsid w:val="00A74A27"/>
    <w:rsid w:val="00A77CD3"/>
    <w:rsid w:val="00A85D37"/>
    <w:rsid w:val="00A925CB"/>
    <w:rsid w:val="00A97BBA"/>
    <w:rsid w:val="00AA159D"/>
    <w:rsid w:val="00AA3948"/>
    <w:rsid w:val="00AA5066"/>
    <w:rsid w:val="00AB1056"/>
    <w:rsid w:val="00AB19FF"/>
    <w:rsid w:val="00AB2F36"/>
    <w:rsid w:val="00AB410F"/>
    <w:rsid w:val="00AB4ED2"/>
    <w:rsid w:val="00AC076D"/>
    <w:rsid w:val="00AC3EA4"/>
    <w:rsid w:val="00AC549D"/>
    <w:rsid w:val="00AC65B5"/>
    <w:rsid w:val="00AD0F01"/>
    <w:rsid w:val="00AE319E"/>
    <w:rsid w:val="00AE36D8"/>
    <w:rsid w:val="00AF13CF"/>
    <w:rsid w:val="00B03A8A"/>
    <w:rsid w:val="00B03DE1"/>
    <w:rsid w:val="00B05BA9"/>
    <w:rsid w:val="00B0665C"/>
    <w:rsid w:val="00B06EE2"/>
    <w:rsid w:val="00B12C32"/>
    <w:rsid w:val="00B17119"/>
    <w:rsid w:val="00B24384"/>
    <w:rsid w:val="00B255B2"/>
    <w:rsid w:val="00B301E5"/>
    <w:rsid w:val="00B319EE"/>
    <w:rsid w:val="00B413B6"/>
    <w:rsid w:val="00B41BE3"/>
    <w:rsid w:val="00B4372A"/>
    <w:rsid w:val="00B46533"/>
    <w:rsid w:val="00B50D95"/>
    <w:rsid w:val="00B51A67"/>
    <w:rsid w:val="00B54609"/>
    <w:rsid w:val="00B55D11"/>
    <w:rsid w:val="00B60D81"/>
    <w:rsid w:val="00B63B68"/>
    <w:rsid w:val="00B64B11"/>
    <w:rsid w:val="00B8076B"/>
    <w:rsid w:val="00BA37E0"/>
    <w:rsid w:val="00BA3ED8"/>
    <w:rsid w:val="00BA4053"/>
    <w:rsid w:val="00BB2325"/>
    <w:rsid w:val="00BB25DE"/>
    <w:rsid w:val="00BC1513"/>
    <w:rsid w:val="00BC326D"/>
    <w:rsid w:val="00BD4F4F"/>
    <w:rsid w:val="00BE464E"/>
    <w:rsid w:val="00BF2BDD"/>
    <w:rsid w:val="00C013FD"/>
    <w:rsid w:val="00C03DDE"/>
    <w:rsid w:val="00C127F3"/>
    <w:rsid w:val="00C12DBC"/>
    <w:rsid w:val="00C15227"/>
    <w:rsid w:val="00C26607"/>
    <w:rsid w:val="00C32FD4"/>
    <w:rsid w:val="00C377DB"/>
    <w:rsid w:val="00C40018"/>
    <w:rsid w:val="00C4726F"/>
    <w:rsid w:val="00C475F1"/>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B6362"/>
    <w:rsid w:val="00CC4B2C"/>
    <w:rsid w:val="00CC5F52"/>
    <w:rsid w:val="00CD265A"/>
    <w:rsid w:val="00CD2B51"/>
    <w:rsid w:val="00CD3049"/>
    <w:rsid w:val="00CE1DEF"/>
    <w:rsid w:val="00CE21D4"/>
    <w:rsid w:val="00CE4A8B"/>
    <w:rsid w:val="00CE59A5"/>
    <w:rsid w:val="00CF12CD"/>
    <w:rsid w:val="00CF6F9A"/>
    <w:rsid w:val="00D00224"/>
    <w:rsid w:val="00D04F20"/>
    <w:rsid w:val="00D0760D"/>
    <w:rsid w:val="00D157DA"/>
    <w:rsid w:val="00D16906"/>
    <w:rsid w:val="00D30397"/>
    <w:rsid w:val="00D343E6"/>
    <w:rsid w:val="00D349F3"/>
    <w:rsid w:val="00D414E9"/>
    <w:rsid w:val="00D471B3"/>
    <w:rsid w:val="00D6007E"/>
    <w:rsid w:val="00D6380C"/>
    <w:rsid w:val="00D82E3E"/>
    <w:rsid w:val="00D86F78"/>
    <w:rsid w:val="00D90F75"/>
    <w:rsid w:val="00D91F72"/>
    <w:rsid w:val="00DA190E"/>
    <w:rsid w:val="00DB01A4"/>
    <w:rsid w:val="00DB13F1"/>
    <w:rsid w:val="00DB2A87"/>
    <w:rsid w:val="00DB6EFF"/>
    <w:rsid w:val="00DC4D81"/>
    <w:rsid w:val="00DC5DA2"/>
    <w:rsid w:val="00DC65D4"/>
    <w:rsid w:val="00DC6BB1"/>
    <w:rsid w:val="00DD656E"/>
    <w:rsid w:val="00DE2A68"/>
    <w:rsid w:val="00DE2B11"/>
    <w:rsid w:val="00DF00E8"/>
    <w:rsid w:val="00DF1810"/>
    <w:rsid w:val="00DF7AD6"/>
    <w:rsid w:val="00E02E30"/>
    <w:rsid w:val="00E06953"/>
    <w:rsid w:val="00E10DF3"/>
    <w:rsid w:val="00E121FC"/>
    <w:rsid w:val="00E12739"/>
    <w:rsid w:val="00E13029"/>
    <w:rsid w:val="00E159D0"/>
    <w:rsid w:val="00E2121F"/>
    <w:rsid w:val="00E21FB0"/>
    <w:rsid w:val="00E31534"/>
    <w:rsid w:val="00E3461B"/>
    <w:rsid w:val="00E40435"/>
    <w:rsid w:val="00E406DF"/>
    <w:rsid w:val="00E45B01"/>
    <w:rsid w:val="00E45DB3"/>
    <w:rsid w:val="00E47713"/>
    <w:rsid w:val="00E50F72"/>
    <w:rsid w:val="00E53ADD"/>
    <w:rsid w:val="00E677B8"/>
    <w:rsid w:val="00E70336"/>
    <w:rsid w:val="00E739DA"/>
    <w:rsid w:val="00E76B28"/>
    <w:rsid w:val="00E7729B"/>
    <w:rsid w:val="00E821AE"/>
    <w:rsid w:val="00E87DF5"/>
    <w:rsid w:val="00E90371"/>
    <w:rsid w:val="00E94029"/>
    <w:rsid w:val="00E96DE8"/>
    <w:rsid w:val="00EA0E86"/>
    <w:rsid w:val="00EA2EF9"/>
    <w:rsid w:val="00EA640D"/>
    <w:rsid w:val="00EB2572"/>
    <w:rsid w:val="00EB4FCC"/>
    <w:rsid w:val="00EB59A5"/>
    <w:rsid w:val="00EB76D2"/>
    <w:rsid w:val="00EC5DA7"/>
    <w:rsid w:val="00ED0199"/>
    <w:rsid w:val="00ED0FFB"/>
    <w:rsid w:val="00ED3F70"/>
    <w:rsid w:val="00EE7318"/>
    <w:rsid w:val="00EE74BB"/>
    <w:rsid w:val="00EE7586"/>
    <w:rsid w:val="00EF2689"/>
    <w:rsid w:val="00EF2D14"/>
    <w:rsid w:val="00EF56DF"/>
    <w:rsid w:val="00F03DF4"/>
    <w:rsid w:val="00F0659C"/>
    <w:rsid w:val="00F100F9"/>
    <w:rsid w:val="00F105D2"/>
    <w:rsid w:val="00F1217A"/>
    <w:rsid w:val="00F13222"/>
    <w:rsid w:val="00F1334E"/>
    <w:rsid w:val="00F22743"/>
    <w:rsid w:val="00F23A30"/>
    <w:rsid w:val="00F25182"/>
    <w:rsid w:val="00F25A90"/>
    <w:rsid w:val="00F31537"/>
    <w:rsid w:val="00F31FF1"/>
    <w:rsid w:val="00F322E7"/>
    <w:rsid w:val="00F34413"/>
    <w:rsid w:val="00F3715D"/>
    <w:rsid w:val="00F37847"/>
    <w:rsid w:val="00F70C9D"/>
    <w:rsid w:val="00F729AF"/>
    <w:rsid w:val="00F736CB"/>
    <w:rsid w:val="00F830A5"/>
    <w:rsid w:val="00F87E1B"/>
    <w:rsid w:val="00F96255"/>
    <w:rsid w:val="00FA0E1F"/>
    <w:rsid w:val="00FA30B9"/>
    <w:rsid w:val="00FA473B"/>
    <w:rsid w:val="00FB45C8"/>
    <w:rsid w:val="00FB7D8B"/>
    <w:rsid w:val="00FC59C2"/>
    <w:rsid w:val="00FD165D"/>
    <w:rsid w:val="00FD701C"/>
    <w:rsid w:val="00FE58F4"/>
    <w:rsid w:val="00FF5479"/>
    <w:rsid w:val="00FF5A0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ru v:ext="edit" colors="#777,#b2b2b2"/>
    </o:shapedefaults>
    <o:shapelayout v:ext="edit">
      <o:idmap v:ext="edit" data="1"/>
      <o:rules v:ext="edit">
        <o:r id="V:Rule1" type="connector" idref="#AutoShape 2"/>
      </o:rules>
    </o:shapelayout>
  </w:shapeDefaults>
  <w:doNotEmbedSmartTags/>
  <w:decimalSymbol w:val=","/>
  <w:listSeparator w:val=";"/>
  <w14:docId w14:val="11E89731"/>
  <w15:docId w15:val="{56ECE1B2-4182-443C-9C44-433AAD925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chart" Target="charts/chart14.xml"/><Relationship Id="rId21" Type="http://schemas.openxmlformats.org/officeDocument/2006/relationships/image" Target="media/image9.png"/><Relationship Id="rId34" Type="http://schemas.openxmlformats.org/officeDocument/2006/relationships/chart" Target="charts/chart9.xml"/><Relationship Id="rId42" Type="http://schemas.openxmlformats.org/officeDocument/2006/relationships/chart" Target="charts/chart17.xml"/><Relationship Id="rId47" Type="http://schemas.openxmlformats.org/officeDocument/2006/relationships/chart" Target="charts/chart20.xml"/><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hart" Target="charts/chart4.xml"/><Relationship Id="rId11" Type="http://schemas.microsoft.com/office/2011/relationships/commentsExtended" Target="commentsExtended.xml"/><Relationship Id="rId24" Type="http://schemas.openxmlformats.org/officeDocument/2006/relationships/chart" Target="charts/chart1.xml"/><Relationship Id="rId32" Type="http://schemas.openxmlformats.org/officeDocument/2006/relationships/chart" Target="charts/chart7.xml"/><Relationship Id="rId37" Type="http://schemas.openxmlformats.org/officeDocument/2006/relationships/chart" Target="charts/chart12.xml"/><Relationship Id="rId40" Type="http://schemas.openxmlformats.org/officeDocument/2006/relationships/chart" Target="charts/chart15.xml"/><Relationship Id="rId45" Type="http://schemas.openxmlformats.org/officeDocument/2006/relationships/image" Target="media/image14.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chart" Target="charts/chart10.xml"/><Relationship Id="rId43" Type="http://schemas.openxmlformats.org/officeDocument/2006/relationships/chart" Target="charts/chart18.xml"/><Relationship Id="rId48" Type="http://schemas.openxmlformats.org/officeDocument/2006/relationships/image" Target="media/image16.png"/><Relationship Id="rId56" Type="http://schemas.microsoft.com/office/2011/relationships/people" Target="people.xml"/><Relationship Id="rId8" Type="http://schemas.openxmlformats.org/officeDocument/2006/relationships/hyperlink" Target="mailto:remondino@fbk.eu" TargetMode="External"/><Relationship Id="rId51" Type="http://schemas.openxmlformats.org/officeDocument/2006/relationships/header" Target="header2.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chart" Target="charts/chart8.xml"/><Relationship Id="rId38" Type="http://schemas.openxmlformats.org/officeDocument/2006/relationships/chart" Target="charts/chart13.xml"/><Relationship Id="rId46" Type="http://schemas.openxmlformats.org/officeDocument/2006/relationships/image" Target="media/image15.png"/><Relationship Id="rId20" Type="http://schemas.openxmlformats.org/officeDocument/2006/relationships/image" Target="media/image8.png"/><Relationship Id="rId41" Type="http://schemas.openxmlformats.org/officeDocument/2006/relationships/chart" Target="charts/chart16.xm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chart" Target="charts/chart3.xml"/><Relationship Id="rId36" Type="http://schemas.openxmlformats.org/officeDocument/2006/relationships/chart" Target="charts/chart11.xml"/><Relationship Id="rId49" Type="http://schemas.openxmlformats.org/officeDocument/2006/relationships/image" Target="media/image17.png"/><Relationship Id="rId57"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chart" Target="charts/chart6.xml"/><Relationship Id="rId44" Type="http://schemas.openxmlformats.org/officeDocument/2006/relationships/chart" Target="charts/chart19.xml"/><Relationship Id="rId5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7"/>
          <c:w val="0.89019685039370255"/>
          <c:h val="0.54329249759889386"/>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21.403508771929769</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62.931034482758534</c:v>
                </c:pt>
                <c:pt idx="9">
                  <c:v>99.137931034482506</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08489088"/>
        <c:axId val="208534144"/>
      </c:lineChart>
      <c:catAx>
        <c:axId val="208489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8534144"/>
        <c:crosses val="autoZero"/>
        <c:auto val="1"/>
        <c:lblAlgn val="ctr"/>
        <c:lblOffset val="100"/>
        <c:noMultiLvlLbl val="0"/>
      </c:catAx>
      <c:valAx>
        <c:axId val="208534144"/>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8489088"/>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19"/>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1.3502027062185982</c:v>
                </c:pt>
                <c:pt idx="2">
                  <c:v>1.3508279962186123</c:v>
                </c:pt>
                <c:pt idx="3">
                  <c:v>1.3519454762185887</c:v>
                </c:pt>
                <c:pt idx="4">
                  <c:v>1.3528841172356039</c:v>
                </c:pt>
                <c:pt idx="5">
                  <c:v>1.3561547062186321</c:v>
                </c:pt>
                <c:pt idx="6">
                  <c:v>1.3565843562185762</c:v>
                </c:pt>
                <c:pt idx="7">
                  <c:v>1.3571892036933519</c:v>
                </c:pt>
                <c:pt idx="8">
                  <c:v>1.356160674968709</c:v>
                </c:pt>
                <c:pt idx="9">
                  <c:v>1.3543529862185339</c:v>
                </c:pt>
                <c:pt idx="10">
                  <c:v>1.3534975962185321</c:v>
                </c:pt>
                <c:pt idx="11">
                  <c:v>1.3497279062185621</c:v>
                </c:pt>
                <c:pt idx="12">
                  <c:v>1.3452335471277337</c:v>
                </c:pt>
                <c:pt idx="13">
                  <c:v>1.47581533121857</c:v>
                </c:pt>
                <c:pt idx="14">
                  <c:v>1.8524323262186351</c:v>
                </c:pt>
                <c:pt idx="15">
                  <c:v>2.0102841362186568</c:v>
                </c:pt>
                <c:pt idx="16">
                  <c:v>1.3056039962186077</c:v>
                </c:pt>
                <c:pt idx="17">
                  <c:v>0.33477251621855053</c:v>
                </c:pt>
                <c:pt idx="18">
                  <c:v>-0.15675871725083823</c:v>
                </c:pt>
                <c:pt idx="19">
                  <c:v>-0.21046569529671899</c:v>
                </c:pt>
                <c:pt idx="20">
                  <c:v>-0.35074067198648667</c:v>
                </c:pt>
                <c:pt idx="21">
                  <c:v>-0.33995702378149484</c:v>
                </c:pt>
                <c:pt idx="22">
                  <c:v>-0.42920208378137681</c:v>
                </c:pt>
                <c:pt idx="23">
                  <c:v>-1.2170990337813938</c:v>
                </c:pt>
                <c:pt idx="24">
                  <c:v>-2.0135312237814329</c:v>
                </c:pt>
                <c:pt idx="25">
                  <c:v>-2.4614865137814093</c:v>
                </c:pt>
                <c:pt idx="26">
                  <c:v>-2.4096473821652848</c:v>
                </c:pt>
                <c:pt idx="27">
                  <c:v>-2.081326623781365</c:v>
                </c:pt>
                <c:pt idx="28">
                  <c:v>-1.4398858294957386</c:v>
                </c:pt>
                <c:pt idx="29">
                  <c:v>5.2318989562185578</c:v>
                </c:pt>
                <c:pt idx="30">
                  <c:v>5.3301789107639763</c:v>
                </c:pt>
                <c:pt idx="31">
                  <c:v>5.1471730962185065</c:v>
                </c:pt>
                <c:pt idx="32">
                  <c:v>4.6923682362184742</c:v>
                </c:pt>
                <c:pt idx="33">
                  <c:v>4.1165137662184206</c:v>
                </c:pt>
                <c:pt idx="34">
                  <c:v>3.8613915262186254</c:v>
                </c:pt>
                <c:pt idx="35">
                  <c:v>3.697774578169819</c:v>
                </c:pt>
                <c:pt idx="36">
                  <c:v>3.1528294562185786</c:v>
                </c:pt>
                <c:pt idx="37">
                  <c:v>3.6709186362186577</c:v>
                </c:pt>
                <c:pt idx="38">
                  <c:v>4.605269786218626</c:v>
                </c:pt>
                <c:pt idx="39">
                  <c:v>4.7886007725450099</c:v>
                </c:pt>
                <c:pt idx="40">
                  <c:v>4.580271926218586</c:v>
                </c:pt>
                <c:pt idx="41">
                  <c:v>4.4361265150421332</c:v>
                </c:pt>
                <c:pt idx="42">
                  <c:v>4.7616430444538649</c:v>
                </c:pt>
                <c:pt idx="43">
                  <c:v>4.532847116218619</c:v>
                </c:pt>
                <c:pt idx="44">
                  <c:v>3.1548764262184927</c:v>
                </c:pt>
                <c:pt idx="45">
                  <c:v>1.3110741462185445</c:v>
                </c:pt>
                <c:pt idx="46">
                  <c:v>3.7236366218593366E-2</c:v>
                </c:pt>
                <c:pt idx="47">
                  <c:v>-2.5769267637813771</c:v>
                </c:pt>
                <c:pt idx="48">
                  <c:v>-4.251309973781372</c:v>
                </c:pt>
                <c:pt idx="49">
                  <c:v>-5.4013852437815473</c:v>
                </c:pt>
                <c:pt idx="50">
                  <c:v>-6.4178406490445781</c:v>
                </c:pt>
                <c:pt idx="51">
                  <c:v>-8.9030496062814048</c:v>
                </c:pt>
                <c:pt idx="52">
                  <c:v>-8.8232104537814422</c:v>
                </c:pt>
                <c:pt idx="53">
                  <c:v>-8.6462996062815449</c:v>
                </c:pt>
                <c:pt idx="54">
                  <c:v>-8.3266388037815062</c:v>
                </c:pt>
                <c:pt idx="55">
                  <c:v>-8.0371783837813489</c:v>
                </c:pt>
                <c:pt idx="56">
                  <c:v>-7.7252919136445914</c:v>
                </c:pt>
                <c:pt idx="57">
                  <c:v>-4.8262584983268937</c:v>
                </c:pt>
                <c:pt idx="58">
                  <c:v>-4.1408555537814253</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10.216587276218611</c:v>
                </c:pt>
                <c:pt idx="73">
                  <c:v>10.356571859727415</c:v>
                </c:pt>
                <c:pt idx="74">
                  <c:v>7.4356249062186084</c:v>
                </c:pt>
                <c:pt idx="75">
                  <c:v>5.8842263062185065</c:v>
                </c:pt>
                <c:pt idx="76">
                  <c:v>3.9208469662184768</c:v>
                </c:pt>
                <c:pt idx="77">
                  <c:v>1.6564304462185668</c:v>
                </c:pt>
                <c:pt idx="78">
                  <c:v>-0.4726361437815001</c:v>
                </c:pt>
                <c:pt idx="79">
                  <c:v>-2.642192793781438</c:v>
                </c:pt>
                <c:pt idx="80">
                  <c:v>-5.8189957137813764</c:v>
                </c:pt>
                <c:pt idx="81">
                  <c:v>-8.3403674437814459</c:v>
                </c:pt>
                <c:pt idx="82">
                  <c:v>-10.016357816508714</c:v>
                </c:pt>
                <c:pt idx="83">
                  <c:v>-16.104970543781448</c:v>
                </c:pt>
                <c:pt idx="84">
                  <c:v>-16.737603823781456</c:v>
                </c:pt>
                <c:pt idx="85">
                  <c:v>-17.512346463781427</c:v>
                </c:pt>
                <c:pt idx="86">
                  <c:v>-17.747810333781313</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3.0792454562185534</c:v>
                </c:pt>
                <c:pt idx="99">
                  <c:v>3.8925642254493478</c:v>
                </c:pt>
                <c:pt idx="100">
                  <c:v>8.6114114562185531</c:v>
                </c:pt>
                <c:pt idx="101">
                  <c:v>9.8341319062184454</c:v>
                </c:pt>
                <c:pt idx="102">
                  <c:v>11.072293976218656</c:v>
                </c:pt>
                <c:pt idx="103">
                  <c:v>12.122710416218666</c:v>
                </c:pt>
                <c:pt idx="104">
                  <c:v>12.42403252621866</c:v>
                </c:pt>
                <c:pt idx="105">
                  <c:v>11.823248946014548</c:v>
                </c:pt>
                <c:pt idx="106">
                  <c:v>10.553360619262136</c:v>
                </c:pt>
                <c:pt idx="107">
                  <c:v>-0.74372569378145803</c:v>
                </c:pt>
                <c:pt idx="108">
                  <c:v>-2.1008924237813877</c:v>
                </c:pt>
                <c:pt idx="109">
                  <c:v>-4.2377557637815073</c:v>
                </c:pt>
                <c:pt idx="110">
                  <c:v>-6.196707023781471</c:v>
                </c:pt>
                <c:pt idx="111">
                  <c:v>-7.7583815337813888</c:v>
                </c:pt>
                <c:pt idx="112">
                  <c:v>-12.055972333781456</c:v>
                </c:pt>
                <c:pt idx="113">
                  <c:v>-14.367669553781573</c:v>
                </c:pt>
                <c:pt idx="114">
                  <c:v>-15.659729918781386</c:v>
                </c:pt>
                <c:pt idx="115">
                  <c:v>-17.291157496906337</c:v>
                </c:pt>
                <c:pt idx="116">
                  <c:v>-17.407801291256195</c:v>
                </c:pt>
                <c:pt idx="117">
                  <c:v>-17.364449943781207</c:v>
                </c:pt>
                <c:pt idx="118">
                  <c:v>-17.458582533781254</c:v>
                </c:pt>
                <c:pt idx="119">
                  <c:v>-17.525517773781385</c:v>
                </c:pt>
                <c:pt idx="120">
                  <c:v>-17.314622903781299</c:v>
                </c:pt>
                <c:pt idx="121">
                  <c:v>-16.489240913781249</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7.3276155762185358</c:v>
                </c:pt>
                <c:pt idx="132">
                  <c:v>7.9656346562184384</c:v>
                </c:pt>
                <c:pt idx="133">
                  <c:v>8.1479134562185713</c:v>
                </c:pt>
                <c:pt idx="134">
                  <c:v>8.0010093562185709</c:v>
                </c:pt>
                <c:pt idx="135">
                  <c:v>7.5859452662185749</c:v>
                </c:pt>
                <c:pt idx="136">
                  <c:v>6.6286714162186087</c:v>
                </c:pt>
                <c:pt idx="137">
                  <c:v>4.8001795945164787</c:v>
                </c:pt>
                <c:pt idx="138">
                  <c:v>3.3156074562185958</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-14.589433513781485</c:v>
                </c:pt>
                <c:pt idx="149">
                  <c:v>-12.880025773781469</c:v>
                </c:pt>
                <c:pt idx="150">
                  <c:v>-11.062011863781366</c:v>
                </c:pt>
                <c:pt idx="151">
                  <c:v>-9.1385427276894209</c:v>
                </c:pt>
                <c:pt idx="152">
                  <c:v>0.41142893973510386</c:v>
                </c:pt>
                <c:pt idx="153">
                  <c:v>2.2707275637454178</c:v>
                </c:pt>
                <c:pt idx="154">
                  <c:v>4.3973363562185854</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5.1535044562186307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-13.688908433781458</c:v>
                </c:pt>
                <c:pt idx="180">
                  <c:v>-12.329124553781501</c:v>
                </c:pt>
                <c:pt idx="181">
                  <c:v>-11.0861020537815</c:v>
                </c:pt>
                <c:pt idx="182">
                  <c:v>-10.233440215423164</c:v>
                </c:pt>
                <c:pt idx="183">
                  <c:v>-5.8203291152099874</c:v>
                </c:pt>
                <c:pt idx="184">
                  <c:v>-4.9317991037814197</c:v>
                </c:pt>
                <c:pt idx="185">
                  <c:v>-2.8116322237814577</c:v>
                </c:pt>
                <c:pt idx="186">
                  <c:v>-1.3802356437813621</c:v>
                </c:pt>
                <c:pt idx="187">
                  <c:v>-0.24315367378150637</c:v>
                </c:pt>
                <c:pt idx="188">
                  <c:v>0.98599653621853756</c:v>
                </c:pt>
                <c:pt idx="189">
                  <c:v>2.7746419062185907</c:v>
                </c:pt>
                <c:pt idx="190">
                  <c:v>4.2955083962186222</c:v>
                </c:pt>
                <c:pt idx="191">
                  <c:v>5.0082697228852524</c:v>
                </c:pt>
                <c:pt idx="192">
                  <c:v>8.014699669551959</c:v>
                </c:pt>
                <c:pt idx="193">
                  <c:v>8.6463743062186715</c:v>
                </c:pt>
                <c:pt idx="194">
                  <c:v>9.6152377862185681</c:v>
                </c:pt>
                <c:pt idx="195">
                  <c:v>10.008276296218551</c:v>
                </c:pt>
                <c:pt idx="196">
                  <c:v>9.6517007562185881</c:v>
                </c:pt>
                <c:pt idx="197">
                  <c:v>8.9139619662186185</c:v>
                </c:pt>
                <c:pt idx="198">
                  <c:v>7.7392077006629325</c:v>
                </c:pt>
                <c:pt idx="199">
                  <c:v>2.7080757062185796</c:v>
                </c:pt>
                <c:pt idx="200">
                  <c:v>1.9365614262185626</c:v>
                </c:pt>
                <c:pt idx="201">
                  <c:v>-2.3243363781290407E-2</c:v>
                </c:pt>
                <c:pt idx="202">
                  <c:v>-1.8513992137813058</c:v>
                </c:pt>
                <c:pt idx="203">
                  <c:v>-3.780339243781508</c:v>
                </c:pt>
                <c:pt idx="204">
                  <c:v>-5.9342759537813814</c:v>
                </c:pt>
                <c:pt idx="205">
                  <c:v>-8.2656298522921006</c:v>
                </c:pt>
                <c:pt idx="206">
                  <c:v>-10.646997543781538</c:v>
                </c:pt>
                <c:pt idx="207">
                  <c:v>-12.231741877114683</c:v>
                </c:pt>
                <c:pt idx="208">
                  <c:v>-16.461535513478289</c:v>
                </c:pt>
                <c:pt idx="209">
                  <c:v>-16.511646283781264</c:v>
                </c:pt>
                <c:pt idx="210">
                  <c:v>-16.224722743781324</c:v>
                </c:pt>
                <c:pt idx="211">
                  <c:v>-15.761201230650201</c:v>
                </c:pt>
                <c:pt idx="212">
                  <c:v>-15.211291772948018</c:v>
                </c:pt>
                <c:pt idx="213">
                  <c:v>-14.864004833781465</c:v>
                </c:pt>
                <c:pt idx="214">
                  <c:v>-14.675699943781499</c:v>
                </c:pt>
                <c:pt idx="215">
                  <c:v>-13.849085993781404</c:v>
                </c:pt>
                <c:pt idx="216">
                  <c:v>-13.011753943781368</c:v>
                </c:pt>
                <c:pt idx="217">
                  <c:v>-11.161486469707336</c:v>
                </c:pt>
                <c:pt idx="218">
                  <c:v>-10.785869027991907</c:v>
                </c:pt>
                <c:pt idx="219">
                  <c:v>-9.8447667237814613</c:v>
                </c:pt>
                <c:pt idx="220">
                  <c:v>-8.8990776237814107</c:v>
                </c:pt>
                <c:pt idx="221">
                  <c:v>-8.2466651037814351</c:v>
                </c:pt>
                <c:pt idx="222">
                  <c:v>-7.5935597637812293</c:v>
                </c:pt>
                <c:pt idx="223">
                  <c:v>-6.1676868842070043</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6.4312207999686501</c:v>
                </c:pt>
                <c:pt idx="232">
                  <c:v>5.6853756339963866</c:v>
                </c:pt>
                <c:pt idx="233">
                  <c:v>5.4026709562186284</c:v>
                </c:pt>
                <c:pt idx="234">
                  <c:v>4.9989886862184862</c:v>
                </c:pt>
                <c:pt idx="235">
                  <c:v>4.0718674877975163</c:v>
                </c:pt>
                <c:pt idx="236">
                  <c:v>2.5623337462186608</c:v>
                </c:pt>
                <c:pt idx="237">
                  <c:v>0.62589138621858686</c:v>
                </c:pt>
                <c:pt idx="238">
                  <c:v>-1.7750976937815466</c:v>
                </c:pt>
                <c:pt idx="239">
                  <c:v>-3.5623875437813894</c:v>
                </c:pt>
                <c:pt idx="240">
                  <c:v>-8.6370622104480788</c:v>
                </c:pt>
                <c:pt idx="241">
                  <c:v>-9.0844803828616847</c:v>
                </c:pt>
                <c:pt idx="242">
                  <c:v>-10.652339925224686</c:v>
                </c:pt>
                <c:pt idx="243">
                  <c:v>-12.367426013781552</c:v>
                </c:pt>
                <c:pt idx="244">
                  <c:v>-13.928973943781406</c:v>
                </c:pt>
                <c:pt idx="245">
                  <c:v>-15.571841643781497</c:v>
                </c:pt>
                <c:pt idx="246">
                  <c:v>-16.606526493276249</c:v>
                </c:pt>
                <c:pt idx="247">
                  <c:v>-17.437793790972432</c:v>
                </c:pt>
                <c:pt idx="248">
                  <c:v>-18.158567171986448</c:v>
                </c:pt>
                <c:pt idx="249">
                  <c:v>-18.199245703781287</c:v>
                </c:pt>
                <c:pt idx="250">
                  <c:v>-18.139749943781318</c:v>
                </c:pt>
                <c:pt idx="251">
                  <c:v>-17.199696493781403</c:v>
                </c:pt>
                <c:pt idx="252">
                  <c:v>-15.54846982660975</c:v>
                </c:pt>
                <c:pt idx="253">
                  <c:v>-13.172163183781448</c:v>
                </c:pt>
                <c:pt idx="254">
                  <c:v>-11.088954143781518</c:v>
                </c:pt>
                <c:pt idx="255">
                  <c:v>-8.8461395437813231</c:v>
                </c:pt>
                <c:pt idx="256">
                  <c:v>-3.6970193730496561</c:v>
                </c:pt>
                <c:pt idx="257">
                  <c:v>-1.8745916943190202</c:v>
                </c:pt>
                <c:pt idx="258">
                  <c:v>0.11331004621851549</c:v>
                </c:pt>
                <c:pt idx="259">
                  <c:v>2.2099792262185645</c:v>
                </c:pt>
                <c:pt idx="260">
                  <c:v>4.0015776362185473</c:v>
                </c:pt>
                <c:pt idx="261">
                  <c:v>5.4804980562185506</c:v>
                </c:pt>
                <c:pt idx="262">
                  <c:v>6.0768960854320717</c:v>
                </c:pt>
                <c:pt idx="263">
                  <c:v>6.0978212270518979</c:v>
                </c:pt>
                <c:pt idx="264">
                  <c:v>3.9870558330301629</c:v>
                </c:pt>
                <c:pt idx="265">
                  <c:v>2.3031761962186863</c:v>
                </c:pt>
                <c:pt idx="266">
                  <c:v>7.4373862186547512E-3</c:v>
                </c:pt>
                <c:pt idx="267">
                  <c:v>-2.5016828097388899</c:v>
                </c:pt>
                <c:pt idx="268">
                  <c:v>-5.2672757237814674</c:v>
                </c:pt>
                <c:pt idx="269">
                  <c:v>-6.7257433137814306</c:v>
                </c:pt>
                <c:pt idx="270">
                  <c:v>-7.9115535837814583</c:v>
                </c:pt>
                <c:pt idx="271">
                  <c:v>-8.9023170437813803</c:v>
                </c:pt>
                <c:pt idx="272">
                  <c:v>-9.8644187660036238</c:v>
                </c:pt>
                <c:pt idx="273">
                  <c:v>-14.58648219895387</c:v>
                </c:pt>
                <c:pt idx="274">
                  <c:v>-15.541920043781481</c:v>
                </c:pt>
                <c:pt idx="275">
                  <c:v>-16.700305743781456</c:v>
                </c:pt>
                <c:pt idx="276">
                  <c:v>-17.345600013781382</c:v>
                </c:pt>
                <c:pt idx="277">
                  <c:v>-17.910165213781411</c:v>
                </c:pt>
                <c:pt idx="278">
                  <c:v>-18.450784614488491</c:v>
                </c:pt>
                <c:pt idx="279">
                  <c:v>-18.831429673781347</c:v>
                </c:pt>
                <c:pt idx="280">
                  <c:v>-18.784295583781326</c:v>
                </c:pt>
                <c:pt idx="281">
                  <c:v>-18.643212543781363</c:v>
                </c:pt>
                <c:pt idx="282">
                  <c:v>-16.356994168781398</c:v>
                </c:pt>
                <c:pt idx="283">
                  <c:v>-15.193125943781368</c:v>
                </c:pt>
                <c:pt idx="284">
                  <c:v>-13.442042937720691</c:v>
                </c:pt>
                <c:pt idx="285">
                  <c:v>-11.358548723781396</c:v>
                </c:pt>
                <c:pt idx="286">
                  <c:v>-8.6313398137813948</c:v>
                </c:pt>
                <c:pt idx="287">
                  <c:v>-5.7285394637813454</c:v>
                </c:pt>
                <c:pt idx="288">
                  <c:v>-3.3769162205491576</c:v>
                </c:pt>
                <c:pt idx="289">
                  <c:v>-0.34819099832678546</c:v>
                </c:pt>
                <c:pt idx="290">
                  <c:v>6.4822065331416514</c:v>
                </c:pt>
                <c:pt idx="291">
                  <c:v>7.142975306218605</c:v>
                </c:pt>
                <c:pt idx="292">
                  <c:v>7.3474781362184869</c:v>
                </c:pt>
                <c:pt idx="293">
                  <c:v>7.1329762170881859</c:v>
                </c:pt>
                <c:pt idx="294">
                  <c:v>6.3439711762185933</c:v>
                </c:pt>
                <c:pt idx="295">
                  <c:v>4.3549429762185667</c:v>
                </c:pt>
                <c:pt idx="296">
                  <c:v>1.1910847162186542</c:v>
                </c:pt>
                <c:pt idx="297">
                  <c:v>-2.3813277437814335</c:v>
                </c:pt>
                <c:pt idx="298">
                  <c:v>-11.673456183781354</c:v>
                </c:pt>
                <c:pt idx="299">
                  <c:v>-13.162069803781367</c:v>
                </c:pt>
                <c:pt idx="300">
                  <c:v>-14.732543023781489</c:v>
                </c:pt>
                <c:pt idx="301">
                  <c:v>-16.222543193781398</c:v>
                </c:pt>
                <c:pt idx="302">
                  <c:v>-17.547220483781288</c:v>
                </c:pt>
                <c:pt idx="303">
                  <c:v>-18.716156988225677</c:v>
                </c:pt>
                <c:pt idx="304">
                  <c:v>-19.151039326389963</c:v>
                </c:pt>
                <c:pt idx="305">
                  <c:v>-18.694069383781425</c:v>
                </c:pt>
                <c:pt idx="306">
                  <c:v>-18.297630543781345</c:v>
                </c:pt>
                <c:pt idx="307">
                  <c:v>-17.910233566003686</c:v>
                </c:pt>
                <c:pt idx="308">
                  <c:v>-17.75591896378144</c:v>
                </c:pt>
                <c:pt idx="309">
                  <c:v>-17.804125523781323</c:v>
                </c:pt>
                <c:pt idx="310">
                  <c:v>-17.878688813781341</c:v>
                </c:pt>
                <c:pt idx="311">
                  <c:v>-17.748602321559069</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-5.0376079137813097</c:v>
                </c:pt>
                <c:pt idx="320">
                  <c:v>-4.9158425437814373</c:v>
                </c:pt>
                <c:pt idx="321">
                  <c:v>-4.3484425815172774</c:v>
                </c:pt>
                <c:pt idx="322">
                  <c:v>-4.137198273781399</c:v>
                </c:pt>
                <c:pt idx="323">
                  <c:v>-4.0109045336804448</c:v>
                </c:pt>
                <c:pt idx="324">
                  <c:v>-4.0442075137813474</c:v>
                </c:pt>
                <c:pt idx="325">
                  <c:v>-4.022000703781444</c:v>
                </c:pt>
                <c:pt idx="326">
                  <c:v>-3.9809929437815299</c:v>
                </c:pt>
                <c:pt idx="327">
                  <c:v>-3.9315496337814233</c:v>
                </c:pt>
                <c:pt idx="328">
                  <c:v>-4.0888822031220826</c:v>
                </c:pt>
                <c:pt idx="329">
                  <c:v>-4.4451710437814294</c:v>
                </c:pt>
                <c:pt idx="330">
                  <c:v>-7.6262900229479955</c:v>
                </c:pt>
                <c:pt idx="331">
                  <c:v>-8.7970565237812792</c:v>
                </c:pt>
                <c:pt idx="332">
                  <c:v>-10.505234093781352</c:v>
                </c:pt>
                <c:pt idx="333">
                  <c:v>-12.263205023781367</c:v>
                </c:pt>
                <c:pt idx="334">
                  <c:v>-14.573561583781455</c:v>
                </c:pt>
                <c:pt idx="335">
                  <c:v>-16.705073490017927</c:v>
                </c:pt>
                <c:pt idx="336">
                  <c:v>-18.482123963781447</c:v>
                </c:pt>
                <c:pt idx="337">
                  <c:v>-19.285423403781561</c:v>
                </c:pt>
                <c:pt idx="338">
                  <c:v>-19.299207854126156</c:v>
                </c:pt>
                <c:pt idx="339">
                  <c:v>-14.616320186638479</c:v>
                </c:pt>
                <c:pt idx="340">
                  <c:v>-13.200120806407796</c:v>
                </c:pt>
                <c:pt idx="341">
                  <c:v>-11.268802963781418</c:v>
                </c:pt>
                <c:pt idx="342">
                  <c:v>-9.9380953629302979</c:v>
                </c:pt>
                <c:pt idx="343">
                  <c:v>-8.4025955737815092</c:v>
                </c:pt>
                <c:pt idx="344">
                  <c:v>-7.0682475837814884</c:v>
                </c:pt>
                <c:pt idx="345">
                  <c:v>-5.4837074137814534</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1.7580079362186494</c:v>
                </c:pt>
                <c:pt idx="363">
                  <c:v>1.6988681962186121</c:v>
                </c:pt>
                <c:pt idx="364">
                  <c:v>1.8802194562185981</c:v>
                </c:pt>
                <c:pt idx="365">
                  <c:v>2.6228766257102167</c:v>
                </c:pt>
                <c:pt idx="366">
                  <c:v>2.644224649766989</c:v>
                </c:pt>
                <c:pt idx="367">
                  <c:v>2.6521542362186477</c:v>
                </c:pt>
                <c:pt idx="368">
                  <c:v>2.6367421662186339</c:v>
                </c:pt>
                <c:pt idx="369">
                  <c:v>2.4487034362184628</c:v>
                </c:pt>
                <c:pt idx="370">
                  <c:v>2.2837143962185209</c:v>
                </c:pt>
                <c:pt idx="371">
                  <c:v>2.2351408970787929</c:v>
                </c:pt>
                <c:pt idx="372">
                  <c:v>2.1375344342406066</c:v>
                </c:pt>
                <c:pt idx="373">
                  <c:v>1.7488187187186099</c:v>
                </c:pt>
                <c:pt idx="374">
                  <c:v>1.6903211462185106</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1.3733515162187213</c:v>
                </c:pt>
                <c:pt idx="384">
                  <c:v>1.358531636218544</c:v>
                </c:pt>
                <c:pt idx="385">
                  <c:v>1.3445634562186797</c:v>
                </c:pt>
                <c:pt idx="386">
                  <c:v>1.3356378662185784</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1.2496241962185173</c:v>
                </c:pt>
                <c:pt idx="395">
                  <c:v>1.248011096218562</c:v>
                </c:pt>
                <c:pt idx="396">
                  <c:v>1.2469455162185321</c:v>
                </c:pt>
                <c:pt idx="397">
                  <c:v>1.246049112784263</c:v>
                </c:pt>
                <c:pt idx="398">
                  <c:v>1.2443679562186531</c:v>
                </c:pt>
                <c:pt idx="399">
                  <c:v>1.2436163451074791</c:v>
                </c:pt>
                <c:pt idx="400">
                  <c:v>1.2468343385715173</c:v>
                </c:pt>
                <c:pt idx="401">
                  <c:v>1.2484165362185304</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1.2488451266731766</c:v>
                </c:pt>
                <c:pt idx="417">
                  <c:v>1.2474297150421676</c:v>
                </c:pt>
                <c:pt idx="418">
                  <c:v>1.2470057562185979</c:v>
                </c:pt>
                <c:pt idx="419">
                  <c:v>1.2463375838782045</c:v>
                </c:pt>
                <c:pt idx="420">
                  <c:v>1.2458006962185924</c:v>
                </c:pt>
                <c:pt idx="421">
                  <c:v>1.2453430462185793</c:v>
                </c:pt>
                <c:pt idx="422">
                  <c:v>1.2448539762185244</c:v>
                </c:pt>
                <c:pt idx="423">
                  <c:v>1.2444733745859082</c:v>
                </c:pt>
                <c:pt idx="424">
                  <c:v>1.244176811057315</c:v>
                </c:pt>
                <c:pt idx="425">
                  <c:v>1.2438974562185618</c:v>
                </c:pt>
                <c:pt idx="426">
                  <c:v>1.24304412288528</c:v>
                </c:pt>
                <c:pt idx="427">
                  <c:v>1.2428507662186241</c:v>
                </c:pt>
                <c:pt idx="428">
                  <c:v>1.2425852762185485</c:v>
                </c:pt>
                <c:pt idx="429">
                  <c:v>1.242386122885295</c:v>
                </c:pt>
                <c:pt idx="430">
                  <c:v>1.242391826218594</c:v>
                </c:pt>
                <c:pt idx="431">
                  <c:v>1.2431658862186479</c:v>
                </c:pt>
                <c:pt idx="432">
                  <c:v>1.2446270762185501</c:v>
                </c:pt>
                <c:pt idx="433">
                  <c:v>1.2464428262186005</c:v>
                </c:pt>
                <c:pt idx="434">
                  <c:v>1.2485781518707193</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1.2873617035304337</c:v>
                </c:pt>
                <c:pt idx="446">
                  <c:v>1.2892072962185495</c:v>
                </c:pt>
                <c:pt idx="447">
                  <c:v>1.2913507362186465</c:v>
                </c:pt>
                <c:pt idx="448">
                  <c:v>1.2929428062184911</c:v>
                </c:pt>
                <c:pt idx="449">
                  <c:v>1.2945856362186001</c:v>
                </c:pt>
                <c:pt idx="450">
                  <c:v>1.2960468097539057</c:v>
                </c:pt>
                <c:pt idx="451">
                  <c:v>1.2972249562186418</c:v>
                </c:pt>
                <c:pt idx="452">
                  <c:v>1.3007931228851959</c:v>
                </c:pt>
                <c:pt idx="453">
                  <c:v>1.3013874162185901</c:v>
                </c:pt>
                <c:pt idx="454">
                  <c:v>1.3019097362184744</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1.3053885362187323</c:v>
                </c:pt>
                <c:pt idx="463">
                  <c:v>1.305498936218612</c:v>
                </c:pt>
                <c:pt idx="464">
                  <c:v>1.3055700962186438</c:v>
                </c:pt>
                <c:pt idx="465">
                  <c:v>1.3056033754103686</c:v>
                </c:pt>
                <c:pt idx="466">
                  <c:v>1.30573313621855</c:v>
                </c:pt>
                <c:pt idx="467">
                  <c:v>1.3058383562184706</c:v>
                </c:pt>
                <c:pt idx="468">
                  <c:v>1.3059112562185766</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1.3082754362186386</c:v>
                </c:pt>
                <c:pt idx="481">
                  <c:v>1.3086692162185614</c:v>
                </c:pt>
                <c:pt idx="482">
                  <c:v>1.3089894057135467</c:v>
                </c:pt>
                <c:pt idx="483">
                  <c:v>1.3091401962186353</c:v>
                </c:pt>
                <c:pt idx="484">
                  <c:v>1.3092075562186807</c:v>
                </c:pt>
                <c:pt idx="485">
                  <c:v>1.3092294362186152</c:v>
                </c:pt>
                <c:pt idx="486">
                  <c:v>1.3093575088501006</c:v>
                </c:pt>
                <c:pt idx="487">
                  <c:v>1.3091454249686507</c:v>
                </c:pt>
                <c:pt idx="488">
                  <c:v>1.3090335649142468</c:v>
                </c:pt>
                <c:pt idx="489">
                  <c:v>1.3088380462185825</c:v>
                </c:pt>
                <c:pt idx="490">
                  <c:v>1.308553276218632</c:v>
                </c:pt>
                <c:pt idx="491">
                  <c:v>1.3082377162186001</c:v>
                </c:pt>
                <c:pt idx="492">
                  <c:v>1.3078700262185521</c:v>
                </c:pt>
                <c:pt idx="493">
                  <c:v>1.3074895711610861</c:v>
                </c:pt>
                <c:pt idx="494">
                  <c:v>1.3059852720078999</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1.3046529789457861</c:v>
                </c:pt>
                <c:pt idx="503">
                  <c:v>1.3045917320806641</c:v>
                </c:pt>
                <c:pt idx="504">
                  <c:v>1.3045431462186485</c:v>
                </c:pt>
                <c:pt idx="505">
                  <c:v>1.3044421062186327</c:v>
                </c:pt>
                <c:pt idx="506">
                  <c:v>1.3042069762185262</c:v>
                </c:pt>
                <c:pt idx="507">
                  <c:v>1.3037938518230159</c:v>
                </c:pt>
                <c:pt idx="508">
                  <c:v>1.303423836218542</c:v>
                </c:pt>
                <c:pt idx="509">
                  <c:v>1.3030729762185469</c:v>
                </c:pt>
                <c:pt idx="510">
                  <c:v>1.302819496622704</c:v>
                </c:pt>
                <c:pt idx="511">
                  <c:v>1.3027634884767141</c:v>
                </c:pt>
                <c:pt idx="512">
                  <c:v>1.3029086705042232</c:v>
                </c:pt>
                <c:pt idx="513">
                  <c:v>1.3032256462184342</c:v>
                </c:pt>
                <c:pt idx="514">
                  <c:v>1.3034908962186194</c:v>
                </c:pt>
                <c:pt idx="515">
                  <c:v>1.3036931962186458</c:v>
                </c:pt>
                <c:pt idx="516">
                  <c:v>1.303906326218538</c:v>
                </c:pt>
                <c:pt idx="517">
                  <c:v>1.3041984259155441</c:v>
                </c:pt>
                <c:pt idx="518">
                  <c:v>1.3044568228854001</c:v>
                </c:pt>
                <c:pt idx="519">
                  <c:v>1.3046335694261608</c:v>
                </c:pt>
                <c:pt idx="520">
                  <c:v>1.3062894562185363</c:v>
                </c:pt>
                <c:pt idx="521">
                  <c:v>1.3066125162187103</c:v>
                </c:pt>
                <c:pt idx="522">
                  <c:v>1.3069561862186561</c:v>
                </c:pt>
                <c:pt idx="523">
                  <c:v>1.3072526462186289</c:v>
                </c:pt>
                <c:pt idx="524">
                  <c:v>1.3075205323055314</c:v>
                </c:pt>
                <c:pt idx="525">
                  <c:v>1.3078216262185398</c:v>
                </c:pt>
                <c:pt idx="526">
                  <c:v>1.308216986218528</c:v>
                </c:pt>
                <c:pt idx="527">
                  <c:v>1.3084894562185951</c:v>
                </c:pt>
                <c:pt idx="528">
                  <c:v>1.3099954562185872</c:v>
                </c:pt>
                <c:pt idx="529">
                  <c:v>1.3101553862186401</c:v>
                </c:pt>
                <c:pt idx="530">
                  <c:v>1.3105332562185898</c:v>
                </c:pt>
                <c:pt idx="531">
                  <c:v>1.3110261228852806</c:v>
                </c:pt>
                <c:pt idx="532">
                  <c:v>1.3116225395517942</c:v>
                </c:pt>
                <c:pt idx="533">
                  <c:v>1.312108316218584</c:v>
                </c:pt>
                <c:pt idx="534">
                  <c:v>1.3125084362186925</c:v>
                </c:pt>
                <c:pt idx="535">
                  <c:v>1.3128329078314351</c:v>
                </c:pt>
                <c:pt idx="536">
                  <c:v>1.3140320222563582</c:v>
                </c:pt>
                <c:pt idx="537">
                  <c:v>1.3139443031573959</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1.3105704662186093</c:v>
                </c:pt>
                <c:pt idx="550">
                  <c:v>1.3111331962186057</c:v>
                </c:pt>
                <c:pt idx="551">
                  <c:v>1.3119551874013666</c:v>
                </c:pt>
                <c:pt idx="552">
                  <c:v>1.3178713527702799</c:v>
                </c:pt>
                <c:pt idx="553">
                  <c:v>1.3188990888716177</c:v>
                </c:pt>
                <c:pt idx="554">
                  <c:v>1.3207794062186906</c:v>
                </c:pt>
                <c:pt idx="555">
                  <c:v>1.3225585362186254</c:v>
                </c:pt>
                <c:pt idx="556">
                  <c:v>1.3238293762186095</c:v>
                </c:pt>
                <c:pt idx="557">
                  <c:v>1.3254029962186564</c:v>
                </c:pt>
                <c:pt idx="558">
                  <c:v>1.3269093350066044</c:v>
                </c:pt>
                <c:pt idx="559">
                  <c:v>1.3278782431037968</c:v>
                </c:pt>
                <c:pt idx="560">
                  <c:v>1.333180961268968</c:v>
                </c:pt>
                <c:pt idx="561">
                  <c:v>1.3350323862185007</c:v>
                </c:pt>
                <c:pt idx="562">
                  <c:v>1.3368864262186841</c:v>
                </c:pt>
                <c:pt idx="563">
                  <c:v>1.3386934664225691</c:v>
                </c:pt>
                <c:pt idx="564">
                  <c:v>1.3402183662186808</c:v>
                </c:pt>
                <c:pt idx="565">
                  <c:v>1.3416101162186465</c:v>
                </c:pt>
                <c:pt idx="566">
                  <c:v>1.3427961736098837</c:v>
                </c:pt>
                <c:pt idx="567">
                  <c:v>1.3480870726570113</c:v>
                </c:pt>
                <c:pt idx="568">
                  <c:v>1.3490325684634861</c:v>
                </c:pt>
                <c:pt idx="569">
                  <c:v>1.3498289862186958</c:v>
                </c:pt>
                <c:pt idx="570">
                  <c:v>1.350734266218538</c:v>
                </c:pt>
                <c:pt idx="571">
                  <c:v>1.3514379862185444</c:v>
                </c:pt>
                <c:pt idx="572">
                  <c:v>1.3521873562185247</c:v>
                </c:pt>
                <c:pt idx="573">
                  <c:v>1.3530687787991815</c:v>
                </c:pt>
                <c:pt idx="574">
                  <c:v>1.3534894562185968</c:v>
                </c:pt>
                <c:pt idx="575">
                  <c:v>1.3555126365464645</c:v>
                </c:pt>
                <c:pt idx="576">
                  <c:v>1.3559478362185071</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1.358055934479441</c:v>
                </c:pt>
                <c:pt idx="593">
                  <c:v>1.3580470962186575</c:v>
                </c:pt>
                <c:pt idx="594">
                  <c:v>1.358134656218553</c:v>
                </c:pt>
                <c:pt idx="595">
                  <c:v>1.3582670276472042</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1.3602608362185604</c:v>
                </c:pt>
                <c:pt idx="604">
                  <c:v>1.3609279358103805</c:v>
                </c:pt>
                <c:pt idx="605">
                  <c:v>1.3615400062186325</c:v>
                </c:pt>
                <c:pt idx="606">
                  <c:v>1.3621443462184857</c:v>
                </c:pt>
                <c:pt idx="607">
                  <c:v>1.3623930262185859</c:v>
                </c:pt>
                <c:pt idx="608">
                  <c:v>1.3624605844236741</c:v>
                </c:pt>
                <c:pt idx="609">
                  <c:v>1.3623370812186288</c:v>
                </c:pt>
                <c:pt idx="610">
                  <c:v>1.3622207162185447</c:v>
                </c:pt>
                <c:pt idx="611">
                  <c:v>1.3620782762185137</c:v>
                </c:pt>
                <c:pt idx="612">
                  <c:v>1.3620082762187191</c:v>
                </c:pt>
                <c:pt idx="613">
                  <c:v>1.3619392462185949</c:v>
                </c:pt>
                <c:pt idx="614">
                  <c:v>1.3619784868307505</c:v>
                </c:pt>
                <c:pt idx="615">
                  <c:v>1.3621354962185281</c:v>
                </c:pt>
                <c:pt idx="616">
                  <c:v>1.3622888462184903</c:v>
                </c:pt>
                <c:pt idx="617">
                  <c:v>1.362257456218589</c:v>
                </c:pt>
                <c:pt idx="618">
                  <c:v>1.3616811784408753</c:v>
                </c:pt>
                <c:pt idx="619">
                  <c:v>1.3615506862185782</c:v>
                </c:pt>
                <c:pt idx="620">
                  <c:v>1.3612895962184695</c:v>
                </c:pt>
                <c:pt idx="621">
                  <c:v>1.3610393562184675</c:v>
                </c:pt>
                <c:pt idx="622">
                  <c:v>1.3607004239605263</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1.3604373962187162</c:v>
                </c:pt>
                <c:pt idx="637">
                  <c:v>1.3611542462184898</c:v>
                </c:pt>
                <c:pt idx="638">
                  <c:v>1.3620598962185277</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1.3647725562185848</c:v>
                </c:pt>
                <c:pt idx="647">
                  <c:v>1.3645554800281445</c:v>
                </c:pt>
                <c:pt idx="648">
                  <c:v>1.3642618262185828</c:v>
                </c:pt>
                <c:pt idx="649">
                  <c:v>1.3639568462185565</c:v>
                </c:pt>
                <c:pt idx="650">
                  <c:v>1.3635636462186498</c:v>
                </c:pt>
                <c:pt idx="651">
                  <c:v>1.3631929041352771</c:v>
                </c:pt>
                <c:pt idx="652">
                  <c:v>1.3626448083311544</c:v>
                </c:pt>
                <c:pt idx="653">
                  <c:v>1.3627300747753861</c:v>
                </c:pt>
                <c:pt idx="654">
                  <c:v>1.3627963762185402</c:v>
                </c:pt>
                <c:pt idx="655">
                  <c:v>1.3628442562184353</c:v>
                </c:pt>
                <c:pt idx="656">
                  <c:v>1.3629787062185701</c:v>
                </c:pt>
                <c:pt idx="657">
                  <c:v>1.3630776762185521</c:v>
                </c:pt>
                <c:pt idx="658">
                  <c:v>1.3631435168246213</c:v>
                </c:pt>
                <c:pt idx="659">
                  <c:v>1.3630502762186723</c:v>
                </c:pt>
                <c:pt idx="660">
                  <c:v>1.3629629895519195</c:v>
                </c:pt>
                <c:pt idx="661">
                  <c:v>1.3625340312185585</c:v>
                </c:pt>
                <c:pt idx="662">
                  <c:v>1.3624598262186705</c:v>
                </c:pt>
                <c:pt idx="663">
                  <c:v>1.3624746062184978</c:v>
                </c:pt>
                <c:pt idx="664">
                  <c:v>1.3626989062185981</c:v>
                </c:pt>
                <c:pt idx="665">
                  <c:v>1.362855630637128</c:v>
                </c:pt>
                <c:pt idx="666">
                  <c:v>1.362961266218548</c:v>
                </c:pt>
                <c:pt idx="667">
                  <c:v>1.3630637262187428</c:v>
                </c:pt>
                <c:pt idx="668">
                  <c:v>1.3631606562186958</c:v>
                </c:pt>
                <c:pt idx="669">
                  <c:v>1.3631361909124968</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1.3589517762187195</c:v>
                </c:pt>
                <c:pt idx="687">
                  <c:v>1.3587921762186441</c:v>
                </c:pt>
                <c:pt idx="688">
                  <c:v>1.3581787113207491</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1.3543172762185125</c:v>
                </c:pt>
                <c:pt idx="699">
                  <c:v>1.3541973862186301</c:v>
                </c:pt>
                <c:pt idx="700">
                  <c:v>1.3539808162185665</c:v>
                </c:pt>
                <c:pt idx="701">
                  <c:v>1.3538430258388141</c:v>
                </c:pt>
                <c:pt idx="702">
                  <c:v>1.3541195299027651</c:v>
                </c:pt>
                <c:pt idx="703">
                  <c:v>1.3545083462187102</c:v>
                </c:pt>
                <c:pt idx="704">
                  <c:v>1.3553167162185247</c:v>
                </c:pt>
                <c:pt idx="705">
                  <c:v>1.3559268762184877</c:v>
                </c:pt>
                <c:pt idx="706">
                  <c:v>1.3563784051981713</c:v>
                </c:pt>
                <c:pt idx="707">
                  <c:v>1.3568612662187149</c:v>
                </c:pt>
                <c:pt idx="708">
                  <c:v>1.3571767662186431</c:v>
                </c:pt>
                <c:pt idx="709">
                  <c:v>1.3575057451074009</c:v>
                </c:pt>
                <c:pt idx="710">
                  <c:v>1.3583667854868651</c:v>
                </c:pt>
                <c:pt idx="711">
                  <c:v>1.3582266762184918</c:v>
                </c:pt>
                <c:pt idx="712">
                  <c:v>1.3581124459093001</c:v>
                </c:pt>
                <c:pt idx="713">
                  <c:v>1.3577538462186425</c:v>
                </c:pt>
                <c:pt idx="714">
                  <c:v>1.357190406218564</c:v>
                </c:pt>
                <c:pt idx="715">
                  <c:v>1.3565621862185278</c:v>
                </c:pt>
                <c:pt idx="716">
                  <c:v>1.3560962540908998</c:v>
                </c:pt>
                <c:pt idx="717">
                  <c:v>1.3554266890953079</c:v>
                </c:pt>
                <c:pt idx="718">
                  <c:v>1.3550292087958673</c:v>
                </c:pt>
                <c:pt idx="719">
                  <c:v>1.3542877162184801</c:v>
                </c:pt>
                <c:pt idx="720">
                  <c:v>1.3533316562186546</c:v>
                </c:pt>
                <c:pt idx="721">
                  <c:v>1.3521280162186429</c:v>
                </c:pt>
                <c:pt idx="722">
                  <c:v>1.3511563862185767</c:v>
                </c:pt>
                <c:pt idx="723">
                  <c:v>1.3501505062184997</c:v>
                </c:pt>
                <c:pt idx="724">
                  <c:v>1.3492722827492116</c:v>
                </c:pt>
                <c:pt idx="725">
                  <c:v>1.3488418679832961</c:v>
                </c:pt>
                <c:pt idx="726">
                  <c:v>1.3472987999686552</c:v>
                </c:pt>
                <c:pt idx="727">
                  <c:v>1.3470995462186437</c:v>
                </c:pt>
                <c:pt idx="728">
                  <c:v>1.3469042762186376</c:v>
                </c:pt>
                <c:pt idx="729">
                  <c:v>1.3467178762186365</c:v>
                </c:pt>
                <c:pt idx="730">
                  <c:v>1.3464370539197161</c:v>
                </c:pt>
                <c:pt idx="731">
                  <c:v>1.3461018162186633</c:v>
                </c:pt>
                <c:pt idx="732">
                  <c:v>1.3457423362184642</c:v>
                </c:pt>
                <c:pt idx="733">
                  <c:v>1.3454767562185594</c:v>
                </c:pt>
                <c:pt idx="734">
                  <c:v>1.3452994562185836</c:v>
                </c:pt>
                <c:pt idx="735">
                  <c:v>1.3447724006630761</c:v>
                </c:pt>
                <c:pt idx="736">
                  <c:v>1.3446549062185678</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1.3425952521370705</c:v>
                </c:pt>
                <c:pt idx="750">
                  <c:v>1.342258156218608</c:v>
                </c:pt>
                <c:pt idx="751">
                  <c:v>1.3419344562186075</c:v>
                </c:pt>
                <c:pt idx="752">
                  <c:v>1.3417233705042668</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1.3400873462187137</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1.3408538362186018</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1.3416963583924775</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1.3412359088502108</c:v>
                </c:pt>
                <c:pt idx="793">
                  <c:v>1.3410289237509971</c:v>
                </c:pt>
                <c:pt idx="794">
                  <c:v>1.3409821162186142</c:v>
                </c:pt>
                <c:pt idx="795">
                  <c:v>1.3409543840535463</c:v>
                </c:pt>
                <c:pt idx="796">
                  <c:v>1.340946636218618</c:v>
                </c:pt>
                <c:pt idx="797">
                  <c:v>1.3409663362185569</c:v>
                </c:pt>
                <c:pt idx="798">
                  <c:v>1.340955486218578</c:v>
                </c:pt>
                <c:pt idx="799">
                  <c:v>1.3408024162186507</c:v>
                </c:pt>
                <c:pt idx="800">
                  <c:v>1.3406697725452259</c:v>
                </c:pt>
                <c:pt idx="801">
                  <c:v>1.3405855331416805</c:v>
                </c:pt>
                <c:pt idx="802">
                  <c:v>1.3397449136652284</c:v>
                </c:pt>
                <c:pt idx="803">
                  <c:v>1.3395612362185432</c:v>
                </c:pt>
                <c:pt idx="804">
                  <c:v>1.3394071762185602</c:v>
                </c:pt>
                <c:pt idx="805">
                  <c:v>1.3392497162186032</c:v>
                </c:pt>
                <c:pt idx="806">
                  <c:v>1.3391055283834987</c:v>
                </c:pt>
                <c:pt idx="807">
                  <c:v>1.3389911160124064</c:v>
                </c:pt>
                <c:pt idx="808">
                  <c:v>1.3387528198549745</c:v>
                </c:pt>
                <c:pt idx="809">
                  <c:v>1.3386808362186593</c:v>
                </c:pt>
                <c:pt idx="810">
                  <c:v>1.3386123362186617</c:v>
                </c:pt>
                <c:pt idx="811">
                  <c:v>1.3385536830227807</c:v>
                </c:pt>
                <c:pt idx="812">
                  <c:v>1.3384860562185565</c:v>
                </c:pt>
                <c:pt idx="813">
                  <c:v>1.3384414162186005</c:v>
                </c:pt>
                <c:pt idx="814">
                  <c:v>1.338405756218606</c:v>
                </c:pt>
                <c:pt idx="815">
                  <c:v>1.3383723847900506</c:v>
                </c:pt>
                <c:pt idx="816">
                  <c:v>1.3382854295519213</c:v>
                </c:pt>
                <c:pt idx="817">
                  <c:v>1.3382870162185609</c:v>
                </c:pt>
                <c:pt idx="818">
                  <c:v>1.3382893762184551</c:v>
                </c:pt>
                <c:pt idx="819">
                  <c:v>1.3382943562186678</c:v>
                </c:pt>
                <c:pt idx="820">
                  <c:v>1.338298256218593</c:v>
                </c:pt>
                <c:pt idx="821">
                  <c:v>1.3383055582593784</c:v>
                </c:pt>
                <c:pt idx="822">
                  <c:v>1.3383169962186101</c:v>
                </c:pt>
                <c:pt idx="823">
                  <c:v>1.3383659996969066</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1.3400688362185516</c:v>
                </c:pt>
                <c:pt idx="832">
                  <c:v>1.340120256218583</c:v>
                </c:pt>
                <c:pt idx="833">
                  <c:v>1.3399337062185595</c:v>
                </c:pt>
                <c:pt idx="834">
                  <c:v>1.3398413711122572</c:v>
                </c:pt>
                <c:pt idx="835">
                  <c:v>1.3396473362186481</c:v>
                </c:pt>
                <c:pt idx="836">
                  <c:v>1.3395082162184881</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1.3392470541567887</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1.3381858462185963</c:v>
                </c:pt>
                <c:pt idx="857">
                  <c:v>1.3378659862185884</c:v>
                </c:pt>
                <c:pt idx="858">
                  <c:v>1.3376298312185924</c:v>
                </c:pt>
                <c:pt idx="859">
                  <c:v>1.3369910562184915</c:v>
                </c:pt>
                <c:pt idx="860">
                  <c:v>1.3367868246396477</c:v>
                </c:pt>
                <c:pt idx="861">
                  <c:v>1.3366048762187441</c:v>
                </c:pt>
                <c:pt idx="862">
                  <c:v>1.3364884962185941</c:v>
                </c:pt>
                <c:pt idx="863">
                  <c:v>1.3363674362187827</c:v>
                </c:pt>
                <c:pt idx="864">
                  <c:v>1.3363251562185923</c:v>
                </c:pt>
                <c:pt idx="865">
                  <c:v>1.3363060827244198</c:v>
                </c:pt>
                <c:pt idx="866">
                  <c:v>1.3359809825344633</c:v>
                </c:pt>
                <c:pt idx="867">
                  <c:v>1.3360046062184519</c:v>
                </c:pt>
                <c:pt idx="868">
                  <c:v>1.3362484062186881</c:v>
                </c:pt>
                <c:pt idx="869">
                  <c:v>1.3364522362186357</c:v>
                </c:pt>
                <c:pt idx="870">
                  <c:v>1.3366612162185874</c:v>
                </c:pt>
                <c:pt idx="871">
                  <c:v>1.3367094562187845</c:v>
                </c:pt>
                <c:pt idx="872">
                  <c:v>1.3366784149814088</c:v>
                </c:pt>
                <c:pt idx="873">
                  <c:v>1.3365685366783731</c:v>
                </c:pt>
                <c:pt idx="874">
                  <c:v>1.336369480315085</c:v>
                </c:pt>
                <c:pt idx="875">
                  <c:v>1.3363419562185481</c:v>
                </c:pt>
                <c:pt idx="876">
                  <c:v>1.3363262062185726</c:v>
                </c:pt>
                <c:pt idx="877">
                  <c:v>1.3363171366309001</c:v>
                </c:pt>
                <c:pt idx="878">
                  <c:v>1.3362880162187203</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1.3342167289458071</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1.3769451511338553</c:v>
                </c:pt>
                <c:pt idx="5">
                  <c:v>1.3769850312185561</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1.9077876062185362</c:v>
                </c:pt>
                <c:pt idx="15">
                  <c:v>2.0599383362185462</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-1.1290500037814462</c:v>
                </c:pt>
                <c:pt idx="24">
                  <c:v>-1.8887993637814446</c:v>
                </c:pt>
                <c:pt idx="25">
                  <c:v>-2.3811640037813975</c:v>
                </c:pt>
                <c:pt idx="26">
                  <c:v>-2.3406281397412063</c:v>
                </c:pt>
                <c:pt idx="27">
                  <c:v>-2.0446669537813875</c:v>
                </c:pt>
                <c:pt idx="28">
                  <c:v>-1.4241442342576378</c:v>
                </c:pt>
                <c:pt idx="29">
                  <c:v>5.2923358562185703</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3.5806202862184948</c:v>
                </c:pt>
                <c:pt idx="38">
                  <c:v>4.5880509962186284</c:v>
                </c:pt>
                <c:pt idx="39">
                  <c:v>4.7937917113204724</c:v>
                </c:pt>
                <c:pt idx="40">
                  <c:v>4.5682832762185646</c:v>
                </c:pt>
                <c:pt idx="41">
                  <c:v>4.4368265738656474</c:v>
                </c:pt>
                <c:pt idx="42">
                  <c:v>4.7511160444538518</c:v>
                </c:pt>
                <c:pt idx="43">
                  <c:v>4.5290375262185885</c:v>
                </c:pt>
                <c:pt idx="44">
                  <c:v>3.2363704962185267</c:v>
                </c:pt>
                <c:pt idx="45">
                  <c:v>2.2736655362185587</c:v>
                </c:pt>
                <c:pt idx="46">
                  <c:v>-0.38758491378143956</c:v>
                </c:pt>
                <c:pt idx="47">
                  <c:v>-2.4264994237812743</c:v>
                </c:pt>
                <c:pt idx="48">
                  <c:v>-4.2895138437814895</c:v>
                </c:pt>
                <c:pt idx="49">
                  <c:v>-5.7176400637812463</c:v>
                </c:pt>
                <c:pt idx="50">
                  <c:v>-6.6500750700972313</c:v>
                </c:pt>
                <c:pt idx="51">
                  <c:v>-8.9325713250314429</c:v>
                </c:pt>
                <c:pt idx="52">
                  <c:v>-8.8559147337815745</c:v>
                </c:pt>
                <c:pt idx="53">
                  <c:v>-8.7310250021147411</c:v>
                </c:pt>
                <c:pt idx="54">
                  <c:v>-8.3821817037813027</c:v>
                </c:pt>
                <c:pt idx="55">
                  <c:v>-8.1129396637814324</c:v>
                </c:pt>
                <c:pt idx="56">
                  <c:v>-7.807725201315737</c:v>
                </c:pt>
                <c:pt idx="57">
                  <c:v>-4.8450769074177806</c:v>
                </c:pt>
                <c:pt idx="58">
                  <c:v>-4.1479047337815063</c:v>
                </c:pt>
                <c:pt idx="59">
                  <c:v>-3.031772273781371</c:v>
                </c:pt>
                <c:pt idx="60">
                  <c:v>-1.9554922537815713</c:v>
                </c:pt>
                <c:pt idx="61">
                  <c:v>-1.0311571737814123</c:v>
                </c:pt>
                <c:pt idx="62">
                  <c:v>-0.37296709378139781</c:v>
                </c:pt>
                <c:pt idx="63">
                  <c:v>7.6516426218631958E-2</c:v>
                </c:pt>
                <c:pt idx="64">
                  <c:v>0.65139339064484292</c:v>
                </c:pt>
                <c:pt idx="65">
                  <c:v>4.1933694562185764</c:v>
                </c:pt>
                <c:pt idx="66">
                  <c:v>5.0251025862185656</c:v>
                </c:pt>
                <c:pt idx="67">
                  <c:v>6.4603871462185651</c:v>
                </c:pt>
                <c:pt idx="68">
                  <c:v>7.8353179462184688</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4.0025859962185617</c:v>
                </c:pt>
                <c:pt idx="77">
                  <c:v>1.767119996218625</c:v>
                </c:pt>
                <c:pt idx="78">
                  <c:v>-0.15803930378130879</c:v>
                </c:pt>
                <c:pt idx="79">
                  <c:v>-2.9554483637813664</c:v>
                </c:pt>
                <c:pt idx="80">
                  <c:v>-5.7410566537814987</c:v>
                </c:pt>
                <c:pt idx="81">
                  <c:v>-8.0896931937813861</c:v>
                </c:pt>
                <c:pt idx="82">
                  <c:v>-9.9080755437814219</c:v>
                </c:pt>
                <c:pt idx="83">
                  <c:v>-15.6144405437814</c:v>
                </c:pt>
                <c:pt idx="84">
                  <c:v>-16.591595713781405</c:v>
                </c:pt>
                <c:pt idx="85">
                  <c:v>-17.371575943781366</c:v>
                </c:pt>
                <c:pt idx="86">
                  <c:v>-17.661313673781308</c:v>
                </c:pt>
                <c:pt idx="87">
                  <c:v>-17.436246333781533</c:v>
                </c:pt>
                <c:pt idx="88">
                  <c:v>-17.106850319291567</c:v>
                </c:pt>
                <c:pt idx="89">
                  <c:v>-16.548208573781313</c:v>
                </c:pt>
                <c:pt idx="90">
                  <c:v>-15.992682643781457</c:v>
                </c:pt>
                <c:pt idx="91">
                  <c:v>-15.354327516384284</c:v>
                </c:pt>
                <c:pt idx="92">
                  <c:v>-8.7593019947617279</c:v>
                </c:pt>
                <c:pt idx="93">
                  <c:v>-6.9545389237814463</c:v>
                </c:pt>
                <c:pt idx="94">
                  <c:v>-4.7570787087297663</c:v>
                </c:pt>
                <c:pt idx="95">
                  <c:v>-2.4472155637813282</c:v>
                </c:pt>
                <c:pt idx="96">
                  <c:v>-0.31354806378141198</c:v>
                </c:pt>
                <c:pt idx="97">
                  <c:v>1.5550271262186208</c:v>
                </c:pt>
                <c:pt idx="98">
                  <c:v>3.0924755362186209</c:v>
                </c:pt>
                <c:pt idx="99">
                  <c:v>3.7404241639108449</c:v>
                </c:pt>
                <c:pt idx="100">
                  <c:v>8.5350704373506829</c:v>
                </c:pt>
                <c:pt idx="101">
                  <c:v>9.792169696218707</c:v>
                </c:pt>
                <c:pt idx="102">
                  <c:v>11.043692676218544</c:v>
                </c:pt>
                <c:pt idx="103">
                  <c:v>12.076181076218704</c:v>
                </c:pt>
                <c:pt idx="104">
                  <c:v>12.376416396218557</c:v>
                </c:pt>
                <c:pt idx="105">
                  <c:v>11.788753466422525</c:v>
                </c:pt>
                <c:pt idx="106">
                  <c:v>10.555308988827306</c:v>
                </c:pt>
                <c:pt idx="107">
                  <c:v>-0.5026205437814325</c:v>
                </c:pt>
                <c:pt idx="108">
                  <c:v>-2.2096977637813158</c:v>
                </c:pt>
                <c:pt idx="109">
                  <c:v>-4.1786560237815564</c:v>
                </c:pt>
                <c:pt idx="110">
                  <c:v>-5.0188027637814505</c:v>
                </c:pt>
                <c:pt idx="111">
                  <c:v>-8.8202867237813027</c:v>
                </c:pt>
                <c:pt idx="112">
                  <c:v>-12.101055383781398</c:v>
                </c:pt>
                <c:pt idx="113">
                  <c:v>-14.031619943781493</c:v>
                </c:pt>
                <c:pt idx="114">
                  <c:v>-15.687943252114763</c:v>
                </c:pt>
                <c:pt idx="115">
                  <c:v>-17.242900387531247</c:v>
                </c:pt>
                <c:pt idx="116">
                  <c:v>-17.375028755902665</c:v>
                </c:pt>
                <c:pt idx="117">
                  <c:v>-17.336403933781483</c:v>
                </c:pt>
                <c:pt idx="118">
                  <c:v>-17.430295773781424</c:v>
                </c:pt>
                <c:pt idx="119">
                  <c:v>-17.490365243781412</c:v>
                </c:pt>
                <c:pt idx="120">
                  <c:v>-17.295270623781462</c:v>
                </c:pt>
                <c:pt idx="121">
                  <c:v>-16.465306173781457</c:v>
                </c:pt>
                <c:pt idx="122">
                  <c:v>-15.63209561134885</c:v>
                </c:pt>
                <c:pt idx="123">
                  <c:v>-10.819514904892472</c:v>
                </c:pt>
                <c:pt idx="124">
                  <c:v>-9.5736926537813982</c:v>
                </c:pt>
                <c:pt idx="125">
                  <c:v>-7.7558055837813704</c:v>
                </c:pt>
                <c:pt idx="126">
                  <c:v>-5.6315361837814724</c:v>
                </c:pt>
                <c:pt idx="127">
                  <c:v>-3.4576842137814481</c:v>
                </c:pt>
                <c:pt idx="128">
                  <c:v>-1.6133624437814689</c:v>
                </c:pt>
                <c:pt idx="129">
                  <c:v>1.0593640519632004</c:v>
                </c:pt>
                <c:pt idx="130">
                  <c:v>6.8427759562185759</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3.3734494562186024</c:v>
                </c:pt>
                <c:pt idx="139">
                  <c:v>-9.6911560525534099</c:v>
                </c:pt>
                <c:pt idx="140">
                  <c:v>-12.04566011378135</c:v>
                </c:pt>
                <c:pt idx="141">
                  <c:v>-14.08516118378131</c:v>
                </c:pt>
                <c:pt idx="142">
                  <c:v>-15.608569183781368</c:v>
                </c:pt>
                <c:pt idx="143">
                  <c:v>-16.704283659570862</c:v>
                </c:pt>
                <c:pt idx="144">
                  <c:v>-17.335740113781426</c:v>
                </c:pt>
                <c:pt idx="145">
                  <c:v>-17.72216817711481</c:v>
                </c:pt>
                <c:pt idx="146">
                  <c:v>-16.596235418781387</c:v>
                </c:pt>
                <c:pt idx="147">
                  <c:v>-16.015403673781279</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7.1661106662185956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-15.850822503781336</c:v>
                </c:pt>
                <c:pt idx="177">
                  <c:v>-15.388431483781332</c:v>
                </c:pt>
                <c:pt idx="178">
                  <c:v>-14.707026783781398</c:v>
                </c:pt>
                <c:pt idx="179">
                  <c:v>-13.876299323781264</c:v>
                </c:pt>
                <c:pt idx="180">
                  <c:v>-12.372698803781269</c:v>
                </c:pt>
                <c:pt idx="181">
                  <c:v>-11.155122383781432</c:v>
                </c:pt>
                <c:pt idx="182">
                  <c:v>-10.185075633333682</c:v>
                </c:pt>
                <c:pt idx="183">
                  <c:v>-5.8245519723528263</c:v>
                </c:pt>
                <c:pt idx="184">
                  <c:v>-5.1308491237813314</c:v>
                </c:pt>
                <c:pt idx="185">
                  <c:v>-2.82094112378131</c:v>
                </c:pt>
                <c:pt idx="186">
                  <c:v>-1.3436585837814481</c:v>
                </c:pt>
                <c:pt idx="187">
                  <c:v>-0.20310128378140793</c:v>
                </c:pt>
                <c:pt idx="188">
                  <c:v>0.98115413621863468</c:v>
                </c:pt>
                <c:pt idx="189">
                  <c:v>2.8514445862186562</c:v>
                </c:pt>
                <c:pt idx="190">
                  <c:v>4.3308609562185865</c:v>
                </c:pt>
                <c:pt idx="191">
                  <c:v>5.1627283895519156</c:v>
                </c:pt>
                <c:pt idx="192">
                  <c:v>8.0953403762184735</c:v>
                </c:pt>
                <c:pt idx="193">
                  <c:v>8.6885017962186453</c:v>
                </c:pt>
                <c:pt idx="194">
                  <c:v>9.6643125062186517</c:v>
                </c:pt>
                <c:pt idx="195">
                  <c:v>10.052044196218661</c:v>
                </c:pt>
                <c:pt idx="196">
                  <c:v>9.7019941362186017</c:v>
                </c:pt>
                <c:pt idx="197">
                  <c:v>8.9152092962186114</c:v>
                </c:pt>
                <c:pt idx="198">
                  <c:v>7.7898938228852899</c:v>
                </c:pt>
                <c:pt idx="199">
                  <c:v>2.7845739562185989</c:v>
                </c:pt>
                <c:pt idx="200">
                  <c:v>1.9848501562185734</c:v>
                </c:pt>
                <c:pt idx="201">
                  <c:v>-3.5948033781423396E-2</c:v>
                </c:pt>
                <c:pt idx="202">
                  <c:v>-1.7921201637815078</c:v>
                </c:pt>
                <c:pt idx="203">
                  <c:v>-3.7958235137814431</c:v>
                </c:pt>
                <c:pt idx="204">
                  <c:v>-5.9082282737814698</c:v>
                </c:pt>
                <c:pt idx="205">
                  <c:v>-7.9661086076112468</c:v>
                </c:pt>
                <c:pt idx="206">
                  <c:v>-10.589981893781456</c:v>
                </c:pt>
                <c:pt idx="207">
                  <c:v>-12.006440448543321</c:v>
                </c:pt>
                <c:pt idx="208">
                  <c:v>-16.438525846811629</c:v>
                </c:pt>
                <c:pt idx="209">
                  <c:v>-16.503052153781553</c:v>
                </c:pt>
                <c:pt idx="210">
                  <c:v>-16.194282733781428</c:v>
                </c:pt>
                <c:pt idx="211">
                  <c:v>-15.844016200347005</c:v>
                </c:pt>
                <c:pt idx="212">
                  <c:v>-15.333220897948182</c:v>
                </c:pt>
                <c:pt idx="213">
                  <c:v>-14.833483213781411</c:v>
                </c:pt>
                <c:pt idx="214">
                  <c:v>-14.645698183781368</c:v>
                </c:pt>
                <c:pt idx="215">
                  <c:v>-13.847123873781271</c:v>
                </c:pt>
                <c:pt idx="216">
                  <c:v>-13.146627743781405</c:v>
                </c:pt>
                <c:pt idx="217">
                  <c:v>-11.256250543781405</c:v>
                </c:pt>
                <c:pt idx="218">
                  <c:v>-10.843027912202389</c:v>
                </c:pt>
                <c:pt idx="219">
                  <c:v>-9.8715554437814337</c:v>
                </c:pt>
                <c:pt idx="220">
                  <c:v>-8.9196877237813705</c:v>
                </c:pt>
                <c:pt idx="221">
                  <c:v>-8.2211790637814399</c:v>
                </c:pt>
                <c:pt idx="222">
                  <c:v>-7.6015131837812424</c:v>
                </c:pt>
                <c:pt idx="223">
                  <c:v>-6.1264339480366807</c:v>
                </c:pt>
                <c:pt idx="224">
                  <c:v>-5.2938604568248904</c:v>
                </c:pt>
                <c:pt idx="225">
                  <c:v>-0.21188794803676134</c:v>
                </c:pt>
                <c:pt idx="226">
                  <c:v>0.46919696621853291</c:v>
                </c:pt>
                <c:pt idx="227">
                  <c:v>1.4872311862186498</c:v>
                </c:pt>
                <c:pt idx="228">
                  <c:v>2.5314662562186347</c:v>
                </c:pt>
                <c:pt idx="229">
                  <c:v>3.9540603562186187</c:v>
                </c:pt>
                <c:pt idx="230">
                  <c:v>5.2804158400570644</c:v>
                </c:pt>
                <c:pt idx="231">
                  <c:v>6.6628059353853084</c:v>
                </c:pt>
                <c:pt idx="232">
                  <c:v>5.8967637673296514</c:v>
                </c:pt>
                <c:pt idx="233">
                  <c:v>5.5764472562185148</c:v>
                </c:pt>
                <c:pt idx="234">
                  <c:v>5.1527573362186265</c:v>
                </c:pt>
                <c:pt idx="235">
                  <c:v>4.237607919376444</c:v>
                </c:pt>
                <c:pt idx="236">
                  <c:v>2.7214849262185647</c:v>
                </c:pt>
                <c:pt idx="237">
                  <c:v>0.81906195621856304</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-18.195512323781248</c:v>
                </c:pt>
                <c:pt idx="250">
                  <c:v>-18.140134333781489</c:v>
                </c:pt>
                <c:pt idx="251">
                  <c:v>-17.220916293781219</c:v>
                </c:pt>
                <c:pt idx="252">
                  <c:v>-15.666495937720928</c:v>
                </c:pt>
                <c:pt idx="253">
                  <c:v>-13.194037703781305</c:v>
                </c:pt>
                <c:pt idx="254">
                  <c:v>-11.039218143781348</c:v>
                </c:pt>
                <c:pt idx="255">
                  <c:v>-8.8622668663620043</c:v>
                </c:pt>
                <c:pt idx="256">
                  <c:v>-3.6176259584155348</c:v>
                </c:pt>
                <c:pt idx="257">
                  <c:v>-1.8931168878673359</c:v>
                </c:pt>
                <c:pt idx="258">
                  <c:v>4.0739096218615718E-2</c:v>
                </c:pt>
                <c:pt idx="259">
                  <c:v>2.1379857662185957</c:v>
                </c:pt>
                <c:pt idx="260">
                  <c:v>3.8953380762185077</c:v>
                </c:pt>
                <c:pt idx="261">
                  <c:v>5.4007558462185896</c:v>
                </c:pt>
                <c:pt idx="262">
                  <c:v>5.9889075798139881</c:v>
                </c:pt>
                <c:pt idx="263">
                  <c:v>6.0325717895519384</c:v>
                </c:pt>
                <c:pt idx="264">
                  <c:v>4.118702905493933</c:v>
                </c:pt>
                <c:pt idx="265">
                  <c:v>2.2580720462185297</c:v>
                </c:pt>
                <c:pt idx="266">
                  <c:v>0.10032214621853114</c:v>
                </c:pt>
                <c:pt idx="267">
                  <c:v>-2.6564626608026307</c:v>
                </c:pt>
                <c:pt idx="268">
                  <c:v>-5.3048333137815291</c:v>
                </c:pt>
                <c:pt idx="269">
                  <c:v>-6.8561146437813365</c:v>
                </c:pt>
                <c:pt idx="270">
                  <c:v>-7.9989430937814934</c:v>
                </c:pt>
                <c:pt idx="271">
                  <c:v>-8.9734302637813919</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-18.706790833781255</c:v>
                </c:pt>
                <c:pt idx="281">
                  <c:v>-18.572324543781342</c:v>
                </c:pt>
                <c:pt idx="282">
                  <c:v>-16.345510621906318</c:v>
                </c:pt>
                <c:pt idx="283">
                  <c:v>-15.136240213781496</c:v>
                </c:pt>
                <c:pt idx="284">
                  <c:v>-13.390675998326977</c:v>
                </c:pt>
                <c:pt idx="285">
                  <c:v>-11.536069663781561</c:v>
                </c:pt>
                <c:pt idx="286">
                  <c:v>-8.5744554237813588</c:v>
                </c:pt>
                <c:pt idx="287">
                  <c:v>-5.6881574137815694</c:v>
                </c:pt>
                <c:pt idx="288">
                  <c:v>-3.2840985033774412</c:v>
                </c:pt>
                <c:pt idx="289">
                  <c:v>-0.39686131650863388</c:v>
                </c:pt>
                <c:pt idx="290">
                  <c:v>6.3431249177570708</c:v>
                </c:pt>
                <c:pt idx="291">
                  <c:v>6.9747182162185766</c:v>
                </c:pt>
                <c:pt idx="292">
                  <c:v>7.1588475262185387</c:v>
                </c:pt>
                <c:pt idx="293">
                  <c:v>6.957310641001186</c:v>
                </c:pt>
                <c:pt idx="294">
                  <c:v>6.2042909762185445</c:v>
                </c:pt>
                <c:pt idx="295">
                  <c:v>4.2388657762185176</c:v>
                </c:pt>
                <c:pt idx="296">
                  <c:v>1.2675796962186154</c:v>
                </c:pt>
                <c:pt idx="297">
                  <c:v>-2.5446571122024766</c:v>
                </c:pt>
                <c:pt idx="298">
                  <c:v>-11.679004783781282</c:v>
                </c:pt>
                <c:pt idx="299">
                  <c:v>-13.125572593781266</c:v>
                </c:pt>
                <c:pt idx="300">
                  <c:v>-14.773302843781337</c:v>
                </c:pt>
                <c:pt idx="301">
                  <c:v>-16.196214923781511</c:v>
                </c:pt>
                <c:pt idx="302">
                  <c:v>-17.515499413781487</c:v>
                </c:pt>
                <c:pt idx="303">
                  <c:v>-18.644597705397501</c:v>
                </c:pt>
                <c:pt idx="304">
                  <c:v>-19.091956511172711</c:v>
                </c:pt>
                <c:pt idx="305">
                  <c:v>-18.610171543781362</c:v>
                </c:pt>
                <c:pt idx="306">
                  <c:v>-18.205398043781351</c:v>
                </c:pt>
                <c:pt idx="307">
                  <c:v>-17.901480143781349</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-4.2128318973168373</c:v>
                </c:pt>
                <c:pt idx="324">
                  <c:v>-4.2284489437813884</c:v>
                </c:pt>
                <c:pt idx="325">
                  <c:v>-4.1872984637814881</c:v>
                </c:pt>
                <c:pt idx="326">
                  <c:v>-4.1336972837815118</c:v>
                </c:pt>
                <c:pt idx="327">
                  <c:v>-4.0610791037814034</c:v>
                </c:pt>
                <c:pt idx="328">
                  <c:v>-4.1754351261989937</c:v>
                </c:pt>
                <c:pt idx="329">
                  <c:v>-4.5178493619631874</c:v>
                </c:pt>
                <c:pt idx="330">
                  <c:v>-7.7096755437814721</c:v>
                </c:pt>
                <c:pt idx="331">
                  <c:v>-8.8311422037814147</c:v>
                </c:pt>
                <c:pt idx="332">
                  <c:v>-10.598285223781417</c:v>
                </c:pt>
                <c:pt idx="333">
                  <c:v>-12.274198623781418</c:v>
                </c:pt>
                <c:pt idx="334">
                  <c:v>-14.644224833781498</c:v>
                </c:pt>
                <c:pt idx="335">
                  <c:v>-16.488156296469466</c:v>
                </c:pt>
                <c:pt idx="336">
                  <c:v>-18.454356513781427</c:v>
                </c:pt>
                <c:pt idx="337">
                  <c:v>-19.230544543781203</c:v>
                </c:pt>
                <c:pt idx="338">
                  <c:v>-19.227016716195166</c:v>
                </c:pt>
                <c:pt idx="339">
                  <c:v>-14.594827900924315</c:v>
                </c:pt>
                <c:pt idx="340">
                  <c:v>-12.9810247761047</c:v>
                </c:pt>
                <c:pt idx="341">
                  <c:v>-11.247611153781387</c:v>
                </c:pt>
                <c:pt idx="342">
                  <c:v>-10.080556873568691</c:v>
                </c:pt>
                <c:pt idx="343">
                  <c:v>-8.3628752737815066</c:v>
                </c:pt>
                <c:pt idx="344">
                  <c:v>-6.9942461637813924</c:v>
                </c:pt>
                <c:pt idx="345">
                  <c:v>-5.4165603637813806</c:v>
                </c:pt>
                <c:pt idx="346">
                  <c:v>-4.2592553837813512</c:v>
                </c:pt>
                <c:pt idx="347">
                  <c:v>-3.7850397398598545</c:v>
                </c:pt>
                <c:pt idx="348">
                  <c:v>-1.7061171687814349</c:v>
                </c:pt>
                <c:pt idx="349">
                  <c:v>-1.4065796837813438</c:v>
                </c:pt>
                <c:pt idx="350">
                  <c:v>-8.9283403781507759E-2</c:v>
                </c:pt>
                <c:pt idx="351">
                  <c:v>0.99922320621865879</c:v>
                </c:pt>
                <c:pt idx="352">
                  <c:v>2.0190778962186329</c:v>
                </c:pt>
                <c:pt idx="353">
                  <c:v>2.2320701262186247</c:v>
                </c:pt>
                <c:pt idx="354">
                  <c:v>2.0946094966227067</c:v>
                </c:pt>
                <c:pt idx="355">
                  <c:v>1.9298484162186327</c:v>
                </c:pt>
                <c:pt idx="356">
                  <c:v>2.1125311526471275</c:v>
                </c:pt>
                <c:pt idx="357">
                  <c:v>3.4274698937186368</c:v>
                </c:pt>
                <c:pt idx="358">
                  <c:v>3.3908069362185587</c:v>
                </c:pt>
                <c:pt idx="359">
                  <c:v>3.26901943621868</c:v>
                </c:pt>
                <c:pt idx="360">
                  <c:v>2.7613117008993502</c:v>
                </c:pt>
                <c:pt idx="361">
                  <c:v>2.2501508562185402</c:v>
                </c:pt>
                <c:pt idx="362">
                  <c:v>1.7843779962185971</c:v>
                </c:pt>
                <c:pt idx="363">
                  <c:v>1.673398876218656</c:v>
                </c:pt>
                <c:pt idx="364">
                  <c:v>1.7914908198549404</c:v>
                </c:pt>
                <c:pt idx="365">
                  <c:v>2.5866571680830197</c:v>
                </c:pt>
                <c:pt idx="366">
                  <c:v>2.5941262519174826</c:v>
                </c:pt>
                <c:pt idx="367">
                  <c:v>2.5797862662186617</c:v>
                </c:pt>
                <c:pt idx="368">
                  <c:v>2.5632720162186189</c:v>
                </c:pt>
                <c:pt idx="369">
                  <c:v>2.4058530162184817</c:v>
                </c:pt>
                <c:pt idx="370">
                  <c:v>2.2687530962185471</c:v>
                </c:pt>
                <c:pt idx="371">
                  <c:v>2.2660090476165</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1.8066059814710114</c:v>
                </c:pt>
                <c:pt idx="388">
                  <c:v>1.7812460562186618</c:v>
                </c:pt>
                <c:pt idx="389">
                  <c:v>1.7576816662185877</c:v>
                </c:pt>
                <c:pt idx="390">
                  <c:v>1.7351345882940565</c:v>
                </c:pt>
                <c:pt idx="391">
                  <c:v>1.7130998910011614</c:v>
                </c:pt>
                <c:pt idx="392">
                  <c:v>1.7123668862186179</c:v>
                </c:pt>
                <c:pt idx="393">
                  <c:v>1.7110990983237548</c:v>
                </c:pt>
                <c:pt idx="394">
                  <c:v>1.709557756218502</c:v>
                </c:pt>
                <c:pt idx="395">
                  <c:v>1.7086630962185718</c:v>
                </c:pt>
                <c:pt idx="396">
                  <c:v>1.7074348462185878</c:v>
                </c:pt>
                <c:pt idx="397">
                  <c:v>1.7061539107640442</c:v>
                </c:pt>
                <c:pt idx="398">
                  <c:v>1.704092706218518</c:v>
                </c:pt>
                <c:pt idx="399">
                  <c:v>1.7035692525148753</c:v>
                </c:pt>
                <c:pt idx="400">
                  <c:v>1.7009027503362404</c:v>
                </c:pt>
                <c:pt idx="401">
                  <c:v>1.7002685862185984</c:v>
                </c:pt>
                <c:pt idx="402">
                  <c:v>1.6999009562185281</c:v>
                </c:pt>
                <c:pt idx="403">
                  <c:v>1.6993159208650785</c:v>
                </c:pt>
                <c:pt idx="404">
                  <c:v>1.6989961962186868</c:v>
                </c:pt>
                <c:pt idx="405">
                  <c:v>1.6986181462186243</c:v>
                </c:pt>
                <c:pt idx="406">
                  <c:v>1.6983220562185317</c:v>
                </c:pt>
                <c:pt idx="407">
                  <c:v>1.6981036962185669</c:v>
                </c:pt>
                <c:pt idx="408">
                  <c:v>1.6979204789459175</c:v>
                </c:pt>
                <c:pt idx="409">
                  <c:v>1.6970024162186101</c:v>
                </c:pt>
                <c:pt idx="410">
                  <c:v>1.6968602362185841</c:v>
                </c:pt>
                <c:pt idx="411">
                  <c:v>1.6965584162186105</c:v>
                </c:pt>
                <c:pt idx="412">
                  <c:v>1.6963251862184741</c:v>
                </c:pt>
                <c:pt idx="413">
                  <c:v>1.6961860162185505</c:v>
                </c:pt>
                <c:pt idx="414">
                  <c:v>1.6958535214359527</c:v>
                </c:pt>
                <c:pt idx="415">
                  <c:v>1.695670346218578</c:v>
                </c:pt>
                <c:pt idx="416">
                  <c:v>1.6954370357639741</c:v>
                </c:pt>
                <c:pt idx="417">
                  <c:v>1.6942898679833744</c:v>
                </c:pt>
                <c:pt idx="418">
                  <c:v>1.6940335762185197</c:v>
                </c:pt>
                <c:pt idx="419">
                  <c:v>1.6937287008994537</c:v>
                </c:pt>
                <c:pt idx="420">
                  <c:v>1.6934240062185069</c:v>
                </c:pt>
                <c:pt idx="421">
                  <c:v>1.6931392062186319</c:v>
                </c:pt>
                <c:pt idx="422">
                  <c:v>1.6928687562185445</c:v>
                </c:pt>
                <c:pt idx="423">
                  <c:v>1.6926225684634641</c:v>
                </c:pt>
                <c:pt idx="424">
                  <c:v>1.6923504669712268</c:v>
                </c:pt>
                <c:pt idx="425">
                  <c:v>1.6921585395519174</c:v>
                </c:pt>
                <c:pt idx="426">
                  <c:v>1.6915347895519091</c:v>
                </c:pt>
                <c:pt idx="427">
                  <c:v>1.6913321162186605</c:v>
                </c:pt>
                <c:pt idx="428">
                  <c:v>1.6911053962185463</c:v>
                </c:pt>
                <c:pt idx="429">
                  <c:v>1.6909354461174786</c:v>
                </c:pt>
                <c:pt idx="430">
                  <c:v>1.6906595862186036</c:v>
                </c:pt>
                <c:pt idx="431">
                  <c:v>1.6903263162186022</c:v>
                </c:pt>
                <c:pt idx="432">
                  <c:v>1.6900226062184913</c:v>
                </c:pt>
                <c:pt idx="433">
                  <c:v>1.6896800562185781</c:v>
                </c:pt>
                <c:pt idx="434">
                  <c:v>1.6894066301316428</c:v>
                </c:pt>
                <c:pt idx="435">
                  <c:v>1.6882834562185731</c:v>
                </c:pt>
                <c:pt idx="436">
                  <c:v>1.6881484362186994</c:v>
                </c:pt>
                <c:pt idx="437">
                  <c:v>1.6879040862186088</c:v>
                </c:pt>
                <c:pt idx="438">
                  <c:v>1.6877259262187212</c:v>
                </c:pt>
                <c:pt idx="439">
                  <c:v>1.6875427662186151</c:v>
                </c:pt>
                <c:pt idx="440">
                  <c:v>1.6873698692621844</c:v>
                </c:pt>
                <c:pt idx="441">
                  <c:v>1.6871887262186247</c:v>
                </c:pt>
                <c:pt idx="442">
                  <c:v>1.6870175762185418</c:v>
                </c:pt>
                <c:pt idx="443">
                  <c:v>1.6868881621010019</c:v>
                </c:pt>
                <c:pt idx="444">
                  <c:v>1.6859854562185745</c:v>
                </c:pt>
                <c:pt idx="445">
                  <c:v>1.6858187465412042</c:v>
                </c:pt>
                <c:pt idx="446">
                  <c:v>1.6854860362186201</c:v>
                </c:pt>
                <c:pt idx="447">
                  <c:v>1.685138816218668</c:v>
                </c:pt>
                <c:pt idx="448">
                  <c:v>1.6848430862183941</c:v>
                </c:pt>
                <c:pt idx="449">
                  <c:v>1.6844804562185405</c:v>
                </c:pt>
                <c:pt idx="450">
                  <c:v>1.6842569814710844</c:v>
                </c:pt>
                <c:pt idx="451">
                  <c:v>1.6840784562185602</c:v>
                </c:pt>
                <c:pt idx="452">
                  <c:v>1.6831288173297019</c:v>
                </c:pt>
                <c:pt idx="453">
                  <c:v>1.6828206762185687</c:v>
                </c:pt>
                <c:pt idx="454">
                  <c:v>1.6825470562187133</c:v>
                </c:pt>
                <c:pt idx="455">
                  <c:v>1.6821619987718321</c:v>
                </c:pt>
                <c:pt idx="456">
                  <c:v>1.6818588762187157</c:v>
                </c:pt>
                <c:pt idx="457">
                  <c:v>1.6815691162186255</c:v>
                </c:pt>
                <c:pt idx="458">
                  <c:v>1.6813411762186661</c:v>
                </c:pt>
                <c:pt idx="459">
                  <c:v>1.681159875573274</c:v>
                </c:pt>
                <c:pt idx="460">
                  <c:v>1.680993122885198</c:v>
                </c:pt>
                <c:pt idx="461">
                  <c:v>1.6802644562186089</c:v>
                </c:pt>
                <c:pt idx="462">
                  <c:v>1.6799649062184718</c:v>
                </c:pt>
                <c:pt idx="463">
                  <c:v>1.6796275362185069</c:v>
                </c:pt>
                <c:pt idx="464">
                  <c:v>1.6794315062184919</c:v>
                </c:pt>
                <c:pt idx="465">
                  <c:v>1.679033941067118</c:v>
                </c:pt>
                <c:pt idx="466">
                  <c:v>1.6787681462186301</c:v>
                </c:pt>
                <c:pt idx="467">
                  <c:v>1.6784488862185356</c:v>
                </c:pt>
                <c:pt idx="468">
                  <c:v>1.6783009062187704</c:v>
                </c:pt>
                <c:pt idx="469">
                  <c:v>1.6780380480551997</c:v>
                </c:pt>
                <c:pt idx="470">
                  <c:v>1.6778756100647172</c:v>
                </c:pt>
                <c:pt idx="471">
                  <c:v>1.6771792521369078</c:v>
                </c:pt>
                <c:pt idx="472">
                  <c:v>1.676979376218654</c:v>
                </c:pt>
                <c:pt idx="473">
                  <c:v>1.67677909621861</c:v>
                </c:pt>
                <c:pt idx="474">
                  <c:v>1.6765183062185993</c:v>
                </c:pt>
                <c:pt idx="475">
                  <c:v>1.6761981162186861</c:v>
                </c:pt>
                <c:pt idx="476">
                  <c:v>1.6759291127842018</c:v>
                </c:pt>
                <c:pt idx="477">
                  <c:v>1.6757050465800631</c:v>
                </c:pt>
                <c:pt idx="478">
                  <c:v>1.6749644562187171</c:v>
                </c:pt>
                <c:pt idx="479">
                  <c:v>1.6747477462184721</c:v>
                </c:pt>
                <c:pt idx="480">
                  <c:v>1.674487566218565</c:v>
                </c:pt>
                <c:pt idx="481">
                  <c:v>1.6742016562186137</c:v>
                </c:pt>
                <c:pt idx="482">
                  <c:v>1.6739806481377713</c:v>
                </c:pt>
                <c:pt idx="483">
                  <c:v>1.6736490562186077</c:v>
                </c:pt>
                <c:pt idx="484">
                  <c:v>1.6734002262186607</c:v>
                </c:pt>
                <c:pt idx="485">
                  <c:v>1.6731407462185097</c:v>
                </c:pt>
                <c:pt idx="486">
                  <c:v>1.6729828421834441</c:v>
                </c:pt>
                <c:pt idx="487">
                  <c:v>1.671904846843504</c:v>
                </c:pt>
                <c:pt idx="488">
                  <c:v>1.6716968910012042</c:v>
                </c:pt>
                <c:pt idx="489">
                  <c:v>1.6713652262186827</c:v>
                </c:pt>
                <c:pt idx="490">
                  <c:v>1.6711180262187117</c:v>
                </c:pt>
                <c:pt idx="491">
                  <c:v>1.6707750362186313</c:v>
                </c:pt>
                <c:pt idx="492">
                  <c:v>1.6704061362185485</c:v>
                </c:pt>
                <c:pt idx="493">
                  <c:v>1.6701333527702502</c:v>
                </c:pt>
                <c:pt idx="494">
                  <c:v>1.6692597456923295</c:v>
                </c:pt>
                <c:pt idx="495">
                  <c:v>1.6689013262185335</c:v>
                </c:pt>
                <c:pt idx="496">
                  <c:v>1.6685205462185049</c:v>
                </c:pt>
                <c:pt idx="497">
                  <c:v>1.6682295762186783</c:v>
                </c:pt>
                <c:pt idx="498">
                  <c:v>1.6679335162185822</c:v>
                </c:pt>
                <c:pt idx="499">
                  <c:v>1.6676896462186899</c:v>
                </c:pt>
                <c:pt idx="500">
                  <c:v>1.6674437572938814</c:v>
                </c:pt>
                <c:pt idx="501">
                  <c:v>1.6671902762185766</c:v>
                </c:pt>
                <c:pt idx="502">
                  <c:v>1.6670538880368349</c:v>
                </c:pt>
                <c:pt idx="503">
                  <c:v>1.6662938700116721</c:v>
                </c:pt>
                <c:pt idx="504">
                  <c:v>1.6661757962185961</c:v>
                </c:pt>
                <c:pt idx="505">
                  <c:v>1.6658477662184481</c:v>
                </c:pt>
                <c:pt idx="506">
                  <c:v>1.6656367762184914</c:v>
                </c:pt>
                <c:pt idx="507">
                  <c:v>1.6653473683064561</c:v>
                </c:pt>
                <c:pt idx="508">
                  <c:v>1.6651324062185349</c:v>
                </c:pt>
                <c:pt idx="509">
                  <c:v>1.6648971462185949</c:v>
                </c:pt>
                <c:pt idx="510">
                  <c:v>1.6646529511679402</c:v>
                </c:pt>
                <c:pt idx="511">
                  <c:v>1.6639897787993334</c:v>
                </c:pt>
                <c:pt idx="512">
                  <c:v>1.6638189562186341</c:v>
                </c:pt>
                <c:pt idx="513">
                  <c:v>1.6634757962186484</c:v>
                </c:pt>
                <c:pt idx="514">
                  <c:v>1.6631838262186025</c:v>
                </c:pt>
                <c:pt idx="515">
                  <c:v>1.662984876218446</c:v>
                </c:pt>
                <c:pt idx="516">
                  <c:v>1.6627983062185763</c:v>
                </c:pt>
                <c:pt idx="517">
                  <c:v>1.6625241026832924</c:v>
                </c:pt>
                <c:pt idx="518">
                  <c:v>1.6623899895518586</c:v>
                </c:pt>
                <c:pt idx="519">
                  <c:v>1.6622067015016619</c:v>
                </c:pt>
                <c:pt idx="520">
                  <c:v>1.6615096228852479</c:v>
                </c:pt>
                <c:pt idx="521">
                  <c:v>1.6612634862186155</c:v>
                </c:pt>
                <c:pt idx="522">
                  <c:v>1.6609528262186513</c:v>
                </c:pt>
                <c:pt idx="523">
                  <c:v>1.6606607762185221</c:v>
                </c:pt>
                <c:pt idx="524">
                  <c:v>1.6604256844793497</c:v>
                </c:pt>
                <c:pt idx="525">
                  <c:v>1.660123706218684</c:v>
                </c:pt>
                <c:pt idx="526">
                  <c:v>1.6598757162186217</c:v>
                </c:pt>
                <c:pt idx="527">
                  <c:v>1.6597794562185868</c:v>
                </c:pt>
                <c:pt idx="528">
                  <c:v>1.6591194562185905</c:v>
                </c:pt>
                <c:pt idx="529">
                  <c:v>1.6590246562186173</c:v>
                </c:pt>
                <c:pt idx="530">
                  <c:v>1.6587791862185821</c:v>
                </c:pt>
                <c:pt idx="531">
                  <c:v>1.6584851124685851</c:v>
                </c:pt>
                <c:pt idx="532">
                  <c:v>1.6582650603852214</c:v>
                </c:pt>
                <c:pt idx="533">
                  <c:v>1.6579023362186689</c:v>
                </c:pt>
                <c:pt idx="534">
                  <c:v>1.6577010162186518</c:v>
                </c:pt>
                <c:pt idx="535">
                  <c:v>1.6574184669712269</c:v>
                </c:pt>
                <c:pt idx="536">
                  <c:v>1.6566658335769961</c:v>
                </c:pt>
                <c:pt idx="537">
                  <c:v>1.6564714868309101</c:v>
                </c:pt>
                <c:pt idx="538">
                  <c:v>1.6562121062185091</c:v>
                </c:pt>
                <c:pt idx="539">
                  <c:v>1.6559881662186366</c:v>
                </c:pt>
                <c:pt idx="540">
                  <c:v>1.6557996962185491</c:v>
                </c:pt>
                <c:pt idx="541">
                  <c:v>1.6555399062184932</c:v>
                </c:pt>
                <c:pt idx="542">
                  <c:v>1.6552973662186201</c:v>
                </c:pt>
                <c:pt idx="543">
                  <c:v>1.6550770633615075</c:v>
                </c:pt>
                <c:pt idx="544">
                  <c:v>1.6543695508132301</c:v>
                </c:pt>
                <c:pt idx="545">
                  <c:v>1.6541738562185084</c:v>
                </c:pt>
                <c:pt idx="546">
                  <c:v>1.6539373162186166</c:v>
                </c:pt>
                <c:pt idx="547">
                  <c:v>1.6537010962185974</c:v>
                </c:pt>
                <c:pt idx="548">
                  <c:v>1.6534656109805042</c:v>
                </c:pt>
                <c:pt idx="549">
                  <c:v>1.6531643362186088</c:v>
                </c:pt>
                <c:pt idx="550">
                  <c:v>1.6528984362185235</c:v>
                </c:pt>
                <c:pt idx="551">
                  <c:v>1.6526685744981247</c:v>
                </c:pt>
                <c:pt idx="552">
                  <c:v>1.6516596975979041</c:v>
                </c:pt>
                <c:pt idx="553">
                  <c:v>1.6514275072389495</c:v>
                </c:pt>
                <c:pt idx="554">
                  <c:v>1.651177986218745</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1.6492377462185055</c:v>
                </c:pt>
                <c:pt idx="563">
                  <c:v>1.649001588871656</c:v>
                </c:pt>
                <c:pt idx="564">
                  <c:v>1.6488279462185627</c:v>
                </c:pt>
                <c:pt idx="565">
                  <c:v>1.6486051962185706</c:v>
                </c:pt>
                <c:pt idx="566">
                  <c:v>1.6484402388271917</c:v>
                </c:pt>
                <c:pt idx="567">
                  <c:v>1.6476053466294616</c:v>
                </c:pt>
                <c:pt idx="568">
                  <c:v>1.6474515888716481</c:v>
                </c:pt>
                <c:pt idx="569">
                  <c:v>1.6473237962187</c:v>
                </c:pt>
                <c:pt idx="570">
                  <c:v>1.6470997862185612</c:v>
                </c:pt>
                <c:pt idx="571">
                  <c:v>1.6469103562185421</c:v>
                </c:pt>
                <c:pt idx="572">
                  <c:v>1.6467579662186065</c:v>
                </c:pt>
                <c:pt idx="573">
                  <c:v>1.646594660519753</c:v>
                </c:pt>
                <c:pt idx="574">
                  <c:v>1.6465094562185953</c:v>
                </c:pt>
                <c:pt idx="575">
                  <c:v>1.6459907185136848</c:v>
                </c:pt>
                <c:pt idx="576">
                  <c:v>1.6458247662186658</c:v>
                </c:pt>
                <c:pt idx="577">
                  <c:v>1.6456508062185147</c:v>
                </c:pt>
                <c:pt idx="578">
                  <c:v>1.6454086762186222</c:v>
                </c:pt>
                <c:pt idx="579">
                  <c:v>1.6452610812184638</c:v>
                </c:pt>
                <c:pt idx="580">
                  <c:v>1.6450546462184974</c:v>
                </c:pt>
                <c:pt idx="581">
                  <c:v>1.6448543062185763</c:v>
                </c:pt>
                <c:pt idx="582">
                  <c:v>1.6447174562185747</c:v>
                </c:pt>
                <c:pt idx="583">
                  <c:v>1.6445512419328741</c:v>
                </c:pt>
                <c:pt idx="584">
                  <c:v>1.6440634562185761</c:v>
                </c:pt>
                <c:pt idx="585">
                  <c:v>1.6439445784408093</c:v>
                </c:pt>
                <c:pt idx="586">
                  <c:v>1.6437691062186133</c:v>
                </c:pt>
                <c:pt idx="587">
                  <c:v>1.6435368162185284</c:v>
                </c:pt>
                <c:pt idx="588">
                  <c:v>1.6434075262186838</c:v>
                </c:pt>
                <c:pt idx="589">
                  <c:v>1.6432311162185442</c:v>
                </c:pt>
                <c:pt idx="590">
                  <c:v>1.6430565174431564</c:v>
                </c:pt>
                <c:pt idx="591">
                  <c:v>1.6428414562186333</c:v>
                </c:pt>
                <c:pt idx="592">
                  <c:v>1.6421559199868114</c:v>
                </c:pt>
                <c:pt idx="593">
                  <c:v>1.6419457262187391</c:v>
                </c:pt>
                <c:pt idx="594">
                  <c:v>1.6417724262185966</c:v>
                </c:pt>
                <c:pt idx="595">
                  <c:v>1.6415885276472459</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1.6381609062185476</c:v>
                </c:pt>
                <c:pt idx="611">
                  <c:v>1.637996506218613</c:v>
                </c:pt>
                <c:pt idx="612">
                  <c:v>1.6378305362187315</c:v>
                </c:pt>
                <c:pt idx="613">
                  <c:v>1.6376315762185669</c:v>
                </c:pt>
                <c:pt idx="614">
                  <c:v>1.6374387725452522</c:v>
                </c:pt>
                <c:pt idx="615">
                  <c:v>1.6372193562186368</c:v>
                </c:pt>
                <c:pt idx="616">
                  <c:v>1.6370102762186181</c:v>
                </c:pt>
                <c:pt idx="617">
                  <c:v>1.636895737468592</c:v>
                </c:pt>
                <c:pt idx="618">
                  <c:v>1.6362285673297101</c:v>
                </c:pt>
                <c:pt idx="619">
                  <c:v>1.636074546218512</c:v>
                </c:pt>
                <c:pt idx="620">
                  <c:v>1.6358877262185727</c:v>
                </c:pt>
                <c:pt idx="621">
                  <c:v>1.6357490162186252</c:v>
                </c:pt>
                <c:pt idx="622">
                  <c:v>1.6355040046056928</c:v>
                </c:pt>
                <c:pt idx="623">
                  <c:v>1.6353267462186378</c:v>
                </c:pt>
                <c:pt idx="624">
                  <c:v>1.6351693762183857</c:v>
                </c:pt>
                <c:pt idx="625">
                  <c:v>1.6351214762184298</c:v>
                </c:pt>
                <c:pt idx="626">
                  <c:v>1.6348354901168562</c:v>
                </c:pt>
                <c:pt idx="627">
                  <c:v>1.6342727895519031</c:v>
                </c:pt>
                <c:pt idx="628">
                  <c:v>1.6341872667449049</c:v>
                </c:pt>
                <c:pt idx="629">
                  <c:v>1.6339800462186105</c:v>
                </c:pt>
                <c:pt idx="630">
                  <c:v>1.6337522562186564</c:v>
                </c:pt>
                <c:pt idx="631">
                  <c:v>1.6335648162184928</c:v>
                </c:pt>
                <c:pt idx="632">
                  <c:v>1.6333360762184839</c:v>
                </c:pt>
                <c:pt idx="633">
                  <c:v>1.6331661062186527</c:v>
                </c:pt>
                <c:pt idx="634">
                  <c:v>1.6330058198548443</c:v>
                </c:pt>
                <c:pt idx="635">
                  <c:v>1.6323656587502171</c:v>
                </c:pt>
                <c:pt idx="636">
                  <c:v>1.6321780162186601</c:v>
                </c:pt>
                <c:pt idx="637">
                  <c:v>1.6319859162185559</c:v>
                </c:pt>
                <c:pt idx="638">
                  <c:v>1.6317617962185678</c:v>
                </c:pt>
                <c:pt idx="639">
                  <c:v>1.6315720462185661</c:v>
                </c:pt>
                <c:pt idx="640">
                  <c:v>1.6314169154022977</c:v>
                </c:pt>
                <c:pt idx="641">
                  <c:v>1.6311565962185601</c:v>
                </c:pt>
                <c:pt idx="642">
                  <c:v>1.6309944962187188</c:v>
                </c:pt>
                <c:pt idx="643">
                  <c:v>1.6308549362186138</c:v>
                </c:pt>
                <c:pt idx="644">
                  <c:v>1.6303494562185121</c:v>
                </c:pt>
                <c:pt idx="645">
                  <c:v>1.6301594162185491</c:v>
                </c:pt>
                <c:pt idx="646">
                  <c:v>1.6298839962185951</c:v>
                </c:pt>
                <c:pt idx="647">
                  <c:v>1.6297063371710718</c:v>
                </c:pt>
                <c:pt idx="648">
                  <c:v>1.6294313062184904</c:v>
                </c:pt>
                <c:pt idx="649">
                  <c:v>1.6292569462185635</c:v>
                </c:pt>
                <c:pt idx="650">
                  <c:v>1.6291140562185404</c:v>
                </c:pt>
                <c:pt idx="651">
                  <c:v>1.6289984562185111</c:v>
                </c:pt>
                <c:pt idx="652">
                  <c:v>1.6284072731199899</c:v>
                </c:pt>
                <c:pt idx="653">
                  <c:v>1.6282479304454285</c:v>
                </c:pt>
                <c:pt idx="654">
                  <c:v>1.6280461662185854</c:v>
                </c:pt>
                <c:pt idx="655">
                  <c:v>1.6278654962186598</c:v>
                </c:pt>
                <c:pt idx="656">
                  <c:v>1.6276652862186578</c:v>
                </c:pt>
                <c:pt idx="657">
                  <c:v>1.627565876218654</c:v>
                </c:pt>
                <c:pt idx="658">
                  <c:v>1.6272411127841599</c:v>
                </c:pt>
                <c:pt idx="659">
                  <c:v>1.6270511262185356</c:v>
                </c:pt>
                <c:pt idx="660">
                  <c:v>1.6269349895518985</c:v>
                </c:pt>
                <c:pt idx="661">
                  <c:v>1.6264597062186541</c:v>
                </c:pt>
                <c:pt idx="662">
                  <c:v>1.6263670962186301</c:v>
                </c:pt>
                <c:pt idx="663">
                  <c:v>1.6262079862186765</c:v>
                </c:pt>
                <c:pt idx="664">
                  <c:v>1.626077726218587</c:v>
                </c:pt>
                <c:pt idx="665">
                  <c:v>1.6259070143581624</c:v>
                </c:pt>
                <c:pt idx="666">
                  <c:v>1.625763146218518</c:v>
                </c:pt>
                <c:pt idx="667">
                  <c:v>1.6256092062186538</c:v>
                </c:pt>
                <c:pt idx="668">
                  <c:v>1.6254342983238221</c:v>
                </c:pt>
                <c:pt idx="669">
                  <c:v>1.624813619483874</c:v>
                </c:pt>
                <c:pt idx="670">
                  <c:v>1.6246217895520232</c:v>
                </c:pt>
                <c:pt idx="671">
                  <c:v>1.624395696218514</c:v>
                </c:pt>
                <c:pt idx="672">
                  <c:v>1.6242158862185676</c:v>
                </c:pt>
                <c:pt idx="673">
                  <c:v>1.6240520062185384</c:v>
                </c:pt>
                <c:pt idx="674">
                  <c:v>1.6238979762187451</c:v>
                </c:pt>
                <c:pt idx="675">
                  <c:v>1.6237442162186797</c:v>
                </c:pt>
                <c:pt idx="676">
                  <c:v>1.6236276705042898</c:v>
                </c:pt>
                <c:pt idx="677">
                  <c:v>1.6231167585441404</c:v>
                </c:pt>
                <c:pt idx="678">
                  <c:v>1.6229986962187297</c:v>
                </c:pt>
                <c:pt idx="679">
                  <c:v>1.6228177362185963</c:v>
                </c:pt>
                <c:pt idx="680">
                  <c:v>1.6226747862184958</c:v>
                </c:pt>
                <c:pt idx="681">
                  <c:v>1.6224769762184801</c:v>
                </c:pt>
                <c:pt idx="682">
                  <c:v>1.6223002725451598</c:v>
                </c:pt>
                <c:pt idx="683">
                  <c:v>1.622167793297379</c:v>
                </c:pt>
                <c:pt idx="684">
                  <c:v>1.6219743362186136</c:v>
                </c:pt>
                <c:pt idx="685">
                  <c:v>1.621544900663054</c:v>
                </c:pt>
                <c:pt idx="686">
                  <c:v>1.6212881762186295</c:v>
                </c:pt>
                <c:pt idx="687">
                  <c:v>1.6211146162185344</c:v>
                </c:pt>
                <c:pt idx="688">
                  <c:v>1.6209190480553417</c:v>
                </c:pt>
                <c:pt idx="689">
                  <c:v>1.6207409662186507</c:v>
                </c:pt>
                <c:pt idx="690">
                  <c:v>1.6205695462185481</c:v>
                </c:pt>
                <c:pt idx="691">
                  <c:v>1.6203901462186261</c:v>
                </c:pt>
                <c:pt idx="692">
                  <c:v>1.6202595462187093</c:v>
                </c:pt>
                <c:pt idx="693">
                  <c:v>1.6201579562186379</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1.6184801144465015</c:v>
                </c:pt>
                <c:pt idx="702">
                  <c:v>1.617918066744878</c:v>
                </c:pt>
                <c:pt idx="703">
                  <c:v>1.6177613262186128</c:v>
                </c:pt>
                <c:pt idx="704">
                  <c:v>1.6175419162186415</c:v>
                </c:pt>
                <c:pt idx="705">
                  <c:v>1.6173771162185511</c:v>
                </c:pt>
                <c:pt idx="706">
                  <c:v>1.6171685174431474</c:v>
                </c:pt>
                <c:pt idx="707">
                  <c:v>1.6169258162185542</c:v>
                </c:pt>
                <c:pt idx="708">
                  <c:v>1.616776246218663</c:v>
                </c:pt>
                <c:pt idx="709">
                  <c:v>1.6166400006630135</c:v>
                </c:pt>
                <c:pt idx="710">
                  <c:v>1.6159315537794583</c:v>
                </c:pt>
                <c:pt idx="711">
                  <c:v>1.6157372862185753</c:v>
                </c:pt>
                <c:pt idx="712">
                  <c:v>1.6155945902390951</c:v>
                </c:pt>
                <c:pt idx="713">
                  <c:v>1.6154038362186043</c:v>
                </c:pt>
                <c:pt idx="714">
                  <c:v>1.6152358962184934</c:v>
                </c:pt>
                <c:pt idx="715">
                  <c:v>1.6150452962185682</c:v>
                </c:pt>
                <c:pt idx="716">
                  <c:v>1.6148681796228885</c:v>
                </c:pt>
                <c:pt idx="717">
                  <c:v>1.6143097438897485</c:v>
                </c:pt>
                <c:pt idx="718">
                  <c:v>1.6141388685897364</c:v>
                </c:pt>
                <c:pt idx="719">
                  <c:v>1.6139509462186241</c:v>
                </c:pt>
                <c:pt idx="720">
                  <c:v>1.61380316621839</c:v>
                </c:pt>
                <c:pt idx="721">
                  <c:v>1.6135972862186208</c:v>
                </c:pt>
                <c:pt idx="722">
                  <c:v>1.6134204362185045</c:v>
                </c:pt>
                <c:pt idx="723">
                  <c:v>1.613222726218652</c:v>
                </c:pt>
                <c:pt idx="724">
                  <c:v>1.6130170582594718</c:v>
                </c:pt>
                <c:pt idx="725">
                  <c:v>1.6128943973950631</c:v>
                </c:pt>
                <c:pt idx="726">
                  <c:v>1.6124464874685884</c:v>
                </c:pt>
                <c:pt idx="727">
                  <c:v>1.6123202662185605</c:v>
                </c:pt>
                <c:pt idx="728">
                  <c:v>1.6121398962185509</c:v>
                </c:pt>
                <c:pt idx="729">
                  <c:v>1.6119791462186299</c:v>
                </c:pt>
                <c:pt idx="730">
                  <c:v>1.6117746516209455</c:v>
                </c:pt>
                <c:pt idx="731">
                  <c:v>1.611570226218646</c:v>
                </c:pt>
                <c:pt idx="732">
                  <c:v>1.6113885062185485</c:v>
                </c:pt>
                <c:pt idx="733">
                  <c:v>1.6112409562185945</c:v>
                </c:pt>
                <c:pt idx="734">
                  <c:v>1.6111530117741211</c:v>
                </c:pt>
                <c:pt idx="735">
                  <c:v>1.6106772339964701</c:v>
                </c:pt>
                <c:pt idx="736">
                  <c:v>1.6105177162186401</c:v>
                </c:pt>
                <c:pt idx="737">
                  <c:v>1.6103089868308469</c:v>
                </c:pt>
                <c:pt idx="738">
                  <c:v>1.6101229162186024</c:v>
                </c:pt>
                <c:pt idx="739">
                  <c:v>1.6099169462185901</c:v>
                </c:pt>
                <c:pt idx="740">
                  <c:v>1.6097525562185961</c:v>
                </c:pt>
                <c:pt idx="741">
                  <c:v>1.6095491962185946</c:v>
                </c:pt>
                <c:pt idx="742">
                  <c:v>1.6094094766266807</c:v>
                </c:pt>
                <c:pt idx="743">
                  <c:v>1.6092713830478678</c:v>
                </c:pt>
                <c:pt idx="744">
                  <c:v>1.6088003527703592</c:v>
                </c:pt>
                <c:pt idx="745">
                  <c:v>1.6087183662187139</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1.6065583362185722</c:v>
                </c:pt>
                <c:pt idx="756">
                  <c:v>1.6064147242598221</c:v>
                </c:pt>
                <c:pt idx="757">
                  <c:v>1.6062109562186064</c:v>
                </c:pt>
                <c:pt idx="758">
                  <c:v>1.6060785462186427</c:v>
                </c:pt>
                <c:pt idx="759">
                  <c:v>1.6058664978853132</c:v>
                </c:pt>
                <c:pt idx="760">
                  <c:v>1.6053071352309021</c:v>
                </c:pt>
                <c:pt idx="761">
                  <c:v>1.605199528383594</c:v>
                </c:pt>
                <c:pt idx="762">
                  <c:v>1.6050871462185827</c:v>
                </c:pt>
                <c:pt idx="763">
                  <c:v>1.6049259162186047</c:v>
                </c:pt>
                <c:pt idx="764">
                  <c:v>1.604792246218679</c:v>
                </c:pt>
                <c:pt idx="765">
                  <c:v>1.6045779562185232</c:v>
                </c:pt>
                <c:pt idx="766">
                  <c:v>1.6044254762185661</c:v>
                </c:pt>
                <c:pt idx="767">
                  <c:v>1.6042186398919991</c:v>
                </c:pt>
                <c:pt idx="768">
                  <c:v>1.6041283451074526</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1.6010757262186126</c:v>
                </c:pt>
                <c:pt idx="784">
                  <c:v>1.6009062279577648</c:v>
                </c:pt>
                <c:pt idx="785">
                  <c:v>1.6003403847900324</c:v>
                </c:pt>
                <c:pt idx="786">
                  <c:v>1.6002056362184902</c:v>
                </c:pt>
                <c:pt idx="787">
                  <c:v>1.6000874262186686</c:v>
                </c:pt>
                <c:pt idx="788">
                  <c:v>1.5998971462185807</c:v>
                </c:pt>
                <c:pt idx="789">
                  <c:v>1.5997584462185601</c:v>
                </c:pt>
                <c:pt idx="790">
                  <c:v>1.5995738133614594</c:v>
                </c:pt>
                <c:pt idx="791">
                  <c:v>1.5994233062184953</c:v>
                </c:pt>
                <c:pt idx="792">
                  <c:v>1.5992998035870718</c:v>
                </c:pt>
                <c:pt idx="793">
                  <c:v>1.5988106769977861</c:v>
                </c:pt>
                <c:pt idx="794">
                  <c:v>1.5986618762187141</c:v>
                </c:pt>
                <c:pt idx="795">
                  <c:v>1.5984996108577718</c:v>
                </c:pt>
                <c:pt idx="796">
                  <c:v>1.5983031062186108</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1.5948942862186588</c:v>
                </c:pt>
                <c:pt idx="814">
                  <c:v>1.5947603662185521</c:v>
                </c:pt>
                <c:pt idx="815">
                  <c:v>1.5945990174430018</c:v>
                </c:pt>
                <c:pt idx="816">
                  <c:v>1.5940355762186751</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1.5920589687186224</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1.5881356380367628</c:v>
                </c:pt>
                <c:pt idx="850">
                  <c:v>1.5875343562186237</c:v>
                </c:pt>
                <c:pt idx="851">
                  <c:v>1.5874127491479157</c:v>
                </c:pt>
                <c:pt idx="852">
                  <c:v>1.5872126962186854</c:v>
                </c:pt>
                <c:pt idx="853">
                  <c:v>1.5870925862186169</c:v>
                </c:pt>
                <c:pt idx="854">
                  <c:v>1.5869361398920603</c:v>
                </c:pt>
                <c:pt idx="855">
                  <c:v>1.5867837962185689</c:v>
                </c:pt>
                <c:pt idx="856">
                  <c:v>1.5866550362186611</c:v>
                </c:pt>
                <c:pt idx="857">
                  <c:v>1.5864956062185485</c:v>
                </c:pt>
                <c:pt idx="858">
                  <c:v>1.5863778062184388</c:v>
                </c:pt>
                <c:pt idx="859">
                  <c:v>1.585914918718629</c:v>
                </c:pt>
                <c:pt idx="860">
                  <c:v>1.5857660667448099</c:v>
                </c:pt>
                <c:pt idx="861">
                  <c:v>1.5856061562185744</c:v>
                </c:pt>
                <c:pt idx="862">
                  <c:v>1.5854918962186677</c:v>
                </c:pt>
                <c:pt idx="863">
                  <c:v>1.5853125262185341</c:v>
                </c:pt>
                <c:pt idx="864">
                  <c:v>1.5851350162186009</c:v>
                </c:pt>
                <c:pt idx="865">
                  <c:v>1.5849928779052931</c:v>
                </c:pt>
                <c:pt idx="866">
                  <c:v>1.5845111930606066</c:v>
                </c:pt>
                <c:pt idx="867">
                  <c:v>1.5843947962185598</c:v>
                </c:pt>
                <c:pt idx="868">
                  <c:v>1.5842742162186028</c:v>
                </c:pt>
                <c:pt idx="869">
                  <c:v>1.5841761362183768</c:v>
                </c:pt>
                <c:pt idx="870">
                  <c:v>1.5841479562184044</c:v>
                </c:pt>
                <c:pt idx="871">
                  <c:v>1.5839765762186033</c:v>
                </c:pt>
                <c:pt idx="872">
                  <c:v>1.5837740232289548</c:v>
                </c:pt>
                <c:pt idx="873">
                  <c:v>1.5835996286324248</c:v>
                </c:pt>
                <c:pt idx="874">
                  <c:v>1.5830602152547164</c:v>
                </c:pt>
                <c:pt idx="875">
                  <c:v>1.5829223862186268</c:v>
                </c:pt>
                <c:pt idx="876">
                  <c:v>1.5827777862186001</c:v>
                </c:pt>
                <c:pt idx="877">
                  <c:v>1.5826260747752201</c:v>
                </c:pt>
                <c:pt idx="878">
                  <c:v>1.5824915462186624</c:v>
                </c:pt>
                <c:pt idx="879">
                  <c:v>1.5823668162185811</c:v>
                </c:pt>
                <c:pt idx="880">
                  <c:v>1.5822280262185751</c:v>
                </c:pt>
                <c:pt idx="881">
                  <c:v>1.582122426218578</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1.5806420662186325</c:v>
                </c:pt>
                <c:pt idx="890">
                  <c:v>1.5804161089963062</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1.362072956218586</c:v>
                </c:pt>
                <c:pt idx="2">
                  <c:v>1.3622574962186771</c:v>
                </c:pt>
                <c:pt idx="3">
                  <c:v>1.3631436562184958</c:v>
                </c:pt>
                <c:pt idx="4">
                  <c:v>1.3643355579134635</c:v>
                </c:pt>
                <c:pt idx="5">
                  <c:v>1.3631094562186234</c:v>
                </c:pt>
                <c:pt idx="6">
                  <c:v>1.3613808062186481</c:v>
                </c:pt>
                <c:pt idx="7">
                  <c:v>1.3648830521781719</c:v>
                </c:pt>
                <c:pt idx="8">
                  <c:v>1.3549253103852976</c:v>
                </c:pt>
                <c:pt idx="9">
                  <c:v>1.3325421462185605</c:v>
                </c:pt>
                <c:pt idx="10">
                  <c:v>1.3501485162184681</c:v>
                </c:pt>
                <c:pt idx="11">
                  <c:v>1.3067622562186179</c:v>
                </c:pt>
                <c:pt idx="12">
                  <c:v>1.2590591531883177</c:v>
                </c:pt>
                <c:pt idx="13">
                  <c:v>1.3849198133614635</c:v>
                </c:pt>
                <c:pt idx="14">
                  <c:v>1.8196970562187005</c:v>
                </c:pt>
                <c:pt idx="15">
                  <c:v>1.9781639562186393</c:v>
                </c:pt>
                <c:pt idx="16">
                  <c:v>1.2837603962186086</c:v>
                </c:pt>
                <c:pt idx="17">
                  <c:v>0.24806389621866742</c:v>
                </c:pt>
                <c:pt idx="18">
                  <c:v>-0.38011105398560191</c:v>
                </c:pt>
                <c:pt idx="19">
                  <c:v>-0.49723159428633323</c:v>
                </c:pt>
                <c:pt idx="20">
                  <c:v>-0.6701028514736882</c:v>
                </c:pt>
                <c:pt idx="21">
                  <c:v>-0.11423754378139986</c:v>
                </c:pt>
                <c:pt idx="22">
                  <c:v>-0.25666066378136082</c:v>
                </c:pt>
                <c:pt idx="23">
                  <c:v>-1.0532314937813818</c:v>
                </c:pt>
                <c:pt idx="24">
                  <c:v>-1.8242787837813821</c:v>
                </c:pt>
                <c:pt idx="25">
                  <c:v>-2.2304931937814274</c:v>
                </c:pt>
                <c:pt idx="26">
                  <c:v>-2.1858561599430244</c:v>
                </c:pt>
                <c:pt idx="27">
                  <c:v>-1.865201143781434</c:v>
                </c:pt>
                <c:pt idx="28">
                  <c:v>-1.3206079247338121</c:v>
                </c:pt>
                <c:pt idx="29">
                  <c:v>4.9030181562185788</c:v>
                </c:pt>
                <c:pt idx="30">
                  <c:v>5.1884454158144138</c:v>
                </c:pt>
                <c:pt idx="31">
                  <c:v>5.3311605862186013</c:v>
                </c:pt>
                <c:pt idx="32">
                  <c:v>5.1062372562184937</c:v>
                </c:pt>
                <c:pt idx="33">
                  <c:v>4.5955669562185379</c:v>
                </c:pt>
                <c:pt idx="34">
                  <c:v>4.1304972562185265</c:v>
                </c:pt>
                <c:pt idx="35">
                  <c:v>3.9203678952429231</c:v>
                </c:pt>
                <c:pt idx="36">
                  <c:v>2.9765144562185948</c:v>
                </c:pt>
                <c:pt idx="37">
                  <c:v>3.4800452962186177</c:v>
                </c:pt>
                <c:pt idx="38">
                  <c:v>4.4258469962186284</c:v>
                </c:pt>
                <c:pt idx="39">
                  <c:v>4.6410960684633977</c:v>
                </c:pt>
                <c:pt idx="40">
                  <c:v>4.4710157462185549</c:v>
                </c:pt>
                <c:pt idx="41">
                  <c:v>4.3259992503362259</c:v>
                </c:pt>
                <c:pt idx="42">
                  <c:v>4.6765818091598277</c:v>
                </c:pt>
                <c:pt idx="43">
                  <c:v>4.4789944662186087</c:v>
                </c:pt>
                <c:pt idx="44">
                  <c:v>3.2897794962186993</c:v>
                </c:pt>
                <c:pt idx="45">
                  <c:v>1.8311032662186619</c:v>
                </c:pt>
                <c:pt idx="46">
                  <c:v>2.5088036218605232E-2</c:v>
                </c:pt>
                <c:pt idx="47">
                  <c:v>-2.2423190337813184</c:v>
                </c:pt>
                <c:pt idx="48">
                  <c:v>-3.8904262437814352</c:v>
                </c:pt>
                <c:pt idx="49">
                  <c:v>-4.9843732537815564</c:v>
                </c:pt>
                <c:pt idx="50">
                  <c:v>-6.059403175360341</c:v>
                </c:pt>
                <c:pt idx="51">
                  <c:v>-8.6446405125314509</c:v>
                </c:pt>
                <c:pt idx="52">
                  <c:v>-8.6077494037812148</c:v>
                </c:pt>
                <c:pt idx="53">
                  <c:v>-8.4951753354479624</c:v>
                </c:pt>
                <c:pt idx="54">
                  <c:v>-8.2489180737812919</c:v>
                </c:pt>
                <c:pt idx="55">
                  <c:v>-8.0307668637813396</c:v>
                </c:pt>
                <c:pt idx="56">
                  <c:v>-7.7252386807678324</c:v>
                </c:pt>
                <c:pt idx="57">
                  <c:v>-5.1697524528723484</c:v>
                </c:pt>
                <c:pt idx="58">
                  <c:v>-4.6637142537813689</c:v>
                </c:pt>
                <c:pt idx="59">
                  <c:v>-3.6890375837813787</c:v>
                </c:pt>
                <c:pt idx="60">
                  <c:v>-2.6257244137813291</c:v>
                </c:pt>
                <c:pt idx="61">
                  <c:v>-1.743972443781459</c:v>
                </c:pt>
                <c:pt idx="62">
                  <c:v>-1.0554456237813525</c:v>
                </c:pt>
                <c:pt idx="63">
                  <c:v>-0.58706312378147496</c:v>
                </c:pt>
                <c:pt idx="64">
                  <c:v>-2.2321166732268687E-2</c:v>
                </c:pt>
                <c:pt idx="65">
                  <c:v>3.4410458562186177</c:v>
                </c:pt>
                <c:pt idx="66">
                  <c:v>4.3842426062186224</c:v>
                </c:pt>
                <c:pt idx="67">
                  <c:v>5.8700269162186061</c:v>
                </c:pt>
                <c:pt idx="68">
                  <c:v>7.2844394962186394</c:v>
                </c:pt>
                <c:pt idx="69">
                  <c:v>8.2884305162185825</c:v>
                </c:pt>
                <c:pt idx="70">
                  <c:v>9.0894273762184525</c:v>
                </c:pt>
                <c:pt idx="71">
                  <c:v>9.6690839562186195</c:v>
                </c:pt>
                <c:pt idx="72">
                  <c:v>10.0239874562187</c:v>
                </c:pt>
                <c:pt idx="73">
                  <c:v>10.21216377200804</c:v>
                </c:pt>
                <c:pt idx="74">
                  <c:v>7.5694527062186125</c:v>
                </c:pt>
                <c:pt idx="75">
                  <c:v>6.1732179062185795</c:v>
                </c:pt>
                <c:pt idx="76">
                  <c:v>4.3013167362185243</c:v>
                </c:pt>
                <c:pt idx="77">
                  <c:v>2.1273773762184822</c:v>
                </c:pt>
                <c:pt idx="78">
                  <c:v>0.20250015621856218</c:v>
                </c:pt>
                <c:pt idx="79">
                  <c:v>-2.1983225437814911</c:v>
                </c:pt>
                <c:pt idx="80">
                  <c:v>-5.0436543337813902</c:v>
                </c:pt>
                <c:pt idx="81">
                  <c:v>-7.2259970337813826</c:v>
                </c:pt>
                <c:pt idx="82">
                  <c:v>-8.6436261801450485</c:v>
                </c:pt>
                <c:pt idx="83">
                  <c:v>-15.089171720251988</c:v>
                </c:pt>
                <c:pt idx="84">
                  <c:v>-16.086401183781348</c:v>
                </c:pt>
                <c:pt idx="85">
                  <c:v>-16.872923943781348</c:v>
                </c:pt>
                <c:pt idx="86">
                  <c:v>-17.214418713781384</c:v>
                </c:pt>
                <c:pt idx="87">
                  <c:v>-17.129416093781426</c:v>
                </c:pt>
                <c:pt idx="88">
                  <c:v>-16.876466462148695</c:v>
                </c:pt>
                <c:pt idx="89">
                  <c:v>-16.365519043781269</c:v>
                </c:pt>
                <c:pt idx="90">
                  <c:v>-15.854528363781499</c:v>
                </c:pt>
                <c:pt idx="91">
                  <c:v>-15.366781968438953</c:v>
                </c:pt>
                <c:pt idx="92">
                  <c:v>-9.9740487986833468</c:v>
                </c:pt>
                <c:pt idx="93">
                  <c:v>-7.5023341337813463</c:v>
                </c:pt>
                <c:pt idx="94">
                  <c:v>-5.5140520283175745</c:v>
                </c:pt>
                <c:pt idx="95">
                  <c:v>-3.1423597037814552</c:v>
                </c:pt>
                <c:pt idx="96">
                  <c:v>-1.1556225037814161</c:v>
                </c:pt>
                <c:pt idx="97">
                  <c:v>0.58419730621859978</c:v>
                </c:pt>
                <c:pt idx="98">
                  <c:v>2.3513013662185784</c:v>
                </c:pt>
                <c:pt idx="99">
                  <c:v>3.0132025485261806</c:v>
                </c:pt>
                <c:pt idx="100">
                  <c:v>7.8443396260299521</c:v>
                </c:pt>
                <c:pt idx="101">
                  <c:v>9.2403261262185286</c:v>
                </c:pt>
                <c:pt idx="102">
                  <c:v>10.509211836218523</c:v>
                </c:pt>
                <c:pt idx="103">
                  <c:v>11.634064826218561</c:v>
                </c:pt>
                <c:pt idx="104">
                  <c:v>12.014485216218684</c:v>
                </c:pt>
                <c:pt idx="105">
                  <c:v>11.547940966422658</c:v>
                </c:pt>
                <c:pt idx="106">
                  <c:v>10.457094108392454</c:v>
                </c:pt>
                <c:pt idx="107">
                  <c:v>8.9535456218570397E-2</c:v>
                </c:pt>
                <c:pt idx="108">
                  <c:v>-1.5710698437814017</c:v>
                </c:pt>
                <c:pt idx="109">
                  <c:v>-3.514043963781242</c:v>
                </c:pt>
                <c:pt idx="110">
                  <c:v>-4.8241065437813413</c:v>
                </c:pt>
                <c:pt idx="111">
                  <c:v>-6.8341776437814685</c:v>
                </c:pt>
                <c:pt idx="112">
                  <c:v>-11.237963533781468</c:v>
                </c:pt>
                <c:pt idx="113">
                  <c:v>-13.376709543781415</c:v>
                </c:pt>
                <c:pt idx="114">
                  <c:v>-14.982631793781369</c:v>
                </c:pt>
                <c:pt idx="115">
                  <c:v>-16.729114450031229</c:v>
                </c:pt>
                <c:pt idx="116">
                  <c:v>-16.991589483175371</c:v>
                </c:pt>
                <c:pt idx="117">
                  <c:v>-17.00882699378128</c:v>
                </c:pt>
                <c:pt idx="118">
                  <c:v>-17.156075743781599</c:v>
                </c:pt>
                <c:pt idx="119">
                  <c:v>-17.291751183781386</c:v>
                </c:pt>
                <c:pt idx="120">
                  <c:v>-17.220762293781423</c:v>
                </c:pt>
                <c:pt idx="121">
                  <c:v>-16.515542043781217</c:v>
                </c:pt>
                <c:pt idx="122">
                  <c:v>-15.745715124862523</c:v>
                </c:pt>
                <c:pt idx="123">
                  <c:v>-11.61572376600364</c:v>
                </c:pt>
                <c:pt idx="124">
                  <c:v>-10.111112583781518</c:v>
                </c:pt>
                <c:pt idx="125">
                  <c:v>-8.447443793781499</c:v>
                </c:pt>
                <c:pt idx="126">
                  <c:v>-6.4196910737814932</c:v>
                </c:pt>
                <c:pt idx="127">
                  <c:v>-4.2603825637814845</c:v>
                </c:pt>
                <c:pt idx="128">
                  <c:v>-2.2756845637815246</c:v>
                </c:pt>
                <c:pt idx="129">
                  <c:v>0.33450376472922128</c:v>
                </c:pt>
                <c:pt idx="130">
                  <c:v>5.850234956218574</c:v>
                </c:pt>
                <c:pt idx="131">
                  <c:v>6.7550693562184705</c:v>
                </c:pt>
                <c:pt idx="132">
                  <c:v>7.4801798062184499</c:v>
                </c:pt>
                <c:pt idx="133">
                  <c:v>7.7348653943628412</c:v>
                </c:pt>
                <c:pt idx="134">
                  <c:v>7.6290427962185561</c:v>
                </c:pt>
                <c:pt idx="135">
                  <c:v>7.2748683762185475</c:v>
                </c:pt>
                <c:pt idx="136">
                  <c:v>6.4413457062186934</c:v>
                </c:pt>
                <c:pt idx="137">
                  <c:v>4.8199045626015113</c:v>
                </c:pt>
                <c:pt idx="138">
                  <c:v>3.4233834562185752</c:v>
                </c:pt>
                <c:pt idx="139">
                  <c:v>-8.8003305437814845</c:v>
                </c:pt>
                <c:pt idx="140">
                  <c:v>-11.121547643781312</c:v>
                </c:pt>
                <c:pt idx="141">
                  <c:v>-13.436274693781414</c:v>
                </c:pt>
                <c:pt idx="142">
                  <c:v>-15.092141993781439</c:v>
                </c:pt>
                <c:pt idx="143">
                  <c:v>-16.27505379641299</c:v>
                </c:pt>
                <c:pt idx="144">
                  <c:v>-16.975527903781231</c:v>
                </c:pt>
                <c:pt idx="145">
                  <c:v>-17.422942677114833</c:v>
                </c:pt>
                <c:pt idx="146">
                  <c:v>-16.538493043781337</c:v>
                </c:pt>
                <c:pt idx="147">
                  <c:v>-15.96767466378135</c:v>
                </c:pt>
                <c:pt idx="148">
                  <c:v>-14.679847103781254</c:v>
                </c:pt>
                <c:pt idx="149">
                  <c:v>-13.03576924378153</c:v>
                </c:pt>
                <c:pt idx="150">
                  <c:v>-11.31641858378147</c:v>
                </c:pt>
                <c:pt idx="151">
                  <c:v>-9.4648630955055211</c:v>
                </c:pt>
                <c:pt idx="152">
                  <c:v>-8.1333269056102581E-2</c:v>
                </c:pt>
                <c:pt idx="153">
                  <c:v>1.8014458863262228</c:v>
                </c:pt>
                <c:pt idx="154">
                  <c:v>3.8869734662185627</c:v>
                </c:pt>
                <c:pt idx="155">
                  <c:v>5.4666803762185445</c:v>
                </c:pt>
                <c:pt idx="156">
                  <c:v>7.0803424362185723</c:v>
                </c:pt>
                <c:pt idx="157">
                  <c:v>9.0651887317287247</c:v>
                </c:pt>
                <c:pt idx="158">
                  <c:v>13.970609456218584</c:v>
                </c:pt>
                <c:pt idx="159">
                  <c:v>14.26623770621862</c:v>
                </c:pt>
                <c:pt idx="160">
                  <c:v>14.383716926218648</c:v>
                </c:pt>
                <c:pt idx="161">
                  <c:v>14.229827546218687</c:v>
                </c:pt>
                <c:pt idx="162">
                  <c:v>13.527346366218651</c:v>
                </c:pt>
                <c:pt idx="163">
                  <c:v>12.061255806218442</c:v>
                </c:pt>
                <c:pt idx="164">
                  <c:v>10.395711576218691</c:v>
                </c:pt>
                <c:pt idx="165">
                  <c:v>7.6280057962186305</c:v>
                </c:pt>
                <c:pt idx="166">
                  <c:v>5.9624471485263086</c:v>
                </c:pt>
                <c:pt idx="167">
                  <c:v>-3.6143705437813245</c:v>
                </c:pt>
                <c:pt idx="168">
                  <c:v>-5.5558397660036425</c:v>
                </c:pt>
                <c:pt idx="169">
                  <c:v>-7.3224441437814676</c:v>
                </c:pt>
                <c:pt idx="170">
                  <c:v>-9.0085592937814898</c:v>
                </c:pt>
                <c:pt idx="171">
                  <c:v>-10.604683753781471</c:v>
                </c:pt>
                <c:pt idx="172">
                  <c:v>-12.34901166378144</c:v>
                </c:pt>
                <c:pt idx="173">
                  <c:v>-13.732408119539002</c:v>
                </c:pt>
                <c:pt idx="174">
                  <c:v>-14.964481293781386</c:v>
                </c:pt>
                <c:pt idx="175">
                  <c:v>-15.92105606461476</c:v>
                </c:pt>
                <c:pt idx="176">
                  <c:v>-15.639215353781438</c:v>
                </c:pt>
                <c:pt idx="177">
                  <c:v>-15.248822353781444</c:v>
                </c:pt>
                <c:pt idx="178">
                  <c:v>-14.691571303781467</c:v>
                </c:pt>
                <c:pt idx="179">
                  <c:v>-13.809982693781416</c:v>
                </c:pt>
                <c:pt idx="180">
                  <c:v>-12.521026853781521</c:v>
                </c:pt>
                <c:pt idx="181">
                  <c:v>-11.332647673781501</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4.5349338562185721</c:v>
                </c:pt>
                <c:pt idx="192">
                  <c:v>7.6642921362185845</c:v>
                </c:pt>
                <c:pt idx="193">
                  <c:v>8.317289566218534</c:v>
                </c:pt>
                <c:pt idx="194">
                  <c:v>9.3947273962186841</c:v>
                </c:pt>
                <c:pt idx="195">
                  <c:v>9.8030111362186467</c:v>
                </c:pt>
                <c:pt idx="196">
                  <c:v>9.4807370862186566</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-5.2793229437814482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-14.624501183781483</c:v>
                </c:pt>
                <c:pt idx="215">
                  <c:v>-13.935058993781523</c:v>
                </c:pt>
                <c:pt idx="216">
                  <c:v>-13.234289258067179</c:v>
                </c:pt>
                <c:pt idx="217">
                  <c:v>-11.26739054378146</c:v>
                </c:pt>
                <c:pt idx="218">
                  <c:v>-10.855888364833991</c:v>
                </c:pt>
                <c:pt idx="219">
                  <c:v>-9.9849019037813349</c:v>
                </c:pt>
                <c:pt idx="220">
                  <c:v>-9.0666483037814967</c:v>
                </c:pt>
                <c:pt idx="221">
                  <c:v>-8.4719213437813679</c:v>
                </c:pt>
                <c:pt idx="222">
                  <c:v>-8.0572095437814966</c:v>
                </c:pt>
                <c:pt idx="223">
                  <c:v>-7.0269137352707505</c:v>
                </c:pt>
                <c:pt idx="224">
                  <c:v>-6.2382605437814034</c:v>
                </c:pt>
                <c:pt idx="225">
                  <c:v>-1.1954260756962753</c:v>
                </c:pt>
                <c:pt idx="226">
                  <c:v>-0.49355670378139432</c:v>
                </c:pt>
                <c:pt idx="227">
                  <c:v>0.53122543621855089</c:v>
                </c:pt>
                <c:pt idx="228">
                  <c:v>1.6610891162186341</c:v>
                </c:pt>
                <c:pt idx="229">
                  <c:v>3.0722561262183978</c:v>
                </c:pt>
                <c:pt idx="230">
                  <c:v>4.4041951026832038</c:v>
                </c:pt>
                <c:pt idx="231">
                  <c:v>5.9468087270519474</c:v>
                </c:pt>
                <c:pt idx="232">
                  <c:v>5.5070032117741192</c:v>
                </c:pt>
                <c:pt idx="233">
                  <c:v>5.2897995562185969</c:v>
                </c:pt>
                <c:pt idx="234">
                  <c:v>5.0211361562185362</c:v>
                </c:pt>
                <c:pt idx="235">
                  <c:v>4.2294686772712708</c:v>
                </c:pt>
                <c:pt idx="236">
                  <c:v>2.8378535062186026</c:v>
                </c:pt>
                <c:pt idx="237">
                  <c:v>1.1085087562184412</c:v>
                </c:pt>
                <c:pt idx="238">
                  <c:v>-1.2701913337813977</c:v>
                </c:pt>
                <c:pt idx="239">
                  <c:v>-2.7521976866386098</c:v>
                </c:pt>
                <c:pt idx="240">
                  <c:v>-7.9767505437814297</c:v>
                </c:pt>
                <c:pt idx="241">
                  <c:v>-8.5218276817122476</c:v>
                </c:pt>
                <c:pt idx="242">
                  <c:v>-10.201720533472198</c:v>
                </c:pt>
                <c:pt idx="243">
                  <c:v>-11.801653483781394</c:v>
                </c:pt>
                <c:pt idx="244">
                  <c:v>-13.16997520378135</c:v>
                </c:pt>
                <c:pt idx="245">
                  <c:v>-15.052888903781398</c:v>
                </c:pt>
                <c:pt idx="246">
                  <c:v>-16.220896957922896</c:v>
                </c:pt>
                <c:pt idx="247">
                  <c:v>-17.151229835916126</c:v>
                </c:pt>
                <c:pt idx="248">
                  <c:v>-18.001168184806943</c:v>
                </c:pt>
                <c:pt idx="249">
                  <c:v>-17.966809293781186</c:v>
                </c:pt>
                <c:pt idx="250">
                  <c:v>-17.938754993781426</c:v>
                </c:pt>
                <c:pt idx="251">
                  <c:v>-17.059235403781475</c:v>
                </c:pt>
                <c:pt idx="252">
                  <c:v>-15.508971897316876</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3.2183212562184669</c:v>
                </c:pt>
                <c:pt idx="261">
                  <c:v>4.7829160562185367</c:v>
                </c:pt>
                <c:pt idx="262">
                  <c:v>5.4359872314993485</c:v>
                </c:pt>
                <c:pt idx="263">
                  <c:v>5.5857997687186494</c:v>
                </c:pt>
                <c:pt idx="264">
                  <c:v>3.8761820649141328</c:v>
                </c:pt>
                <c:pt idx="265">
                  <c:v>2.2828813562186672</c:v>
                </c:pt>
                <c:pt idx="266">
                  <c:v>0.57194958621855285</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-16.049209893781217</c:v>
                </c:pt>
                <c:pt idx="276">
                  <c:v>-16.696705863781659</c:v>
                </c:pt>
                <c:pt idx="277">
                  <c:v>-17.351237343781229</c:v>
                </c:pt>
                <c:pt idx="278">
                  <c:v>-17.890733129640168</c:v>
                </c:pt>
                <c:pt idx="279">
                  <c:v>-18.354116673781302</c:v>
                </c:pt>
                <c:pt idx="280">
                  <c:v>-18.400012383781537</c:v>
                </c:pt>
                <c:pt idx="281">
                  <c:v>-18.326961543781433</c:v>
                </c:pt>
                <c:pt idx="282">
                  <c:v>-16.411601950031312</c:v>
                </c:pt>
                <c:pt idx="283">
                  <c:v>-15.32912146378151</c:v>
                </c:pt>
                <c:pt idx="284">
                  <c:v>-13.763992190246185</c:v>
                </c:pt>
                <c:pt idx="285">
                  <c:v>-12.105496493781374</c:v>
                </c:pt>
                <c:pt idx="286">
                  <c:v>-9.4794727937812748</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4.4476939962186739</c:v>
                </c:pt>
                <c:pt idx="296">
                  <c:v>1.8063034962186606</c:v>
                </c:pt>
                <c:pt idx="297">
                  <c:v>-1.5124251016764001</c:v>
                </c:pt>
                <c:pt idx="298">
                  <c:v>-10.705705290448069</c:v>
                </c:pt>
                <c:pt idx="299">
                  <c:v>-12.172990363781409</c:v>
                </c:pt>
                <c:pt idx="300">
                  <c:v>-13.844709183781433</c:v>
                </c:pt>
                <c:pt idx="301">
                  <c:v>-15.374287303781546</c:v>
                </c:pt>
                <c:pt idx="302">
                  <c:v>-16.633469503781289</c:v>
                </c:pt>
                <c:pt idx="303">
                  <c:v>-18.043403957922802</c:v>
                </c:pt>
                <c:pt idx="304">
                  <c:v>-18.613291022042311</c:v>
                </c:pt>
                <c:pt idx="305">
                  <c:v>-18.322563053781529</c:v>
                </c:pt>
                <c:pt idx="306">
                  <c:v>-18.001140543781354</c:v>
                </c:pt>
                <c:pt idx="307">
                  <c:v>-17.690830543781427</c:v>
                </c:pt>
                <c:pt idx="308">
                  <c:v>-17.551963443781435</c:v>
                </c:pt>
                <c:pt idx="309">
                  <c:v>-17.575461503781355</c:v>
                </c:pt>
                <c:pt idx="310">
                  <c:v>-17.706722803781403</c:v>
                </c:pt>
                <c:pt idx="311">
                  <c:v>-17.708775695296591</c:v>
                </c:pt>
                <c:pt idx="312">
                  <c:v>-17.578201483781317</c:v>
                </c:pt>
                <c:pt idx="313">
                  <c:v>-17.454543993781499</c:v>
                </c:pt>
                <c:pt idx="314">
                  <c:v>-17.246549595505517</c:v>
                </c:pt>
                <c:pt idx="315">
                  <c:v>-11.179886911597361</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-4.3832434437813959</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-9.9026055337814896</c:v>
                </c:pt>
                <c:pt idx="333">
                  <c:v>-11.349240383781266</c:v>
                </c:pt>
                <c:pt idx="334">
                  <c:v>-13.724779793781417</c:v>
                </c:pt>
                <c:pt idx="335">
                  <c:v>-15.647034403996448</c:v>
                </c:pt>
                <c:pt idx="336">
                  <c:v>-17.651725933781627</c:v>
                </c:pt>
                <c:pt idx="337">
                  <c:v>-18.509537543781335</c:v>
                </c:pt>
                <c:pt idx="338">
                  <c:v>-18.641002267919276</c:v>
                </c:pt>
                <c:pt idx="339">
                  <c:v>-14.323082508067198</c:v>
                </c:pt>
                <c:pt idx="340">
                  <c:v>-12.951572523579308</c:v>
                </c:pt>
                <c:pt idx="341">
                  <c:v>-11.167547543781422</c:v>
                </c:pt>
                <c:pt idx="342">
                  <c:v>-10.176870958675039</c:v>
                </c:pt>
                <c:pt idx="343">
                  <c:v>-8.5409763937813636</c:v>
                </c:pt>
                <c:pt idx="344">
                  <c:v>-7.3438355537814362</c:v>
                </c:pt>
                <c:pt idx="345">
                  <c:v>-5.9805288737813811</c:v>
                </c:pt>
                <c:pt idx="346">
                  <c:v>-4.9388711037812643</c:v>
                </c:pt>
                <c:pt idx="347">
                  <c:v>-4.2961407790755288</c:v>
                </c:pt>
                <c:pt idx="348">
                  <c:v>-2.4463811687814054</c:v>
                </c:pt>
                <c:pt idx="349">
                  <c:v>-2.1405355037813423</c:v>
                </c:pt>
                <c:pt idx="350">
                  <c:v>-0.78124908378165958</c:v>
                </c:pt>
                <c:pt idx="351">
                  <c:v>0.40421059621849081</c:v>
                </c:pt>
                <c:pt idx="352">
                  <c:v>1.2912187162184097</c:v>
                </c:pt>
                <c:pt idx="353">
                  <c:v>1.6145721562185171</c:v>
                </c:pt>
                <c:pt idx="354">
                  <c:v>1.647598728945852</c:v>
                </c:pt>
                <c:pt idx="355">
                  <c:v>1.5729035362185209</c:v>
                </c:pt>
                <c:pt idx="356">
                  <c:v>1.9127390633613721</c:v>
                </c:pt>
                <c:pt idx="357">
                  <c:v>3.2840286749685959</c:v>
                </c:pt>
                <c:pt idx="358">
                  <c:v>3.2765006562186443</c:v>
                </c:pt>
                <c:pt idx="359">
                  <c:v>3.2109427762186584</c:v>
                </c:pt>
                <c:pt idx="360">
                  <c:v>2.8754974349420337</c:v>
                </c:pt>
                <c:pt idx="361">
                  <c:v>2.3837612462185613</c:v>
                </c:pt>
                <c:pt idx="362">
                  <c:v>1.8665297062185431</c:v>
                </c:pt>
                <c:pt idx="363">
                  <c:v>1.7608470062184693</c:v>
                </c:pt>
                <c:pt idx="364">
                  <c:v>1.8822494562185881</c:v>
                </c:pt>
                <c:pt idx="365">
                  <c:v>2.9215682697779402</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1.1829757312185227</c:v>
                </c:pt>
                <c:pt idx="374">
                  <c:v>1.1766994962184598</c:v>
                </c:pt>
                <c:pt idx="375">
                  <c:v>1.175544266218566</c:v>
                </c:pt>
                <c:pt idx="376">
                  <c:v>1.1947829713701767</c:v>
                </c:pt>
                <c:pt idx="377">
                  <c:v>1.2115814162184484</c:v>
                </c:pt>
                <c:pt idx="378">
                  <c:v>1.2359802362186088</c:v>
                </c:pt>
                <c:pt idx="379">
                  <c:v>1.2502165562187055</c:v>
                </c:pt>
                <c:pt idx="380">
                  <c:v>1.2428146662185497</c:v>
                </c:pt>
                <c:pt idx="381">
                  <c:v>1.2393694562185948</c:v>
                </c:pt>
                <c:pt idx="382">
                  <c:v>1.1837725381857522</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1.1802719090488725</c:v>
                </c:pt>
                <c:pt idx="391">
                  <c:v>1.1977179344794728</c:v>
                </c:pt>
                <c:pt idx="392">
                  <c:v>1.1945738162187665</c:v>
                </c:pt>
                <c:pt idx="393">
                  <c:v>1.2097721404291071</c:v>
                </c:pt>
                <c:pt idx="394">
                  <c:v>1.225434056218643</c:v>
                </c:pt>
                <c:pt idx="395">
                  <c:v>1.2373010462186458</c:v>
                </c:pt>
                <c:pt idx="396">
                  <c:v>1.2412643062185678</c:v>
                </c:pt>
                <c:pt idx="397">
                  <c:v>1.235524193592463</c:v>
                </c:pt>
                <c:pt idx="398">
                  <c:v>1.2237427062185446</c:v>
                </c:pt>
                <c:pt idx="399">
                  <c:v>1.230617048811198</c:v>
                </c:pt>
                <c:pt idx="400">
                  <c:v>1.2599759268068336</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1.2520123762185615</c:v>
                </c:pt>
                <c:pt idx="410">
                  <c:v>1.2495027162185999</c:v>
                </c:pt>
                <c:pt idx="411">
                  <c:v>1.2449987762184658</c:v>
                </c:pt>
                <c:pt idx="412">
                  <c:v>1.2422616062184748</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1.2406561228852859</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1.2743678040447031</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1.3069185738656321</c:v>
                </c:pt>
                <c:pt idx="444">
                  <c:v>1.3068994562185452</c:v>
                </c:pt>
                <c:pt idx="445">
                  <c:v>1.3068994562187726</c:v>
                </c:pt>
                <c:pt idx="446">
                  <c:v>1.3084856562187221</c:v>
                </c:pt>
                <c:pt idx="447">
                  <c:v>1.3096394562187186</c:v>
                </c:pt>
                <c:pt idx="448">
                  <c:v>1.3096394562187186</c:v>
                </c:pt>
                <c:pt idx="449">
                  <c:v>1.3096817562187084</c:v>
                </c:pt>
                <c:pt idx="450">
                  <c:v>1.30993369864289</c:v>
                </c:pt>
                <c:pt idx="451">
                  <c:v>1.3099344562186535</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1.3076922734229415</c:v>
                </c:pt>
                <c:pt idx="460">
                  <c:v>1.307559456218641</c:v>
                </c:pt>
                <c:pt idx="461">
                  <c:v>1.3064394562185839</c:v>
                </c:pt>
                <c:pt idx="462">
                  <c:v>1.3064394562186408</c:v>
                </c:pt>
                <c:pt idx="463">
                  <c:v>1.3064394562186408</c:v>
                </c:pt>
                <c:pt idx="464">
                  <c:v>1.3064394562186408</c:v>
                </c:pt>
                <c:pt idx="465">
                  <c:v>1.3064952137944745</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1.3077294562186355</c:v>
                </c:pt>
                <c:pt idx="488">
                  <c:v>1.3077294562187234</c:v>
                </c:pt>
                <c:pt idx="489">
                  <c:v>1.3060896562187025</c:v>
                </c:pt>
                <c:pt idx="490">
                  <c:v>1.3050679562183802</c:v>
                </c:pt>
                <c:pt idx="491">
                  <c:v>1.3048465562185081</c:v>
                </c:pt>
                <c:pt idx="492">
                  <c:v>1.3043535662186265</c:v>
                </c:pt>
                <c:pt idx="493">
                  <c:v>1.3032795711610987</c:v>
                </c:pt>
                <c:pt idx="494">
                  <c:v>1.3006039299027525</c:v>
                </c:pt>
                <c:pt idx="495">
                  <c:v>1.3014725562185421</c:v>
                </c:pt>
                <c:pt idx="496">
                  <c:v>1.302379606218679</c:v>
                </c:pt>
                <c:pt idx="497">
                  <c:v>1.3033769962186028</c:v>
                </c:pt>
                <c:pt idx="498">
                  <c:v>1.3030908562185886</c:v>
                </c:pt>
                <c:pt idx="499">
                  <c:v>1.3028940062184637</c:v>
                </c:pt>
                <c:pt idx="500">
                  <c:v>1.3053275852508079</c:v>
                </c:pt>
                <c:pt idx="501">
                  <c:v>1.3053756762184738</c:v>
                </c:pt>
                <c:pt idx="502">
                  <c:v>1.3053094562186516</c:v>
                </c:pt>
                <c:pt idx="503">
                  <c:v>1.303988697597884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1.3061387062187486</c:v>
                </c:pt>
                <c:pt idx="517">
                  <c:v>1.3071315774306798</c:v>
                </c:pt>
                <c:pt idx="518">
                  <c:v>1.3071644562186413</c:v>
                </c:pt>
                <c:pt idx="519">
                  <c:v>1.3073310033883978</c:v>
                </c:pt>
                <c:pt idx="520">
                  <c:v>1.3113094562185519</c:v>
                </c:pt>
                <c:pt idx="521">
                  <c:v>1.3105700962187683</c:v>
                </c:pt>
                <c:pt idx="522">
                  <c:v>1.3101736962186976</c:v>
                </c:pt>
                <c:pt idx="523">
                  <c:v>1.3103994562186472</c:v>
                </c:pt>
                <c:pt idx="524">
                  <c:v>1.310399456218704</c:v>
                </c:pt>
                <c:pt idx="525">
                  <c:v>1.3105824562187283</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1.3172006390144282</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1.3216666605196086</c:v>
                </c:pt>
                <c:pt idx="552">
                  <c:v>1.333569938977206</c:v>
                </c:pt>
                <c:pt idx="553">
                  <c:v>1.3353970072387682</c:v>
                </c:pt>
                <c:pt idx="554">
                  <c:v>1.3385585162185722</c:v>
                </c:pt>
                <c:pt idx="555">
                  <c:v>1.3374763562185308</c:v>
                </c:pt>
                <c:pt idx="556">
                  <c:v>1.338015296218444</c:v>
                </c:pt>
                <c:pt idx="557">
                  <c:v>1.340070976218531</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1.358629252136919</c:v>
                </c:pt>
                <c:pt idx="569">
                  <c:v>1.3582397562187367</c:v>
                </c:pt>
                <c:pt idx="570">
                  <c:v>1.3581994562183579</c:v>
                </c:pt>
                <c:pt idx="571">
                  <c:v>1.3588061762185384</c:v>
                </c:pt>
                <c:pt idx="572">
                  <c:v>1.360294336218459</c:v>
                </c:pt>
                <c:pt idx="573">
                  <c:v>1.3609350691219526</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1.3613150062187063</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1.3666165062185511</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1.3620605562185539</c:v>
                </c:pt>
                <c:pt idx="614">
                  <c:v>1.3623589256062922</c:v>
                </c:pt>
                <c:pt idx="615">
                  <c:v>1.3643773762184281</c:v>
                </c:pt>
                <c:pt idx="616">
                  <c:v>1.3624180062185642</c:v>
                </c:pt>
                <c:pt idx="617">
                  <c:v>1.3611794562185935</c:v>
                </c:pt>
                <c:pt idx="618">
                  <c:v>1.3595794562186398</c:v>
                </c:pt>
                <c:pt idx="619">
                  <c:v>1.3595692562186596</c:v>
                </c:pt>
                <c:pt idx="620">
                  <c:v>1.3582194562186487</c:v>
                </c:pt>
                <c:pt idx="621">
                  <c:v>1.357821776218413</c:v>
                </c:pt>
                <c:pt idx="622">
                  <c:v>1.3580662949281788</c:v>
                </c:pt>
                <c:pt idx="623">
                  <c:v>1.3565660362185101</c:v>
                </c:pt>
                <c:pt idx="624">
                  <c:v>1.3584588962185389</c:v>
                </c:pt>
                <c:pt idx="625">
                  <c:v>1.3587729562186723</c:v>
                </c:pt>
                <c:pt idx="626">
                  <c:v>1.359484439269437</c:v>
                </c:pt>
                <c:pt idx="627">
                  <c:v>1.3575655673297291</c:v>
                </c:pt>
                <c:pt idx="628">
                  <c:v>1.3585297088500419</c:v>
                </c:pt>
                <c:pt idx="629">
                  <c:v>1.359089456218542</c:v>
                </c:pt>
                <c:pt idx="630">
                  <c:v>1.359358256218514</c:v>
                </c:pt>
                <c:pt idx="631">
                  <c:v>1.3593578362183822</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1.3687128962185704</c:v>
                </c:pt>
                <c:pt idx="642">
                  <c:v>1.3685344562185975</c:v>
                </c:pt>
                <c:pt idx="643">
                  <c:v>1.367079456218534</c:v>
                </c:pt>
                <c:pt idx="644">
                  <c:v>1.3651821083925477</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1.3635012562186239</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1.364555666218553</c:v>
                </c:pt>
                <c:pt idx="665">
                  <c:v>1.3641294562184778</c:v>
                </c:pt>
                <c:pt idx="666">
                  <c:v>1.3641294562185493</c:v>
                </c:pt>
                <c:pt idx="667">
                  <c:v>1.3641294562185493</c:v>
                </c:pt>
                <c:pt idx="668">
                  <c:v>1.3638901930606671</c:v>
                </c:pt>
                <c:pt idx="669">
                  <c:v>1.3618045582594049</c:v>
                </c:pt>
                <c:pt idx="670">
                  <c:v>1.3605994562185231</c:v>
                </c:pt>
                <c:pt idx="671">
                  <c:v>1.3605994562185939</c:v>
                </c:pt>
                <c:pt idx="672">
                  <c:v>1.3601826562185715</c:v>
                </c:pt>
                <c:pt idx="673">
                  <c:v>1.3607281562187561</c:v>
                </c:pt>
                <c:pt idx="674">
                  <c:v>1.360909456218764</c:v>
                </c:pt>
                <c:pt idx="675">
                  <c:v>1.360909456218764</c:v>
                </c:pt>
                <c:pt idx="676">
                  <c:v>1.360909456218593</c:v>
                </c:pt>
                <c:pt idx="677">
                  <c:v>1.3523694562185682</c:v>
                </c:pt>
                <c:pt idx="678">
                  <c:v>1.3530210962186948</c:v>
                </c:pt>
                <c:pt idx="679">
                  <c:v>1.3555724562186242</c:v>
                </c:pt>
                <c:pt idx="680">
                  <c:v>1.3556294562186202</c:v>
                </c:pt>
                <c:pt idx="681">
                  <c:v>1.3556166562185012</c:v>
                </c:pt>
                <c:pt idx="682">
                  <c:v>1.3559856807083293</c:v>
                </c:pt>
                <c:pt idx="683">
                  <c:v>1.3585413663310129</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1.3572534162187135</c:v>
                </c:pt>
                <c:pt idx="712">
                  <c:v>1.3561485283835042</c:v>
                </c:pt>
                <c:pt idx="713">
                  <c:v>1.3540098062185302</c:v>
                </c:pt>
                <c:pt idx="714">
                  <c:v>1.3483828362186505</c:v>
                </c:pt>
                <c:pt idx="715">
                  <c:v>1.3514755862185841</c:v>
                </c:pt>
                <c:pt idx="716">
                  <c:v>1.3522965732398404</c:v>
                </c:pt>
                <c:pt idx="717">
                  <c:v>1.3521102096431861</c:v>
                </c:pt>
                <c:pt idx="718">
                  <c:v>1.3493727036412941</c:v>
                </c:pt>
                <c:pt idx="719">
                  <c:v>1.345115136218697</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1.3422242562186404</c:v>
                </c:pt>
                <c:pt idx="734">
                  <c:v>1.3415894562185855</c:v>
                </c:pt>
                <c:pt idx="735">
                  <c:v>1.3432794562185535</c:v>
                </c:pt>
                <c:pt idx="736">
                  <c:v>1.3432794562185535</c:v>
                </c:pt>
                <c:pt idx="737">
                  <c:v>1.3442792521369418</c:v>
                </c:pt>
                <c:pt idx="738">
                  <c:v>1.3446396562186178</c:v>
                </c:pt>
                <c:pt idx="739">
                  <c:v>1.3458494562184717</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1.3391944562186615</c:v>
                </c:pt>
                <c:pt idx="750">
                  <c:v>1.3387355562185521</c:v>
                </c:pt>
                <c:pt idx="751">
                  <c:v>1.3385594562185481</c:v>
                </c:pt>
                <c:pt idx="752">
                  <c:v>1.3385594562186185</c:v>
                </c:pt>
                <c:pt idx="753">
                  <c:v>1.3385594562185901</c:v>
                </c:pt>
                <c:pt idx="754">
                  <c:v>1.3385628162185561</c:v>
                </c:pt>
                <c:pt idx="755">
                  <c:v>1.3388954562186797</c:v>
                </c:pt>
                <c:pt idx="756">
                  <c:v>1.3389582397238253</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1.341180374586048</c:v>
                </c:pt>
                <c:pt idx="768">
                  <c:v>1.3411394562185848</c:v>
                </c:pt>
                <c:pt idx="769">
                  <c:v>1.3413694562185858</c:v>
                </c:pt>
                <c:pt idx="770">
                  <c:v>1.3413694562186578</c:v>
                </c:pt>
                <c:pt idx="771">
                  <c:v>1.3412801162185155</c:v>
                </c:pt>
                <c:pt idx="772">
                  <c:v>1.3410594562184315</c:v>
                </c:pt>
                <c:pt idx="773">
                  <c:v>1.3410545077649374</c:v>
                </c:pt>
                <c:pt idx="774">
                  <c:v>1.3410394562186798</c:v>
                </c:pt>
                <c:pt idx="775">
                  <c:v>1.3410394562186798</c:v>
                </c:pt>
                <c:pt idx="776">
                  <c:v>1.3410394562186798</c:v>
                </c:pt>
                <c:pt idx="777">
                  <c:v>1.3424594562185921</c:v>
                </c:pt>
                <c:pt idx="778">
                  <c:v>1.342408456218751</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1.3402591562185671</c:v>
                </c:pt>
                <c:pt idx="799">
                  <c:v>1.3391544562184379</c:v>
                </c:pt>
                <c:pt idx="800">
                  <c:v>1.3391544562184379</c:v>
                </c:pt>
                <c:pt idx="801">
                  <c:v>1.3391544562185942</c:v>
                </c:pt>
                <c:pt idx="802">
                  <c:v>1.3378294562186686</c:v>
                </c:pt>
                <c:pt idx="803">
                  <c:v>1.3378294562186257</c:v>
                </c:pt>
                <c:pt idx="804">
                  <c:v>1.3378294562186257</c:v>
                </c:pt>
                <c:pt idx="805">
                  <c:v>1.3378294562186257</c:v>
                </c:pt>
                <c:pt idx="806">
                  <c:v>1.3378294562186543</c:v>
                </c:pt>
                <c:pt idx="807">
                  <c:v>1.3380546108577107</c:v>
                </c:pt>
                <c:pt idx="808">
                  <c:v>1.3378694562186955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1.3383534562187291</c:v>
                </c:pt>
                <c:pt idx="822">
                  <c:v>1.3383534562187291</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1.3382587115378208</c:v>
                </c:pt>
                <c:pt idx="835">
                  <c:v>1.3381894562186289</c:v>
                </c:pt>
                <c:pt idx="836">
                  <c:v>1.3381894562186289</c:v>
                </c:pt>
                <c:pt idx="837">
                  <c:v>1.3383763362185044</c:v>
                </c:pt>
                <c:pt idx="838">
                  <c:v>1.3384454562185106</c:v>
                </c:pt>
                <c:pt idx="839">
                  <c:v>1.3384454562185106</c:v>
                </c:pt>
                <c:pt idx="840">
                  <c:v>1.3395212374686702</c:v>
                </c:pt>
                <c:pt idx="841">
                  <c:v>1.3397294562185897</c:v>
                </c:pt>
                <c:pt idx="842">
                  <c:v>1.3397294562184612</c:v>
                </c:pt>
                <c:pt idx="843">
                  <c:v>1.3397294562184612</c:v>
                </c:pt>
                <c:pt idx="844">
                  <c:v>1.3395807762185401</c:v>
                </c:pt>
                <c:pt idx="845">
                  <c:v>1.3386894562187046</c:v>
                </c:pt>
                <c:pt idx="846">
                  <c:v>1.3386894562187046</c:v>
                </c:pt>
                <c:pt idx="847">
                  <c:v>1.3385530232289282</c:v>
                </c:pt>
                <c:pt idx="848">
                  <c:v>1.3382234562185857</c:v>
                </c:pt>
                <c:pt idx="849">
                  <c:v>1.3382234562185857</c:v>
                </c:pt>
                <c:pt idx="850">
                  <c:v>1.3381559228852404</c:v>
                </c:pt>
                <c:pt idx="851">
                  <c:v>1.3391282440974213</c:v>
                </c:pt>
                <c:pt idx="852">
                  <c:v>1.3392694562186298</c:v>
                </c:pt>
                <c:pt idx="853">
                  <c:v>1.3387648062186344</c:v>
                </c:pt>
                <c:pt idx="854">
                  <c:v>1.3364243031573699</c:v>
                </c:pt>
                <c:pt idx="855">
                  <c:v>1.3355811062186405</c:v>
                </c:pt>
                <c:pt idx="856">
                  <c:v>1.3347813762186433</c:v>
                </c:pt>
                <c:pt idx="857">
                  <c:v>1.3348094562186359</c:v>
                </c:pt>
                <c:pt idx="858">
                  <c:v>1.3348094562187081</c:v>
                </c:pt>
                <c:pt idx="859">
                  <c:v>1.3351879562187075</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1.3388024062187498</c:v>
                </c:pt>
                <c:pt idx="869">
                  <c:v>1.3383154562187403</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1.2276302452629251</c:v>
                </c:pt>
                <c:pt idx="1">
                  <c:v>1.2258296461293645</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1.1414849302157273</c:v>
                </c:pt>
                <c:pt idx="13">
                  <c:v>1.1378541534349154</c:v>
                </c:pt>
                <c:pt idx="14">
                  <c:v>1.5467448024361516</c:v>
                </c:pt>
                <c:pt idx="15">
                  <c:v>1.9268892793378143</c:v>
                </c:pt>
                <c:pt idx="16">
                  <c:v>1.4518599763475777</c:v>
                </c:pt>
                <c:pt idx="17">
                  <c:v>0.38331817547734359</c:v>
                </c:pt>
                <c:pt idx="18">
                  <c:v>-0.31782377574015308</c:v>
                </c:pt>
                <c:pt idx="19">
                  <c:v>-0.42873466421255635</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-0.32480441879938937</c:v>
                </c:pt>
                <c:pt idx="29">
                  <c:v>5.1401649082548886</c:v>
                </c:pt>
                <c:pt idx="30">
                  <c:v>4.6281335540636475</c:v>
                </c:pt>
                <c:pt idx="31">
                  <c:v>4.0531245165212697</c:v>
                </c:pt>
                <c:pt idx="32">
                  <c:v>3.7313621594395268</c:v>
                </c:pt>
                <c:pt idx="33">
                  <c:v>3.4910457100966661</c:v>
                </c:pt>
                <c:pt idx="34">
                  <c:v>2.9784200915021444</c:v>
                </c:pt>
                <c:pt idx="35">
                  <c:v>1.5603640531952578</c:v>
                </c:pt>
                <c:pt idx="36">
                  <c:v>1.9230879577137927</c:v>
                </c:pt>
                <c:pt idx="37">
                  <c:v>3.0370231525263498</c:v>
                </c:pt>
                <c:pt idx="38">
                  <c:v>4.0420058412988906</c:v>
                </c:pt>
                <c:pt idx="39">
                  <c:v>4.5439004737974358</c:v>
                </c:pt>
                <c:pt idx="40">
                  <c:v>4.4439005089601835</c:v>
                </c:pt>
                <c:pt idx="41">
                  <c:v>4.2646285338148573</c:v>
                </c:pt>
                <c:pt idx="42">
                  <c:v>4.1809720732965845</c:v>
                </c:pt>
                <c:pt idx="43">
                  <c:v>4.202720761651733</c:v>
                </c:pt>
                <c:pt idx="44">
                  <c:v>1.7533702563223106</c:v>
                </c:pt>
                <c:pt idx="45">
                  <c:v>-0.34798063566384607</c:v>
                </c:pt>
                <c:pt idx="46">
                  <c:v>-2.1016843164939591</c:v>
                </c:pt>
                <c:pt idx="47">
                  <c:v>-3.6512365838082967</c:v>
                </c:pt>
                <c:pt idx="48">
                  <c:v>-5.3714107711390966</c:v>
                </c:pt>
                <c:pt idx="49">
                  <c:v>-6.8055937060548306</c:v>
                </c:pt>
                <c:pt idx="50">
                  <c:v>-9.1121645258761532</c:v>
                </c:pt>
                <c:pt idx="51">
                  <c:v>-9.2431226266904467</c:v>
                </c:pt>
                <c:pt idx="52">
                  <c:v>-9.1930476260274361</c:v>
                </c:pt>
                <c:pt idx="53">
                  <c:v>-9.048031478081441</c:v>
                </c:pt>
                <c:pt idx="54">
                  <c:v>-8.8102048983095571</c:v>
                </c:pt>
                <c:pt idx="55">
                  <c:v>-8.5489512250303754</c:v>
                </c:pt>
                <c:pt idx="56">
                  <c:v>-8.22789332607055</c:v>
                </c:pt>
                <c:pt idx="57">
                  <c:v>-7.702144371732274</c:v>
                </c:pt>
                <c:pt idx="58">
                  <c:v>-6.0813104288558861</c:v>
                </c:pt>
                <c:pt idx="59">
                  <c:v>-5.0314124540468388</c:v>
                </c:pt>
                <c:pt idx="60">
                  <c:v>-3.8837361472645622</c:v>
                </c:pt>
                <c:pt idx="61">
                  <c:v>-2.7808615556510632</c:v>
                </c:pt>
                <c:pt idx="62">
                  <c:v>-1.7254818986871188</c:v>
                </c:pt>
                <c:pt idx="63">
                  <c:v>-0.8964100869148125</c:v>
                </c:pt>
                <c:pt idx="64">
                  <c:v>-0.34732848540731792</c:v>
                </c:pt>
                <c:pt idx="65">
                  <c:v>0.33679073712373508</c:v>
                </c:pt>
                <c:pt idx="66">
                  <c:v>1.4619448425563608</c:v>
                </c:pt>
                <c:pt idx="67">
                  <c:v>6.0218933804144994</c:v>
                </c:pt>
                <c:pt idx="68">
                  <c:v>7.5034357086702386</c:v>
                </c:pt>
                <c:pt idx="69">
                  <c:v>8.6603788366634404</c:v>
                </c:pt>
                <c:pt idx="70">
                  <c:v>9.5511806080074706</c:v>
                </c:pt>
                <c:pt idx="71">
                  <c:v>10.240039943877035</c:v>
                </c:pt>
                <c:pt idx="72">
                  <c:v>10.692213493348049</c:v>
                </c:pt>
                <c:pt idx="73">
                  <c:v>10.985337588204384</c:v>
                </c:pt>
                <c:pt idx="74">
                  <c:v>11.027282690589304</c:v>
                </c:pt>
                <c:pt idx="75">
                  <c:v>10.57354851878396</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-17.972884241787941</c:v>
                </c:pt>
                <c:pt idx="87">
                  <c:v>-18.023362678957955</c:v>
                </c:pt>
                <c:pt idx="88">
                  <c:v>-17.73411782798631</c:v>
                </c:pt>
                <c:pt idx="89">
                  <c:v>-17.40904939372771</c:v>
                </c:pt>
                <c:pt idx="90">
                  <c:v>-17.022273691303745</c:v>
                </c:pt>
                <c:pt idx="91">
                  <c:v>-16.318105472992531</c:v>
                </c:pt>
                <c:pt idx="92">
                  <c:v>-15.157033723319003</c:v>
                </c:pt>
                <c:pt idx="93">
                  <c:v>-8.7981037762660019</c:v>
                </c:pt>
                <c:pt idx="94">
                  <c:v>-6.5581072656307455</c:v>
                </c:pt>
                <c:pt idx="95">
                  <c:v>-4.2831026204045424</c:v>
                </c:pt>
                <c:pt idx="96">
                  <c:v>-2.0509848088678284</c:v>
                </c:pt>
                <c:pt idx="97">
                  <c:v>6.4087086501999124E-2</c:v>
                </c:pt>
                <c:pt idx="98">
                  <c:v>1.8244507235234573</c:v>
                </c:pt>
                <c:pt idx="99">
                  <c:v>3.1252342108561546</c:v>
                </c:pt>
                <c:pt idx="100">
                  <c:v>9.174975913470913</c:v>
                </c:pt>
                <c:pt idx="101">
                  <c:v>10.715354781383978</c:v>
                </c:pt>
                <c:pt idx="102">
                  <c:v>11.960089062855022</c:v>
                </c:pt>
                <c:pt idx="103">
                  <c:v>12.715060076430817</c:v>
                </c:pt>
                <c:pt idx="104">
                  <c:v>12.635706635089692</c:v>
                </c:pt>
                <c:pt idx="105">
                  <c:v>11.650712912323648</c:v>
                </c:pt>
                <c:pt idx="106">
                  <c:v>9.9437736584385519</c:v>
                </c:pt>
                <c:pt idx="107">
                  <c:v>7.6363120301674305</c:v>
                </c:pt>
                <c:pt idx="108">
                  <c:v>-0.52254042535525957</c:v>
                </c:pt>
                <c:pt idx="109">
                  <c:v>-2.7696236177366744</c:v>
                </c:pt>
                <c:pt idx="110">
                  <c:v>-4.9896921407765946</c:v>
                </c:pt>
                <c:pt idx="111">
                  <c:v>-7.6503616719947729</c:v>
                </c:pt>
                <c:pt idx="112">
                  <c:v>-10.559650999693286</c:v>
                </c:pt>
                <c:pt idx="113">
                  <c:v>-13.355849697882324</c:v>
                </c:pt>
                <c:pt idx="114">
                  <c:v>-15.695581693252052</c:v>
                </c:pt>
                <c:pt idx="115">
                  <c:v>-17.048484618134687</c:v>
                </c:pt>
                <c:pt idx="116">
                  <c:v>-17.865381010583519</c:v>
                </c:pt>
                <c:pt idx="117">
                  <c:v>-17.948927580947096</c:v>
                </c:pt>
                <c:pt idx="118">
                  <c:v>-18.109321368572495</c:v>
                </c:pt>
                <c:pt idx="119">
                  <c:v>-18.352346784776621</c:v>
                </c:pt>
                <c:pt idx="120">
                  <c:v>-18.399666942474454</c:v>
                </c:pt>
                <c:pt idx="121">
                  <c:v>-17.946861221050231</c:v>
                </c:pt>
                <c:pt idx="122">
                  <c:v>-16.97771019795502</c:v>
                </c:pt>
                <c:pt idx="123">
                  <c:v>-12.906856132706896</c:v>
                </c:pt>
                <c:pt idx="124">
                  <c:v>-11.495642820405971</c:v>
                </c:pt>
                <c:pt idx="125">
                  <c:v>-9.8163333513153948</c:v>
                </c:pt>
                <c:pt idx="126">
                  <c:v>-7.7935316956991034</c:v>
                </c:pt>
                <c:pt idx="127">
                  <c:v>-5.6162346520427207</c:v>
                </c:pt>
                <c:pt idx="128">
                  <c:v>-3.2106800477506012</c:v>
                </c:pt>
                <c:pt idx="129">
                  <c:v>-0.77852682750118318</c:v>
                </c:pt>
                <c:pt idx="130">
                  <c:v>1.5418392242076198</c:v>
                </c:pt>
                <c:pt idx="131">
                  <c:v>3.5333303108288732</c:v>
                </c:pt>
                <c:pt idx="132">
                  <c:v>7.9892113603460064</c:v>
                </c:pt>
                <c:pt idx="133">
                  <c:v>7.7745169616911145</c:v>
                </c:pt>
                <c:pt idx="134">
                  <c:v>7.2564229798105941</c:v>
                </c:pt>
                <c:pt idx="135">
                  <c:v>5.89363882025566</c:v>
                </c:pt>
                <c:pt idx="136">
                  <c:v>3.56942120115793</c:v>
                </c:pt>
                <c:pt idx="137">
                  <c:v>0.97228103336195204</c:v>
                </c:pt>
                <c:pt idx="138">
                  <c:v>-1.458101280104029</c:v>
                </c:pt>
                <c:pt idx="139">
                  <c:v>-8.4314642304251528</c:v>
                </c:pt>
                <c:pt idx="140">
                  <c:v>-10.927839784219914</c:v>
                </c:pt>
                <c:pt idx="141">
                  <c:v>-13.267383266368512</c:v>
                </c:pt>
                <c:pt idx="142">
                  <c:v>-15.152477835360632</c:v>
                </c:pt>
                <c:pt idx="143">
                  <c:v>-16.537149943238774</c:v>
                </c:pt>
                <c:pt idx="144">
                  <c:v>-17.422487259682804</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0.6320479332601413</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14.613167218265652</c:v>
                </c:pt>
                <c:pt idx="162">
                  <c:v>14.262787924326854</c:v>
                </c:pt>
                <c:pt idx="163">
                  <c:v>13.022750384493094</c:v>
                </c:pt>
                <c:pt idx="164">
                  <c:v>11.229433978070375</c:v>
                </c:pt>
                <c:pt idx="165">
                  <c:v>8.7811485719658151</c:v>
                </c:pt>
                <c:pt idx="166">
                  <c:v>5.7551682702642637</c:v>
                </c:pt>
                <c:pt idx="167">
                  <c:v>2.5931714130479282</c:v>
                </c:pt>
                <c:pt idx="168">
                  <c:v>-5.3616308509395099</c:v>
                </c:pt>
                <c:pt idx="169">
                  <c:v>-7.4897578181069377</c:v>
                </c:pt>
                <c:pt idx="170">
                  <c:v>-9.0883547899934189</c:v>
                </c:pt>
                <c:pt idx="171">
                  <c:v>-10.677075915468109</c:v>
                </c:pt>
                <c:pt idx="172">
                  <c:v>-12.680735282916501</c:v>
                </c:pt>
                <c:pt idx="173">
                  <c:v>-14.536250882906955</c:v>
                </c:pt>
                <c:pt idx="174">
                  <c:v>-15.941329471077347</c:v>
                </c:pt>
                <c:pt idx="175">
                  <c:v>-16.752615090796013</c:v>
                </c:pt>
                <c:pt idx="176">
                  <c:v>-16.83636626327079</c:v>
                </c:pt>
                <c:pt idx="177">
                  <c:v>-16.609335632282932</c:v>
                </c:pt>
                <c:pt idx="178">
                  <c:v>-16.302725101237485</c:v>
                </c:pt>
                <c:pt idx="179">
                  <c:v>-15.807406157471396</c:v>
                </c:pt>
                <c:pt idx="180">
                  <c:v>-14.987897597119987</c:v>
                </c:pt>
                <c:pt idx="181">
                  <c:v>-13.851926944428289</c:v>
                </c:pt>
                <c:pt idx="182">
                  <c:v>-12.575933163855794</c:v>
                </c:pt>
                <c:pt idx="183">
                  <c:v>-11.349810388963107</c:v>
                </c:pt>
                <c:pt idx="184">
                  <c:v>-9.9834859905793767</c:v>
                </c:pt>
                <c:pt idx="185">
                  <c:v>-4.5682128543076743</c:v>
                </c:pt>
                <c:pt idx="186">
                  <c:v>-2.831939759321159</c:v>
                </c:pt>
                <c:pt idx="187">
                  <c:v>-1.6106694543788365</c:v>
                </c:pt>
                <c:pt idx="188">
                  <c:v>-0.35629603049609604</c:v>
                </c:pt>
                <c:pt idx="189">
                  <c:v>1.3070804393167668</c:v>
                </c:pt>
                <c:pt idx="190">
                  <c:v>3.0791748112154242</c:v>
                </c:pt>
                <c:pt idx="191">
                  <c:v>4.5479571887639736</c:v>
                </c:pt>
                <c:pt idx="192">
                  <c:v>7.4566771443042414</c:v>
                </c:pt>
                <c:pt idx="193">
                  <c:v>8.2412643134671679</c:v>
                </c:pt>
                <c:pt idx="194">
                  <c:v>9.2928557198444537</c:v>
                </c:pt>
                <c:pt idx="195">
                  <c:v>10.137035834169836</c:v>
                </c:pt>
                <c:pt idx="196">
                  <c:v>10.164508372831435</c:v>
                </c:pt>
                <c:pt idx="197">
                  <c:v>9.5894463633775047</c:v>
                </c:pt>
                <c:pt idx="198">
                  <c:v>8.6173418147031811</c:v>
                </c:pt>
                <c:pt idx="199">
                  <c:v>7.4449595753280899</c:v>
                </c:pt>
                <c:pt idx="200">
                  <c:v>6.0483728095707905</c:v>
                </c:pt>
                <c:pt idx="201">
                  <c:v>3.1095347364576829</c:v>
                </c:pt>
                <c:pt idx="202">
                  <c:v>1.3484129395448887</c:v>
                </c:pt>
                <c:pt idx="203">
                  <c:v>-0.55505168943133754</c:v>
                </c:pt>
                <c:pt idx="204">
                  <c:v>-2.4609744270059402</c:v>
                </c:pt>
                <c:pt idx="205">
                  <c:v>-4.5572356778375687</c:v>
                </c:pt>
                <c:pt idx="206">
                  <c:v>-6.9225848289263556</c:v>
                </c:pt>
                <c:pt idx="207">
                  <c:v>-9.370977848455821</c:v>
                </c:pt>
                <c:pt idx="208">
                  <c:v>-11.83682746546603</c:v>
                </c:pt>
                <c:pt idx="209">
                  <c:v>-14.085410434579954</c:v>
                </c:pt>
                <c:pt idx="210">
                  <c:v>-16.621429620573295</c:v>
                </c:pt>
                <c:pt idx="211">
                  <c:v>-16.332376622026317</c:v>
                </c:pt>
                <c:pt idx="212">
                  <c:v>-15.85863500475817</c:v>
                </c:pt>
                <c:pt idx="213">
                  <c:v>-15.56984580329507</c:v>
                </c:pt>
                <c:pt idx="214">
                  <c:v>-15.499805400778246</c:v>
                </c:pt>
                <c:pt idx="215">
                  <c:v>-15.086370103985843</c:v>
                </c:pt>
                <c:pt idx="216">
                  <c:v>-14.079252639588253</c:v>
                </c:pt>
                <c:pt idx="217">
                  <c:v>-13.33158947307837</c:v>
                </c:pt>
                <c:pt idx="218">
                  <c:v>-11.991302970066585</c:v>
                </c:pt>
                <c:pt idx="219">
                  <c:v>-11.27652094134905</c:v>
                </c:pt>
                <c:pt idx="220">
                  <c:v>-10.255366679297152</c:v>
                </c:pt>
                <c:pt idx="221">
                  <c:v>-9.4850691765697306</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7.1139962324699209</c:v>
                </c:pt>
                <c:pt idx="233">
                  <c:v>6.1325621766262834</c:v>
                </c:pt>
                <c:pt idx="234">
                  <c:v>5.9406324949111378</c:v>
                </c:pt>
                <c:pt idx="235">
                  <c:v>5.6656735917164065</c:v>
                </c:pt>
                <c:pt idx="236">
                  <c:v>5.080762373588338</c:v>
                </c:pt>
                <c:pt idx="237">
                  <c:v>3.8734208354749313</c:v>
                </c:pt>
                <c:pt idx="238">
                  <c:v>2.0560246018764872</c:v>
                </c:pt>
                <c:pt idx="239">
                  <c:v>-0.17554949339997053</c:v>
                </c:pt>
                <c:pt idx="240">
                  <c:v>-2.6271945177752878</c:v>
                </c:pt>
                <c:pt idx="241">
                  <c:v>-8.4341195044104982</c:v>
                </c:pt>
                <c:pt idx="242">
                  <c:v>-9.8935639698624698</c:v>
                </c:pt>
                <c:pt idx="243">
                  <c:v>-11.507963874540721</c:v>
                </c:pt>
                <c:pt idx="244">
                  <c:v>-13.143080198317469</c:v>
                </c:pt>
                <c:pt idx="245">
                  <c:v>-14.855884307969941</c:v>
                </c:pt>
                <c:pt idx="246">
                  <c:v>-16.355564962476535</c:v>
                </c:pt>
                <c:pt idx="247">
                  <c:v>-17.337140858581886</c:v>
                </c:pt>
                <c:pt idx="248">
                  <c:v>-17.928556314074587</c:v>
                </c:pt>
                <c:pt idx="249">
                  <c:v>-18.567059397269329</c:v>
                </c:pt>
                <c:pt idx="250">
                  <c:v>-18.725311844698922</c:v>
                </c:pt>
                <c:pt idx="251">
                  <c:v>-18.253983560937513</c:v>
                </c:pt>
                <c:pt idx="252">
                  <c:v>-16.820778557328929</c:v>
                </c:pt>
                <c:pt idx="253">
                  <c:v>-14.777713855392989</c:v>
                </c:pt>
                <c:pt idx="254">
                  <c:v>-12.52050056280782</c:v>
                </c:pt>
                <c:pt idx="255">
                  <c:v>-10.282868967227103</c:v>
                </c:pt>
                <c:pt idx="256">
                  <c:v>-8.3680900925382247</c:v>
                </c:pt>
                <c:pt idx="257">
                  <c:v>-3.1242392985626632</c:v>
                </c:pt>
                <c:pt idx="258">
                  <c:v>-1.0715534403798299</c:v>
                </c:pt>
                <c:pt idx="259">
                  <c:v>1.1321977939352061</c:v>
                </c:pt>
                <c:pt idx="260">
                  <c:v>3.284722713825289</c:v>
                </c:pt>
                <c:pt idx="261">
                  <c:v>5.0721169478099206</c:v>
                </c:pt>
                <c:pt idx="262">
                  <c:v>6.1325519313425465</c:v>
                </c:pt>
                <c:pt idx="263">
                  <c:v>6.5317243512191334</c:v>
                </c:pt>
                <c:pt idx="264">
                  <c:v>6.1772675102368311</c:v>
                </c:pt>
                <c:pt idx="265">
                  <c:v>5.5911682945391297</c:v>
                </c:pt>
                <c:pt idx="266">
                  <c:v>3.9035306619570709</c:v>
                </c:pt>
                <c:pt idx="267">
                  <c:v>1.6765093715674766</c:v>
                </c:pt>
                <c:pt idx="268">
                  <c:v>-0.91371911436397235</c:v>
                </c:pt>
                <c:pt idx="269">
                  <c:v>-3.5606841366309991</c:v>
                </c:pt>
                <c:pt idx="270">
                  <c:v>-5.588904940225734</c:v>
                </c:pt>
                <c:pt idx="271">
                  <c:v>-6.8446780216514043</c:v>
                </c:pt>
                <c:pt idx="272">
                  <c:v>-7.9563804050941656</c:v>
                </c:pt>
                <c:pt idx="273">
                  <c:v>-9.3202509441820354</c:v>
                </c:pt>
                <c:pt idx="274">
                  <c:v>-11.019034041506208</c:v>
                </c:pt>
                <c:pt idx="275">
                  <c:v>-14.819952959476186</c:v>
                </c:pt>
                <c:pt idx="276">
                  <c:v>-16.307649212283089</c:v>
                </c:pt>
                <c:pt idx="277">
                  <c:v>-17.267525142049408</c:v>
                </c:pt>
                <c:pt idx="278">
                  <c:v>-17.968875072527112</c:v>
                </c:pt>
                <c:pt idx="279">
                  <c:v>-18.679920532422756</c:v>
                </c:pt>
                <c:pt idx="280">
                  <c:v>-19.304824253633996</c:v>
                </c:pt>
                <c:pt idx="281">
                  <c:v>-19.550342537103205</c:v>
                </c:pt>
                <c:pt idx="282">
                  <c:v>-19.430698872321994</c:v>
                </c:pt>
                <c:pt idx="283">
                  <c:v>-16.868678825760188</c:v>
                </c:pt>
                <c:pt idx="284">
                  <c:v>-15.366223293066799</c:v>
                </c:pt>
                <c:pt idx="285">
                  <c:v>-13.370286592840024</c:v>
                </c:pt>
                <c:pt idx="286">
                  <c:v>-10.796028365105315</c:v>
                </c:pt>
                <c:pt idx="287">
                  <c:v>-7.7994698621635123</c:v>
                </c:pt>
                <c:pt idx="288">
                  <c:v>-4.8971564343372673</c:v>
                </c:pt>
                <c:pt idx="289">
                  <c:v>-2.0575017579734216</c:v>
                </c:pt>
                <c:pt idx="290">
                  <c:v>1.0176842178349779</c:v>
                </c:pt>
                <c:pt idx="291">
                  <c:v>6.9352077588268726</c:v>
                </c:pt>
                <c:pt idx="292">
                  <c:v>7.5063927252349147</c:v>
                </c:pt>
                <c:pt idx="293">
                  <c:v>7.6815858631898717</c:v>
                </c:pt>
                <c:pt idx="294">
                  <c:v>7.3684046901628619</c:v>
                </c:pt>
                <c:pt idx="295">
                  <c:v>6.1500485233753945</c:v>
                </c:pt>
                <c:pt idx="296">
                  <c:v>3.4489983351153057</c:v>
                </c:pt>
                <c:pt idx="297">
                  <c:v>-0.2806246113272563</c:v>
                </c:pt>
                <c:pt idx="298">
                  <c:v>-4.1069191050199105</c:v>
                </c:pt>
                <c:pt idx="299">
                  <c:v>-7.3177756279717734</c:v>
                </c:pt>
                <c:pt idx="300">
                  <c:v>-13.666170691248851</c:v>
                </c:pt>
                <c:pt idx="301">
                  <c:v>-15.330174465319388</c:v>
                </c:pt>
                <c:pt idx="302">
                  <c:v>-16.944077132226028</c:v>
                </c:pt>
                <c:pt idx="303">
                  <c:v>-18.357466391014604</c:v>
                </c:pt>
                <c:pt idx="304">
                  <c:v>-19.314694939458612</c:v>
                </c:pt>
                <c:pt idx="305">
                  <c:v>-19.341612563195589</c:v>
                </c:pt>
                <c:pt idx="306">
                  <c:v>-18.712336610223598</c:v>
                </c:pt>
                <c:pt idx="307">
                  <c:v>-18.383109046106512</c:v>
                </c:pt>
                <c:pt idx="308">
                  <c:v>-18.984232780703394</c:v>
                </c:pt>
                <c:pt idx="309">
                  <c:v>-19.002586257913158</c:v>
                </c:pt>
                <c:pt idx="310">
                  <c:v>-18.869129825682492</c:v>
                </c:pt>
                <c:pt idx="311">
                  <c:v>-18.757854812236396</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-3.2188845468726073</c:v>
                </c:pt>
                <c:pt idx="328">
                  <c:v>-3.0933266212890942</c:v>
                </c:pt>
                <c:pt idx="329">
                  <c:v>-3.095396927517517</c:v>
                </c:pt>
                <c:pt idx="330">
                  <c:v>-3.6027446692129148</c:v>
                </c:pt>
                <c:pt idx="331">
                  <c:v>-4.6359795627408289</c:v>
                </c:pt>
                <c:pt idx="332">
                  <c:v>-7.3074656850926347</c:v>
                </c:pt>
                <c:pt idx="333">
                  <c:v>-8.9460033265156369</c:v>
                </c:pt>
                <c:pt idx="334">
                  <c:v>-10.783311159998661</c:v>
                </c:pt>
                <c:pt idx="335">
                  <c:v>-12.966494308899785</c:v>
                </c:pt>
                <c:pt idx="336">
                  <c:v>-15.39474555591285</c:v>
                </c:pt>
                <c:pt idx="337">
                  <c:v>-17.527520998047379</c:v>
                </c:pt>
                <c:pt idx="338">
                  <c:v>-18.88135586429685</c:v>
                </c:pt>
                <c:pt idx="339">
                  <c:v>-19.236435542640464</c:v>
                </c:pt>
                <c:pt idx="340">
                  <c:v>-18.457018674897199</c:v>
                </c:pt>
                <c:pt idx="341">
                  <c:v>-14.379451596168852</c:v>
                </c:pt>
                <c:pt idx="342">
                  <c:v>-12.513662784538718</c:v>
                </c:pt>
                <c:pt idx="343">
                  <c:v>-11.05288111982926</c:v>
                </c:pt>
                <c:pt idx="344">
                  <c:v>-9.8156163332344768</c:v>
                </c:pt>
                <c:pt idx="345">
                  <c:v>-8.3047350791809684</c:v>
                </c:pt>
                <c:pt idx="346">
                  <c:v>-6.8569952812366353</c:v>
                </c:pt>
                <c:pt idx="347">
                  <c:v>-5.4444658673736228</c:v>
                </c:pt>
                <c:pt idx="348">
                  <c:v>-4.1792199206971103</c:v>
                </c:pt>
                <c:pt idx="349">
                  <c:v>-3.1890901233481777</c:v>
                </c:pt>
                <c:pt idx="350">
                  <c:v>-1.0324251459541074</c:v>
                </c:pt>
                <c:pt idx="351">
                  <c:v>0.47541465332115312</c:v>
                </c:pt>
                <c:pt idx="352">
                  <c:v>1.5803942072582919</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1.3293675446065862</c:v>
                </c:pt>
                <c:pt idx="374">
                  <c:v>1.2454593584150735</c:v>
                </c:pt>
                <c:pt idx="375">
                  <c:v>1.1172470078766721</c:v>
                </c:pt>
                <c:pt idx="376">
                  <c:v>1.1351231117816667</c:v>
                </c:pt>
                <c:pt idx="377">
                  <c:v>1.1543651681432889</c:v>
                </c:pt>
                <c:pt idx="378">
                  <c:v>1.1870565594859681</c:v>
                </c:pt>
                <c:pt idx="379">
                  <c:v>1.2223629931025073</c:v>
                </c:pt>
                <c:pt idx="380">
                  <c:v>1.2286085749978093</c:v>
                </c:pt>
                <c:pt idx="381">
                  <c:v>1.2372242420214639</c:v>
                </c:pt>
                <c:pt idx="382">
                  <c:v>1.2380894941800733</c:v>
                </c:pt>
                <c:pt idx="383">
                  <c:v>1.2235264114774891</c:v>
                </c:pt>
                <c:pt idx="384">
                  <c:v>1.2287582225452383</c:v>
                </c:pt>
                <c:pt idx="385">
                  <c:v>1.2216747092480198</c:v>
                </c:pt>
                <c:pt idx="386">
                  <c:v>1.1976137457267153</c:v>
                </c:pt>
                <c:pt idx="387">
                  <c:v>1.1788060135053087</c:v>
                </c:pt>
                <c:pt idx="388">
                  <c:v>1.1676465279026331</c:v>
                </c:pt>
                <c:pt idx="389">
                  <c:v>1.173514846196412</c:v>
                </c:pt>
                <c:pt idx="390">
                  <c:v>1.1758702274453015</c:v>
                </c:pt>
                <c:pt idx="391">
                  <c:v>1.1727751651684195</c:v>
                </c:pt>
                <c:pt idx="392">
                  <c:v>1.1734047663142917</c:v>
                </c:pt>
                <c:pt idx="393">
                  <c:v>1.1782693977958998</c:v>
                </c:pt>
                <c:pt idx="394">
                  <c:v>1.2075564046696314</c:v>
                </c:pt>
                <c:pt idx="395">
                  <c:v>1.2198511246306083</c:v>
                </c:pt>
                <c:pt idx="396">
                  <c:v>1.2268910195808898</c:v>
                </c:pt>
                <c:pt idx="397">
                  <c:v>1.2338481459193378</c:v>
                </c:pt>
                <c:pt idx="398">
                  <c:v>1.2269440958425666</c:v>
                </c:pt>
                <c:pt idx="399">
                  <c:v>1.2221402340718179</c:v>
                </c:pt>
                <c:pt idx="400">
                  <c:v>1.2560434432688661</c:v>
                </c:pt>
                <c:pt idx="401">
                  <c:v>1.2601435062207029</c:v>
                </c:pt>
                <c:pt idx="402">
                  <c:v>1.2525063064843058</c:v>
                </c:pt>
                <c:pt idx="403">
                  <c:v>1.2521503018465865</c:v>
                </c:pt>
                <c:pt idx="404">
                  <c:v>1.2532220628774531</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1.2618633715696295</c:v>
                </c:pt>
                <c:pt idx="415">
                  <c:v>1.2653131056487441</c:v>
                </c:pt>
                <c:pt idx="416">
                  <c:v>1.2659140958910746</c:v>
                </c:pt>
                <c:pt idx="417">
                  <c:v>1.2656941495702654</c:v>
                </c:pt>
                <c:pt idx="418">
                  <c:v>1.2668414126505918</c:v>
                </c:pt>
                <c:pt idx="419">
                  <c:v>1.2676096524070415</c:v>
                </c:pt>
                <c:pt idx="420">
                  <c:v>1.2663092839960086</c:v>
                </c:pt>
                <c:pt idx="421">
                  <c:v>1.2675046287621794</c:v>
                </c:pt>
                <c:pt idx="422">
                  <c:v>1.2684412753703638</c:v>
                </c:pt>
                <c:pt idx="423">
                  <c:v>1.2701610411124018</c:v>
                </c:pt>
                <c:pt idx="424">
                  <c:v>1.2699552532045124</c:v>
                </c:pt>
                <c:pt idx="425">
                  <c:v>1.2703442229913833</c:v>
                </c:pt>
                <c:pt idx="426">
                  <c:v>1.2713325655938241</c:v>
                </c:pt>
                <c:pt idx="427">
                  <c:v>1.2739755262659287</c:v>
                </c:pt>
                <c:pt idx="428">
                  <c:v>1.2754541626143094</c:v>
                </c:pt>
                <c:pt idx="429">
                  <c:v>1.2757893968365153</c:v>
                </c:pt>
                <c:pt idx="430">
                  <c:v>1.2752259489186599</c:v>
                </c:pt>
                <c:pt idx="431">
                  <c:v>1.2771766651751735</c:v>
                </c:pt>
                <c:pt idx="432">
                  <c:v>1.2786655942391858</c:v>
                </c:pt>
                <c:pt idx="433">
                  <c:v>1.278871994018175</c:v>
                </c:pt>
                <c:pt idx="434">
                  <c:v>1.2770162553366038</c:v>
                </c:pt>
                <c:pt idx="435">
                  <c:v>1.2765018377419892</c:v>
                </c:pt>
                <c:pt idx="436">
                  <c:v>1.2774099303648958</c:v>
                </c:pt>
                <c:pt idx="437">
                  <c:v>1.2804124008898441</c:v>
                </c:pt>
                <c:pt idx="438">
                  <c:v>1.2806657297602748</c:v>
                </c:pt>
                <c:pt idx="439">
                  <c:v>1.281380580204712</c:v>
                </c:pt>
                <c:pt idx="440">
                  <c:v>1.2821936762799158</c:v>
                </c:pt>
                <c:pt idx="441">
                  <c:v>1.2829247341940664</c:v>
                </c:pt>
                <c:pt idx="442">
                  <c:v>1.2832570560995009</c:v>
                </c:pt>
                <c:pt idx="443">
                  <c:v>1.2855563681357864</c:v>
                </c:pt>
                <c:pt idx="444">
                  <c:v>1.2856950257191198</c:v>
                </c:pt>
                <c:pt idx="445">
                  <c:v>1.286440275248566</c:v>
                </c:pt>
                <c:pt idx="446">
                  <c:v>1.2870398472780096</c:v>
                </c:pt>
                <c:pt idx="447">
                  <c:v>1.2864264868041579</c:v>
                </c:pt>
                <c:pt idx="448">
                  <c:v>1.2867007568448372</c:v>
                </c:pt>
                <c:pt idx="449">
                  <c:v>1.2862635014151067</c:v>
                </c:pt>
                <c:pt idx="450">
                  <c:v>1.2870859557980907</c:v>
                </c:pt>
                <c:pt idx="451">
                  <c:v>1.2869180232650601</c:v>
                </c:pt>
                <c:pt idx="452">
                  <c:v>1.2884829666427089</c:v>
                </c:pt>
                <c:pt idx="453">
                  <c:v>1.2896327625848578</c:v>
                </c:pt>
                <c:pt idx="454">
                  <c:v>1.2907589848880185</c:v>
                </c:pt>
                <c:pt idx="455">
                  <c:v>1.289747429128741</c:v>
                </c:pt>
                <c:pt idx="456">
                  <c:v>1.2899845410430544</c:v>
                </c:pt>
                <c:pt idx="457">
                  <c:v>1.2894605516972319</c:v>
                </c:pt>
                <c:pt idx="458">
                  <c:v>1.2903162605637442</c:v>
                </c:pt>
                <c:pt idx="459">
                  <c:v>1.2895857244001405</c:v>
                </c:pt>
                <c:pt idx="460">
                  <c:v>1.2910719071589218</c:v>
                </c:pt>
                <c:pt idx="461">
                  <c:v>1.2930970297886981</c:v>
                </c:pt>
                <c:pt idx="462">
                  <c:v>1.2943284986664878</c:v>
                </c:pt>
                <c:pt idx="463">
                  <c:v>1.2950775617182346</c:v>
                </c:pt>
                <c:pt idx="464">
                  <c:v>1.2952187474201913</c:v>
                </c:pt>
                <c:pt idx="465">
                  <c:v>1.2958669608315461</c:v>
                </c:pt>
                <c:pt idx="466">
                  <c:v>1.297058994853248</c:v>
                </c:pt>
                <c:pt idx="467">
                  <c:v>1.2972723860897588</c:v>
                </c:pt>
                <c:pt idx="468">
                  <c:v>1.2977030484896634</c:v>
                </c:pt>
                <c:pt idx="469">
                  <c:v>1.2986019725322535</c:v>
                </c:pt>
                <c:pt idx="470">
                  <c:v>1.2985902616037501</c:v>
                </c:pt>
                <c:pt idx="471">
                  <c:v>1.2976872821363372</c:v>
                </c:pt>
                <c:pt idx="472">
                  <c:v>1.2982767986095212</c:v>
                </c:pt>
                <c:pt idx="473">
                  <c:v>1.299673411026447</c:v>
                </c:pt>
                <c:pt idx="474">
                  <c:v>1.299524588793517</c:v>
                </c:pt>
                <c:pt idx="475">
                  <c:v>1.3005438142860464</c:v>
                </c:pt>
                <c:pt idx="476">
                  <c:v>1.300745039248087</c:v>
                </c:pt>
                <c:pt idx="477">
                  <c:v>1.3012170290356573</c:v>
                </c:pt>
                <c:pt idx="478">
                  <c:v>1.3012348207298174</c:v>
                </c:pt>
                <c:pt idx="479">
                  <c:v>1.301014974015914</c:v>
                </c:pt>
                <c:pt idx="480">
                  <c:v>1.2994533840714269</c:v>
                </c:pt>
                <c:pt idx="481">
                  <c:v>1.3006211329760902</c:v>
                </c:pt>
                <c:pt idx="482">
                  <c:v>1.3008250900138019</c:v>
                </c:pt>
                <c:pt idx="483">
                  <c:v>1.301513582568504</c:v>
                </c:pt>
                <c:pt idx="484">
                  <c:v>1.3021267675444195</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1.3044628013338717</c:v>
                </c:pt>
                <c:pt idx="494">
                  <c:v>1.3053101337322781</c:v>
                </c:pt>
                <c:pt idx="495">
                  <c:v>1.305869991057617</c:v>
                </c:pt>
                <c:pt idx="496">
                  <c:v>1.3047217888262708</c:v>
                </c:pt>
                <c:pt idx="497">
                  <c:v>1.3046487295180806</c:v>
                </c:pt>
                <c:pt idx="498">
                  <c:v>1.3041927290136237</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1.3088829155665731</c:v>
                </c:pt>
                <c:pt idx="507">
                  <c:v>1.3080703602146855</c:v>
                </c:pt>
                <c:pt idx="508">
                  <c:v>1.3080429208783402</c:v>
                </c:pt>
                <c:pt idx="509">
                  <c:v>1.3070161015435413</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1.3059966199189266</c:v>
                </c:pt>
                <c:pt idx="521">
                  <c:v>1.3054487201678171</c:v>
                </c:pt>
                <c:pt idx="522">
                  <c:v>1.3052242488466534</c:v>
                </c:pt>
                <c:pt idx="523">
                  <c:v>1.3051695266991175</c:v>
                </c:pt>
                <c:pt idx="524">
                  <c:v>1.3049082482474266</c:v>
                </c:pt>
                <c:pt idx="525">
                  <c:v>1.3065883799195199</c:v>
                </c:pt>
                <c:pt idx="526">
                  <c:v>1.3068557011913549</c:v>
                </c:pt>
                <c:pt idx="527">
                  <c:v>1.3067024156195259</c:v>
                </c:pt>
                <c:pt idx="528">
                  <c:v>1.3051169864175591</c:v>
                </c:pt>
                <c:pt idx="529">
                  <c:v>1.3059134528794059</c:v>
                </c:pt>
                <c:pt idx="530">
                  <c:v>1.3056839822392299</c:v>
                </c:pt>
                <c:pt idx="531">
                  <c:v>1.3052727811352725</c:v>
                </c:pt>
                <c:pt idx="532">
                  <c:v>1.3051098574076121</c:v>
                </c:pt>
                <c:pt idx="533">
                  <c:v>1.3038755046721917</c:v>
                </c:pt>
                <c:pt idx="534">
                  <c:v>1.3049792537556872</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1.3083585183066782</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1.3069336459820682</c:v>
                </c:pt>
                <c:pt idx="553">
                  <c:v>1.3050649584002088</c:v>
                </c:pt>
                <c:pt idx="554">
                  <c:v>1.3057625768465493</c:v>
                </c:pt>
                <c:pt idx="555">
                  <c:v>1.3029910378633358</c:v>
                </c:pt>
                <c:pt idx="556">
                  <c:v>1.3032504664721221</c:v>
                </c:pt>
                <c:pt idx="557">
                  <c:v>1.3035628812220494</c:v>
                </c:pt>
                <c:pt idx="558">
                  <c:v>1.3035564257446453</c:v>
                </c:pt>
                <c:pt idx="559">
                  <c:v>1.3016929461820297</c:v>
                </c:pt>
                <c:pt idx="560">
                  <c:v>1.3060806549616495</c:v>
                </c:pt>
                <c:pt idx="561">
                  <c:v>1.306438983760984</c:v>
                </c:pt>
                <c:pt idx="562">
                  <c:v>1.306645018314569</c:v>
                </c:pt>
                <c:pt idx="563">
                  <c:v>1.3051354469010761</c:v>
                </c:pt>
                <c:pt idx="564">
                  <c:v>1.3044649357679958</c:v>
                </c:pt>
                <c:pt idx="565">
                  <c:v>1.3042564869322484</c:v>
                </c:pt>
                <c:pt idx="566">
                  <c:v>1.3050811042084831</c:v>
                </c:pt>
                <c:pt idx="567">
                  <c:v>1.3038989644746977</c:v>
                </c:pt>
                <c:pt idx="568">
                  <c:v>1.30210840192467</c:v>
                </c:pt>
                <c:pt idx="569">
                  <c:v>1.3018341555999302</c:v>
                </c:pt>
                <c:pt idx="570">
                  <c:v>1.3026208084080224</c:v>
                </c:pt>
                <c:pt idx="571">
                  <c:v>1.301111905783884</c:v>
                </c:pt>
                <c:pt idx="572">
                  <c:v>1.3004871996069227</c:v>
                </c:pt>
                <c:pt idx="573">
                  <c:v>1.3008500866088901</c:v>
                </c:pt>
                <c:pt idx="574">
                  <c:v>1.3006403381399418</c:v>
                </c:pt>
                <c:pt idx="575">
                  <c:v>1.2992601561225279</c:v>
                </c:pt>
                <c:pt idx="576">
                  <c:v>1.3013700063003313</c:v>
                </c:pt>
                <c:pt idx="577">
                  <c:v>1.2998144117441064</c:v>
                </c:pt>
                <c:pt idx="578">
                  <c:v>1.3006473295974681</c:v>
                </c:pt>
                <c:pt idx="579">
                  <c:v>1.2995552250378637</c:v>
                </c:pt>
                <c:pt idx="580">
                  <c:v>1.2984507834490699</c:v>
                </c:pt>
                <c:pt idx="581">
                  <c:v>1.2980666944015553</c:v>
                </c:pt>
                <c:pt idx="582">
                  <c:v>1.2973549365149779</c:v>
                </c:pt>
                <c:pt idx="583">
                  <c:v>1.2952816657947324</c:v>
                </c:pt>
                <c:pt idx="584">
                  <c:v>1.2964678656965305</c:v>
                </c:pt>
                <c:pt idx="585">
                  <c:v>1.2961645341495682</c:v>
                </c:pt>
                <c:pt idx="586">
                  <c:v>1.2951365717067373</c:v>
                </c:pt>
                <c:pt idx="587">
                  <c:v>1.2942035915820469</c:v>
                </c:pt>
                <c:pt idx="588">
                  <c:v>1.2940857755620527</c:v>
                </c:pt>
                <c:pt idx="589">
                  <c:v>1.293960579143218</c:v>
                </c:pt>
                <c:pt idx="590">
                  <c:v>1.2930314220271815</c:v>
                </c:pt>
                <c:pt idx="591">
                  <c:v>1.2922097882155299</c:v>
                </c:pt>
                <c:pt idx="592">
                  <c:v>1.291104957685403</c:v>
                </c:pt>
                <c:pt idx="593">
                  <c:v>1.2926236739632913</c:v>
                </c:pt>
                <c:pt idx="594">
                  <c:v>1.2907883831605602</c:v>
                </c:pt>
                <c:pt idx="595">
                  <c:v>1.2903273027029059</c:v>
                </c:pt>
                <c:pt idx="596">
                  <c:v>1.2877873118757321</c:v>
                </c:pt>
                <c:pt idx="597">
                  <c:v>1.2889050201583541</c:v>
                </c:pt>
                <c:pt idx="598">
                  <c:v>1.2891335137020259</c:v>
                </c:pt>
                <c:pt idx="599">
                  <c:v>1.2897973606574857</c:v>
                </c:pt>
                <c:pt idx="600">
                  <c:v>1.2895367367655837</c:v>
                </c:pt>
                <c:pt idx="601">
                  <c:v>1.288490513053091</c:v>
                </c:pt>
                <c:pt idx="602">
                  <c:v>1.2880257091937062</c:v>
                </c:pt>
                <c:pt idx="603">
                  <c:v>1.2874807739344192</c:v>
                </c:pt>
                <c:pt idx="604">
                  <c:v>1.2864993326689378</c:v>
                </c:pt>
                <c:pt idx="605">
                  <c:v>1.2861828767237615</c:v>
                </c:pt>
                <c:pt idx="606">
                  <c:v>1.2852996668594694</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1.2834242392089807</c:v>
                </c:pt>
                <c:pt idx="616">
                  <c:v>1.2823880378504811</c:v>
                </c:pt>
                <c:pt idx="617">
                  <c:v>1.2822501676361662</c:v>
                </c:pt>
                <c:pt idx="618">
                  <c:v>1.2823123081280421</c:v>
                </c:pt>
                <c:pt idx="619">
                  <c:v>1.2816278852277059</c:v>
                </c:pt>
                <c:pt idx="620">
                  <c:v>1.2804457692098765</c:v>
                </c:pt>
                <c:pt idx="621">
                  <c:v>1.2803403234213726</c:v>
                </c:pt>
                <c:pt idx="622">
                  <c:v>1.2809901258003435</c:v>
                </c:pt>
                <c:pt idx="623">
                  <c:v>1.2802959177053879</c:v>
                </c:pt>
                <c:pt idx="624">
                  <c:v>1.2784943841639893</c:v>
                </c:pt>
                <c:pt idx="625">
                  <c:v>1.2763979429756205</c:v>
                </c:pt>
                <c:pt idx="626">
                  <c:v>1.2751027066928202</c:v>
                </c:pt>
                <c:pt idx="627">
                  <c:v>1.2748761768285441</c:v>
                </c:pt>
                <c:pt idx="628">
                  <c:v>1.2739206902818947</c:v>
                </c:pt>
                <c:pt idx="629">
                  <c:v>1.2730781864477905</c:v>
                </c:pt>
                <c:pt idx="630">
                  <c:v>1.2732870052521008</c:v>
                </c:pt>
                <c:pt idx="631">
                  <c:v>1.2746238487705739</c:v>
                </c:pt>
                <c:pt idx="632">
                  <c:v>1.2727273898292992</c:v>
                </c:pt>
                <c:pt idx="633">
                  <c:v>1.2727414581216858</c:v>
                </c:pt>
                <c:pt idx="634">
                  <c:v>1.2716487701501078</c:v>
                </c:pt>
                <c:pt idx="635">
                  <c:v>1.2712210058373872</c:v>
                </c:pt>
                <c:pt idx="636">
                  <c:v>1.2700127121709102</c:v>
                </c:pt>
                <c:pt idx="637">
                  <c:v>1.2686925694135764</c:v>
                </c:pt>
                <c:pt idx="638">
                  <c:v>1.2679658277995138</c:v>
                </c:pt>
                <c:pt idx="639">
                  <c:v>1.2657450344795791</c:v>
                </c:pt>
                <c:pt idx="640">
                  <c:v>1.2657303732887897</c:v>
                </c:pt>
                <c:pt idx="641">
                  <c:v>1.2637196557176891</c:v>
                </c:pt>
                <c:pt idx="642">
                  <c:v>1.2667229942458675</c:v>
                </c:pt>
                <c:pt idx="643">
                  <c:v>1.2659247965207892</c:v>
                </c:pt>
                <c:pt idx="644">
                  <c:v>1.2683716928181894</c:v>
                </c:pt>
                <c:pt idx="645">
                  <c:v>1.266202486399238</c:v>
                </c:pt>
                <c:pt idx="646">
                  <c:v>1.2659190525214372</c:v>
                </c:pt>
                <c:pt idx="647">
                  <c:v>1.264648789117786</c:v>
                </c:pt>
                <c:pt idx="648">
                  <c:v>1.2645814975249128</c:v>
                </c:pt>
                <c:pt idx="649">
                  <c:v>1.2649971050495168</c:v>
                </c:pt>
                <c:pt idx="650">
                  <c:v>1.2651032148842059</c:v>
                </c:pt>
                <c:pt idx="651">
                  <c:v>1.2663809298344981</c:v>
                </c:pt>
                <c:pt idx="652">
                  <c:v>1.2654016988941046</c:v>
                </c:pt>
                <c:pt idx="653">
                  <c:v>1.2651527290124847</c:v>
                </c:pt>
                <c:pt idx="654">
                  <c:v>1.2651199203885306</c:v>
                </c:pt>
                <c:pt idx="655">
                  <c:v>1.2652359482270719</c:v>
                </c:pt>
                <c:pt idx="656">
                  <c:v>1.2642450158445371</c:v>
                </c:pt>
                <c:pt idx="657">
                  <c:v>1.2629575109564279</c:v>
                </c:pt>
                <c:pt idx="658">
                  <c:v>1.2607311254190978</c:v>
                </c:pt>
                <c:pt idx="659">
                  <c:v>1.2597999903941099</c:v>
                </c:pt>
                <c:pt idx="660">
                  <c:v>1.260177353602586</c:v>
                </c:pt>
                <c:pt idx="661">
                  <c:v>1.2626621716794375</c:v>
                </c:pt>
                <c:pt idx="662">
                  <c:v>1.2600895287534981</c:v>
                </c:pt>
                <c:pt idx="663">
                  <c:v>1.2593983515549891</c:v>
                </c:pt>
                <c:pt idx="664">
                  <c:v>1.2588606591421549</c:v>
                </c:pt>
                <c:pt idx="665">
                  <c:v>1.2580306441192022</c:v>
                </c:pt>
                <c:pt idx="666">
                  <c:v>1.2583116305125515</c:v>
                </c:pt>
                <c:pt idx="667">
                  <c:v>1.2580663840326736</c:v>
                </c:pt>
                <c:pt idx="668">
                  <c:v>1.2575270504771479</c:v>
                </c:pt>
                <c:pt idx="669">
                  <c:v>1.2574658918249475</c:v>
                </c:pt>
                <c:pt idx="670">
                  <c:v>1.2573995441262582</c:v>
                </c:pt>
                <c:pt idx="671">
                  <c:v>1.2570176369447241</c:v>
                </c:pt>
                <c:pt idx="672">
                  <c:v>1.2570298221919378</c:v>
                </c:pt>
                <c:pt idx="673">
                  <c:v>1.2561220046738701</c:v>
                </c:pt>
                <c:pt idx="674">
                  <c:v>1.2568366796204198</c:v>
                </c:pt>
                <c:pt idx="675">
                  <c:v>1.256275309218438</c:v>
                </c:pt>
                <c:pt idx="676">
                  <c:v>1.2575167625046906</c:v>
                </c:pt>
                <c:pt idx="677">
                  <c:v>1.2579873767680709</c:v>
                </c:pt>
                <c:pt idx="678">
                  <c:v>1.2620210967643974</c:v>
                </c:pt>
                <c:pt idx="679">
                  <c:v>1.2622523698156303</c:v>
                </c:pt>
                <c:pt idx="680">
                  <c:v>1.2615832294635541</c:v>
                </c:pt>
                <c:pt idx="681">
                  <c:v>1.2612895076133128</c:v>
                </c:pt>
                <c:pt idx="682">
                  <c:v>1.2601387962360917</c:v>
                </c:pt>
                <c:pt idx="683">
                  <c:v>1.2591873413983321</c:v>
                </c:pt>
                <c:pt idx="684">
                  <c:v>1.2590112410973948</c:v>
                </c:pt>
                <c:pt idx="685">
                  <c:v>1.25660709514375</c:v>
                </c:pt>
                <c:pt idx="686">
                  <c:v>1.2572526096817451</c:v>
                </c:pt>
                <c:pt idx="687">
                  <c:v>1.2575711051972858</c:v>
                </c:pt>
                <c:pt idx="688">
                  <c:v>1.2564796836565932</c:v>
                </c:pt>
                <c:pt idx="689">
                  <c:v>1.2553830256375562</c:v>
                </c:pt>
                <c:pt idx="690">
                  <c:v>1.2549002830452158</c:v>
                </c:pt>
                <c:pt idx="691">
                  <c:v>1.2546696598106144</c:v>
                </c:pt>
                <c:pt idx="692">
                  <c:v>1.2531685028107233</c:v>
                </c:pt>
                <c:pt idx="693">
                  <c:v>1.2512560545862925</c:v>
                </c:pt>
                <c:pt idx="694">
                  <c:v>1.2516201416145518</c:v>
                </c:pt>
                <c:pt idx="695">
                  <c:v>1.2496370863095898</c:v>
                </c:pt>
                <c:pt idx="696">
                  <c:v>1.2484283752426513</c:v>
                </c:pt>
                <c:pt idx="697">
                  <c:v>1.2486042905592813</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1.2478733844270926</c:v>
                </c:pt>
                <c:pt idx="707">
                  <c:v>1.2476807209174579</c:v>
                </c:pt>
                <c:pt idx="708">
                  <c:v>1.24671377483121</c:v>
                </c:pt>
                <c:pt idx="709">
                  <c:v>1.2492064191664838</c:v>
                </c:pt>
                <c:pt idx="710">
                  <c:v>1.2461096540854844</c:v>
                </c:pt>
                <c:pt idx="711">
                  <c:v>1.2458250533837116</c:v>
                </c:pt>
                <c:pt idx="712">
                  <c:v>1.2439304537716818</c:v>
                </c:pt>
                <c:pt idx="713">
                  <c:v>1.2465001559217241</c:v>
                </c:pt>
                <c:pt idx="714">
                  <c:v>1.2474475837937882</c:v>
                </c:pt>
                <c:pt idx="715">
                  <c:v>1.2461385970120893</c:v>
                </c:pt>
                <c:pt idx="716">
                  <c:v>1.2470610472618078</c:v>
                </c:pt>
                <c:pt idx="717">
                  <c:v>1.2455613227043723</c:v>
                </c:pt>
                <c:pt idx="718">
                  <c:v>1.247005120344796</c:v>
                </c:pt>
                <c:pt idx="719">
                  <c:v>1.2444584463672761</c:v>
                </c:pt>
                <c:pt idx="720">
                  <c:v>1.2436120720926158</c:v>
                </c:pt>
                <c:pt idx="721">
                  <c:v>1.2430205207922569</c:v>
                </c:pt>
                <c:pt idx="722">
                  <c:v>1.2421480210440321</c:v>
                </c:pt>
                <c:pt idx="723">
                  <c:v>1.2428000954095331</c:v>
                </c:pt>
                <c:pt idx="724">
                  <c:v>1.2424817991078356</c:v>
                </c:pt>
                <c:pt idx="725">
                  <c:v>1.2427552058884856</c:v>
                </c:pt>
                <c:pt idx="726">
                  <c:v>1.2440065534626819</c:v>
                </c:pt>
                <c:pt idx="727">
                  <c:v>1.2423946193321698</c:v>
                </c:pt>
                <c:pt idx="728">
                  <c:v>1.2414144397544218</c:v>
                </c:pt>
                <c:pt idx="729">
                  <c:v>1.2414059020179578</c:v>
                </c:pt>
                <c:pt idx="730">
                  <c:v>1.2412935833515917</c:v>
                </c:pt>
                <c:pt idx="731">
                  <c:v>1.240129330175705</c:v>
                </c:pt>
                <c:pt idx="732">
                  <c:v>1.2418632401011216</c:v>
                </c:pt>
                <c:pt idx="733">
                  <c:v>1.2426047709720218</c:v>
                </c:pt>
                <c:pt idx="734">
                  <c:v>1.2414760822116739</c:v>
                </c:pt>
                <c:pt idx="735">
                  <c:v>1.2424813532482799</c:v>
                </c:pt>
                <c:pt idx="736">
                  <c:v>1.2416938798688193</c:v>
                </c:pt>
                <c:pt idx="737">
                  <c:v>1.2415196815858838</c:v>
                </c:pt>
                <c:pt idx="738">
                  <c:v>1.2427493433094527</c:v>
                </c:pt>
                <c:pt idx="739">
                  <c:v>1.2438489231316521</c:v>
                </c:pt>
                <c:pt idx="740">
                  <c:v>1.2430642150301823</c:v>
                </c:pt>
                <c:pt idx="741">
                  <c:v>1.2426300331855771</c:v>
                </c:pt>
                <c:pt idx="742">
                  <c:v>1.2401703302834619</c:v>
                </c:pt>
                <c:pt idx="743">
                  <c:v>1.2386041299613051</c:v>
                </c:pt>
                <c:pt idx="744">
                  <c:v>1.2385393475142874</c:v>
                </c:pt>
                <c:pt idx="745">
                  <c:v>1.2388633640994158</c:v>
                </c:pt>
                <c:pt idx="746">
                  <c:v>1.2358424473205218</c:v>
                </c:pt>
                <c:pt idx="747">
                  <c:v>1.2348762696305471</c:v>
                </c:pt>
                <c:pt idx="748">
                  <c:v>1.2344559758372524</c:v>
                </c:pt>
                <c:pt idx="749">
                  <c:v>1.233941975643063</c:v>
                </c:pt>
                <c:pt idx="750">
                  <c:v>1.2349970786014808</c:v>
                </c:pt>
                <c:pt idx="751">
                  <c:v>1.2351763426080828</c:v>
                </c:pt>
                <c:pt idx="752">
                  <c:v>1.2355809079935369</c:v>
                </c:pt>
                <c:pt idx="753">
                  <c:v>1.2329193065968411</c:v>
                </c:pt>
                <c:pt idx="754">
                  <c:v>1.2325170843457327</c:v>
                </c:pt>
                <c:pt idx="755">
                  <c:v>1.2321750721093978</c:v>
                </c:pt>
                <c:pt idx="756">
                  <c:v>1.2316230505288648</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1.2322862524108849</c:v>
                </c:pt>
                <c:pt idx="765">
                  <c:v>1.2318403643809575</c:v>
                </c:pt>
                <c:pt idx="766">
                  <c:v>1.2324147168855291</c:v>
                </c:pt>
                <c:pt idx="767">
                  <c:v>1.2329516266725449</c:v>
                </c:pt>
                <c:pt idx="768">
                  <c:v>1.2328144916522206</c:v>
                </c:pt>
                <c:pt idx="769">
                  <c:v>1.2328518015605425</c:v>
                </c:pt>
                <c:pt idx="770">
                  <c:v>1.2340741777490079</c:v>
                </c:pt>
                <c:pt idx="771">
                  <c:v>1.2339991500182608</c:v>
                </c:pt>
                <c:pt idx="772">
                  <c:v>1.2332880229755581</c:v>
                </c:pt>
                <c:pt idx="773">
                  <c:v>1.2319343553730238</c:v>
                </c:pt>
                <c:pt idx="774">
                  <c:v>1.2313880920214166</c:v>
                </c:pt>
                <c:pt idx="775">
                  <c:v>1.2309114681402065</c:v>
                </c:pt>
                <c:pt idx="776">
                  <c:v>1.2306999220034238</c:v>
                </c:pt>
                <c:pt idx="777">
                  <c:v>1.2302108330269741</c:v>
                </c:pt>
                <c:pt idx="778">
                  <c:v>1.2292952271959872</c:v>
                </c:pt>
                <c:pt idx="779">
                  <c:v>1.2279415975389691</c:v>
                </c:pt>
                <c:pt idx="780">
                  <c:v>1.2275103280111352</c:v>
                </c:pt>
                <c:pt idx="781">
                  <c:v>1.2255023377725098</c:v>
                </c:pt>
                <c:pt idx="782">
                  <c:v>1.2240283544904833</c:v>
                </c:pt>
                <c:pt idx="783">
                  <c:v>1.2255920788691104</c:v>
                </c:pt>
                <c:pt idx="784">
                  <c:v>1.2269865568519123</c:v>
                </c:pt>
                <c:pt idx="785">
                  <c:v>1.2273937309901843</c:v>
                </c:pt>
                <c:pt idx="786">
                  <c:v>1.2285637993132354</c:v>
                </c:pt>
                <c:pt idx="787">
                  <c:v>1.2285851151952727</c:v>
                </c:pt>
                <c:pt idx="788">
                  <c:v>1.2289081072520098</c:v>
                </c:pt>
                <c:pt idx="789">
                  <c:v>1.2309814301473239</c:v>
                </c:pt>
                <c:pt idx="790">
                  <c:v>1.2321767986294503</c:v>
                </c:pt>
                <c:pt idx="791">
                  <c:v>1.2305158294325365</c:v>
                </c:pt>
                <c:pt idx="792">
                  <c:v>1.2290023164307229</c:v>
                </c:pt>
                <c:pt idx="793">
                  <c:v>1.2296611166352838</c:v>
                </c:pt>
                <c:pt idx="794">
                  <c:v>1.2300324797122801</c:v>
                </c:pt>
                <c:pt idx="795">
                  <c:v>1.229089809256692</c:v>
                </c:pt>
                <c:pt idx="796">
                  <c:v>1.2272251486405419</c:v>
                </c:pt>
                <c:pt idx="797">
                  <c:v>1.2282327438387335</c:v>
                </c:pt>
                <c:pt idx="798">
                  <c:v>1.2289599123396038</c:v>
                </c:pt>
                <c:pt idx="799">
                  <c:v>1.2292332527156407</c:v>
                </c:pt>
                <c:pt idx="800">
                  <c:v>1.2296605095073538</c:v>
                </c:pt>
                <c:pt idx="801">
                  <c:v>1.2316369480665514</c:v>
                </c:pt>
                <c:pt idx="802">
                  <c:v>1.2316126344903751</c:v>
                </c:pt>
                <c:pt idx="803">
                  <c:v>1.230504360406556</c:v>
                </c:pt>
                <c:pt idx="804">
                  <c:v>1.2296740750219446</c:v>
                </c:pt>
                <c:pt idx="805">
                  <c:v>1.2299267635621156</c:v>
                </c:pt>
                <c:pt idx="806">
                  <c:v>1.2300550003637933</c:v>
                </c:pt>
                <c:pt idx="807">
                  <c:v>1.2299551278199199</c:v>
                </c:pt>
                <c:pt idx="808">
                  <c:v>1.228813300431796</c:v>
                </c:pt>
                <c:pt idx="809">
                  <c:v>1.2245591265936491</c:v>
                </c:pt>
                <c:pt idx="810">
                  <c:v>1.2252491844000275</c:v>
                </c:pt>
                <c:pt idx="811">
                  <c:v>1.2256367502035606</c:v>
                </c:pt>
                <c:pt idx="812">
                  <c:v>1.2262317355712469</c:v>
                </c:pt>
                <c:pt idx="813">
                  <c:v>1.2252838476100718</c:v>
                </c:pt>
                <c:pt idx="814">
                  <c:v>1.2257805161992219</c:v>
                </c:pt>
                <c:pt idx="815">
                  <c:v>1.2267193731324941</c:v>
                </c:pt>
                <c:pt idx="816">
                  <c:v>1.227008859316826</c:v>
                </c:pt>
                <c:pt idx="817">
                  <c:v>1.2246221161159658</c:v>
                </c:pt>
                <c:pt idx="818">
                  <c:v>1.2253349696787281</c:v>
                </c:pt>
                <c:pt idx="819">
                  <c:v>1.2242211176070836</c:v>
                </c:pt>
                <c:pt idx="820">
                  <c:v>1.2230268590307098</c:v>
                </c:pt>
                <c:pt idx="821">
                  <c:v>1.2228075435537304</c:v>
                </c:pt>
                <c:pt idx="822">
                  <c:v>1.2227872047682125</c:v>
                </c:pt>
                <c:pt idx="823">
                  <c:v>1.2226023438010429</c:v>
                </c:pt>
                <c:pt idx="824">
                  <c:v>1.2217474697354191</c:v>
                </c:pt>
                <c:pt idx="825">
                  <c:v>1.221287238308236</c:v>
                </c:pt>
                <c:pt idx="826">
                  <c:v>1.2206015916656838</c:v>
                </c:pt>
                <c:pt idx="827">
                  <c:v>1.2190347937019201</c:v>
                </c:pt>
                <c:pt idx="828">
                  <c:v>1.2190945958026691</c:v>
                </c:pt>
                <c:pt idx="829">
                  <c:v>1.2193914149539729</c:v>
                </c:pt>
                <c:pt idx="830">
                  <c:v>1.219125179871952</c:v>
                </c:pt>
                <c:pt idx="831">
                  <c:v>1.2189369038102029</c:v>
                </c:pt>
                <c:pt idx="832">
                  <c:v>1.2184301796647787</c:v>
                </c:pt>
                <c:pt idx="833">
                  <c:v>1.2173587506569838</c:v>
                </c:pt>
                <c:pt idx="834">
                  <c:v>1.2164295793113951</c:v>
                </c:pt>
                <c:pt idx="835">
                  <c:v>1.2160584154482321</c:v>
                </c:pt>
                <c:pt idx="836">
                  <c:v>1.2156467542551443</c:v>
                </c:pt>
                <c:pt idx="837">
                  <c:v>1.2149232285218259</c:v>
                </c:pt>
                <c:pt idx="838">
                  <c:v>1.2145947818000997</c:v>
                </c:pt>
                <c:pt idx="839">
                  <c:v>1.2128238370711675</c:v>
                </c:pt>
                <c:pt idx="840">
                  <c:v>1.2136102574631131</c:v>
                </c:pt>
                <c:pt idx="841">
                  <c:v>1.213870089242775</c:v>
                </c:pt>
                <c:pt idx="842">
                  <c:v>1.2136795933695594</c:v>
                </c:pt>
                <c:pt idx="843">
                  <c:v>1.2114075973467777</c:v>
                </c:pt>
                <c:pt idx="844">
                  <c:v>1.2116406965249482</c:v>
                </c:pt>
                <c:pt idx="845">
                  <c:v>1.210283803555342</c:v>
                </c:pt>
                <c:pt idx="846">
                  <c:v>1.2084285344492827</c:v>
                </c:pt>
                <c:pt idx="847">
                  <c:v>1.2060547116896174</c:v>
                </c:pt>
                <c:pt idx="848">
                  <c:v>1.2042284803739136</c:v>
                </c:pt>
                <c:pt idx="849">
                  <c:v>1.2033536185185898</c:v>
                </c:pt>
                <c:pt idx="850">
                  <c:v>1.2031214205459242</c:v>
                </c:pt>
                <c:pt idx="851">
                  <c:v>1.2032048816630398</c:v>
                </c:pt>
                <c:pt idx="852">
                  <c:v>1.1991782195288607</c:v>
                </c:pt>
                <c:pt idx="853">
                  <c:v>1.1974721426242922</c:v>
                </c:pt>
                <c:pt idx="854">
                  <c:v>1.195445378851832</c:v>
                </c:pt>
                <c:pt idx="855">
                  <c:v>1.1967062792044914</c:v>
                </c:pt>
                <c:pt idx="856">
                  <c:v>1.1951884688753043</c:v>
                </c:pt>
                <c:pt idx="857">
                  <c:v>1.194829191438572</c:v>
                </c:pt>
                <c:pt idx="858">
                  <c:v>1.1955434300119241</c:v>
                </c:pt>
                <c:pt idx="859">
                  <c:v>1.1950956352208379</c:v>
                </c:pt>
                <c:pt idx="860">
                  <c:v>1.1949881261460342</c:v>
                </c:pt>
                <c:pt idx="861">
                  <c:v>1.1950394094830443</c:v>
                </c:pt>
                <c:pt idx="862">
                  <c:v>1.1955003618746503</c:v>
                </c:pt>
                <c:pt idx="863">
                  <c:v>1.1953052840828491</c:v>
                </c:pt>
                <c:pt idx="864">
                  <c:v>1.1960115161566616</c:v>
                </c:pt>
                <c:pt idx="865">
                  <c:v>1.1965431515198213</c:v>
                </c:pt>
                <c:pt idx="866">
                  <c:v>1.1957522630457924</c:v>
                </c:pt>
                <c:pt idx="867">
                  <c:v>1.1946107012761498</c:v>
                </c:pt>
                <c:pt idx="868">
                  <c:v>1.1946089273242273</c:v>
                </c:pt>
                <c:pt idx="869">
                  <c:v>1.1939809768074101</c:v>
                </c:pt>
                <c:pt idx="870">
                  <c:v>1.1923588922568933</c:v>
                </c:pt>
                <c:pt idx="871">
                  <c:v>1.1939387814165343</c:v>
                </c:pt>
                <c:pt idx="872">
                  <c:v>1.1936430437118601</c:v>
                </c:pt>
                <c:pt idx="873">
                  <c:v>1.1924283419998289</c:v>
                </c:pt>
                <c:pt idx="874">
                  <c:v>1.1920498356833373</c:v>
                </c:pt>
                <c:pt idx="875">
                  <c:v>1.1913278846880666</c:v>
                </c:pt>
                <c:pt idx="876">
                  <c:v>1.1924865503897601</c:v>
                </c:pt>
                <c:pt idx="877">
                  <c:v>1.1925724400185824</c:v>
                </c:pt>
                <c:pt idx="878">
                  <c:v>1.1935266269319982</c:v>
                </c:pt>
                <c:pt idx="879">
                  <c:v>1.1940012491883181</c:v>
                </c:pt>
                <c:pt idx="880">
                  <c:v>1.1941168880855195</c:v>
                </c:pt>
                <c:pt idx="881">
                  <c:v>1.1937659586577922</c:v>
                </c:pt>
                <c:pt idx="882">
                  <c:v>1.1936482137855933</c:v>
                </c:pt>
                <c:pt idx="883">
                  <c:v>1.1924527978716264</c:v>
                </c:pt>
                <c:pt idx="884">
                  <c:v>1.1923238970237691</c:v>
                </c:pt>
                <c:pt idx="885">
                  <c:v>1.1931967477678418</c:v>
                </c:pt>
                <c:pt idx="886">
                  <c:v>1.1933727389754551</c:v>
                </c:pt>
                <c:pt idx="887">
                  <c:v>1.1929515819221321</c:v>
                </c:pt>
                <c:pt idx="888">
                  <c:v>1.193368081165886</c:v>
                </c:pt>
                <c:pt idx="889">
                  <c:v>1.1928950146748747</c:v>
                </c:pt>
                <c:pt idx="890">
                  <c:v>1.1951996817691795</c:v>
                </c:pt>
                <c:pt idx="891">
                  <c:v>1.195364374705548</c:v>
                </c:pt>
                <c:pt idx="892">
                  <c:v>1.1949047598926512</c:v>
                </c:pt>
                <c:pt idx="893">
                  <c:v>1.1953178440418428</c:v>
                </c:pt>
                <c:pt idx="894">
                  <c:v>1.1953411236032454</c:v>
                </c:pt>
                <c:pt idx="895">
                  <c:v>1.1954635832032501</c:v>
                </c:pt>
                <c:pt idx="896">
                  <c:v>1.1965293867913545</c:v>
                </c:pt>
                <c:pt idx="897">
                  <c:v>1.1963671603122108</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139138176"/>
        <c:axId val="139139712"/>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39138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9139712"/>
        <c:crosses val="autoZero"/>
        <c:auto val="1"/>
        <c:lblAlgn val="ctr"/>
        <c:lblOffset val="100"/>
        <c:noMultiLvlLbl val="0"/>
      </c:catAx>
      <c:valAx>
        <c:axId val="139139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91381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8.1380389060125093</c:v>
                </c:pt>
                <c:pt idx="6">
                  <c:v>8.1387552060123181</c:v>
                </c:pt>
                <c:pt idx="7">
                  <c:v>8.1394735060125036</c:v>
                </c:pt>
                <c:pt idx="8">
                  <c:v>8.1400710060120058</c:v>
                </c:pt>
                <c:pt idx="9">
                  <c:v>8.1406051060123961</c:v>
                </c:pt>
                <c:pt idx="10">
                  <c:v>8.140886606012387</c:v>
                </c:pt>
                <c:pt idx="11">
                  <c:v>8.1440834481176179</c:v>
                </c:pt>
                <c:pt idx="12">
                  <c:v>8.1434300060122524</c:v>
                </c:pt>
                <c:pt idx="13">
                  <c:v>8.1430870060122658</c:v>
                </c:pt>
                <c:pt idx="14">
                  <c:v>8.1418972060123984</c:v>
                </c:pt>
                <c:pt idx="15">
                  <c:v>8.1392165060121471</c:v>
                </c:pt>
                <c:pt idx="16">
                  <c:v>8.1355173060122326</c:v>
                </c:pt>
                <c:pt idx="17">
                  <c:v>8.1324956060124229</c:v>
                </c:pt>
                <c:pt idx="18">
                  <c:v>8.1135320898833161</c:v>
                </c:pt>
                <c:pt idx="19">
                  <c:v>8.1051641817698084</c:v>
                </c:pt>
                <c:pt idx="20">
                  <c:v>8.0890338060128357</c:v>
                </c:pt>
                <c:pt idx="21">
                  <c:v>8.0829392060120195</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10.621761106012332</c:v>
                </c:pt>
                <c:pt idx="36">
                  <c:v>10.555609606012965</c:v>
                </c:pt>
                <c:pt idx="37">
                  <c:v>10.299067616113192</c:v>
                </c:pt>
                <c:pt idx="38">
                  <c:v>10.029711906012848</c:v>
                </c:pt>
                <c:pt idx="39">
                  <c:v>9.3828063060123768</c:v>
                </c:pt>
                <c:pt idx="40">
                  <c:v>8.2405784339695689</c:v>
                </c:pt>
                <c:pt idx="41">
                  <c:v>3.2335849158718202</c:v>
                </c:pt>
                <c:pt idx="42">
                  <c:v>2.399634606012242</c:v>
                </c:pt>
                <c:pt idx="43">
                  <c:v>2.0758485060122869</c:v>
                </c:pt>
                <c:pt idx="44">
                  <c:v>1.3253841060124638</c:v>
                </c:pt>
                <c:pt idx="45">
                  <c:v>0.15123490601236314</c:v>
                </c:pt>
                <c:pt idx="46">
                  <c:v>-1.1481669939874877</c:v>
                </c:pt>
                <c:pt idx="47">
                  <c:v>-2.7055281899058468</c:v>
                </c:pt>
                <c:pt idx="48">
                  <c:v>-3.4387101939875464</c:v>
                </c:pt>
                <c:pt idx="49">
                  <c:v>-7.7304983939875971</c:v>
                </c:pt>
                <c:pt idx="50">
                  <c:v>-8.0388671939873984</c:v>
                </c:pt>
                <c:pt idx="51">
                  <c:v>-8.460468893987418</c:v>
                </c:pt>
                <c:pt idx="52">
                  <c:v>-8.9811523939871307</c:v>
                </c:pt>
                <c:pt idx="53">
                  <c:v>-9.6470154939875989</c:v>
                </c:pt>
                <c:pt idx="54">
                  <c:v>-10.717539693987575</c:v>
                </c:pt>
                <c:pt idx="55">
                  <c:v>-11.690065254452392</c:v>
                </c:pt>
                <c:pt idx="56">
                  <c:v>-10.594634932449148</c:v>
                </c:pt>
                <c:pt idx="57">
                  <c:v>-9.7446766939872163</c:v>
                </c:pt>
                <c:pt idx="58">
                  <c:v>-8.4840919939873505</c:v>
                </c:pt>
                <c:pt idx="59">
                  <c:v>-6.6778680939872164</c:v>
                </c:pt>
                <c:pt idx="60">
                  <c:v>-4.7524266939878874</c:v>
                </c:pt>
                <c:pt idx="61">
                  <c:v>-2.3511900939875972</c:v>
                </c:pt>
                <c:pt idx="62">
                  <c:v>-0.85537479398736549</c:v>
                </c:pt>
                <c:pt idx="63">
                  <c:v>0.65431692516121009</c:v>
                </c:pt>
                <c:pt idx="64">
                  <c:v>5.6146260345839885</c:v>
                </c:pt>
                <c:pt idx="65">
                  <c:v>7.5620161060120417</c:v>
                </c:pt>
                <c:pt idx="66">
                  <c:v>9.9001726060122497</c:v>
                </c:pt>
                <c:pt idx="67">
                  <c:v>12.80464280601247</c:v>
                </c:pt>
                <c:pt idx="68">
                  <c:v>15.682941106012619</c:v>
                </c:pt>
                <c:pt idx="69">
                  <c:v>19.148574626845701</c:v>
                </c:pt>
                <c:pt idx="70">
                  <c:v>21.757609606012593</c:v>
                </c:pt>
                <c:pt idx="71">
                  <c:v>23.495146606012188</c:v>
                </c:pt>
                <c:pt idx="72">
                  <c:v>24.057386606012468</c:v>
                </c:pt>
                <c:pt idx="73">
                  <c:v>26.296686164836288</c:v>
                </c:pt>
                <c:pt idx="74">
                  <c:v>26.566092606011956</c:v>
                </c:pt>
                <c:pt idx="75">
                  <c:v>26.194274606012648</c:v>
                </c:pt>
                <c:pt idx="76">
                  <c:v>25.141267636939986</c:v>
                </c:pt>
                <c:pt idx="77">
                  <c:v>23.30621200601243</c:v>
                </c:pt>
                <c:pt idx="78">
                  <c:v>21.305532906012829</c:v>
                </c:pt>
                <c:pt idx="79">
                  <c:v>18.641419606012292</c:v>
                </c:pt>
                <c:pt idx="80">
                  <c:v>16.384871906012336</c:v>
                </c:pt>
                <c:pt idx="81">
                  <c:v>14.828026606012548</c:v>
                </c:pt>
                <c:pt idx="82">
                  <c:v>4.6956652627284861</c:v>
                </c:pt>
                <c:pt idx="83">
                  <c:v>2.6178383060127572</c:v>
                </c:pt>
                <c:pt idx="84">
                  <c:v>0.71984010601222792</c:v>
                </c:pt>
                <c:pt idx="85">
                  <c:v>-1.4359523939873338</c:v>
                </c:pt>
                <c:pt idx="86">
                  <c:v>-3.2827340939875786</c:v>
                </c:pt>
                <c:pt idx="87">
                  <c:v>-5.407576149089536</c:v>
                </c:pt>
                <c:pt idx="88">
                  <c:v>-7.1862324939874513</c:v>
                </c:pt>
                <c:pt idx="89">
                  <c:v>-8.3071763939874348</c:v>
                </c:pt>
                <c:pt idx="90">
                  <c:v>-12.840591599115672</c:v>
                </c:pt>
                <c:pt idx="91">
                  <c:v>-13.577421193986865</c:v>
                </c:pt>
                <c:pt idx="92">
                  <c:v>-15.111918693987818</c:v>
                </c:pt>
                <c:pt idx="93">
                  <c:v>-16.599094321822591</c:v>
                </c:pt>
                <c:pt idx="94">
                  <c:v>-18.105423193987789</c:v>
                </c:pt>
                <c:pt idx="95">
                  <c:v>-19.716010793987707</c:v>
                </c:pt>
                <c:pt idx="96">
                  <c:v>-20.858203293987348</c:v>
                </c:pt>
                <c:pt idx="97">
                  <c:v>-21.433207793987592</c:v>
                </c:pt>
                <c:pt idx="98">
                  <c:v>-21.557473193987775</c:v>
                </c:pt>
                <c:pt idx="99">
                  <c:v>-16.796314303078574</c:v>
                </c:pt>
                <c:pt idx="100">
                  <c:v>-14.981363893987563</c:v>
                </c:pt>
                <c:pt idx="101">
                  <c:v>-13.361214693986948</c:v>
                </c:pt>
                <c:pt idx="102">
                  <c:v>-11.362197193987711</c:v>
                </c:pt>
                <c:pt idx="103">
                  <c:v>-9.7237775939876627</c:v>
                </c:pt>
                <c:pt idx="104">
                  <c:v>-8.1400338990384142</c:v>
                </c:pt>
                <c:pt idx="105">
                  <c:v>-2.7468594233989538</c:v>
                </c:pt>
                <c:pt idx="106">
                  <c:v>-1.0619004939878636</c:v>
                </c:pt>
                <c:pt idx="107">
                  <c:v>-8.0175993987765565E-2</c:v>
                </c:pt>
                <c:pt idx="108">
                  <c:v>2.663498206012112</c:v>
                </c:pt>
                <c:pt idx="109">
                  <c:v>4.4825737060122774</c:v>
                </c:pt>
                <c:pt idx="110">
                  <c:v>6.1101631060128199</c:v>
                </c:pt>
                <c:pt idx="111">
                  <c:v>7.7420935060123526</c:v>
                </c:pt>
                <c:pt idx="112">
                  <c:v>9.205884306012436</c:v>
                </c:pt>
                <c:pt idx="113">
                  <c:v>10.217080494901499</c:v>
                </c:pt>
                <c:pt idx="114">
                  <c:v>16.245803238665559</c:v>
                </c:pt>
                <c:pt idx="115">
                  <c:v>17.739896906012568</c:v>
                </c:pt>
                <c:pt idx="116">
                  <c:v>19.301067506012547</c:v>
                </c:pt>
                <c:pt idx="117">
                  <c:v>20.478924106012371</c:v>
                </c:pt>
                <c:pt idx="118">
                  <c:v>21.870897506012625</c:v>
                </c:pt>
                <c:pt idx="119">
                  <c:v>23.215775876845626</c:v>
                </c:pt>
                <c:pt idx="120">
                  <c:v>24.726323627289062</c:v>
                </c:pt>
                <c:pt idx="121">
                  <c:v>197.10377262697108</c:v>
                </c:pt>
                <c:pt idx="122">
                  <c:v>30.489918276712416</c:v>
                </c:pt>
                <c:pt idx="123">
                  <c:v>31.660793281012413</c:v>
                </c:pt>
                <c:pt idx="124">
                  <c:v>32.923960656012305</c:v>
                </c:pt>
                <c:pt idx="125">
                  <c:v>33.951482295012241</c:v>
                </c:pt>
                <c:pt idx="126">
                  <c:v>35.117550452012289</c:v>
                </c:pt>
                <c:pt idx="127">
                  <c:v>36.005369433012326</c:v>
                </c:pt>
                <c:pt idx="128">
                  <c:v>36.47475219101235</c:v>
                </c:pt>
                <c:pt idx="129">
                  <c:v>36.478306004449919</c:v>
                </c:pt>
                <c:pt idx="130">
                  <c:v>30.644378628012493</c:v>
                </c:pt>
                <c:pt idx="131">
                  <c:v>10.753961606592668</c:v>
                </c:pt>
                <c:pt idx="132">
                  <c:v>27.06459170601229</c:v>
                </c:pt>
                <c:pt idx="133">
                  <c:v>25.436578506012339</c:v>
                </c:pt>
                <c:pt idx="134">
                  <c:v>23.858991906012761</c:v>
                </c:pt>
                <c:pt idx="135">
                  <c:v>22.421249706012716</c:v>
                </c:pt>
                <c:pt idx="136">
                  <c:v>21.904636606012403</c:v>
                </c:pt>
                <c:pt idx="137">
                  <c:v>15.277028245356698</c:v>
                </c:pt>
                <c:pt idx="138">
                  <c:v>13.928172606012758</c:v>
                </c:pt>
                <c:pt idx="139">
                  <c:v>12.224620006012502</c:v>
                </c:pt>
                <c:pt idx="140">
                  <c:v>9.7467744060127099</c:v>
                </c:pt>
                <c:pt idx="141">
                  <c:v>7.5202749060122809</c:v>
                </c:pt>
                <c:pt idx="142">
                  <c:v>5.3861960060123835</c:v>
                </c:pt>
                <c:pt idx="143">
                  <c:v>3.47341870601214</c:v>
                </c:pt>
                <c:pt idx="144">
                  <c:v>2.4217235290892773</c:v>
                </c:pt>
                <c:pt idx="145">
                  <c:v>-2.2676532053084641</c:v>
                </c:pt>
                <c:pt idx="146">
                  <c:v>-3.8821704646947937</c:v>
                </c:pt>
                <c:pt idx="147">
                  <c:v>-5.7616760939874814</c:v>
                </c:pt>
                <c:pt idx="148">
                  <c:v>-7.5562111939876182</c:v>
                </c:pt>
                <c:pt idx="149">
                  <c:v>-8.9829596939874268</c:v>
                </c:pt>
                <c:pt idx="150">
                  <c:v>-9.8416212939875187</c:v>
                </c:pt>
                <c:pt idx="151">
                  <c:v>-10.470440893987488</c:v>
                </c:pt>
                <c:pt idx="152">
                  <c:v>-10.527854372248427</c:v>
                </c:pt>
                <c:pt idx="153">
                  <c:v>-6.4765323550264915</c:v>
                </c:pt>
                <c:pt idx="154">
                  <c:v>-4.1873685939877294</c:v>
                </c:pt>
                <c:pt idx="155">
                  <c:v>-1.6945585939876531</c:v>
                </c:pt>
                <c:pt idx="156">
                  <c:v>1.0651661060122848</c:v>
                </c:pt>
                <c:pt idx="157">
                  <c:v>3.4506852060129205</c:v>
                </c:pt>
                <c:pt idx="158">
                  <c:v>5.7016908060127918</c:v>
                </c:pt>
                <c:pt idx="159">
                  <c:v>7.6405677171233783</c:v>
                </c:pt>
                <c:pt idx="160">
                  <c:v>9.2923722443101067</c:v>
                </c:pt>
                <c:pt idx="161">
                  <c:v>10.744680891726787</c:v>
                </c:pt>
                <c:pt idx="162">
                  <c:v>16.552266606012328</c:v>
                </c:pt>
                <c:pt idx="163">
                  <c:v>17.941651406012564</c:v>
                </c:pt>
                <c:pt idx="164">
                  <c:v>20.343377306012215</c:v>
                </c:pt>
                <c:pt idx="165">
                  <c:v>22.487038506012439</c:v>
                </c:pt>
                <c:pt idx="166">
                  <c:v>24.685647212072716</c:v>
                </c:pt>
                <c:pt idx="167">
                  <c:v>26.427113706012193</c:v>
                </c:pt>
                <c:pt idx="168">
                  <c:v>28.388390806012652</c:v>
                </c:pt>
                <c:pt idx="169">
                  <c:v>174.61835574834913</c:v>
                </c:pt>
                <c:pt idx="170">
                  <c:v>34.59354899945513</c:v>
                </c:pt>
                <c:pt idx="171">
                  <c:v>35.28295432372083</c:v>
                </c:pt>
                <c:pt idx="172">
                  <c:v>35.672896802012396</c:v>
                </c:pt>
                <c:pt idx="173">
                  <c:v>35.812611893012289</c:v>
                </c:pt>
                <c:pt idx="174">
                  <c:v>35.719060472012288</c:v>
                </c:pt>
                <c:pt idx="175">
                  <c:v>35.40891073701242</c:v>
                </c:pt>
                <c:pt idx="176">
                  <c:v>34.719737995486092</c:v>
                </c:pt>
                <c:pt idx="177">
                  <c:v>33.661049977922524</c:v>
                </c:pt>
                <c:pt idx="178">
                  <c:v>27.892897320298282</c:v>
                </c:pt>
                <c:pt idx="179">
                  <c:v>26.756701106011928</c:v>
                </c:pt>
                <c:pt idx="180">
                  <c:v>24.368810106012461</c:v>
                </c:pt>
                <c:pt idx="181">
                  <c:v>22.174259595702793</c:v>
                </c:pt>
                <c:pt idx="182">
                  <c:v>18.819384306012864</c:v>
                </c:pt>
                <c:pt idx="183">
                  <c:v>15.840170806012296</c:v>
                </c:pt>
                <c:pt idx="184">
                  <c:v>12.553384706012494</c:v>
                </c:pt>
                <c:pt idx="185">
                  <c:v>8.8770972060124365</c:v>
                </c:pt>
                <c:pt idx="186">
                  <c:v>6.5638461372625017</c:v>
                </c:pt>
                <c:pt idx="187">
                  <c:v>-3.8977523939876577</c:v>
                </c:pt>
                <c:pt idx="188">
                  <c:v>-5.3428519798463041</c:v>
                </c:pt>
                <c:pt idx="189">
                  <c:v>-7.6491548939874043</c:v>
                </c:pt>
                <c:pt idx="190">
                  <c:v>-9.3764161939876285</c:v>
                </c:pt>
                <c:pt idx="191">
                  <c:v>-11.392911414820952</c:v>
                </c:pt>
                <c:pt idx="192">
                  <c:v>-13.286453893987854</c:v>
                </c:pt>
                <c:pt idx="193">
                  <c:v>-14.603727755690031</c:v>
                </c:pt>
                <c:pt idx="194">
                  <c:v>-14.772676251130353</c:v>
                </c:pt>
                <c:pt idx="195">
                  <c:v>-13.853936993987496</c:v>
                </c:pt>
                <c:pt idx="196">
                  <c:v>-12.62944849398775</c:v>
                </c:pt>
                <c:pt idx="197">
                  <c:v>-11.393072693987436</c:v>
                </c:pt>
                <c:pt idx="198">
                  <c:v>-10.02152899398757</c:v>
                </c:pt>
                <c:pt idx="199">
                  <c:v>-8.4612110939873872</c:v>
                </c:pt>
                <c:pt idx="200">
                  <c:v>-6.5900233939873347</c:v>
                </c:pt>
                <c:pt idx="201">
                  <c:v>-5.2075033939876114</c:v>
                </c:pt>
                <c:pt idx="202">
                  <c:v>1.4606366060124394</c:v>
                </c:pt>
                <c:pt idx="203">
                  <c:v>2.9063164060120954</c:v>
                </c:pt>
                <c:pt idx="204">
                  <c:v>5.2075616060124759</c:v>
                </c:pt>
                <c:pt idx="205">
                  <c:v>7.1210245060123745</c:v>
                </c:pt>
                <c:pt idx="206">
                  <c:v>8.4605503173529364</c:v>
                </c:pt>
                <c:pt idx="207">
                  <c:v>9.9723744060123707</c:v>
                </c:pt>
                <c:pt idx="208">
                  <c:v>11.448359106012829</c:v>
                </c:pt>
                <c:pt idx="209">
                  <c:v>12.739150921802098</c:v>
                </c:pt>
                <c:pt idx="210">
                  <c:v>17.768475177440749</c:v>
                </c:pt>
                <c:pt idx="211">
                  <c:v>18.506274626845837</c:v>
                </c:pt>
                <c:pt idx="212">
                  <c:v>19.185479806012566</c:v>
                </c:pt>
                <c:pt idx="213">
                  <c:v>19.687887506012231</c:v>
                </c:pt>
                <c:pt idx="214">
                  <c:v>20.027268306012456</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-3.1895912939875672</c:v>
                </c:pt>
                <c:pt idx="227">
                  <c:v>-4.858329693987681</c:v>
                </c:pt>
                <c:pt idx="228">
                  <c:v>-6.1570663939879609</c:v>
                </c:pt>
                <c:pt idx="229">
                  <c:v>-7.7150010707550045</c:v>
                </c:pt>
                <c:pt idx="230">
                  <c:v>-9.4311823939872728</c:v>
                </c:pt>
                <c:pt idx="231">
                  <c:v>-11.924944993987754</c:v>
                </c:pt>
                <c:pt idx="232">
                  <c:v>-14.053810093987414</c:v>
                </c:pt>
                <c:pt idx="233">
                  <c:v>-15.928556297213104</c:v>
                </c:pt>
                <c:pt idx="234">
                  <c:v>-17.904266193987485</c:v>
                </c:pt>
                <c:pt idx="235">
                  <c:v>-19.959044493987427</c:v>
                </c:pt>
                <c:pt idx="236">
                  <c:v>-22.379299293987692</c:v>
                </c:pt>
                <c:pt idx="237">
                  <c:v>-24.539635393987496</c:v>
                </c:pt>
                <c:pt idx="238">
                  <c:v>-26.678029593987567</c:v>
                </c:pt>
                <c:pt idx="239">
                  <c:v>-28.198238693987214</c:v>
                </c:pt>
                <c:pt idx="240">
                  <c:v>-29.326552793987929</c:v>
                </c:pt>
                <c:pt idx="241">
                  <c:v>-29.465128949543441</c:v>
                </c:pt>
                <c:pt idx="242">
                  <c:v>-28.798112893987579</c:v>
                </c:pt>
                <c:pt idx="243">
                  <c:v>-27.452363893987684</c:v>
                </c:pt>
                <c:pt idx="244">
                  <c:v>-25.691476393987543</c:v>
                </c:pt>
                <c:pt idx="245">
                  <c:v>-23.590807693987685</c:v>
                </c:pt>
                <c:pt idx="246">
                  <c:v>-21.721340693987582</c:v>
                </c:pt>
                <c:pt idx="247">
                  <c:v>-20.120809393987813</c:v>
                </c:pt>
                <c:pt idx="248">
                  <c:v>-18.807864693987675</c:v>
                </c:pt>
                <c:pt idx="249">
                  <c:v>-17.417629480943951</c:v>
                </c:pt>
                <c:pt idx="250">
                  <c:v>-15.880290893987484</c:v>
                </c:pt>
                <c:pt idx="251">
                  <c:v>-14.159316993987474</c:v>
                </c:pt>
                <c:pt idx="252">
                  <c:v>-13.111520393987503</c:v>
                </c:pt>
                <c:pt idx="253">
                  <c:v>-11.933334684310053</c:v>
                </c:pt>
                <c:pt idx="254">
                  <c:v>-11.019796222270926</c:v>
                </c:pt>
                <c:pt idx="255">
                  <c:v>-9.8890323939875291</c:v>
                </c:pt>
                <c:pt idx="256">
                  <c:v>-8.7350948939875792</c:v>
                </c:pt>
                <c:pt idx="257">
                  <c:v>-7.3058806667151783</c:v>
                </c:pt>
                <c:pt idx="258">
                  <c:v>-5.7111008939878474</c:v>
                </c:pt>
                <c:pt idx="259">
                  <c:v>-3.7072391939878884</c:v>
                </c:pt>
                <c:pt idx="260">
                  <c:v>-1.929519593987252</c:v>
                </c:pt>
                <c:pt idx="261">
                  <c:v>0.35245072972368591</c:v>
                </c:pt>
                <c:pt idx="262">
                  <c:v>2.4720138787396437</c:v>
                </c:pt>
                <c:pt idx="263">
                  <c:v>4.6693468060124275</c:v>
                </c:pt>
                <c:pt idx="264">
                  <c:v>6.4074302060127533</c:v>
                </c:pt>
                <c:pt idx="265">
                  <c:v>8.9735226698419748</c:v>
                </c:pt>
                <c:pt idx="266">
                  <c:v>11.336907506012565</c:v>
                </c:pt>
                <c:pt idx="267">
                  <c:v>13.184659906012271</c:v>
                </c:pt>
                <c:pt idx="268">
                  <c:v>14.50313480601212</c:v>
                </c:pt>
                <c:pt idx="269">
                  <c:v>15.426013106012148</c:v>
                </c:pt>
                <c:pt idx="270">
                  <c:v>16.1793720060125</c:v>
                </c:pt>
                <c:pt idx="271">
                  <c:v>16.65233150601259</c:v>
                </c:pt>
                <c:pt idx="272">
                  <c:v>16.982407806012265</c:v>
                </c:pt>
                <c:pt idx="273">
                  <c:v>17.04775400601255</c:v>
                </c:pt>
                <c:pt idx="274">
                  <c:v>16.597679133485386</c:v>
                </c:pt>
                <c:pt idx="275">
                  <c:v>16.149167106012566</c:v>
                </c:pt>
                <c:pt idx="276">
                  <c:v>10.175677755437571</c:v>
                </c:pt>
                <c:pt idx="277">
                  <c:v>7.1297364060124027</c:v>
                </c:pt>
                <c:pt idx="278">
                  <c:v>3.7652576060126153</c:v>
                </c:pt>
                <c:pt idx="279">
                  <c:v>-6.839169398766401E-2</c:v>
                </c:pt>
                <c:pt idx="280">
                  <c:v>-2.9790122939871635</c:v>
                </c:pt>
                <c:pt idx="281">
                  <c:v>-5.6389431939877515</c:v>
                </c:pt>
                <c:pt idx="282">
                  <c:v>-7.8568075939878526</c:v>
                </c:pt>
                <c:pt idx="283">
                  <c:v>-11.088405493987796</c:v>
                </c:pt>
                <c:pt idx="284">
                  <c:v>-13.632166828330966</c:v>
                </c:pt>
                <c:pt idx="285">
                  <c:v>-15.787908293987513</c:v>
                </c:pt>
                <c:pt idx="286">
                  <c:v>-17.333721993987282</c:v>
                </c:pt>
                <c:pt idx="287">
                  <c:v>-18.616070193987291</c:v>
                </c:pt>
                <c:pt idx="288">
                  <c:v>-19.726648693987883</c:v>
                </c:pt>
                <c:pt idx="289">
                  <c:v>-20.186471093987826</c:v>
                </c:pt>
                <c:pt idx="290">
                  <c:v>-20.076421691859807</c:v>
                </c:pt>
                <c:pt idx="291">
                  <c:v>-19.552120693987586</c:v>
                </c:pt>
                <c:pt idx="292">
                  <c:v>-18.882615393987908</c:v>
                </c:pt>
                <c:pt idx="293">
                  <c:v>-18.083107193987573</c:v>
                </c:pt>
                <c:pt idx="294">
                  <c:v>-17.150743693987589</c:v>
                </c:pt>
                <c:pt idx="295">
                  <c:v>-16.531931135923102</c:v>
                </c:pt>
                <c:pt idx="296">
                  <c:v>-15.822015693987971</c:v>
                </c:pt>
                <c:pt idx="297">
                  <c:v>-14.936171993987818</c:v>
                </c:pt>
                <c:pt idx="298">
                  <c:v>-14.17604049398715</c:v>
                </c:pt>
                <c:pt idx="299">
                  <c:v>-13.012305293987756</c:v>
                </c:pt>
                <c:pt idx="300">
                  <c:v>-11.9870285939877</c:v>
                </c:pt>
                <c:pt idx="301">
                  <c:v>-10.456889353583522</c:v>
                </c:pt>
                <c:pt idx="302">
                  <c:v>-8.3534438939875244</c:v>
                </c:pt>
                <c:pt idx="303">
                  <c:v>-7.2202005050984752</c:v>
                </c:pt>
                <c:pt idx="304">
                  <c:v>-2.4391666015346627</c:v>
                </c:pt>
                <c:pt idx="305">
                  <c:v>-1.6447066939870598</c:v>
                </c:pt>
                <c:pt idx="306">
                  <c:v>-0.1583217939876107</c:v>
                </c:pt>
                <c:pt idx="307">
                  <c:v>1.190533606012437</c:v>
                </c:pt>
                <c:pt idx="308">
                  <c:v>2.4299067060123516</c:v>
                </c:pt>
                <c:pt idx="309">
                  <c:v>3.7299125060124738</c:v>
                </c:pt>
                <c:pt idx="310">
                  <c:v>4.731291006012353</c:v>
                </c:pt>
                <c:pt idx="311">
                  <c:v>5.536195006012079</c:v>
                </c:pt>
                <c:pt idx="312">
                  <c:v>6.5000663029822716</c:v>
                </c:pt>
                <c:pt idx="313">
                  <c:v>7.6185269060122254</c:v>
                </c:pt>
                <c:pt idx="314">
                  <c:v>8.7826885060125193</c:v>
                </c:pt>
                <c:pt idx="315">
                  <c:v>9.9050613060123425</c:v>
                </c:pt>
                <c:pt idx="316">
                  <c:v>11.085628306012282</c:v>
                </c:pt>
                <c:pt idx="317">
                  <c:v>12.273815606012263</c:v>
                </c:pt>
                <c:pt idx="318">
                  <c:v>13.582070562056131</c:v>
                </c:pt>
                <c:pt idx="319">
                  <c:v>14.746001706012342</c:v>
                </c:pt>
                <c:pt idx="320">
                  <c:v>15.879289506012787</c:v>
                </c:pt>
                <c:pt idx="321">
                  <c:v>17.088644306012089</c:v>
                </c:pt>
                <c:pt idx="322">
                  <c:v>18.389521906012433</c:v>
                </c:pt>
                <c:pt idx="323">
                  <c:v>19.644489636315527</c:v>
                </c:pt>
                <c:pt idx="324">
                  <c:v>20.935712106012829</c:v>
                </c:pt>
                <c:pt idx="325">
                  <c:v>22.014445306012185</c:v>
                </c:pt>
                <c:pt idx="326">
                  <c:v>22.680871606012726</c:v>
                </c:pt>
                <c:pt idx="327">
                  <c:v>23.063828506012491</c:v>
                </c:pt>
                <c:pt idx="328">
                  <c:v>23.028927106012944</c:v>
                </c:pt>
                <c:pt idx="329">
                  <c:v>22.419415606012208</c:v>
                </c:pt>
                <c:pt idx="330">
                  <c:v>21.305630406012384</c:v>
                </c:pt>
                <c:pt idx="331">
                  <c:v>19.787729006012412</c:v>
                </c:pt>
                <c:pt idx="332">
                  <c:v>18.198836506012313</c:v>
                </c:pt>
                <c:pt idx="333">
                  <c:v>16.301866106012628</c:v>
                </c:pt>
                <c:pt idx="334">
                  <c:v>14.325162606012569</c:v>
                </c:pt>
                <c:pt idx="335">
                  <c:v>12.004187206012105</c:v>
                </c:pt>
                <c:pt idx="336">
                  <c:v>9.5406028060121599</c:v>
                </c:pt>
                <c:pt idx="337">
                  <c:v>7.0728113060123547</c:v>
                </c:pt>
                <c:pt idx="338">
                  <c:v>5.0051472120733962</c:v>
                </c:pt>
                <c:pt idx="339">
                  <c:v>2.8071533060123812</c:v>
                </c:pt>
                <c:pt idx="340">
                  <c:v>1.1280979060120608</c:v>
                </c:pt>
                <c:pt idx="341">
                  <c:v>-0.87449679398780233</c:v>
                </c:pt>
                <c:pt idx="342">
                  <c:v>-2.735992093987349</c:v>
                </c:pt>
                <c:pt idx="343">
                  <c:v>-4.5699384466192079</c:v>
                </c:pt>
                <c:pt idx="344">
                  <c:v>-6.5176281939875444</c:v>
                </c:pt>
                <c:pt idx="345">
                  <c:v>-8.7447047939874487</c:v>
                </c:pt>
                <c:pt idx="346">
                  <c:v>-11.043438393987291</c:v>
                </c:pt>
                <c:pt idx="347">
                  <c:v>-13.490192693987984</c:v>
                </c:pt>
                <c:pt idx="348">
                  <c:v>-15.427506393987658</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-20.791612838431796</c:v>
                </c:pt>
                <c:pt idx="360">
                  <c:v>-20.002606165071946</c:v>
                </c:pt>
                <c:pt idx="361">
                  <c:v>-15.76671497293505</c:v>
                </c:pt>
                <c:pt idx="362">
                  <c:v>-14.964946193987666</c:v>
                </c:pt>
                <c:pt idx="363">
                  <c:v>-13.472751393987497</c:v>
                </c:pt>
                <c:pt idx="364">
                  <c:v>-12.169368293987404</c:v>
                </c:pt>
                <c:pt idx="365">
                  <c:v>-10.730990734413281</c:v>
                </c:pt>
                <c:pt idx="366">
                  <c:v>-9.1752369939877241</c:v>
                </c:pt>
                <c:pt idx="367">
                  <c:v>-7.3877755939873708</c:v>
                </c:pt>
                <c:pt idx="368">
                  <c:v>-5.6790533939876564</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11.248102406012256</c:v>
                </c:pt>
                <c:pt idx="377">
                  <c:v>13.065082006012474</c:v>
                </c:pt>
                <c:pt idx="378">
                  <c:v>14.960377406012368</c:v>
                </c:pt>
                <c:pt idx="379">
                  <c:v>16.913287206012811</c:v>
                </c:pt>
                <c:pt idx="380">
                  <c:v>18.864781555507342</c:v>
                </c:pt>
                <c:pt idx="381">
                  <c:v>21.129725606012791</c:v>
                </c:pt>
                <c:pt idx="382">
                  <c:v>23.121623106012684</c:v>
                </c:pt>
                <c:pt idx="383">
                  <c:v>24.793106106012161</c:v>
                </c:pt>
                <c:pt idx="384">
                  <c:v>26.154894006012661</c:v>
                </c:pt>
                <c:pt idx="385">
                  <c:v>26.95018900601249</c:v>
                </c:pt>
                <c:pt idx="386">
                  <c:v>27.694768693924303</c:v>
                </c:pt>
                <c:pt idx="387">
                  <c:v>27.843500306012302</c:v>
                </c:pt>
                <c:pt idx="388">
                  <c:v>27.61592680601213</c:v>
                </c:pt>
                <c:pt idx="389">
                  <c:v>27.349331906012324</c:v>
                </c:pt>
                <c:pt idx="390">
                  <c:v>26.8379761060127</c:v>
                </c:pt>
                <c:pt idx="391">
                  <c:v>25.977025315690231</c:v>
                </c:pt>
                <c:pt idx="392">
                  <c:v>24.655554506012493</c:v>
                </c:pt>
                <c:pt idx="393">
                  <c:v>23.489322406012619</c:v>
                </c:pt>
                <c:pt idx="394">
                  <c:v>21.831681306012392</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-0.40176549398749783</c:v>
                </c:pt>
                <c:pt idx="404">
                  <c:v>-2.4124830939874027</c:v>
                </c:pt>
                <c:pt idx="405">
                  <c:v>-4.0932353939875128</c:v>
                </c:pt>
                <c:pt idx="406">
                  <c:v>-6.0223979939877808</c:v>
                </c:pt>
                <c:pt idx="407">
                  <c:v>-7.7515194154927336</c:v>
                </c:pt>
                <c:pt idx="408">
                  <c:v>-9.7145609939878881</c:v>
                </c:pt>
                <c:pt idx="409">
                  <c:v>-11.727523093987301</c:v>
                </c:pt>
                <c:pt idx="410">
                  <c:v>-13.958760593987682</c:v>
                </c:pt>
                <c:pt idx="411">
                  <c:v>-15.613990393987256</c:v>
                </c:pt>
                <c:pt idx="412">
                  <c:v>-17.283510175596529</c:v>
                </c:pt>
                <c:pt idx="413">
                  <c:v>-18.399381093986946</c:v>
                </c:pt>
                <c:pt idx="414">
                  <c:v>-19.456718993987643</c:v>
                </c:pt>
                <c:pt idx="415">
                  <c:v>-20.253233393987689</c:v>
                </c:pt>
                <c:pt idx="416">
                  <c:v>-20.966986993987753</c:v>
                </c:pt>
                <c:pt idx="417">
                  <c:v>-21.1331124157267</c:v>
                </c:pt>
                <c:pt idx="418">
                  <c:v>-20.811924793987799</c:v>
                </c:pt>
                <c:pt idx="419">
                  <c:v>-20.601723393987569</c:v>
                </c:pt>
                <c:pt idx="420">
                  <c:v>-19.269768393987629</c:v>
                </c:pt>
                <c:pt idx="421">
                  <c:v>-18.621144793987387</c:v>
                </c:pt>
                <c:pt idx="422">
                  <c:v>-17.063874193987591</c:v>
                </c:pt>
                <c:pt idx="423">
                  <c:v>-15.209527793987817</c:v>
                </c:pt>
                <c:pt idx="424">
                  <c:v>-13.395357350031746</c:v>
                </c:pt>
                <c:pt idx="425">
                  <c:v>-10.396985293987381</c:v>
                </c:pt>
                <c:pt idx="426">
                  <c:v>-6.8679507939878945</c:v>
                </c:pt>
                <c:pt idx="427">
                  <c:v>-2.7657121439873906</c:v>
                </c:pt>
                <c:pt idx="428">
                  <c:v>8.0182235290893829</c:v>
                </c:pt>
                <c:pt idx="429">
                  <c:v>9.5356943060123367</c:v>
                </c:pt>
                <c:pt idx="430">
                  <c:v>12.112728748869944</c:v>
                </c:pt>
                <c:pt idx="431">
                  <c:v>14.258281606012368</c:v>
                </c:pt>
                <c:pt idx="432">
                  <c:v>16.598156706012439</c:v>
                </c:pt>
                <c:pt idx="433">
                  <c:v>18.694582406012557</c:v>
                </c:pt>
                <c:pt idx="434">
                  <c:v>20.601555706012658</c:v>
                </c:pt>
                <c:pt idx="435">
                  <c:v>21.934753923085921</c:v>
                </c:pt>
                <c:pt idx="436">
                  <c:v>22.553320154399326</c:v>
                </c:pt>
                <c:pt idx="437">
                  <c:v>22.781585177441187</c:v>
                </c:pt>
                <c:pt idx="438">
                  <c:v>22.017177406012362</c:v>
                </c:pt>
                <c:pt idx="439">
                  <c:v>20.968494706012692</c:v>
                </c:pt>
                <c:pt idx="440">
                  <c:v>19.798218006012647</c:v>
                </c:pt>
                <c:pt idx="441">
                  <c:v>18.364128121164033</c:v>
                </c:pt>
                <c:pt idx="442">
                  <c:v>16.749808706012637</c:v>
                </c:pt>
                <c:pt idx="443">
                  <c:v>15.465965906012926</c:v>
                </c:pt>
                <c:pt idx="444">
                  <c:v>13.996922706012418</c:v>
                </c:pt>
                <c:pt idx="445">
                  <c:v>12.616994906012119</c:v>
                </c:pt>
                <c:pt idx="446">
                  <c:v>11.774223878739468</c:v>
                </c:pt>
                <c:pt idx="447">
                  <c:v>11.481236806011996</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9.0926892433749114</c:v>
                </c:pt>
                <c:pt idx="462">
                  <c:v>9.1412950060122409</c:v>
                </c:pt>
                <c:pt idx="463">
                  <c:v>9.1709108060122873</c:v>
                </c:pt>
                <c:pt idx="464">
                  <c:v>9.0478960060127207</c:v>
                </c:pt>
                <c:pt idx="465">
                  <c:v>8.8908233060121766</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9.7327187060128431</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10.005537306012274</c:v>
                </c:pt>
                <c:pt idx="506">
                  <c:v>10.016018606012448</c:v>
                </c:pt>
                <c:pt idx="507">
                  <c:v>10.027172506012501</c:v>
                </c:pt>
                <c:pt idx="508">
                  <c:v>10.038378323183718</c:v>
                </c:pt>
                <c:pt idx="509">
                  <c:v>10.049887406012719</c:v>
                </c:pt>
                <c:pt idx="510">
                  <c:v>10.063859506012276</c:v>
                </c:pt>
                <c:pt idx="511">
                  <c:v>10.076081706012431</c:v>
                </c:pt>
                <c:pt idx="512">
                  <c:v>10.088779806012449</c:v>
                </c:pt>
                <c:pt idx="513">
                  <c:v>10.101608626214448</c:v>
                </c:pt>
                <c:pt idx="514">
                  <c:v>10.112658106012768</c:v>
                </c:pt>
                <c:pt idx="515">
                  <c:v>10.12419360601216</c:v>
                </c:pt>
                <c:pt idx="516">
                  <c:v>10.134806706012798</c:v>
                </c:pt>
                <c:pt idx="517">
                  <c:v>10.14357504351249</c:v>
                </c:pt>
                <c:pt idx="518">
                  <c:v>10.152838106012396</c:v>
                </c:pt>
                <c:pt idx="519">
                  <c:v>10.15705327267905</c:v>
                </c:pt>
                <c:pt idx="520">
                  <c:v>10.175291489733253</c:v>
                </c:pt>
                <c:pt idx="521">
                  <c:v>10.179341706012448</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10.217319506012467</c:v>
                </c:pt>
                <c:pt idx="532">
                  <c:v>10.218738406012493</c:v>
                </c:pt>
                <c:pt idx="533">
                  <c:v>10.220273106012405</c:v>
                </c:pt>
                <c:pt idx="534">
                  <c:v>10.22149517744073</c:v>
                </c:pt>
                <c:pt idx="535">
                  <c:v>10.222704206012304</c:v>
                </c:pt>
                <c:pt idx="536">
                  <c:v>10.223697806012538</c:v>
                </c:pt>
                <c:pt idx="537">
                  <c:v>10.224678806012482</c:v>
                </c:pt>
                <c:pt idx="538">
                  <c:v>10.225436963155587</c:v>
                </c:pt>
                <c:pt idx="539">
                  <c:v>10.226308706012428</c:v>
                </c:pt>
                <c:pt idx="540">
                  <c:v>10.227009106012583</c:v>
                </c:pt>
                <c:pt idx="541">
                  <c:v>10.227729606012463</c:v>
                </c:pt>
                <c:pt idx="542">
                  <c:v>10.228304206012698</c:v>
                </c:pt>
                <c:pt idx="543">
                  <c:v>10.228818238665168</c:v>
                </c:pt>
                <c:pt idx="544">
                  <c:v>10.229409206012477</c:v>
                </c:pt>
                <c:pt idx="545">
                  <c:v>10.229826390958593</c:v>
                </c:pt>
                <c:pt idx="546">
                  <c:v>10.231026606012444</c:v>
                </c:pt>
                <c:pt idx="547">
                  <c:v>10.231178106012434</c:v>
                </c:pt>
                <c:pt idx="548">
                  <c:v>10.231459629267832</c:v>
                </c:pt>
                <c:pt idx="549">
                  <c:v>10.231693406012017</c:v>
                </c:pt>
                <c:pt idx="550">
                  <c:v>10.23200410601282</c:v>
                </c:pt>
                <c:pt idx="551">
                  <c:v>10.232231306012308</c:v>
                </c:pt>
                <c:pt idx="552">
                  <c:v>10.232398206012601</c:v>
                </c:pt>
                <c:pt idx="553">
                  <c:v>10.232555797931653</c:v>
                </c:pt>
                <c:pt idx="554">
                  <c:v>10.232555772679078</c:v>
                </c:pt>
                <c:pt idx="555">
                  <c:v>10.232231869170235</c:v>
                </c:pt>
                <c:pt idx="556">
                  <c:v>10.232168106012395</c:v>
                </c:pt>
                <c:pt idx="557">
                  <c:v>10.23211320601196</c:v>
                </c:pt>
                <c:pt idx="558">
                  <c:v>10.232175342854516</c:v>
                </c:pt>
                <c:pt idx="559">
                  <c:v>10.232539406012464</c:v>
                </c:pt>
                <c:pt idx="560">
                  <c:v>10.232827406012452</c:v>
                </c:pt>
                <c:pt idx="561">
                  <c:v>10.232986606012403</c:v>
                </c:pt>
                <c:pt idx="562">
                  <c:v>10.233908157736433</c:v>
                </c:pt>
                <c:pt idx="563">
                  <c:v>10.234031095808817</c:v>
                </c:pt>
                <c:pt idx="564">
                  <c:v>10.23414860601256</c:v>
                </c:pt>
                <c:pt idx="565">
                  <c:v>10.234295006012353</c:v>
                </c:pt>
                <c:pt idx="566">
                  <c:v>10.234455406012492</c:v>
                </c:pt>
                <c:pt idx="567">
                  <c:v>10.234572506012981</c:v>
                </c:pt>
                <c:pt idx="568">
                  <c:v>10.234673592313511</c:v>
                </c:pt>
                <c:pt idx="569">
                  <c:v>10.234779019805853</c:v>
                </c:pt>
                <c:pt idx="570">
                  <c:v>10.23514419221938</c:v>
                </c:pt>
                <c:pt idx="571">
                  <c:v>10.235211306012953</c:v>
                </c:pt>
                <c:pt idx="572">
                  <c:v>10.235363306012397</c:v>
                </c:pt>
                <c:pt idx="573">
                  <c:v>10.235524259073626</c:v>
                </c:pt>
                <c:pt idx="574">
                  <c:v>10.235666306012334</c:v>
                </c:pt>
                <c:pt idx="575">
                  <c:v>10.235785891726698</c:v>
                </c:pt>
                <c:pt idx="576">
                  <c:v>10.23724968293549</c:v>
                </c:pt>
                <c:pt idx="577">
                  <c:v>10.237456912134871</c:v>
                </c:pt>
                <c:pt idx="578">
                  <c:v>10.237808206012298</c:v>
                </c:pt>
                <c:pt idx="579">
                  <c:v>10.238136100961938</c:v>
                </c:pt>
                <c:pt idx="580">
                  <c:v>10.238431006011698</c:v>
                </c:pt>
                <c:pt idx="581">
                  <c:v>10.238726806012147</c:v>
                </c:pt>
                <c:pt idx="582">
                  <c:v>10.23945612408467</c:v>
                </c:pt>
                <c:pt idx="583">
                  <c:v>10.25507784057983</c:v>
                </c:pt>
                <c:pt idx="584">
                  <c:v>10.259417906012416</c:v>
                </c:pt>
                <c:pt idx="585">
                  <c:v>10.262876506012462</c:v>
                </c:pt>
                <c:pt idx="586">
                  <c:v>10.267288006012398</c:v>
                </c:pt>
                <c:pt idx="587">
                  <c:v>10.272457830502269</c:v>
                </c:pt>
                <c:pt idx="588">
                  <c:v>10.277774706012748</c:v>
                </c:pt>
                <c:pt idx="589">
                  <c:v>10.282748481012348</c:v>
                </c:pt>
                <c:pt idx="590">
                  <c:v>10.312747341306908</c:v>
                </c:pt>
                <c:pt idx="591">
                  <c:v>10.319793906012436</c:v>
                </c:pt>
                <c:pt idx="592">
                  <c:v>10.327077006012601</c:v>
                </c:pt>
                <c:pt idx="593">
                  <c:v>10.334542126845875</c:v>
                </c:pt>
                <c:pt idx="594">
                  <c:v>10.341194706012518</c:v>
                </c:pt>
                <c:pt idx="595">
                  <c:v>10.34666270601231</c:v>
                </c:pt>
                <c:pt idx="596">
                  <c:v>10.350485806012589</c:v>
                </c:pt>
                <c:pt idx="597">
                  <c:v>10.369236606012439</c:v>
                </c:pt>
                <c:pt idx="598">
                  <c:v>10.372118330150627</c:v>
                </c:pt>
                <c:pt idx="599">
                  <c:v>10.376937906012374</c:v>
                </c:pt>
                <c:pt idx="600">
                  <c:v>10.381261306012156</c:v>
                </c:pt>
                <c:pt idx="601">
                  <c:v>10.385275506012377</c:v>
                </c:pt>
                <c:pt idx="602">
                  <c:v>10.388522306012433</c:v>
                </c:pt>
                <c:pt idx="603">
                  <c:v>10.391819706012548</c:v>
                </c:pt>
                <c:pt idx="604">
                  <c:v>10.393471221397094</c:v>
                </c:pt>
                <c:pt idx="605">
                  <c:v>10.401748806012463</c:v>
                </c:pt>
                <c:pt idx="606">
                  <c:v>10.403647506012451</c:v>
                </c:pt>
                <c:pt idx="607">
                  <c:v>10.405431506012222</c:v>
                </c:pt>
                <c:pt idx="608">
                  <c:v>10.40682320601225</c:v>
                </c:pt>
                <c:pt idx="609">
                  <c:v>10.409181706012205</c:v>
                </c:pt>
                <c:pt idx="610">
                  <c:v>10.411277606012233</c:v>
                </c:pt>
                <c:pt idx="611">
                  <c:v>10.413217215768473</c:v>
                </c:pt>
                <c:pt idx="612">
                  <c:v>10.419176606012414</c:v>
                </c:pt>
                <c:pt idx="613">
                  <c:v>10.419966006012389</c:v>
                </c:pt>
                <c:pt idx="614">
                  <c:v>10.42215380601256</c:v>
                </c:pt>
                <c:pt idx="615">
                  <c:v>10.424238506012513</c:v>
                </c:pt>
                <c:pt idx="616">
                  <c:v>10.426333106012573</c:v>
                </c:pt>
                <c:pt idx="617">
                  <c:v>10.428051076600255</c:v>
                </c:pt>
                <c:pt idx="618">
                  <c:v>10.429792706012464</c:v>
                </c:pt>
                <c:pt idx="619">
                  <c:v>10.431371706012524</c:v>
                </c:pt>
                <c:pt idx="620">
                  <c:v>10.432305272679073</c:v>
                </c:pt>
                <c:pt idx="621">
                  <c:v>10.437625653631088</c:v>
                </c:pt>
                <c:pt idx="622">
                  <c:v>10.438326506012698</c:v>
                </c:pt>
                <c:pt idx="623">
                  <c:v>10.438716257174704</c:v>
                </c:pt>
                <c:pt idx="624">
                  <c:v>10.438943606012794</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10.441161706012483</c:v>
                </c:pt>
                <c:pt idx="638">
                  <c:v>10.441522906012338</c:v>
                </c:pt>
                <c:pt idx="639">
                  <c:v>10.441787506012432</c:v>
                </c:pt>
                <c:pt idx="640">
                  <c:v>10.442048816538852</c:v>
                </c:pt>
                <c:pt idx="641">
                  <c:v>10.44245260601237</c:v>
                </c:pt>
                <c:pt idx="642">
                  <c:v>10.443043406012418</c:v>
                </c:pt>
                <c:pt idx="643">
                  <c:v>10.443851406012922</c:v>
                </c:pt>
                <c:pt idx="644">
                  <c:v>10.44484630601228</c:v>
                </c:pt>
                <c:pt idx="645">
                  <c:v>10.446108006012665</c:v>
                </c:pt>
                <c:pt idx="646">
                  <c:v>10.447288340706237</c:v>
                </c:pt>
                <c:pt idx="647">
                  <c:v>10.448606506012325</c:v>
                </c:pt>
                <c:pt idx="648">
                  <c:v>10.450159306012354</c:v>
                </c:pt>
                <c:pt idx="649">
                  <c:v>10.451674206012306</c:v>
                </c:pt>
                <c:pt idx="650">
                  <c:v>10.453076406012272</c:v>
                </c:pt>
                <c:pt idx="651">
                  <c:v>10.45436119784911</c:v>
                </c:pt>
                <c:pt idx="652">
                  <c:v>10.455705306012451</c:v>
                </c:pt>
                <c:pt idx="653">
                  <c:v>10.456888806012516</c:v>
                </c:pt>
                <c:pt idx="654">
                  <c:v>10.457798706012071</c:v>
                </c:pt>
                <c:pt idx="655">
                  <c:v>10.4590384060124</c:v>
                </c:pt>
                <c:pt idx="656">
                  <c:v>10.460237830502118</c:v>
                </c:pt>
                <c:pt idx="657">
                  <c:v>10.461748706012273</c:v>
                </c:pt>
                <c:pt idx="658">
                  <c:v>10.462846806012735</c:v>
                </c:pt>
                <c:pt idx="659">
                  <c:v>10.4642341060124</c:v>
                </c:pt>
                <c:pt idx="660">
                  <c:v>10.465334306012307</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10.472594106012458</c:v>
                </c:pt>
                <c:pt idx="669">
                  <c:v>10.473217006012662</c:v>
                </c:pt>
                <c:pt idx="670">
                  <c:v>10.473777306012622</c:v>
                </c:pt>
                <c:pt idx="671">
                  <c:v>10.474302206012467</c:v>
                </c:pt>
                <c:pt idx="672">
                  <c:v>10.474795506012716</c:v>
                </c:pt>
                <c:pt idx="673">
                  <c:v>10.475321906012667</c:v>
                </c:pt>
                <c:pt idx="674">
                  <c:v>10.475738806012121</c:v>
                </c:pt>
                <c:pt idx="675">
                  <c:v>10.476166306012502</c:v>
                </c:pt>
                <c:pt idx="676">
                  <c:v>10.476533706011892</c:v>
                </c:pt>
                <c:pt idx="677">
                  <c:v>10.476869797501967</c:v>
                </c:pt>
                <c:pt idx="678">
                  <c:v>10.477194706012099</c:v>
                </c:pt>
                <c:pt idx="679">
                  <c:v>10.477452906012306</c:v>
                </c:pt>
                <c:pt idx="680">
                  <c:v>10.477650706012199</c:v>
                </c:pt>
                <c:pt idx="681">
                  <c:v>10.477868606012251</c:v>
                </c:pt>
                <c:pt idx="682">
                  <c:v>10.478002728461561</c:v>
                </c:pt>
                <c:pt idx="683">
                  <c:v>10.478148006012603</c:v>
                </c:pt>
                <c:pt idx="684">
                  <c:v>10.478278801134586</c:v>
                </c:pt>
                <c:pt idx="685">
                  <c:v>10.478636606012321</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10.463296806012222</c:v>
                </c:pt>
                <c:pt idx="701">
                  <c:v>10.462893206012305</c:v>
                </c:pt>
                <c:pt idx="702">
                  <c:v>10.462586006012584</c:v>
                </c:pt>
                <c:pt idx="703">
                  <c:v>10.462306206012366</c:v>
                </c:pt>
                <c:pt idx="704">
                  <c:v>10.462097782483525</c:v>
                </c:pt>
                <c:pt idx="705">
                  <c:v>10.461873306012148</c:v>
                </c:pt>
                <c:pt idx="706">
                  <c:v>10.46201180601237</c:v>
                </c:pt>
                <c:pt idx="707">
                  <c:v>10.462288106011853</c:v>
                </c:pt>
                <c:pt idx="708">
                  <c:v>10.46278600601226</c:v>
                </c:pt>
                <c:pt idx="709">
                  <c:v>10.463332825524526</c:v>
                </c:pt>
                <c:pt idx="710">
                  <c:v>10.463858006012471</c:v>
                </c:pt>
                <c:pt idx="711">
                  <c:v>10.46429200601235</c:v>
                </c:pt>
                <c:pt idx="712">
                  <c:v>10.464689606012454</c:v>
                </c:pt>
                <c:pt idx="713">
                  <c:v>10.465038206012458</c:v>
                </c:pt>
                <c:pt idx="714">
                  <c:v>10.46533874886957</c:v>
                </c:pt>
                <c:pt idx="715">
                  <c:v>10.465746806012522</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10.467505206012653</c:v>
                </c:pt>
                <c:pt idx="733">
                  <c:v>10.467082906012624</c:v>
                </c:pt>
                <c:pt idx="734">
                  <c:v>10.466462069930529</c:v>
                </c:pt>
                <c:pt idx="735">
                  <c:v>10.465098406012501</c:v>
                </c:pt>
                <c:pt idx="736">
                  <c:v>10.463256806012422</c:v>
                </c:pt>
                <c:pt idx="737">
                  <c:v>10.460256106012437</c:v>
                </c:pt>
                <c:pt idx="738">
                  <c:v>10.457823806012257</c:v>
                </c:pt>
                <c:pt idx="739">
                  <c:v>10.455702173022852</c:v>
                </c:pt>
                <c:pt idx="740">
                  <c:v>10.453442306012482</c:v>
                </c:pt>
                <c:pt idx="741">
                  <c:v>10.451642506012357</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10.440973006012133</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10.434348606012509</c:v>
                </c:pt>
                <c:pt idx="762">
                  <c:v>10.434221806012365</c:v>
                </c:pt>
                <c:pt idx="763">
                  <c:v>10.434004606012833</c:v>
                </c:pt>
                <c:pt idx="764">
                  <c:v>10.433820606012333</c:v>
                </c:pt>
                <c:pt idx="765">
                  <c:v>10.433616090548334</c:v>
                </c:pt>
                <c:pt idx="766">
                  <c:v>10.433466206012305</c:v>
                </c:pt>
                <c:pt idx="767">
                  <c:v>10.433305606012318</c:v>
                </c:pt>
                <c:pt idx="768">
                  <c:v>10.4329447060123</c:v>
                </c:pt>
                <c:pt idx="769">
                  <c:v>10.432383406012391</c:v>
                </c:pt>
                <c:pt idx="770">
                  <c:v>10.431772581621955</c:v>
                </c:pt>
                <c:pt idx="771">
                  <c:v>10.431333106012559</c:v>
                </c:pt>
                <c:pt idx="772">
                  <c:v>10.430966406013242</c:v>
                </c:pt>
                <c:pt idx="773">
                  <c:v>10.43054410601242</c:v>
                </c:pt>
                <c:pt idx="774">
                  <c:v>10.430029706013048</c:v>
                </c:pt>
                <c:pt idx="775">
                  <c:v>10.429298770960719</c:v>
                </c:pt>
                <c:pt idx="776">
                  <c:v>10.428624006012353</c:v>
                </c:pt>
                <c:pt idx="777">
                  <c:v>10.428026906012363</c:v>
                </c:pt>
                <c:pt idx="778">
                  <c:v>10.427536506012391</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10.423523906012518</c:v>
                </c:pt>
                <c:pt idx="789">
                  <c:v>10.423189706012868</c:v>
                </c:pt>
                <c:pt idx="790">
                  <c:v>10.422963806012277</c:v>
                </c:pt>
                <c:pt idx="791">
                  <c:v>10.422753442747492</c:v>
                </c:pt>
                <c:pt idx="792">
                  <c:v>10.422601106012863</c:v>
                </c:pt>
                <c:pt idx="793">
                  <c:v>10.422441506011957</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10.416463878739851</c:v>
                </c:pt>
                <c:pt idx="804">
                  <c:v>10.415995706012339</c:v>
                </c:pt>
                <c:pt idx="805">
                  <c:v>10.415589206012321</c:v>
                </c:pt>
                <c:pt idx="806">
                  <c:v>10.415154706012585</c:v>
                </c:pt>
                <c:pt idx="807">
                  <c:v>10.414857406012644</c:v>
                </c:pt>
                <c:pt idx="808">
                  <c:v>10.414549259073874</c:v>
                </c:pt>
                <c:pt idx="809">
                  <c:v>10.414324006012176</c:v>
                </c:pt>
                <c:pt idx="810">
                  <c:v>10.414173506012061</c:v>
                </c:pt>
                <c:pt idx="811">
                  <c:v>10.413951206012612</c:v>
                </c:pt>
                <c:pt idx="812">
                  <c:v>10.413775506011703</c:v>
                </c:pt>
                <c:pt idx="813">
                  <c:v>10.41356293254271</c:v>
                </c:pt>
                <c:pt idx="814">
                  <c:v>10.413222206012518</c:v>
                </c:pt>
                <c:pt idx="815">
                  <c:v>10.412981206012503</c:v>
                </c:pt>
                <c:pt idx="816">
                  <c:v>10.412710806012527</c:v>
                </c:pt>
                <c:pt idx="817">
                  <c:v>10.412460306012022</c:v>
                </c:pt>
                <c:pt idx="818">
                  <c:v>10.412213406012441</c:v>
                </c:pt>
                <c:pt idx="819">
                  <c:v>10.411993822507227</c:v>
                </c:pt>
                <c:pt idx="820">
                  <c:v>10.411877706012087</c:v>
                </c:pt>
                <c:pt idx="821">
                  <c:v>10.411743606012649</c:v>
                </c:pt>
                <c:pt idx="822">
                  <c:v>10.411613806012568</c:v>
                </c:pt>
                <c:pt idx="823">
                  <c:v>10.411217706012499</c:v>
                </c:pt>
                <c:pt idx="824">
                  <c:v>10.410842906012604</c:v>
                </c:pt>
                <c:pt idx="825">
                  <c:v>10.410436090548727</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10.398821024617453</c:v>
                </c:pt>
                <c:pt idx="842">
                  <c:v>10.397613236447325</c:v>
                </c:pt>
                <c:pt idx="843">
                  <c:v>10.39664790601207</c:v>
                </c:pt>
                <c:pt idx="844">
                  <c:v>10.395424006012304</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10.390116197849048</c:v>
                </c:pt>
                <c:pt idx="854">
                  <c:v>10.389705006011823</c:v>
                </c:pt>
                <c:pt idx="855">
                  <c:v>10.389133306012273</c:v>
                </c:pt>
                <c:pt idx="856">
                  <c:v>10.388657206012256</c:v>
                </c:pt>
                <c:pt idx="857">
                  <c:v>10.388236806012319</c:v>
                </c:pt>
                <c:pt idx="858">
                  <c:v>10.387895553380966</c:v>
                </c:pt>
                <c:pt idx="859">
                  <c:v>10.387567106012639</c:v>
                </c:pt>
                <c:pt idx="860">
                  <c:v>10.387251406012407</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10.385696296733727</c:v>
                </c:pt>
                <c:pt idx="870">
                  <c:v>10.385527806012396</c:v>
                </c:pt>
                <c:pt idx="871">
                  <c:v>10.38521790601262</c:v>
                </c:pt>
                <c:pt idx="872">
                  <c:v>10.384939406012407</c:v>
                </c:pt>
                <c:pt idx="873">
                  <c:v>10.384753606012296</c:v>
                </c:pt>
                <c:pt idx="874">
                  <c:v>10.384563171669274</c:v>
                </c:pt>
                <c:pt idx="875">
                  <c:v>10.384410214260562</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10.431373106012289</c:v>
                </c:pt>
                <c:pt idx="893">
                  <c:v>10.435829906012273</c:v>
                </c:pt>
                <c:pt idx="894">
                  <c:v>10.440229106012049</c:v>
                </c:pt>
                <c:pt idx="895">
                  <c:v>10.443610506012206</c:v>
                </c:pt>
                <c:pt idx="896">
                  <c:v>10.44737619364129</c:v>
                </c:pt>
                <c:pt idx="897">
                  <c:v>10.45036930601232</c:v>
                </c:pt>
                <c:pt idx="898">
                  <c:v>10.453035806012268</c:v>
                </c:pt>
                <c:pt idx="899">
                  <c:v>10.455700706012422</c:v>
                </c:pt>
                <c:pt idx="900">
                  <c:v>10.458267506012373</c:v>
                </c:pt>
                <c:pt idx="901">
                  <c:v>10.461600806012346</c:v>
                </c:pt>
                <c:pt idx="902">
                  <c:v>10.464635059620184</c:v>
                </c:pt>
                <c:pt idx="903">
                  <c:v>10.467137006012226</c:v>
                </c:pt>
                <c:pt idx="904">
                  <c:v>10.47064180601202</c:v>
                </c:pt>
                <c:pt idx="905">
                  <c:v>10.473500506012652</c:v>
                </c:pt>
                <c:pt idx="906">
                  <c:v>10.475919406012252</c:v>
                </c:pt>
                <c:pt idx="907">
                  <c:v>10.478401411207146</c:v>
                </c:pt>
                <c:pt idx="908">
                  <c:v>10.480688806012301</c:v>
                </c:pt>
                <c:pt idx="909">
                  <c:v>10.482980506012758</c:v>
                </c:pt>
                <c:pt idx="910">
                  <c:v>10.484760406012468</c:v>
                </c:pt>
                <c:pt idx="911">
                  <c:v>10.486484506012392</c:v>
                </c:pt>
                <c:pt idx="912">
                  <c:v>10.488358506012101</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10.514068806012457</c:v>
                </c:pt>
                <c:pt idx="926">
                  <c:v>10.515384506012552</c:v>
                </c:pt>
                <c:pt idx="927">
                  <c:v>10.516784506012334</c:v>
                </c:pt>
                <c:pt idx="928">
                  <c:v>10.517827206012448</c:v>
                </c:pt>
                <c:pt idx="929">
                  <c:v>10.518994028692768</c:v>
                </c:pt>
                <c:pt idx="930">
                  <c:v>10.519928406012566</c:v>
                </c:pt>
                <c:pt idx="931">
                  <c:v>10.520789206012322</c:v>
                </c:pt>
                <c:pt idx="932">
                  <c:v>10.521622206012418</c:v>
                </c:pt>
                <c:pt idx="933">
                  <c:v>10.522224506012563</c:v>
                </c:pt>
                <c:pt idx="934">
                  <c:v>10.522934028693006</c:v>
                </c:pt>
                <c:pt idx="935">
                  <c:v>10.523641606012571</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c:v>
                </c:pt>
                <c:pt idx="945">
                  <c:v>10.528267636940271</c:v>
                </c:pt>
                <c:pt idx="946">
                  <c:v>10.528545106012526</c:v>
                </c:pt>
                <c:pt idx="947">
                  <c:v>10.528821106012382</c:v>
                </c:pt>
                <c:pt idx="948">
                  <c:v>10.529028006012041</c:v>
                </c:pt>
                <c:pt idx="949">
                  <c:v>10.529243906012891</c:v>
                </c:pt>
                <c:pt idx="950">
                  <c:v>10.529417018383901</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10.530609706012568</c:v>
                </c:pt>
                <c:pt idx="959">
                  <c:v>10.530793106012817</c:v>
                </c:pt>
                <c:pt idx="960">
                  <c:v>10.530949606011646</c:v>
                </c:pt>
                <c:pt idx="961">
                  <c:v>10.531109492610421</c:v>
                </c:pt>
                <c:pt idx="962">
                  <c:v>10.53133420601246</c:v>
                </c:pt>
                <c:pt idx="963">
                  <c:v>10.531724706012364</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10.537888806012569</c:v>
                </c:pt>
                <c:pt idx="975">
                  <c:v>10.538304606012398</c:v>
                </c:pt>
                <c:pt idx="976">
                  <c:v>10.538598206012081</c:v>
                </c:pt>
                <c:pt idx="977">
                  <c:v>10.538877022679159</c:v>
                </c:pt>
                <c:pt idx="978">
                  <c:v>10.539271906012681</c:v>
                </c:pt>
                <c:pt idx="979">
                  <c:v>10.539555906012549</c:v>
                </c:pt>
                <c:pt idx="980">
                  <c:v>10.539814706012418</c:v>
                </c:pt>
                <c:pt idx="981">
                  <c:v>10.540388206012548</c:v>
                </c:pt>
                <c:pt idx="982">
                  <c:v>10.541132960179041</c:v>
                </c:pt>
                <c:pt idx="983">
                  <c:v>10.54175791914362</c:v>
                </c:pt>
                <c:pt idx="984">
                  <c:v>10.542318306012129</c:v>
                </c:pt>
                <c:pt idx="985">
                  <c:v>10.542832706012469</c:v>
                </c:pt>
                <c:pt idx="986">
                  <c:v>10.543264306012318</c:v>
                </c:pt>
                <c:pt idx="987">
                  <c:v>10.543725106012502</c:v>
                </c:pt>
                <c:pt idx="988">
                  <c:v>10.544033410135921</c:v>
                </c:pt>
                <c:pt idx="989">
                  <c:v>10.544382406012451</c:v>
                </c:pt>
                <c:pt idx="990">
                  <c:v>10.544624306013148</c:v>
                </c:pt>
                <c:pt idx="991">
                  <c:v>10.544933706012269</c:v>
                </c:pt>
                <c:pt idx="992">
                  <c:v>10.54516460601225</c:v>
                </c:pt>
                <c:pt idx="993">
                  <c:v>10.545349001845594</c:v>
                </c:pt>
                <c:pt idx="994">
                  <c:v>10.545532806012751</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10.546253006012416</c:v>
                </c:pt>
                <c:pt idx="1012">
                  <c:v>10.546184406012244</c:v>
                </c:pt>
                <c:pt idx="1013">
                  <c:v>10.546126206013312</c:v>
                </c:pt>
                <c:pt idx="1014">
                  <c:v>10.546085043512557</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10.545537806013021</c:v>
                </c:pt>
                <c:pt idx="1035">
                  <c:v>10.545502543512002</c:v>
                </c:pt>
                <c:pt idx="1036">
                  <c:v>10.545468306012438</c:v>
                </c:pt>
                <c:pt idx="1037">
                  <c:v>10.54545560601237</c:v>
                </c:pt>
                <c:pt idx="1038">
                  <c:v>10.545456606012372</c:v>
                </c:pt>
                <c:pt idx="1039">
                  <c:v>10.545503306012407</c:v>
                </c:pt>
                <c:pt idx="1040">
                  <c:v>10.545536606012927</c:v>
                </c:pt>
                <c:pt idx="1041">
                  <c:v>10.545553191378204</c:v>
                </c:pt>
                <c:pt idx="1042">
                  <c:v>10.545617106011903</c:v>
                </c:pt>
                <c:pt idx="1043">
                  <c:v>10.545636606012026</c:v>
                </c:pt>
                <c:pt idx="1044">
                  <c:v>10.54566620601296</c:v>
                </c:pt>
                <c:pt idx="1045">
                  <c:v>10.54567660601295</c:v>
                </c:pt>
                <c:pt idx="1046">
                  <c:v>10.545676606012833</c:v>
                </c:pt>
                <c:pt idx="1047">
                  <c:v>10.545701806012929</c:v>
                </c:pt>
                <c:pt idx="1048">
                  <c:v>10.545547106012364</c:v>
                </c:pt>
                <c:pt idx="1049">
                  <c:v>10.544921306012206</c:v>
                </c:pt>
                <c:pt idx="1050">
                  <c:v>10.544280706012438</c:v>
                </c:pt>
                <c:pt idx="1051">
                  <c:v>10.543925816538561</c:v>
                </c:pt>
                <c:pt idx="1052">
                  <c:v>10.542728406012268</c:v>
                </c:pt>
                <c:pt idx="1053">
                  <c:v>10.540271506012298</c:v>
                </c:pt>
                <c:pt idx="1054">
                  <c:v>10.538229306012152</c:v>
                </c:pt>
                <c:pt idx="1055">
                  <c:v>10.536037106012273</c:v>
                </c:pt>
                <c:pt idx="1056">
                  <c:v>10.534290317352728</c:v>
                </c:pt>
                <c:pt idx="1057">
                  <c:v>10.532364106012498</c:v>
                </c:pt>
                <c:pt idx="1058">
                  <c:v>10.530594206012356</c:v>
                </c:pt>
                <c:pt idx="1059">
                  <c:v>10.52896990601254</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10.520518706011496</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10.505367838889164</c:v>
                </c:pt>
                <c:pt idx="1077">
                  <c:v>10.504553106012295</c:v>
                </c:pt>
                <c:pt idx="1078">
                  <c:v>10.503309306012355</c:v>
                </c:pt>
                <c:pt idx="1079">
                  <c:v>10.502504306012417</c:v>
                </c:pt>
                <c:pt idx="1080">
                  <c:v>10.501774206012513</c:v>
                </c:pt>
                <c:pt idx="1081">
                  <c:v>10.50120073934575</c:v>
                </c:pt>
                <c:pt idx="1082">
                  <c:v>10.500589506012068</c:v>
                </c:pt>
                <c:pt idx="1083">
                  <c:v>10.49981220601218</c:v>
                </c:pt>
                <c:pt idx="1084">
                  <c:v>10.498815206012651</c:v>
                </c:pt>
                <c:pt idx="1085">
                  <c:v>10.497832606012551</c:v>
                </c:pt>
                <c:pt idx="1086">
                  <c:v>10.497015106012283</c:v>
                </c:pt>
                <c:pt idx="1087">
                  <c:v>10.496177022679561</c:v>
                </c:pt>
                <c:pt idx="1088">
                  <c:v>10.495514506012274</c:v>
                </c:pt>
                <c:pt idx="1089">
                  <c:v>10.494923106012656</c:v>
                </c:pt>
                <c:pt idx="1090">
                  <c:v>10.494411006012413</c:v>
                </c:pt>
                <c:pt idx="1091">
                  <c:v>10.493997763907046</c:v>
                </c:pt>
                <c:pt idx="1092">
                  <c:v>10.493511297370251</c:v>
                </c:pt>
                <c:pt idx="1093">
                  <c:v>10.493147306012489</c:v>
                </c:pt>
                <c:pt idx="1094">
                  <c:v>10.492766206012371</c:v>
                </c:pt>
                <c:pt idx="1095">
                  <c:v>10.49238950601252</c:v>
                </c:pt>
                <c:pt idx="1096">
                  <c:v>10.492102320298116</c:v>
                </c:pt>
                <c:pt idx="1097">
                  <c:v>10.49174851077427</c:v>
                </c:pt>
                <c:pt idx="1098">
                  <c:v>10.491512306012121</c:v>
                </c:pt>
                <c:pt idx="1099">
                  <c:v>10.491245506012163</c:v>
                </c:pt>
                <c:pt idx="1100">
                  <c:v>10.491020006012548</c:v>
                </c:pt>
                <c:pt idx="1101">
                  <c:v>10.490832071128896</c:v>
                </c:pt>
                <c:pt idx="1102">
                  <c:v>10.490648965562755</c:v>
                </c:pt>
                <c:pt idx="1103">
                  <c:v>10.490476106012366</c:v>
                </c:pt>
                <c:pt idx="1104">
                  <c:v>10.490337906012329</c:v>
                </c:pt>
                <c:pt idx="1105">
                  <c:v>10.490104306012384</c:v>
                </c:pt>
                <c:pt idx="1106">
                  <c:v>10.489896709105311</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10.486089286424574</c:v>
                </c:pt>
                <c:pt idx="1118">
                  <c:v>10.486245506012509</c:v>
                </c:pt>
                <c:pt idx="1119">
                  <c:v>10.486358806012746</c:v>
                </c:pt>
                <c:pt idx="1120">
                  <c:v>10.486476606012705</c:v>
                </c:pt>
                <c:pt idx="1121">
                  <c:v>10.486654131785556</c:v>
                </c:pt>
                <c:pt idx="1122">
                  <c:v>10.4872300060123</c:v>
                </c:pt>
                <c:pt idx="1123">
                  <c:v>10.487787706012185</c:v>
                </c:pt>
                <c:pt idx="1124">
                  <c:v>10.488282106012671</c:v>
                </c:pt>
                <c:pt idx="1125">
                  <c:v>10.488828406012255</c:v>
                </c:pt>
                <c:pt idx="1126">
                  <c:v>10.489232997765658</c:v>
                </c:pt>
                <c:pt idx="1127">
                  <c:v>10.48971460601247</c:v>
                </c:pt>
                <c:pt idx="1128">
                  <c:v>10.490075406011911</c:v>
                </c:pt>
                <c:pt idx="1129">
                  <c:v>10.490444906012311</c:v>
                </c:pt>
                <c:pt idx="1130">
                  <c:v>10.490923306012512</c:v>
                </c:pt>
                <c:pt idx="1131">
                  <c:v>10.491443822506914</c:v>
                </c:pt>
                <c:pt idx="1132">
                  <c:v>10.491869006012518</c:v>
                </c:pt>
                <c:pt idx="1133">
                  <c:v>10.49228220601255</c:v>
                </c:pt>
                <c:pt idx="1134">
                  <c:v>10.492636106012732</c:v>
                </c:pt>
                <c:pt idx="1135">
                  <c:v>10.493491706012449</c:v>
                </c:pt>
                <c:pt idx="1136">
                  <c:v>10.494588793512165</c:v>
                </c:pt>
                <c:pt idx="1137">
                  <c:v>10.495543806012179</c:v>
                </c:pt>
                <c:pt idx="1138">
                  <c:v>10.496566806012154</c:v>
                </c:pt>
                <c:pt idx="1139">
                  <c:v>10.497410306012521</c:v>
                </c:pt>
                <c:pt idx="1140">
                  <c:v>10.498160668512407</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10.502899595702322</c:v>
                </c:pt>
                <c:pt idx="1151">
                  <c:v>10.502820406012646</c:v>
                </c:pt>
                <c:pt idx="1152">
                  <c:v>10.502711406012295</c:v>
                </c:pt>
                <c:pt idx="1153">
                  <c:v>10.502657206012918</c:v>
                </c:pt>
                <c:pt idx="1154">
                  <c:v>10.502542006012316</c:v>
                </c:pt>
                <c:pt idx="1155">
                  <c:v>10.502498306012999</c:v>
                </c:pt>
                <c:pt idx="1156">
                  <c:v>10.502445981011888</c:v>
                </c:pt>
                <c:pt idx="1157">
                  <c:v>10.502436606011985</c:v>
                </c:pt>
                <c:pt idx="1158">
                  <c:v>10.502436606011985</c:v>
                </c:pt>
                <c:pt idx="1159">
                  <c:v>10.502436606011985</c:v>
                </c:pt>
                <c:pt idx="1160">
                  <c:v>10.502086606012504</c:v>
                </c:pt>
                <c:pt idx="1161">
                  <c:v>10.50113618934553</c:v>
                </c:pt>
                <c:pt idx="1162">
                  <c:v>10.500280006012488</c:v>
                </c:pt>
                <c:pt idx="1163">
                  <c:v>10.499410206012362</c:v>
                </c:pt>
                <c:pt idx="1164">
                  <c:v>10.498743506012501</c:v>
                </c:pt>
                <c:pt idx="1165">
                  <c:v>10.498010906012397</c:v>
                </c:pt>
                <c:pt idx="1166">
                  <c:v>10.497404906012353</c:v>
                </c:pt>
                <c:pt idx="1167">
                  <c:v>10.496856814345778</c:v>
                </c:pt>
                <c:pt idx="1168">
                  <c:v>10.496277106012441</c:v>
                </c:pt>
                <c:pt idx="1169">
                  <c:v>10.495802206012266</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c:v>
                </c:pt>
                <c:pt idx="1178">
                  <c:v>10.493152856012459</c:v>
                </c:pt>
                <c:pt idx="1179">
                  <c:v>10.493032606012402</c:v>
                </c:pt>
                <c:pt idx="1180">
                  <c:v>10.492890006012729</c:v>
                </c:pt>
                <c:pt idx="1181">
                  <c:v>10.492784206012331</c:v>
                </c:pt>
                <c:pt idx="1182">
                  <c:v>10.492679506011672</c:v>
                </c:pt>
                <c:pt idx="1183">
                  <c:v>10.492561206012581</c:v>
                </c:pt>
                <c:pt idx="1184">
                  <c:v>10.492459132328449</c:v>
                </c:pt>
                <c:pt idx="1185">
                  <c:v>10.492390506012924</c:v>
                </c:pt>
                <c:pt idx="1186">
                  <c:v>10.492333606012167</c:v>
                </c:pt>
                <c:pt idx="1187">
                  <c:v>10.49223590601232</c:v>
                </c:pt>
                <c:pt idx="1188">
                  <c:v>10.492038906012652</c:v>
                </c:pt>
                <c:pt idx="1189">
                  <c:v>10.49180087684552</c:v>
                </c:pt>
                <c:pt idx="1190">
                  <c:v>10.491628706012358</c:v>
                </c:pt>
                <c:pt idx="1191">
                  <c:v>10.491463906012669</c:v>
                </c:pt>
                <c:pt idx="1192">
                  <c:v>10.491275106012766</c:v>
                </c:pt>
                <c:pt idx="1193">
                  <c:v>10.491148406012613</c:v>
                </c:pt>
                <c:pt idx="1194">
                  <c:v>10.490970981012472</c:v>
                </c:pt>
                <c:pt idx="1195">
                  <c:v>10.490781706012244</c:v>
                </c:pt>
                <c:pt idx="1196">
                  <c:v>10.490639206012341</c:v>
                </c:pt>
                <c:pt idx="1197">
                  <c:v>10.490483606012306</c:v>
                </c:pt>
                <c:pt idx="1198">
                  <c:v>10.490370106012293</c:v>
                </c:pt>
                <c:pt idx="1199">
                  <c:v>10.490236106012636</c:v>
                </c:pt>
                <c:pt idx="1200">
                  <c:v>10.490144939345946</c:v>
                </c:pt>
                <c:pt idx="1201">
                  <c:v>10.490049206012404</c:v>
                </c:pt>
                <c:pt idx="1202">
                  <c:v>10.489968106013308</c:v>
                </c:pt>
                <c:pt idx="1203">
                  <c:v>10.48992630601181</c:v>
                </c:pt>
                <c:pt idx="1204">
                  <c:v>10.489869406012488</c:v>
                </c:pt>
                <c:pt idx="1205">
                  <c:v>10.490611606012703</c:v>
                </c:pt>
                <c:pt idx="1206">
                  <c:v>10.492514306012236</c:v>
                </c:pt>
                <c:pt idx="1207">
                  <c:v>10.494723106012481</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10.521886200607048</c:v>
                </c:pt>
                <c:pt idx="1217">
                  <c:v>10.526601806012721</c:v>
                </c:pt>
                <c:pt idx="1218">
                  <c:v>10.530634306012221</c:v>
                </c:pt>
                <c:pt idx="1219">
                  <c:v>10.533817206012548</c:v>
                </c:pt>
                <c:pt idx="1220">
                  <c:v>10.537042006012499</c:v>
                </c:pt>
                <c:pt idx="1221">
                  <c:v>10.539666293512553</c:v>
                </c:pt>
                <c:pt idx="1222">
                  <c:v>10.542380506012664</c:v>
                </c:pt>
                <c:pt idx="1223">
                  <c:v>10.544549906012278</c:v>
                </c:pt>
                <c:pt idx="1224">
                  <c:v>10.546731406012228</c:v>
                </c:pt>
                <c:pt idx="1225">
                  <c:v>10.548470106012179</c:v>
                </c:pt>
                <c:pt idx="1226">
                  <c:v>10.551129406012148</c:v>
                </c:pt>
                <c:pt idx="1227">
                  <c:v>10.553698897679272</c:v>
                </c:pt>
                <c:pt idx="1228">
                  <c:v>10.555884506012525</c:v>
                </c:pt>
                <c:pt idx="1229">
                  <c:v>10.558079106012368</c:v>
                </c:pt>
                <c:pt idx="1230">
                  <c:v>10.56069300601265</c:v>
                </c:pt>
                <c:pt idx="1231">
                  <c:v>10.564509306012454</c:v>
                </c:pt>
                <c:pt idx="1232">
                  <c:v>10.567693481012153</c:v>
                </c:pt>
                <c:pt idx="1233">
                  <c:v>10.570871606012018</c:v>
                </c:pt>
                <c:pt idx="1234">
                  <c:v>10.573329806012239</c:v>
                </c:pt>
                <c:pt idx="1235">
                  <c:v>10.576030706012162</c:v>
                </c:pt>
                <c:pt idx="1236">
                  <c:v>10.578296006012421</c:v>
                </c:pt>
                <c:pt idx="1237">
                  <c:v>10.580080606012828</c:v>
                </c:pt>
                <c:pt idx="1238">
                  <c:v>10.581808481012429</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c:v>
                </c:pt>
                <c:pt idx="1255">
                  <c:v>10.611054306012768</c:v>
                </c:pt>
                <c:pt idx="1256">
                  <c:v>10.613793506012499</c:v>
                </c:pt>
                <c:pt idx="1257">
                  <c:v>10.616089706012319</c:v>
                </c:pt>
                <c:pt idx="1258">
                  <c:v>10.618158506012268</c:v>
                </c:pt>
                <c:pt idx="1259">
                  <c:v>10.619974626845831</c:v>
                </c:pt>
                <c:pt idx="1260">
                  <c:v>10.621914006012398</c:v>
                </c:pt>
                <c:pt idx="1261">
                  <c:v>10.623468306012507</c:v>
                </c:pt>
                <c:pt idx="1262">
                  <c:v>10.624892306012399</c:v>
                </c:pt>
                <c:pt idx="1263">
                  <c:v>10.626189006012519</c:v>
                </c:pt>
                <c:pt idx="1264">
                  <c:v>10.627359106012582</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10.637178206012313</c:v>
                </c:pt>
                <c:pt idx="1274">
                  <c:v>10.638230356012468</c:v>
                </c:pt>
                <c:pt idx="1275">
                  <c:v>10.63913630601242</c:v>
                </c:pt>
                <c:pt idx="1276">
                  <c:v>10.640046806012734</c:v>
                </c:pt>
                <c:pt idx="1277">
                  <c:v>10.640994106012398</c:v>
                </c:pt>
                <c:pt idx="1278">
                  <c:v>10.641751706012249</c:v>
                </c:pt>
                <c:pt idx="1279">
                  <c:v>10.642497206012624</c:v>
                </c:pt>
                <c:pt idx="1280">
                  <c:v>10.643138481012262</c:v>
                </c:pt>
                <c:pt idx="1281">
                  <c:v>10.643755506012283</c:v>
                </c:pt>
                <c:pt idx="1282">
                  <c:v>10.644240506012761</c:v>
                </c:pt>
                <c:pt idx="1283">
                  <c:v>10.644795706012125</c:v>
                </c:pt>
                <c:pt idx="1284">
                  <c:v>10.645252406012551</c:v>
                </c:pt>
                <c:pt idx="1285">
                  <c:v>10.645715564345508</c:v>
                </c:pt>
                <c:pt idx="1286">
                  <c:v>10.646105306012217</c:v>
                </c:pt>
                <c:pt idx="1287">
                  <c:v>10.646446706012696</c:v>
                </c:pt>
                <c:pt idx="1288">
                  <c:v>10.646789806012364</c:v>
                </c:pt>
                <c:pt idx="1289">
                  <c:v>10.647065406012116</c:v>
                </c:pt>
                <c:pt idx="1290">
                  <c:v>10.647355876845499</c:v>
                </c:pt>
                <c:pt idx="1291">
                  <c:v>10.647560906012711</c:v>
                </c:pt>
                <c:pt idx="1292">
                  <c:v>10.647728706011989</c:v>
                </c:pt>
                <c:pt idx="1293">
                  <c:v>10.647871606011998</c:v>
                </c:pt>
                <c:pt idx="1294">
                  <c:v>10.648033906012571</c:v>
                </c:pt>
                <c:pt idx="1295">
                  <c:v>10.648219939345907</c:v>
                </c:pt>
                <c:pt idx="1296">
                  <c:v>10.648381306012249</c:v>
                </c:pt>
                <c:pt idx="1297">
                  <c:v>10.648520206012293</c:v>
                </c:pt>
                <c:pt idx="1298">
                  <c:v>10.648676806012469</c:v>
                </c:pt>
                <c:pt idx="1299">
                  <c:v>10.648777506012882</c:v>
                </c:pt>
                <c:pt idx="1300">
                  <c:v>10.648900206012641</c:v>
                </c:pt>
                <c:pt idx="1301">
                  <c:v>10.648992543512248</c:v>
                </c:pt>
                <c:pt idx="1302">
                  <c:v>10.649047706012876</c:v>
                </c:pt>
                <c:pt idx="1303">
                  <c:v>10.64914920601225</c:v>
                </c:pt>
                <c:pt idx="1304">
                  <c:v>10.649232606012689</c:v>
                </c:pt>
                <c:pt idx="1305">
                  <c:v>10.649239006012705</c:v>
                </c:pt>
                <c:pt idx="1306">
                  <c:v>10.649276606012398</c:v>
                </c:pt>
                <c:pt idx="1307">
                  <c:v>10.649286206012462</c:v>
                </c:pt>
                <c:pt idx="1308">
                  <c:v>10.649314706011745</c:v>
                </c:pt>
                <c:pt idx="1309">
                  <c:v>10.649309606012038</c:v>
                </c:pt>
                <c:pt idx="1310">
                  <c:v>10.649327906011644</c:v>
                </c:pt>
                <c:pt idx="1311">
                  <c:v>10.649352506013216</c:v>
                </c:pt>
                <c:pt idx="1312">
                  <c:v>10.649368481012891</c:v>
                </c:pt>
                <c:pt idx="1313">
                  <c:v>10.649368706012963</c:v>
                </c:pt>
                <c:pt idx="1314">
                  <c:v>10.649366606012968</c:v>
                </c:pt>
                <c:pt idx="1315">
                  <c:v>10.649366606012968</c:v>
                </c:pt>
                <c:pt idx="1316">
                  <c:v>10.649401206012849</c:v>
                </c:pt>
                <c:pt idx="1317">
                  <c:v>10.649414418512</c:v>
                </c:pt>
                <c:pt idx="1318">
                  <c:v>10.648961606012531</c:v>
                </c:pt>
                <c:pt idx="1319">
                  <c:v>10.648276206012268</c:v>
                </c:pt>
                <c:pt idx="1320">
                  <c:v>10.647728506012648</c:v>
                </c:pt>
                <c:pt idx="1321">
                  <c:v>10.6471213060124</c:v>
                </c:pt>
                <c:pt idx="1322">
                  <c:v>10.646712380660171</c:v>
                </c:pt>
                <c:pt idx="1323">
                  <c:v>10.64617520601211</c:v>
                </c:pt>
                <c:pt idx="1324">
                  <c:v>10.645748106012718</c:v>
                </c:pt>
                <c:pt idx="1325">
                  <c:v>10.645381006012537</c:v>
                </c:pt>
                <c:pt idx="1326">
                  <c:v>10.64502120601226</c:v>
                </c:pt>
                <c:pt idx="1327">
                  <c:v>10.64478334285462</c:v>
                </c:pt>
                <c:pt idx="1328">
                  <c:v>10.644559306012468</c:v>
                </c:pt>
                <c:pt idx="1329">
                  <c:v>10.644361006011975</c:v>
                </c:pt>
                <c:pt idx="1330">
                  <c:v>10.644192906012233</c:v>
                </c:pt>
                <c:pt idx="1331">
                  <c:v>10.64404180601246</c:v>
                </c:pt>
                <c:pt idx="1332">
                  <c:v>10.64385587684605</c:v>
                </c:pt>
                <c:pt idx="1333">
                  <c:v>10.643627706012248</c:v>
                </c:pt>
                <c:pt idx="1334">
                  <c:v>10.643474606012273</c:v>
                </c:pt>
                <c:pt idx="1335">
                  <c:v>10.643314906011872</c:v>
                </c:pt>
                <c:pt idx="1336">
                  <c:v>10.643227006012689</c:v>
                </c:pt>
                <c:pt idx="1337">
                  <c:v>10.643099206011939</c:v>
                </c:pt>
                <c:pt idx="1338">
                  <c:v>10.642777543512517</c:v>
                </c:pt>
                <c:pt idx="1339">
                  <c:v>10.642421306012178</c:v>
                </c:pt>
                <c:pt idx="1340">
                  <c:v>10.641851806012133</c:v>
                </c:pt>
                <c:pt idx="1341">
                  <c:v>10.64113860601241</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10.628209806012418</c:v>
                </c:pt>
                <c:pt idx="1357">
                  <c:v>10.62744780601232</c:v>
                </c:pt>
                <c:pt idx="1358">
                  <c:v>10.626530500749173</c:v>
                </c:pt>
                <c:pt idx="1359">
                  <c:v>10.625592606012177</c:v>
                </c:pt>
                <c:pt idx="1360">
                  <c:v>10.624840006012501</c:v>
                </c:pt>
                <c:pt idx="1361">
                  <c:v>10.624110906012442</c:v>
                </c:pt>
                <c:pt idx="1362">
                  <c:v>10.623461006012647</c:v>
                </c:pt>
                <c:pt idx="1363">
                  <c:v>10.622921974433448</c:v>
                </c:pt>
                <c:pt idx="1364">
                  <c:v>10.622360906012718</c:v>
                </c:pt>
                <c:pt idx="1365">
                  <c:v>10.621888506012349</c:v>
                </c:pt>
                <c:pt idx="1366">
                  <c:v>10.620876306012418</c:v>
                </c:pt>
                <c:pt idx="1367">
                  <c:v>10.619786806012407</c:v>
                </c:pt>
                <c:pt idx="1368">
                  <c:v>10.61900113232862</c:v>
                </c:pt>
                <c:pt idx="1369">
                  <c:v>10.617983706012458</c:v>
                </c:pt>
                <c:pt idx="1370">
                  <c:v>10.617187406012318</c:v>
                </c:pt>
                <c:pt idx="1371">
                  <c:v>10.616518206012373</c:v>
                </c:pt>
                <c:pt idx="1372">
                  <c:v>10.615807506012256</c:v>
                </c:pt>
                <c:pt idx="1373">
                  <c:v>10.615260772679065</c:v>
                </c:pt>
                <c:pt idx="1374">
                  <c:v>10.614671606012219</c:v>
                </c:pt>
                <c:pt idx="1375">
                  <c:v>10.614140106012368</c:v>
                </c:pt>
                <c:pt idx="1376">
                  <c:v>10.613717306012305</c:v>
                </c:pt>
                <c:pt idx="1377">
                  <c:v>10.613276306012448</c:v>
                </c:pt>
                <c:pt idx="1378">
                  <c:v>10.612942806012157</c:v>
                </c:pt>
                <c:pt idx="1379">
                  <c:v>10.6125211323281</c:v>
                </c:pt>
                <c:pt idx="1380">
                  <c:v>10.612225106012611</c:v>
                </c:pt>
                <c:pt idx="1381">
                  <c:v>10.611897706012423</c:v>
                </c:pt>
                <c:pt idx="1382">
                  <c:v>10.611670406011621</c:v>
                </c:pt>
                <c:pt idx="1383">
                  <c:v>10.611414306012435</c:v>
                </c:pt>
                <c:pt idx="1384">
                  <c:v>10.611225356013101</c:v>
                </c:pt>
                <c:pt idx="1385">
                  <c:v>10.611110606012348</c:v>
                </c:pt>
                <c:pt idx="1386">
                  <c:v>10.610968006012447</c:v>
                </c:pt>
                <c:pt idx="1387">
                  <c:v>10.610816706012898</c:v>
                </c:pt>
                <c:pt idx="1388">
                  <c:v>10.610718306012258</c:v>
                </c:pt>
                <c:pt idx="1389">
                  <c:v>10.610603272678716</c:v>
                </c:pt>
                <c:pt idx="1390">
                  <c:v>10.610490006011801</c:v>
                </c:pt>
                <c:pt idx="1391">
                  <c:v>10.610395906012698</c:v>
                </c:pt>
                <c:pt idx="1392">
                  <c:v>10.610263406012439</c:v>
                </c:pt>
                <c:pt idx="1393">
                  <c:v>10.610171006011907</c:v>
                </c:pt>
                <c:pt idx="1394">
                  <c:v>10.610090668512967</c:v>
                </c:pt>
                <c:pt idx="1395">
                  <c:v>10.61000930601223</c:v>
                </c:pt>
                <c:pt idx="1396">
                  <c:v>10.60993880601292</c:v>
                </c:pt>
                <c:pt idx="1397">
                  <c:v>10.609873406012008</c:v>
                </c:pt>
                <c:pt idx="1398">
                  <c:v>10.609799506012806</c:v>
                </c:pt>
                <c:pt idx="1399">
                  <c:v>10.609766293513225</c:v>
                </c:pt>
                <c:pt idx="1400">
                  <c:v>10.609747406012062</c:v>
                </c:pt>
                <c:pt idx="1401">
                  <c:v>10.60972650601197</c:v>
                </c:pt>
                <c:pt idx="1402">
                  <c:v>10.609648906013049</c:v>
                </c:pt>
                <c:pt idx="1403">
                  <c:v>10.609606606013324</c:v>
                </c:pt>
                <c:pt idx="1404">
                  <c:v>10.609578481012186</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10.608355006012737</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10.598293106012122</c:v>
                </c:pt>
                <c:pt idx="1422">
                  <c:v>10.596875306012191</c:v>
                </c:pt>
                <c:pt idx="1423">
                  <c:v>10.595721806012605</c:v>
                </c:pt>
                <c:pt idx="1424">
                  <c:v>10.594820460179095</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10.585584921801832</c:v>
                </c:pt>
                <c:pt idx="1436">
                  <c:v>10.584913506012368</c:v>
                </c:pt>
                <c:pt idx="1437">
                  <c:v>10.584411006012616</c:v>
                </c:pt>
                <c:pt idx="1438">
                  <c:v>10.583880206012354</c:v>
                </c:pt>
                <c:pt idx="1439">
                  <c:v>10.583347335179402</c:v>
                </c:pt>
                <c:pt idx="1440">
                  <c:v>10.582944006012246</c:v>
                </c:pt>
                <c:pt idx="1441">
                  <c:v>10.582568306012394</c:v>
                </c:pt>
                <c:pt idx="1442">
                  <c:v>10.582230406012583</c:v>
                </c:pt>
                <c:pt idx="1443">
                  <c:v>10.581946206012253</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10.581168106012337</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10.578303306012055</c:v>
                </c:pt>
                <c:pt idx="1473">
                  <c:v>10.577968106012452</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4.4016993908225395</c:v>
                </c:pt>
                <c:pt idx="3">
                  <c:v>4.4097684810127866</c:v>
                </c:pt>
                <c:pt idx="4">
                  <c:v>4.412218806012234</c:v>
                </c:pt>
                <c:pt idx="5">
                  <c:v>4.4152483060123826</c:v>
                </c:pt>
                <c:pt idx="6">
                  <c:v>4.4177512060123405</c:v>
                </c:pt>
                <c:pt idx="7">
                  <c:v>4.4203844060122091</c:v>
                </c:pt>
                <c:pt idx="8">
                  <c:v>4.4225918060123615</c:v>
                </c:pt>
                <c:pt idx="9">
                  <c:v>4.4247399060125865</c:v>
                </c:pt>
                <c:pt idx="10">
                  <c:v>4.4258686060124006</c:v>
                </c:pt>
                <c:pt idx="11">
                  <c:v>4.4427168691705745</c:v>
                </c:pt>
                <c:pt idx="12">
                  <c:v>4.4456199060124515</c:v>
                </c:pt>
                <c:pt idx="13">
                  <c:v>4.4523285060123072</c:v>
                </c:pt>
                <c:pt idx="14">
                  <c:v>4.457185606012442</c:v>
                </c:pt>
                <c:pt idx="15">
                  <c:v>4.4612123060125128</c:v>
                </c:pt>
                <c:pt idx="16">
                  <c:v>4.4691026060127284</c:v>
                </c:pt>
                <c:pt idx="17">
                  <c:v>4.4757806060124068</c:v>
                </c:pt>
                <c:pt idx="18">
                  <c:v>4.4956585414964385</c:v>
                </c:pt>
                <c:pt idx="19">
                  <c:v>4.5025582221740725</c:v>
                </c:pt>
                <c:pt idx="20">
                  <c:v>4.5123885060123285</c:v>
                </c:pt>
                <c:pt idx="21">
                  <c:v>4.5268118060122919</c:v>
                </c:pt>
                <c:pt idx="22">
                  <c:v>4.5324116060127295</c:v>
                </c:pt>
                <c:pt idx="23">
                  <c:v>4.2834284060126313</c:v>
                </c:pt>
                <c:pt idx="24">
                  <c:v>4.1541638060123827</c:v>
                </c:pt>
                <c:pt idx="25">
                  <c:v>4.2055998060128115</c:v>
                </c:pt>
                <c:pt idx="26">
                  <c:v>4.2570195471888059</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7.197194206011936</c:v>
                </c:pt>
                <c:pt idx="36">
                  <c:v>7.1945374060125626</c:v>
                </c:pt>
                <c:pt idx="37">
                  <c:v>7.0483467070224783</c:v>
                </c:pt>
                <c:pt idx="38">
                  <c:v>6.8872208060127615</c:v>
                </c:pt>
                <c:pt idx="39">
                  <c:v>6.4284777060122575</c:v>
                </c:pt>
                <c:pt idx="40">
                  <c:v>5.4671278963348442</c:v>
                </c:pt>
                <c:pt idx="41">
                  <c:v>1.2606475919279347</c:v>
                </c:pt>
                <c:pt idx="42">
                  <c:v>0.40686310601252285</c:v>
                </c:pt>
                <c:pt idx="43">
                  <c:v>0.24439020601273884</c:v>
                </c:pt>
                <c:pt idx="44">
                  <c:v>-0.2973500939876757</c:v>
                </c:pt>
                <c:pt idx="45">
                  <c:v>-1.2607711939873938</c:v>
                </c:pt>
                <c:pt idx="46">
                  <c:v>-2.3491153939870477</c:v>
                </c:pt>
                <c:pt idx="47">
                  <c:v>-3.6682029858243794</c:v>
                </c:pt>
                <c:pt idx="48">
                  <c:v>-4.5552585939875474</c:v>
                </c:pt>
                <c:pt idx="49">
                  <c:v>-7.6749411717653775</c:v>
                </c:pt>
                <c:pt idx="50">
                  <c:v>-7.8264343939873555</c:v>
                </c:pt>
                <c:pt idx="51">
                  <c:v>-8.0057206939869747</c:v>
                </c:pt>
                <c:pt idx="52">
                  <c:v>-8.3737152939874662</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0.98654820175711566</c:v>
                </c:pt>
                <c:pt idx="64">
                  <c:v>5.7530554631554818</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24.293736606012352</c:v>
                </c:pt>
                <c:pt idx="73">
                  <c:v>26.423923517777176</c:v>
                </c:pt>
                <c:pt idx="74">
                  <c:v>26.674362406012534</c:v>
                </c:pt>
                <c:pt idx="75">
                  <c:v>26.316893006012108</c:v>
                </c:pt>
                <c:pt idx="76">
                  <c:v>25.256742173022715</c:v>
                </c:pt>
                <c:pt idx="77">
                  <c:v>23.393652406012031</c:v>
                </c:pt>
                <c:pt idx="78">
                  <c:v>21.57152790601215</c:v>
                </c:pt>
                <c:pt idx="79">
                  <c:v>18.722305306012757</c:v>
                </c:pt>
                <c:pt idx="80">
                  <c:v>16.631063206012708</c:v>
                </c:pt>
                <c:pt idx="81">
                  <c:v>14.70496105045674</c:v>
                </c:pt>
                <c:pt idx="82">
                  <c:v>4.8786457104903524</c:v>
                </c:pt>
                <c:pt idx="83">
                  <c:v>2.6592108060126094</c:v>
                </c:pt>
                <c:pt idx="84">
                  <c:v>1.0178441060122196</c:v>
                </c:pt>
                <c:pt idx="85">
                  <c:v>-1.4636031939879617</c:v>
                </c:pt>
                <c:pt idx="86">
                  <c:v>-3.3452783939875226</c:v>
                </c:pt>
                <c:pt idx="87">
                  <c:v>-5.4617554348037514</c:v>
                </c:pt>
                <c:pt idx="88">
                  <c:v>-7.1795007939875184</c:v>
                </c:pt>
                <c:pt idx="89">
                  <c:v>-8.3127500606543521</c:v>
                </c:pt>
                <c:pt idx="90">
                  <c:v>-12.998306983730879</c:v>
                </c:pt>
                <c:pt idx="91">
                  <c:v>-13.769527593987849</c:v>
                </c:pt>
                <c:pt idx="92">
                  <c:v>-15.510413893987337</c:v>
                </c:pt>
                <c:pt idx="93">
                  <c:v>-17.07039349708019</c:v>
                </c:pt>
                <c:pt idx="94">
                  <c:v>-18.594532093987489</c:v>
                </c:pt>
                <c:pt idx="95">
                  <c:v>-20.169612393987396</c:v>
                </c:pt>
                <c:pt idx="96">
                  <c:v>-21.314797293987439</c:v>
                </c:pt>
                <c:pt idx="97">
                  <c:v>-21.862936493987313</c:v>
                </c:pt>
                <c:pt idx="98">
                  <c:v>-22.001537193987403</c:v>
                </c:pt>
                <c:pt idx="99">
                  <c:v>-17.263825893987889</c:v>
                </c:pt>
                <c:pt idx="100">
                  <c:v>-15.338733193987636</c:v>
                </c:pt>
                <c:pt idx="101">
                  <c:v>-13.907701393987622</c:v>
                </c:pt>
                <c:pt idx="102">
                  <c:v>-11.615502193987375</c:v>
                </c:pt>
                <c:pt idx="103">
                  <c:v>-9.9926481939881366</c:v>
                </c:pt>
                <c:pt idx="104">
                  <c:v>-8.052287838432008</c:v>
                </c:pt>
                <c:pt idx="105">
                  <c:v>-2.5710844233990788</c:v>
                </c:pt>
                <c:pt idx="106">
                  <c:v>-1.6039024939874884</c:v>
                </c:pt>
                <c:pt idx="107">
                  <c:v>0.78662820601176975</c:v>
                </c:pt>
                <c:pt idx="108">
                  <c:v>2.5543025060121209</c:v>
                </c:pt>
                <c:pt idx="109">
                  <c:v>4.8253451060122217</c:v>
                </c:pt>
                <c:pt idx="110">
                  <c:v>6.5274092060124689</c:v>
                </c:pt>
                <c:pt idx="111">
                  <c:v>8.2454076060124191</c:v>
                </c:pt>
                <c:pt idx="112">
                  <c:v>9.6841111060124234</c:v>
                </c:pt>
                <c:pt idx="113">
                  <c:v>11.260683272678889</c:v>
                </c:pt>
                <c:pt idx="114">
                  <c:v>16.907888850910091</c:v>
                </c:pt>
                <c:pt idx="115">
                  <c:v>18.528586906012166</c:v>
                </c:pt>
                <c:pt idx="116">
                  <c:v>20.124566106012196</c:v>
                </c:pt>
                <c:pt idx="117">
                  <c:v>21.226945506013081</c:v>
                </c:pt>
                <c:pt idx="118">
                  <c:v>22.800158206012398</c:v>
                </c:pt>
                <c:pt idx="119">
                  <c:v>24.193785876845553</c:v>
                </c:pt>
                <c:pt idx="120">
                  <c:v>25.715940435799787</c:v>
                </c:pt>
                <c:pt idx="121">
                  <c:v>30.404436687382223</c:v>
                </c:pt>
                <c:pt idx="122">
                  <c:v>31.369028737012435</c:v>
                </c:pt>
                <c:pt idx="123">
                  <c:v>32.591456783012305</c:v>
                </c:pt>
                <c:pt idx="124">
                  <c:v>33.847062445374036</c:v>
                </c:pt>
                <c:pt idx="125">
                  <c:v>34.888685401012218</c:v>
                </c:pt>
                <c:pt idx="126">
                  <c:v>36.120649536012394</c:v>
                </c:pt>
                <c:pt idx="127">
                  <c:v>36.954944741012262</c:v>
                </c:pt>
                <c:pt idx="128">
                  <c:v>37.418832231012424</c:v>
                </c:pt>
                <c:pt idx="129">
                  <c:v>37.360538709137408</c:v>
                </c:pt>
                <c:pt idx="130">
                  <c:v>31.374425221801893</c:v>
                </c:pt>
                <c:pt idx="131">
                  <c:v>-100.35567375294355</c:v>
                </c:pt>
                <c:pt idx="132">
                  <c:v>27.366808706012197</c:v>
                </c:pt>
                <c:pt idx="133">
                  <c:v>25.638368206012291</c:v>
                </c:pt>
                <c:pt idx="134">
                  <c:v>23.953098606012691</c:v>
                </c:pt>
                <c:pt idx="135">
                  <c:v>22.463114706012533</c:v>
                </c:pt>
                <c:pt idx="136">
                  <c:v>21.671766606012458</c:v>
                </c:pt>
                <c:pt idx="137">
                  <c:v>15.535842015848552</c:v>
                </c:pt>
                <c:pt idx="138">
                  <c:v>13.736296306011994</c:v>
                </c:pt>
                <c:pt idx="139">
                  <c:v>12.98148180601205</c:v>
                </c:pt>
                <c:pt idx="140">
                  <c:v>9.5332654060123811</c:v>
                </c:pt>
                <c:pt idx="141">
                  <c:v>7.3815487060124525</c:v>
                </c:pt>
                <c:pt idx="142">
                  <c:v>5.2207831060121297</c:v>
                </c:pt>
                <c:pt idx="143">
                  <c:v>3.4215224060126985</c:v>
                </c:pt>
                <c:pt idx="144">
                  <c:v>2.1975704521662052</c:v>
                </c:pt>
                <c:pt idx="145">
                  <c:v>-2.5284092430442087</c:v>
                </c:pt>
                <c:pt idx="146">
                  <c:v>-4.1156035960078015</c:v>
                </c:pt>
                <c:pt idx="147">
                  <c:v>-6.0017465939881731</c:v>
                </c:pt>
                <c:pt idx="148">
                  <c:v>-7.8972178939876443</c:v>
                </c:pt>
                <c:pt idx="149">
                  <c:v>-9.3399116939881281</c:v>
                </c:pt>
                <c:pt idx="150">
                  <c:v>-10.352153093988038</c:v>
                </c:pt>
                <c:pt idx="151">
                  <c:v>-11.039350793987623</c:v>
                </c:pt>
                <c:pt idx="152">
                  <c:v>-11.132864372248079</c:v>
                </c:pt>
                <c:pt idx="153">
                  <c:v>-7.0185992381437217</c:v>
                </c:pt>
                <c:pt idx="154">
                  <c:v>-4.6978312939871643</c:v>
                </c:pt>
                <c:pt idx="155">
                  <c:v>-2.3433096939875639</c:v>
                </c:pt>
                <c:pt idx="156">
                  <c:v>0.6602722060124091</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22.619461006012166</c:v>
                </c:pt>
                <c:pt idx="166">
                  <c:v>24.784125292880972</c:v>
                </c:pt>
                <c:pt idx="167">
                  <c:v>26.589630906012488</c:v>
                </c:pt>
                <c:pt idx="168">
                  <c:v>28.547062306012393</c:v>
                </c:pt>
                <c:pt idx="169">
                  <c:v>53.531522011773241</c:v>
                </c:pt>
                <c:pt idx="170">
                  <c:v>34.78985203552061</c:v>
                </c:pt>
                <c:pt idx="171">
                  <c:v>35.615802829970846</c:v>
                </c:pt>
                <c:pt idx="172">
                  <c:v>36.016312559012327</c:v>
                </c:pt>
                <c:pt idx="173">
                  <c:v>36.188103004012405</c:v>
                </c:pt>
                <c:pt idx="174">
                  <c:v>36.094954217012351</c:v>
                </c:pt>
                <c:pt idx="175">
                  <c:v>35.722786159012394</c:v>
                </c:pt>
                <c:pt idx="176">
                  <c:v>34.978498341801981</c:v>
                </c:pt>
                <c:pt idx="177">
                  <c:v>33.856669212753914</c:v>
                </c:pt>
                <c:pt idx="178">
                  <c:v>27.899594463155285</c:v>
                </c:pt>
                <c:pt idx="179">
                  <c:v>26.716555506011971</c:v>
                </c:pt>
                <c:pt idx="180">
                  <c:v>24.352328506012633</c:v>
                </c:pt>
                <c:pt idx="181">
                  <c:v>22.320669286424362</c:v>
                </c:pt>
                <c:pt idx="182">
                  <c:v>18.810710706012301</c:v>
                </c:pt>
                <c:pt idx="183">
                  <c:v>15.852406106012426</c:v>
                </c:pt>
                <c:pt idx="184">
                  <c:v>12.578273606012081</c:v>
                </c:pt>
                <c:pt idx="185">
                  <c:v>9.0798134060129989</c:v>
                </c:pt>
                <c:pt idx="186">
                  <c:v>6.0876762935125894</c:v>
                </c:pt>
                <c:pt idx="187">
                  <c:v>-3.9746903939876987</c:v>
                </c:pt>
                <c:pt idx="188">
                  <c:v>-4.9104051111594771</c:v>
                </c:pt>
                <c:pt idx="189">
                  <c:v>-7.6270102939874089</c:v>
                </c:pt>
                <c:pt idx="190">
                  <c:v>-9.240546993987536</c:v>
                </c:pt>
                <c:pt idx="191">
                  <c:v>-11.267434123154256</c:v>
                </c:pt>
                <c:pt idx="192">
                  <c:v>-13.264518693987654</c:v>
                </c:pt>
                <c:pt idx="193">
                  <c:v>-14.573726053562277</c:v>
                </c:pt>
                <c:pt idx="194">
                  <c:v>-14.78646563888582</c:v>
                </c:pt>
                <c:pt idx="195">
                  <c:v>-13.839898793987501</c:v>
                </c:pt>
                <c:pt idx="196">
                  <c:v>-12.637622293987571</c:v>
                </c:pt>
                <c:pt idx="197">
                  <c:v>-11.34344689398781</c:v>
                </c:pt>
                <c:pt idx="198">
                  <c:v>-9.9811584939874187</c:v>
                </c:pt>
                <c:pt idx="199">
                  <c:v>-8.5071576939878781</c:v>
                </c:pt>
                <c:pt idx="200">
                  <c:v>-6.6672155445255283</c:v>
                </c:pt>
                <c:pt idx="201">
                  <c:v>-5.3295545050987441</c:v>
                </c:pt>
                <c:pt idx="202">
                  <c:v>1.8809066060124018</c:v>
                </c:pt>
                <c:pt idx="203">
                  <c:v>2.9686128060123602</c:v>
                </c:pt>
                <c:pt idx="204">
                  <c:v>5.2367320060121934</c:v>
                </c:pt>
                <c:pt idx="205">
                  <c:v>7.1789332060126441</c:v>
                </c:pt>
                <c:pt idx="206">
                  <c:v>8.3868382554967216</c:v>
                </c:pt>
                <c:pt idx="207">
                  <c:v>10.153255806012639</c:v>
                </c:pt>
                <c:pt idx="208">
                  <c:v>11.54733490601256</c:v>
                </c:pt>
                <c:pt idx="209">
                  <c:v>12.856728816538553</c:v>
                </c:pt>
                <c:pt idx="210">
                  <c:v>18.413060075400168</c:v>
                </c:pt>
                <c:pt idx="211">
                  <c:v>19.356545772679411</c:v>
                </c:pt>
                <c:pt idx="212">
                  <c:v>20.161781106012498</c:v>
                </c:pt>
                <c:pt idx="213">
                  <c:v>20.77525130601239</c:v>
                </c:pt>
                <c:pt idx="214">
                  <c:v>21.139664306012442</c:v>
                </c:pt>
                <c:pt idx="215">
                  <c:v>21.291474306012233</c:v>
                </c:pt>
                <c:pt idx="216">
                  <c:v>21.175306506012433</c:v>
                </c:pt>
                <c:pt idx="217">
                  <c:v>20.950706606012389</c:v>
                </c:pt>
                <c:pt idx="218">
                  <c:v>14.8239778917265</c:v>
                </c:pt>
                <c:pt idx="219">
                  <c:v>12.522361606011998</c:v>
                </c:pt>
                <c:pt idx="220">
                  <c:v>10.893165448117841</c:v>
                </c:pt>
                <c:pt idx="221">
                  <c:v>8.2011717060125537</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-22.529782793987355</c:v>
                </c:pt>
                <c:pt idx="237">
                  <c:v>-24.466228341356086</c:v>
                </c:pt>
                <c:pt idx="238">
                  <c:v>-26.872248693987849</c:v>
                </c:pt>
                <c:pt idx="239">
                  <c:v>-28.427329693987119</c:v>
                </c:pt>
                <c:pt idx="240">
                  <c:v>-29.632235593987527</c:v>
                </c:pt>
                <c:pt idx="241">
                  <c:v>-29.824613191967103</c:v>
                </c:pt>
                <c:pt idx="242">
                  <c:v>-29.166290993987602</c:v>
                </c:pt>
                <c:pt idx="243">
                  <c:v>-27.870525393987087</c:v>
                </c:pt>
                <c:pt idx="244">
                  <c:v>-26.062362393987701</c:v>
                </c:pt>
                <c:pt idx="245">
                  <c:v>-23.931516493987417</c:v>
                </c:pt>
                <c:pt idx="246">
                  <c:v>-22.046095593987712</c:v>
                </c:pt>
                <c:pt idx="247">
                  <c:v>-20.41429019398781</c:v>
                </c:pt>
                <c:pt idx="248">
                  <c:v>-19.132454693987242</c:v>
                </c:pt>
                <c:pt idx="249">
                  <c:v>-17.584369698335184</c:v>
                </c:pt>
                <c:pt idx="250">
                  <c:v>-16.066398793987339</c:v>
                </c:pt>
                <c:pt idx="251">
                  <c:v>-14.286021893987467</c:v>
                </c:pt>
                <c:pt idx="252">
                  <c:v>-13.037440793987102</c:v>
                </c:pt>
                <c:pt idx="253">
                  <c:v>-11.975335974632729</c:v>
                </c:pt>
                <c:pt idx="254">
                  <c:v>-11.008154202068326</c:v>
                </c:pt>
                <c:pt idx="255">
                  <c:v>-9.8337278939873194</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9.2346712868638168</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17.608346056561352</c:v>
                </c:pt>
                <c:pt idx="275">
                  <c:v>16.971614106012531</c:v>
                </c:pt>
                <c:pt idx="276">
                  <c:v>10.7565056864723</c:v>
                </c:pt>
                <c:pt idx="277">
                  <c:v>7.7443172060118899</c:v>
                </c:pt>
                <c:pt idx="278">
                  <c:v>4.1616670060124221</c:v>
                </c:pt>
                <c:pt idx="279">
                  <c:v>0.25817520601266608</c:v>
                </c:pt>
                <c:pt idx="280">
                  <c:v>-2.5965987939877522</c:v>
                </c:pt>
                <c:pt idx="281">
                  <c:v>-4.3678633939875198</c:v>
                </c:pt>
                <c:pt idx="282">
                  <c:v>-6.7583651939873972</c:v>
                </c:pt>
                <c:pt idx="283">
                  <c:v>-10.771536393987457</c:v>
                </c:pt>
                <c:pt idx="284">
                  <c:v>-13.434839151563878</c:v>
                </c:pt>
                <c:pt idx="285">
                  <c:v>-15.595819693987385</c:v>
                </c:pt>
                <c:pt idx="286">
                  <c:v>-17.224191293987687</c:v>
                </c:pt>
                <c:pt idx="287">
                  <c:v>-18.495038293987861</c:v>
                </c:pt>
                <c:pt idx="288">
                  <c:v>-19.754782593987589</c:v>
                </c:pt>
                <c:pt idx="289">
                  <c:v>-20.313681593987926</c:v>
                </c:pt>
                <c:pt idx="290">
                  <c:v>-20.300521585476826</c:v>
                </c:pt>
                <c:pt idx="291">
                  <c:v>-19.864310293987586</c:v>
                </c:pt>
                <c:pt idx="292">
                  <c:v>-19.250996893987296</c:v>
                </c:pt>
                <c:pt idx="293">
                  <c:v>-18.481189993987641</c:v>
                </c:pt>
                <c:pt idx="294">
                  <c:v>-17.554744893987852</c:v>
                </c:pt>
                <c:pt idx="295">
                  <c:v>-16.990408017643219</c:v>
                </c:pt>
                <c:pt idx="296">
                  <c:v>-16.303823493987451</c:v>
                </c:pt>
                <c:pt idx="297">
                  <c:v>-15.412100493987552</c:v>
                </c:pt>
                <c:pt idx="298">
                  <c:v>-14.661149793987462</c:v>
                </c:pt>
                <c:pt idx="299">
                  <c:v>-13.451026993987854</c:v>
                </c:pt>
                <c:pt idx="300">
                  <c:v>-12.450376193987271</c:v>
                </c:pt>
                <c:pt idx="301">
                  <c:v>-10.94588187883612</c:v>
                </c:pt>
                <c:pt idx="302">
                  <c:v>-8.7686168939879465</c:v>
                </c:pt>
                <c:pt idx="303">
                  <c:v>-7.6013120606544788</c:v>
                </c:pt>
                <c:pt idx="304">
                  <c:v>-2.6994569788931067</c:v>
                </c:pt>
                <c:pt idx="305">
                  <c:v>-1.660366793987393</c:v>
                </c:pt>
                <c:pt idx="306">
                  <c:v>-1.3137333939872478</c:v>
                </c:pt>
                <c:pt idx="307">
                  <c:v>0.66669550601234706</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13.901811660957769</c:v>
                </c:pt>
                <c:pt idx="319">
                  <c:v>15.154128206011999</c:v>
                </c:pt>
                <c:pt idx="320">
                  <c:v>16.432319706012223</c:v>
                </c:pt>
                <c:pt idx="321">
                  <c:v>17.767132706012106</c:v>
                </c:pt>
                <c:pt idx="322">
                  <c:v>19.236747906012585</c:v>
                </c:pt>
                <c:pt idx="323">
                  <c:v>20.639497111062738</c:v>
                </c:pt>
                <c:pt idx="324">
                  <c:v>21.954147806012216</c:v>
                </c:pt>
                <c:pt idx="325">
                  <c:v>22.960592906012586</c:v>
                </c:pt>
                <c:pt idx="326">
                  <c:v>23.519614606012595</c:v>
                </c:pt>
                <c:pt idx="327">
                  <c:v>23.837757306012335</c:v>
                </c:pt>
                <c:pt idx="328">
                  <c:v>23.760451606012495</c:v>
                </c:pt>
                <c:pt idx="329">
                  <c:v>23.041563006011927</c:v>
                </c:pt>
                <c:pt idx="330">
                  <c:v>21.895132006012446</c:v>
                </c:pt>
                <c:pt idx="331">
                  <c:v>20.287189706012057</c:v>
                </c:pt>
                <c:pt idx="332">
                  <c:v>18.670358606012318</c:v>
                </c:pt>
                <c:pt idx="333">
                  <c:v>16.731511406012295</c:v>
                </c:pt>
                <c:pt idx="334">
                  <c:v>14.724033906012448</c:v>
                </c:pt>
                <c:pt idx="335">
                  <c:v>12.366854506012464</c:v>
                </c:pt>
                <c:pt idx="336">
                  <c:v>9.9304415060123716</c:v>
                </c:pt>
                <c:pt idx="337">
                  <c:v>7.3670383060123799</c:v>
                </c:pt>
                <c:pt idx="338">
                  <c:v>5.3333966060123004</c:v>
                </c:pt>
                <c:pt idx="339">
                  <c:v>3.0536435060125342</c:v>
                </c:pt>
                <c:pt idx="340">
                  <c:v>1.2790905060120537</c:v>
                </c:pt>
                <c:pt idx="341">
                  <c:v>-0.62992049398745564</c:v>
                </c:pt>
                <c:pt idx="342">
                  <c:v>-2.4498771939876587</c:v>
                </c:pt>
                <c:pt idx="343">
                  <c:v>-4.4280805518822373</c:v>
                </c:pt>
                <c:pt idx="344">
                  <c:v>-6.3254776939872785</c:v>
                </c:pt>
                <c:pt idx="345">
                  <c:v>-8.5785944939876266</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-22.420675212169254</c:v>
                </c:pt>
                <c:pt idx="355">
                  <c:v>-22.942662493987864</c:v>
                </c:pt>
                <c:pt idx="356">
                  <c:v>-23.280160793987939</c:v>
                </c:pt>
                <c:pt idx="357">
                  <c:v>-23.181821093987807</c:v>
                </c:pt>
                <c:pt idx="358">
                  <c:v>-22.730002893987496</c:v>
                </c:pt>
                <c:pt idx="359">
                  <c:v>-22.091968171765288</c:v>
                </c:pt>
                <c:pt idx="360">
                  <c:v>-21.111626044590068</c:v>
                </c:pt>
                <c:pt idx="361">
                  <c:v>-16.795806025566588</c:v>
                </c:pt>
                <c:pt idx="362">
                  <c:v>-15.908827693987732</c:v>
                </c:pt>
                <c:pt idx="363">
                  <c:v>-14.428998093987769</c:v>
                </c:pt>
                <c:pt idx="364">
                  <c:v>-13.376124193987724</c:v>
                </c:pt>
                <c:pt idx="365">
                  <c:v>-11.804516798242776</c:v>
                </c:pt>
                <c:pt idx="366">
                  <c:v>-10.263026093987374</c:v>
                </c:pt>
                <c:pt idx="367">
                  <c:v>-8.4054935939874085</c:v>
                </c:pt>
                <c:pt idx="368">
                  <c:v>-6.6863622939871972</c:v>
                </c:pt>
                <c:pt idx="369">
                  <c:v>-4.7239697939876377</c:v>
                </c:pt>
                <c:pt idx="370">
                  <c:v>-3.0572361113790834</c:v>
                </c:pt>
                <c:pt idx="371">
                  <c:v>-0.82321809398779067</c:v>
                </c:pt>
                <c:pt idx="372">
                  <c:v>1.4629994060127416</c:v>
                </c:pt>
                <c:pt idx="373">
                  <c:v>3.6982019060123612</c:v>
                </c:pt>
                <c:pt idx="374">
                  <c:v>5.8674424060124695</c:v>
                </c:pt>
                <c:pt idx="375">
                  <c:v>8.198702060557812</c:v>
                </c:pt>
                <c:pt idx="376">
                  <c:v>10.516710006012332</c:v>
                </c:pt>
                <c:pt idx="377">
                  <c:v>12.349310706012441</c:v>
                </c:pt>
                <c:pt idx="378">
                  <c:v>14.304377406012348</c:v>
                </c:pt>
                <c:pt idx="379">
                  <c:v>16.051252806012215</c:v>
                </c:pt>
                <c:pt idx="380">
                  <c:v>18.197384080759846</c:v>
                </c:pt>
                <c:pt idx="381">
                  <c:v>20.479825706012509</c:v>
                </c:pt>
                <c:pt idx="382">
                  <c:v>22.285044506012529</c:v>
                </c:pt>
                <c:pt idx="383">
                  <c:v>24.318661006012576</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-0.40561999398725967</c:v>
                </c:pt>
                <c:pt idx="404">
                  <c:v>-2.3843396939876556</c:v>
                </c:pt>
                <c:pt idx="405">
                  <c:v>-4.05275819398764</c:v>
                </c:pt>
                <c:pt idx="406">
                  <c:v>-6.0498387939870746</c:v>
                </c:pt>
                <c:pt idx="407">
                  <c:v>-7.4735851144177303</c:v>
                </c:pt>
                <c:pt idx="408">
                  <c:v>-9.7371214939877415</c:v>
                </c:pt>
                <c:pt idx="409">
                  <c:v>-11.656712393987112</c:v>
                </c:pt>
                <c:pt idx="410">
                  <c:v>-13.959827793987309</c:v>
                </c:pt>
                <c:pt idx="411">
                  <c:v>-15.568372593987405</c:v>
                </c:pt>
                <c:pt idx="412">
                  <c:v>-17.381656497435799</c:v>
                </c:pt>
                <c:pt idx="413">
                  <c:v>-18.570537193987892</c:v>
                </c:pt>
                <c:pt idx="414">
                  <c:v>-19.723833893987376</c:v>
                </c:pt>
                <c:pt idx="415">
                  <c:v>-20.651214393987328</c:v>
                </c:pt>
                <c:pt idx="416">
                  <c:v>-21.415240493987412</c:v>
                </c:pt>
                <c:pt idx="417">
                  <c:v>-21.636211654857291</c:v>
                </c:pt>
                <c:pt idx="418">
                  <c:v>-21.333692793987652</c:v>
                </c:pt>
                <c:pt idx="419">
                  <c:v>-21.078600893987524</c:v>
                </c:pt>
                <c:pt idx="420">
                  <c:v>-19.696021727320939</c:v>
                </c:pt>
                <c:pt idx="421">
                  <c:v>-19.018592093987365</c:v>
                </c:pt>
                <c:pt idx="422">
                  <c:v>-17.399869993987906</c:v>
                </c:pt>
                <c:pt idx="423">
                  <c:v>-15.558601293987802</c:v>
                </c:pt>
                <c:pt idx="424">
                  <c:v>-13.751903613767794</c:v>
                </c:pt>
                <c:pt idx="425">
                  <c:v>-10.666161093987499</c:v>
                </c:pt>
                <c:pt idx="426">
                  <c:v>-7.2309601939875261</c:v>
                </c:pt>
                <c:pt idx="427">
                  <c:v>-3.14749985232111</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18.031649737325168</c:v>
                </c:pt>
                <c:pt idx="442">
                  <c:v>16.468244006012426</c:v>
                </c:pt>
                <c:pt idx="443">
                  <c:v>15.24574220601235</c:v>
                </c:pt>
                <c:pt idx="444">
                  <c:v>13.734145306012563</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9.2019255060121026</c:v>
                </c:pt>
                <c:pt idx="453">
                  <c:v>9.2318930060122959</c:v>
                </c:pt>
                <c:pt idx="454">
                  <c:v>9.3549121060124349</c:v>
                </c:pt>
                <c:pt idx="455">
                  <c:v>9.2576391060122347</c:v>
                </c:pt>
                <c:pt idx="456">
                  <c:v>9.0385945847359217</c:v>
                </c:pt>
                <c:pt idx="457">
                  <c:v>9.041830506012289</c:v>
                </c:pt>
                <c:pt idx="458">
                  <c:v>9.0764048060122349</c:v>
                </c:pt>
                <c:pt idx="459">
                  <c:v>9.261409906012501</c:v>
                </c:pt>
                <c:pt idx="460">
                  <c:v>9.5943031060125286</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9.563343553380923</c:v>
                </c:pt>
                <c:pt idx="477">
                  <c:v>9.5654598060126421</c:v>
                </c:pt>
                <c:pt idx="478">
                  <c:v>9.5698986060126714</c:v>
                </c:pt>
                <c:pt idx="479">
                  <c:v>9.573346106012437</c:v>
                </c:pt>
                <c:pt idx="480">
                  <c:v>9.5753640060124923</c:v>
                </c:pt>
                <c:pt idx="481">
                  <c:v>9.5766922625784048</c:v>
                </c:pt>
                <c:pt idx="482">
                  <c:v>9.5775002060120897</c:v>
                </c:pt>
                <c:pt idx="483">
                  <c:v>9.5767161060122845</c:v>
                </c:pt>
                <c:pt idx="484">
                  <c:v>9.5763539060125087</c:v>
                </c:pt>
                <c:pt idx="485">
                  <c:v>9.5771447060125716</c:v>
                </c:pt>
                <c:pt idx="486">
                  <c:v>9.5769000796965571</c:v>
                </c:pt>
                <c:pt idx="487">
                  <c:v>9.5780225060118589</c:v>
                </c:pt>
                <c:pt idx="488">
                  <c:v>9.5791830060126273</c:v>
                </c:pt>
                <c:pt idx="489">
                  <c:v>9.5801411060127819</c:v>
                </c:pt>
                <c:pt idx="490">
                  <c:v>9.5819791060127439</c:v>
                </c:pt>
                <c:pt idx="491">
                  <c:v>9.5830364984856722</c:v>
                </c:pt>
                <c:pt idx="492">
                  <c:v>9.5845358060123704</c:v>
                </c:pt>
                <c:pt idx="493">
                  <c:v>9.5851449060126228</c:v>
                </c:pt>
                <c:pt idx="494">
                  <c:v>9.5850587799254328</c:v>
                </c:pt>
                <c:pt idx="495">
                  <c:v>9.5868559001302884</c:v>
                </c:pt>
                <c:pt idx="496">
                  <c:v>9.587165806012603</c:v>
                </c:pt>
                <c:pt idx="497">
                  <c:v>9.5874530162689489</c:v>
                </c:pt>
                <c:pt idx="498">
                  <c:v>9.5877102060127442</c:v>
                </c:pt>
                <c:pt idx="499">
                  <c:v>9.5879614060124094</c:v>
                </c:pt>
                <c:pt idx="500">
                  <c:v>9.588156106012498</c:v>
                </c:pt>
                <c:pt idx="501">
                  <c:v>9.5883746060128399</c:v>
                </c:pt>
                <c:pt idx="502">
                  <c:v>9.5885270407946539</c:v>
                </c:pt>
                <c:pt idx="503">
                  <c:v>9.5901328560123744</c:v>
                </c:pt>
                <c:pt idx="504">
                  <c:v>9.5903260060125639</c:v>
                </c:pt>
                <c:pt idx="505">
                  <c:v>9.5905768060132708</c:v>
                </c:pt>
                <c:pt idx="506">
                  <c:v>9.5908210060124937</c:v>
                </c:pt>
                <c:pt idx="507">
                  <c:v>9.591082206012473</c:v>
                </c:pt>
                <c:pt idx="508">
                  <c:v>9.5913202423762485</c:v>
                </c:pt>
                <c:pt idx="509">
                  <c:v>9.591600706012299</c:v>
                </c:pt>
                <c:pt idx="510">
                  <c:v>9.5921970060124551</c:v>
                </c:pt>
                <c:pt idx="511">
                  <c:v>9.5927263060119827</c:v>
                </c:pt>
                <c:pt idx="512">
                  <c:v>9.5934532060126276</c:v>
                </c:pt>
                <c:pt idx="513">
                  <c:v>9.5941486262144551</c:v>
                </c:pt>
                <c:pt idx="514">
                  <c:v>9.5948333060126885</c:v>
                </c:pt>
                <c:pt idx="515">
                  <c:v>9.5955051060128209</c:v>
                </c:pt>
                <c:pt idx="516">
                  <c:v>9.5961159060123684</c:v>
                </c:pt>
                <c:pt idx="517">
                  <c:v>9.5965861893459259</c:v>
                </c:pt>
                <c:pt idx="518">
                  <c:v>9.5972104060125361</c:v>
                </c:pt>
                <c:pt idx="519">
                  <c:v>9.5974366060124368</c:v>
                </c:pt>
                <c:pt idx="520">
                  <c:v>9.5982217222911181</c:v>
                </c:pt>
                <c:pt idx="521">
                  <c:v>9.5984029060124509</c:v>
                </c:pt>
                <c:pt idx="522">
                  <c:v>9.598773506012316</c:v>
                </c:pt>
                <c:pt idx="523">
                  <c:v>9.5991111060122449</c:v>
                </c:pt>
                <c:pt idx="524">
                  <c:v>9.5995073276615841</c:v>
                </c:pt>
                <c:pt idx="525">
                  <c:v>9.5999451060122993</c:v>
                </c:pt>
                <c:pt idx="526">
                  <c:v>9.6002751060125107</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9.6082101774408581</c:v>
                </c:pt>
                <c:pt idx="544">
                  <c:v>9.6087038060124499</c:v>
                </c:pt>
                <c:pt idx="545">
                  <c:v>9.6091145630015404</c:v>
                </c:pt>
                <c:pt idx="546">
                  <c:v>9.6105566060123948</c:v>
                </c:pt>
                <c:pt idx="547">
                  <c:v>9.610772506012621</c:v>
                </c:pt>
                <c:pt idx="548">
                  <c:v>9.611142652524121</c:v>
                </c:pt>
                <c:pt idx="549">
                  <c:v>9.6119177060122567</c:v>
                </c:pt>
                <c:pt idx="550">
                  <c:v>9.6124984060124987</c:v>
                </c:pt>
                <c:pt idx="551">
                  <c:v>9.6129763060119586</c:v>
                </c:pt>
                <c:pt idx="552">
                  <c:v>9.6135536060123883</c:v>
                </c:pt>
                <c:pt idx="553">
                  <c:v>9.6140726666188723</c:v>
                </c:pt>
                <c:pt idx="554">
                  <c:v>9.6144135504565185</c:v>
                </c:pt>
                <c:pt idx="555">
                  <c:v>9.6158662112755593</c:v>
                </c:pt>
                <c:pt idx="556">
                  <c:v>9.6162177060126659</c:v>
                </c:pt>
                <c:pt idx="557">
                  <c:v>9.6166378060124948</c:v>
                </c:pt>
                <c:pt idx="558">
                  <c:v>9.6170230270652279</c:v>
                </c:pt>
                <c:pt idx="559">
                  <c:v>9.6175294060125687</c:v>
                </c:pt>
                <c:pt idx="560">
                  <c:v>9.6179880060121761</c:v>
                </c:pt>
                <c:pt idx="561">
                  <c:v>9.6182576060123672</c:v>
                </c:pt>
                <c:pt idx="562">
                  <c:v>9.6203421232542183</c:v>
                </c:pt>
                <c:pt idx="563">
                  <c:v>9.6206662998897414</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9.6348781060119482</c:v>
                </c:pt>
                <c:pt idx="587">
                  <c:v>9.6355294631554909</c:v>
                </c:pt>
                <c:pt idx="588">
                  <c:v>9.6361052060124859</c:v>
                </c:pt>
                <c:pt idx="589">
                  <c:v>9.6365234810125191</c:v>
                </c:pt>
                <c:pt idx="590">
                  <c:v>9.6387366060126425</c:v>
                </c:pt>
                <c:pt idx="591">
                  <c:v>9.6392729060123639</c:v>
                </c:pt>
                <c:pt idx="592">
                  <c:v>9.6397481060125099</c:v>
                </c:pt>
                <c:pt idx="593">
                  <c:v>9.6403609810123836</c:v>
                </c:pt>
                <c:pt idx="594">
                  <c:v>9.6408276060123974</c:v>
                </c:pt>
                <c:pt idx="595">
                  <c:v>9.641164506012398</c:v>
                </c:pt>
                <c:pt idx="596">
                  <c:v>9.6414310060125139</c:v>
                </c:pt>
                <c:pt idx="597">
                  <c:v>9.6435277171234617</c:v>
                </c:pt>
                <c:pt idx="598">
                  <c:v>9.6437750542882696</c:v>
                </c:pt>
                <c:pt idx="599">
                  <c:v>9.6443792060126619</c:v>
                </c:pt>
                <c:pt idx="600">
                  <c:v>9.6449453060125521</c:v>
                </c:pt>
                <c:pt idx="601">
                  <c:v>9.645499706012302</c:v>
                </c:pt>
                <c:pt idx="602">
                  <c:v>9.6459787060122562</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9.6508360504566095</c:v>
                </c:pt>
                <c:pt idx="611">
                  <c:v>9.6511718499148085</c:v>
                </c:pt>
                <c:pt idx="612">
                  <c:v>9.6530666060123327</c:v>
                </c:pt>
                <c:pt idx="613">
                  <c:v>9.6533442060125623</c:v>
                </c:pt>
                <c:pt idx="614">
                  <c:v>9.6539628060126148</c:v>
                </c:pt>
                <c:pt idx="615">
                  <c:v>9.6544360060124532</c:v>
                </c:pt>
                <c:pt idx="616">
                  <c:v>9.6549404060127184</c:v>
                </c:pt>
                <c:pt idx="617">
                  <c:v>9.6555169589537257</c:v>
                </c:pt>
                <c:pt idx="618">
                  <c:v>9.6561009060125187</c:v>
                </c:pt>
                <c:pt idx="619">
                  <c:v>9.6566674060121684</c:v>
                </c:pt>
                <c:pt idx="620">
                  <c:v>9.6568756060124219</c:v>
                </c:pt>
                <c:pt idx="621">
                  <c:v>9.6593773202978479</c:v>
                </c:pt>
                <c:pt idx="622">
                  <c:v>9.6600285060125159</c:v>
                </c:pt>
                <c:pt idx="623">
                  <c:v>9.6604636990355885</c:v>
                </c:pt>
                <c:pt idx="624">
                  <c:v>9.6611987060125415</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9.6665198060122552</c:v>
                </c:pt>
                <c:pt idx="634">
                  <c:v>9.667256506012178</c:v>
                </c:pt>
                <c:pt idx="635">
                  <c:v>9.667819667237282</c:v>
                </c:pt>
                <c:pt idx="636">
                  <c:v>9.6684155060122094</c:v>
                </c:pt>
                <c:pt idx="637">
                  <c:v>9.6690001060124029</c:v>
                </c:pt>
                <c:pt idx="638">
                  <c:v>9.6694893060127676</c:v>
                </c:pt>
                <c:pt idx="639">
                  <c:v>9.6699718060122688</c:v>
                </c:pt>
                <c:pt idx="640">
                  <c:v>9.6704221849596053</c:v>
                </c:pt>
                <c:pt idx="641">
                  <c:v>9.6710120060123614</c:v>
                </c:pt>
                <c:pt idx="642">
                  <c:v>9.6715885060124975</c:v>
                </c:pt>
                <c:pt idx="643">
                  <c:v>9.6719968060125012</c:v>
                </c:pt>
                <c:pt idx="644">
                  <c:v>9.672444306012757</c:v>
                </c:pt>
                <c:pt idx="645">
                  <c:v>9.6730401060124329</c:v>
                </c:pt>
                <c:pt idx="646">
                  <c:v>9.6736064019307406</c:v>
                </c:pt>
                <c:pt idx="647">
                  <c:v>9.6742590060122353</c:v>
                </c:pt>
                <c:pt idx="648">
                  <c:v>9.6748589060123429</c:v>
                </c:pt>
                <c:pt idx="649">
                  <c:v>9.6753403060116216</c:v>
                </c:pt>
                <c:pt idx="650">
                  <c:v>9.6759451060124917</c:v>
                </c:pt>
                <c:pt idx="651">
                  <c:v>9.6765306876452382</c:v>
                </c:pt>
                <c:pt idx="652">
                  <c:v>9.6770845060124344</c:v>
                </c:pt>
                <c:pt idx="653">
                  <c:v>9.6775738060122336</c:v>
                </c:pt>
                <c:pt idx="654">
                  <c:v>9.6780433060126381</c:v>
                </c:pt>
                <c:pt idx="655">
                  <c:v>9.678634306012512</c:v>
                </c:pt>
                <c:pt idx="656">
                  <c:v>9.6791337488700186</c:v>
                </c:pt>
                <c:pt idx="657">
                  <c:v>9.6795989060120888</c:v>
                </c:pt>
                <c:pt idx="658">
                  <c:v>9.6800254060125166</c:v>
                </c:pt>
                <c:pt idx="659">
                  <c:v>9.6805483060124509</c:v>
                </c:pt>
                <c:pt idx="660">
                  <c:v>9.6810778060119134</c:v>
                </c:pt>
                <c:pt idx="661">
                  <c:v>9.6815509937677717</c:v>
                </c:pt>
                <c:pt idx="662">
                  <c:v>9.682242406012401</c:v>
                </c:pt>
                <c:pt idx="663">
                  <c:v>9.6827945060127032</c:v>
                </c:pt>
                <c:pt idx="664">
                  <c:v>9.6834215060124649</c:v>
                </c:pt>
                <c:pt idx="665">
                  <c:v>9.6840300060123496</c:v>
                </c:pt>
                <c:pt idx="666">
                  <c:v>9.6845707896859636</c:v>
                </c:pt>
                <c:pt idx="667">
                  <c:v>9.685005606012183</c:v>
                </c:pt>
                <c:pt idx="668">
                  <c:v>9.6855828060126719</c:v>
                </c:pt>
                <c:pt idx="669">
                  <c:v>9.686105606012811</c:v>
                </c:pt>
                <c:pt idx="670">
                  <c:v>9.6865815060128995</c:v>
                </c:pt>
                <c:pt idx="671">
                  <c:v>9.6871342060125709</c:v>
                </c:pt>
                <c:pt idx="672">
                  <c:v>9.6875492060123207</c:v>
                </c:pt>
                <c:pt idx="673">
                  <c:v>9.688200806012798</c:v>
                </c:pt>
                <c:pt idx="674">
                  <c:v>9.6886776060124937</c:v>
                </c:pt>
                <c:pt idx="675">
                  <c:v>9.6892698060125451</c:v>
                </c:pt>
                <c:pt idx="676">
                  <c:v>9.6898654060125793</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9.6958972726790531</c:v>
                </c:pt>
                <c:pt idx="686">
                  <c:v>9.6961665060124034</c:v>
                </c:pt>
                <c:pt idx="687">
                  <c:v>9.6968349060122847</c:v>
                </c:pt>
                <c:pt idx="688">
                  <c:v>9.6970966060122947</c:v>
                </c:pt>
                <c:pt idx="689">
                  <c:v>9.6978753060125023</c:v>
                </c:pt>
                <c:pt idx="690">
                  <c:v>9.6985284060120716</c:v>
                </c:pt>
                <c:pt idx="691">
                  <c:v>9.699040106012669</c:v>
                </c:pt>
                <c:pt idx="692">
                  <c:v>9.6995706290012578</c:v>
                </c:pt>
                <c:pt idx="693">
                  <c:v>9.7013166060125311</c:v>
                </c:pt>
                <c:pt idx="694">
                  <c:v>9.7018229601791131</c:v>
                </c:pt>
                <c:pt idx="695">
                  <c:v>9.7023637060125765</c:v>
                </c:pt>
                <c:pt idx="696">
                  <c:v>9.7028355060123967</c:v>
                </c:pt>
                <c:pt idx="697">
                  <c:v>9.7032988060124659</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9.7080544060121916</c:v>
                </c:pt>
                <c:pt idx="707">
                  <c:v>9.708517306012368</c:v>
                </c:pt>
                <c:pt idx="708">
                  <c:v>9.7091155060125089</c:v>
                </c:pt>
                <c:pt idx="709">
                  <c:v>9.7095079474752506</c:v>
                </c:pt>
                <c:pt idx="710">
                  <c:v>9.7101032060123913</c:v>
                </c:pt>
                <c:pt idx="711">
                  <c:v>9.7106210060124489</c:v>
                </c:pt>
                <c:pt idx="712">
                  <c:v>9.7110837060129089</c:v>
                </c:pt>
                <c:pt idx="713">
                  <c:v>9.7115542060127638</c:v>
                </c:pt>
                <c:pt idx="714">
                  <c:v>9.7119377284611819</c:v>
                </c:pt>
                <c:pt idx="715">
                  <c:v>9.7124932060124962</c:v>
                </c:pt>
                <c:pt idx="716">
                  <c:v>9.712961106012564</c:v>
                </c:pt>
                <c:pt idx="717">
                  <c:v>9.7136014060124474</c:v>
                </c:pt>
                <c:pt idx="718">
                  <c:v>9.7140578060129457</c:v>
                </c:pt>
                <c:pt idx="719">
                  <c:v>9.7145395651955511</c:v>
                </c:pt>
                <c:pt idx="720">
                  <c:v>9.7151177060121139</c:v>
                </c:pt>
                <c:pt idx="721">
                  <c:v>9.7155569060125373</c:v>
                </c:pt>
                <c:pt idx="722">
                  <c:v>9.7160754060122336</c:v>
                </c:pt>
                <c:pt idx="723">
                  <c:v>9.7165852060125104</c:v>
                </c:pt>
                <c:pt idx="724">
                  <c:v>9.7172000754001289</c:v>
                </c:pt>
                <c:pt idx="725">
                  <c:v>9.7177633060119959</c:v>
                </c:pt>
                <c:pt idx="726">
                  <c:v>9.7182592060123199</c:v>
                </c:pt>
                <c:pt idx="727">
                  <c:v>9.7186617060126395</c:v>
                </c:pt>
                <c:pt idx="728">
                  <c:v>9.7190966060121156</c:v>
                </c:pt>
                <c:pt idx="729">
                  <c:v>9.7197098713187557</c:v>
                </c:pt>
                <c:pt idx="730">
                  <c:v>9.7202352060125499</c:v>
                </c:pt>
                <c:pt idx="731">
                  <c:v>9.7207489060128189</c:v>
                </c:pt>
                <c:pt idx="732">
                  <c:v>9.7212866060123719</c:v>
                </c:pt>
                <c:pt idx="733">
                  <c:v>9.7217743060126569</c:v>
                </c:pt>
                <c:pt idx="734">
                  <c:v>9.7221710390018199</c:v>
                </c:pt>
                <c:pt idx="735">
                  <c:v>9.7228079060122496</c:v>
                </c:pt>
                <c:pt idx="736">
                  <c:v>9.7233348060124882</c:v>
                </c:pt>
                <c:pt idx="737">
                  <c:v>9.7238094060125402</c:v>
                </c:pt>
                <c:pt idx="738">
                  <c:v>9.7242482060128594</c:v>
                </c:pt>
                <c:pt idx="739">
                  <c:v>9.7247016575590379</c:v>
                </c:pt>
                <c:pt idx="740">
                  <c:v>9.7251279060120179</c:v>
                </c:pt>
                <c:pt idx="741">
                  <c:v>9.7255324060122508</c:v>
                </c:pt>
                <c:pt idx="742">
                  <c:v>9.7259088060127539</c:v>
                </c:pt>
                <c:pt idx="743">
                  <c:v>9.7263659060119956</c:v>
                </c:pt>
                <c:pt idx="744">
                  <c:v>9.7267163650488584</c:v>
                </c:pt>
                <c:pt idx="745">
                  <c:v>9.7272465060127189</c:v>
                </c:pt>
                <c:pt idx="746">
                  <c:v>9.7276985060124179</c:v>
                </c:pt>
                <c:pt idx="747">
                  <c:v>9.7281467060123639</c:v>
                </c:pt>
                <c:pt idx="748">
                  <c:v>9.7285971060122698</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9.7327604060125594</c:v>
                </c:pt>
                <c:pt idx="758">
                  <c:v>9.7331157060118336</c:v>
                </c:pt>
                <c:pt idx="759">
                  <c:v>9.7337156060119199</c:v>
                </c:pt>
                <c:pt idx="760">
                  <c:v>9.7341495730456842</c:v>
                </c:pt>
                <c:pt idx="761">
                  <c:v>9.7357489393456547</c:v>
                </c:pt>
                <c:pt idx="762">
                  <c:v>9.735969006012164</c:v>
                </c:pt>
                <c:pt idx="763">
                  <c:v>9.7363443060122137</c:v>
                </c:pt>
                <c:pt idx="764">
                  <c:v>9.736699706012601</c:v>
                </c:pt>
                <c:pt idx="765">
                  <c:v>9.7371658843626481</c:v>
                </c:pt>
                <c:pt idx="766">
                  <c:v>9.7375888060125195</c:v>
                </c:pt>
                <c:pt idx="767">
                  <c:v>9.738062806012648</c:v>
                </c:pt>
                <c:pt idx="768">
                  <c:v>9.7385738060121252</c:v>
                </c:pt>
                <c:pt idx="769">
                  <c:v>9.7390147060125312</c:v>
                </c:pt>
                <c:pt idx="770">
                  <c:v>9.7395119718659799</c:v>
                </c:pt>
                <c:pt idx="771">
                  <c:v>9.739909606012418</c:v>
                </c:pt>
                <c:pt idx="772">
                  <c:v>9.7403831060126329</c:v>
                </c:pt>
                <c:pt idx="773">
                  <c:v>9.7408615060120827</c:v>
                </c:pt>
                <c:pt idx="774">
                  <c:v>9.7413343060120994</c:v>
                </c:pt>
                <c:pt idx="775">
                  <c:v>9.7417753688991855</c:v>
                </c:pt>
                <c:pt idx="776">
                  <c:v>9.7421582060125189</c:v>
                </c:pt>
                <c:pt idx="777">
                  <c:v>9.7425198060123677</c:v>
                </c:pt>
                <c:pt idx="778">
                  <c:v>9.74292510601218</c:v>
                </c:pt>
                <c:pt idx="779">
                  <c:v>9.7434069152906968</c:v>
                </c:pt>
                <c:pt idx="780">
                  <c:v>9.7439361060126686</c:v>
                </c:pt>
                <c:pt idx="781">
                  <c:v>9.7444054060123459</c:v>
                </c:pt>
                <c:pt idx="782">
                  <c:v>9.7448948060125478</c:v>
                </c:pt>
                <c:pt idx="783">
                  <c:v>9.745340206013168</c:v>
                </c:pt>
                <c:pt idx="784">
                  <c:v>9.7457722060120915</c:v>
                </c:pt>
                <c:pt idx="785">
                  <c:v>9.7461374702100958</c:v>
                </c:pt>
                <c:pt idx="786">
                  <c:v>9.746669206012271</c:v>
                </c:pt>
                <c:pt idx="787">
                  <c:v>9.7471423060123499</c:v>
                </c:pt>
                <c:pt idx="788">
                  <c:v>9.747550206012491</c:v>
                </c:pt>
                <c:pt idx="789">
                  <c:v>9.7480875060125438</c:v>
                </c:pt>
                <c:pt idx="790">
                  <c:v>9.7485444060120159</c:v>
                </c:pt>
                <c:pt idx="791">
                  <c:v>9.7489994631555792</c:v>
                </c:pt>
                <c:pt idx="792">
                  <c:v>9.7493845060124187</c:v>
                </c:pt>
                <c:pt idx="793">
                  <c:v>9.7499081060122919</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9.7565845060125067</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9.7613135060122982</c:v>
                </c:pt>
                <c:pt idx="817">
                  <c:v>9.7617150060123219</c:v>
                </c:pt>
                <c:pt idx="818">
                  <c:v>9.7621101060127131</c:v>
                </c:pt>
                <c:pt idx="819">
                  <c:v>9.7625783585896571</c:v>
                </c:pt>
                <c:pt idx="820">
                  <c:v>9.763201306012391</c:v>
                </c:pt>
                <c:pt idx="821">
                  <c:v>9.7637230060121389</c:v>
                </c:pt>
                <c:pt idx="822">
                  <c:v>9.7641728060127679</c:v>
                </c:pt>
                <c:pt idx="823">
                  <c:v>9.7648085060123559</c:v>
                </c:pt>
                <c:pt idx="824">
                  <c:v>9.7653508060122505</c:v>
                </c:pt>
                <c:pt idx="825">
                  <c:v>9.7660139255999781</c:v>
                </c:pt>
                <c:pt idx="826">
                  <c:v>9.766525406012418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9.771821106012144</c:v>
                </c:pt>
                <c:pt idx="840">
                  <c:v>9.7721331060123617</c:v>
                </c:pt>
                <c:pt idx="841">
                  <c:v>9.7724966060125826</c:v>
                </c:pt>
                <c:pt idx="842">
                  <c:v>9.7727223668821495</c:v>
                </c:pt>
                <c:pt idx="843">
                  <c:v>9.7732208060125405</c:v>
                </c:pt>
                <c:pt idx="844">
                  <c:v>9.7737615060120309</c:v>
                </c:pt>
                <c:pt idx="845">
                  <c:v>9.7741079060125404</c:v>
                </c:pt>
                <c:pt idx="846">
                  <c:v>9.7747818060124789</c:v>
                </c:pt>
                <c:pt idx="847">
                  <c:v>9.7751882554972767</c:v>
                </c:pt>
                <c:pt idx="848">
                  <c:v>9.7756964060127007</c:v>
                </c:pt>
                <c:pt idx="849">
                  <c:v>9.7761737060122833</c:v>
                </c:pt>
                <c:pt idx="850">
                  <c:v>9.7765895060124048</c:v>
                </c:pt>
                <c:pt idx="851">
                  <c:v>9.7770742060127489</c:v>
                </c:pt>
                <c:pt idx="852">
                  <c:v>9.7776058060126303</c:v>
                </c:pt>
                <c:pt idx="853">
                  <c:v>9.7781432386655212</c:v>
                </c:pt>
                <c:pt idx="854">
                  <c:v>9.7786155060121551</c:v>
                </c:pt>
                <c:pt idx="855">
                  <c:v>9.7790307060120689</c:v>
                </c:pt>
                <c:pt idx="856">
                  <c:v>9.7793657060123493</c:v>
                </c:pt>
                <c:pt idx="857">
                  <c:v>9.7797257060124139</c:v>
                </c:pt>
                <c:pt idx="858">
                  <c:v>9.7800051586444425</c:v>
                </c:pt>
                <c:pt idx="859">
                  <c:v>9.7803959060124139</c:v>
                </c:pt>
                <c:pt idx="860">
                  <c:v>9.7810445060121189</c:v>
                </c:pt>
                <c:pt idx="861">
                  <c:v>9.7813719060121365</c:v>
                </c:pt>
                <c:pt idx="862">
                  <c:v>9.7818230060122406</c:v>
                </c:pt>
                <c:pt idx="863">
                  <c:v>9.7822261060126809</c:v>
                </c:pt>
                <c:pt idx="864">
                  <c:v>9.7828402142600144</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9.791326406011855</c:v>
                </c:pt>
                <c:pt idx="884">
                  <c:v>9.7916387060120567</c:v>
                </c:pt>
                <c:pt idx="885">
                  <c:v>9.7919799060123793</c:v>
                </c:pt>
                <c:pt idx="886">
                  <c:v>9.7922046060123904</c:v>
                </c:pt>
                <c:pt idx="887">
                  <c:v>9.7927740060125679</c:v>
                </c:pt>
                <c:pt idx="888">
                  <c:v>9.7932051060123619</c:v>
                </c:pt>
                <c:pt idx="889">
                  <c:v>9.7936063060122507</c:v>
                </c:pt>
                <c:pt idx="890">
                  <c:v>9.7940288060122995</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9.7989568060123684</c:v>
                </c:pt>
                <c:pt idx="902">
                  <c:v>9.7994091833316617</c:v>
                </c:pt>
                <c:pt idx="903">
                  <c:v>9.7998533060126185</c:v>
                </c:pt>
                <c:pt idx="904">
                  <c:v>9.8005300060124014</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9.8044955750850029</c:v>
                </c:pt>
                <c:pt idx="914">
                  <c:v>9.8050922060120165</c:v>
                </c:pt>
                <c:pt idx="915">
                  <c:v>9.8055449060124538</c:v>
                </c:pt>
                <c:pt idx="916">
                  <c:v>9.8061381060123427</c:v>
                </c:pt>
                <c:pt idx="917">
                  <c:v>9.8065450060122767</c:v>
                </c:pt>
                <c:pt idx="918">
                  <c:v>9.8069025853940506</c:v>
                </c:pt>
                <c:pt idx="919">
                  <c:v>9.8073835060123002</c:v>
                </c:pt>
                <c:pt idx="920">
                  <c:v>9.8077726060122501</c:v>
                </c:pt>
                <c:pt idx="921">
                  <c:v>9.8083175060124432</c:v>
                </c:pt>
                <c:pt idx="922">
                  <c:v>9.8087709060125139</c:v>
                </c:pt>
                <c:pt idx="923">
                  <c:v>9.8091009060127163</c:v>
                </c:pt>
                <c:pt idx="924">
                  <c:v>9.8095812451876316</c:v>
                </c:pt>
                <c:pt idx="925">
                  <c:v>9.8101010060125429</c:v>
                </c:pt>
                <c:pt idx="926">
                  <c:v>9.810550406012581</c:v>
                </c:pt>
                <c:pt idx="927">
                  <c:v>9.8111481060123111</c:v>
                </c:pt>
                <c:pt idx="928">
                  <c:v>9.8116848060125967</c:v>
                </c:pt>
                <c:pt idx="929">
                  <c:v>9.8122018637439705</c:v>
                </c:pt>
                <c:pt idx="930">
                  <c:v>9.8127090060119482</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9.817434206012349</c:v>
                </c:pt>
                <c:pt idx="941">
                  <c:v>9.8179339060123549</c:v>
                </c:pt>
                <c:pt idx="942">
                  <c:v>9.8184633060123616</c:v>
                </c:pt>
                <c:pt idx="943">
                  <c:v>9.8188654060119198</c:v>
                </c:pt>
                <c:pt idx="944">
                  <c:v>9.819381906012449</c:v>
                </c:pt>
                <c:pt idx="945">
                  <c:v>9.8198817606515174</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9.8247970183836379</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9.8310011060127014</c:v>
                </c:pt>
                <c:pt idx="969">
                  <c:v>9.8315983060122818</c:v>
                </c:pt>
                <c:pt idx="970">
                  <c:v>9.8320422060127868</c:v>
                </c:pt>
                <c:pt idx="971">
                  <c:v>9.8324855421826527</c:v>
                </c:pt>
                <c:pt idx="972">
                  <c:v>9.8330613679172103</c:v>
                </c:pt>
                <c:pt idx="973">
                  <c:v>9.8335352060125505</c:v>
                </c:pt>
                <c:pt idx="974">
                  <c:v>9.8338899060126597</c:v>
                </c:pt>
                <c:pt idx="975">
                  <c:v>9.8343538060122579</c:v>
                </c:pt>
                <c:pt idx="976">
                  <c:v>9.8347468060130296</c:v>
                </c:pt>
                <c:pt idx="977">
                  <c:v>9.8353537935120681</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9.8399109060125589</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9.8470611060126263</c:v>
                </c:pt>
                <c:pt idx="1002">
                  <c:v>9.847601106012112</c:v>
                </c:pt>
                <c:pt idx="1003">
                  <c:v>9.8479089060128864</c:v>
                </c:pt>
                <c:pt idx="1004">
                  <c:v>9.8483543379712302</c:v>
                </c:pt>
                <c:pt idx="1005">
                  <c:v>9.8488106060125489</c:v>
                </c:pt>
                <c:pt idx="1006">
                  <c:v>9.8492813060126529</c:v>
                </c:pt>
                <c:pt idx="1007">
                  <c:v>9.8497805060122587</c:v>
                </c:pt>
                <c:pt idx="1008">
                  <c:v>9.8502383060128</c:v>
                </c:pt>
                <c:pt idx="1009">
                  <c:v>9.850825987455508</c:v>
                </c:pt>
                <c:pt idx="1010">
                  <c:v>9.8512641060127759</c:v>
                </c:pt>
                <c:pt idx="1011">
                  <c:v>9.8517001060127001</c:v>
                </c:pt>
                <c:pt idx="1012">
                  <c:v>9.8521757060122628</c:v>
                </c:pt>
                <c:pt idx="1013">
                  <c:v>9.8525687060125193</c:v>
                </c:pt>
                <c:pt idx="1014">
                  <c:v>9.852966397678685</c:v>
                </c:pt>
                <c:pt idx="1015">
                  <c:v>9.8534837060121507</c:v>
                </c:pt>
                <c:pt idx="1016">
                  <c:v>9.8538476060120068</c:v>
                </c:pt>
                <c:pt idx="1017">
                  <c:v>9.8543733060122989</c:v>
                </c:pt>
                <c:pt idx="1018">
                  <c:v>9.8547657060120315</c:v>
                </c:pt>
                <c:pt idx="1019">
                  <c:v>9.8553423060127212</c:v>
                </c:pt>
                <c:pt idx="1020">
                  <c:v>9.8557793895180694</c:v>
                </c:pt>
                <c:pt idx="1021">
                  <c:v>9.8562844060126267</c:v>
                </c:pt>
                <c:pt idx="1022">
                  <c:v>9.8566549060119364</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9.8600860796969378</c:v>
                </c:pt>
                <c:pt idx="1031">
                  <c:v>9.8604751060127711</c:v>
                </c:pt>
                <c:pt idx="1032">
                  <c:v>9.8610583060123105</c:v>
                </c:pt>
                <c:pt idx="1033">
                  <c:v>9.8615019060127498</c:v>
                </c:pt>
                <c:pt idx="1034">
                  <c:v>9.861977206012412</c:v>
                </c:pt>
                <c:pt idx="1035">
                  <c:v>9.8625660851793526</c:v>
                </c:pt>
                <c:pt idx="1036">
                  <c:v>9.8630278060122265</c:v>
                </c:pt>
                <c:pt idx="1037">
                  <c:v>9.8634873060123986</c:v>
                </c:pt>
                <c:pt idx="1038">
                  <c:v>9.864030906012502</c:v>
                </c:pt>
                <c:pt idx="1039">
                  <c:v>9.8645303060124725</c:v>
                </c:pt>
                <c:pt idx="1040">
                  <c:v>9.8649216060128389</c:v>
                </c:pt>
                <c:pt idx="1041">
                  <c:v>9.8653516060129078</c:v>
                </c:pt>
                <c:pt idx="1042">
                  <c:v>9.8658684060124102</c:v>
                </c:pt>
                <c:pt idx="1043">
                  <c:v>9.8662721060127438</c:v>
                </c:pt>
                <c:pt idx="1044">
                  <c:v>9.8666925060124751</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9.8698540060122273</c:v>
                </c:pt>
                <c:pt idx="1053">
                  <c:v>9.8703235060123831</c:v>
                </c:pt>
                <c:pt idx="1054">
                  <c:v>9.8706376060123713</c:v>
                </c:pt>
                <c:pt idx="1055">
                  <c:v>9.8711090060121052</c:v>
                </c:pt>
                <c:pt idx="1056">
                  <c:v>9.8714383585895913</c:v>
                </c:pt>
                <c:pt idx="1057">
                  <c:v>9.8718556060125149</c:v>
                </c:pt>
                <c:pt idx="1058">
                  <c:v>9.872273306012417</c:v>
                </c:pt>
                <c:pt idx="1059">
                  <c:v>9.8726445060122501</c:v>
                </c:pt>
                <c:pt idx="1060">
                  <c:v>9.8730291060126802</c:v>
                </c:pt>
                <c:pt idx="1061">
                  <c:v>9.8734201195261768</c:v>
                </c:pt>
                <c:pt idx="1062">
                  <c:v>9.8738098060124706</c:v>
                </c:pt>
                <c:pt idx="1063">
                  <c:v>9.8743017060122682</c:v>
                </c:pt>
                <c:pt idx="1064">
                  <c:v>9.8747212060122393</c:v>
                </c:pt>
                <c:pt idx="1065">
                  <c:v>9.8751245060130142</c:v>
                </c:pt>
                <c:pt idx="1066">
                  <c:v>9.8755348004567534</c:v>
                </c:pt>
                <c:pt idx="1067">
                  <c:v>9.8758478060124535</c:v>
                </c:pt>
                <c:pt idx="1068">
                  <c:v>9.8764856060121033</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9.8797420854644766</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9.884159835179025</c:v>
                </c:pt>
                <c:pt idx="1088">
                  <c:v>9.8845781060123983</c:v>
                </c:pt>
                <c:pt idx="1089">
                  <c:v>9.885001906012306</c:v>
                </c:pt>
                <c:pt idx="1090">
                  <c:v>9.8853951060122167</c:v>
                </c:pt>
                <c:pt idx="1091">
                  <c:v>9.885771342854369</c:v>
                </c:pt>
                <c:pt idx="1092">
                  <c:v>9.8862525319384726</c:v>
                </c:pt>
                <c:pt idx="1093">
                  <c:v>9.8866369060121748</c:v>
                </c:pt>
                <c:pt idx="1094">
                  <c:v>9.8870039060123105</c:v>
                </c:pt>
                <c:pt idx="1095">
                  <c:v>9.8873868060124597</c:v>
                </c:pt>
                <c:pt idx="1096">
                  <c:v>9.8876757268914179</c:v>
                </c:pt>
                <c:pt idx="1097">
                  <c:v>9.8880504155362843</c:v>
                </c:pt>
                <c:pt idx="1098">
                  <c:v>9.888360106012664</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9.8927956060123048</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9.8955958843628551</c:v>
                </c:pt>
                <c:pt idx="1118">
                  <c:v>9.8959273060120427</c:v>
                </c:pt>
                <c:pt idx="1119">
                  <c:v>9.8963453060122362</c:v>
                </c:pt>
                <c:pt idx="1120">
                  <c:v>9.8967616060126176</c:v>
                </c:pt>
                <c:pt idx="1121">
                  <c:v>9.8972499049816776</c:v>
                </c:pt>
                <c:pt idx="1122">
                  <c:v>9.8976787060124067</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9.9012787709608414</c:v>
                </c:pt>
                <c:pt idx="1132">
                  <c:v>9.9015863060124207</c:v>
                </c:pt>
                <c:pt idx="1133">
                  <c:v>9.901948306012299</c:v>
                </c:pt>
                <c:pt idx="1134">
                  <c:v>9.9022617060123359</c:v>
                </c:pt>
                <c:pt idx="1135">
                  <c:v>9.9026107060124815</c:v>
                </c:pt>
                <c:pt idx="1136">
                  <c:v>9.9029442101793208</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9.9066745226792605</c:v>
                </c:pt>
                <c:pt idx="1146">
                  <c:v>9.9070282060127539</c:v>
                </c:pt>
                <c:pt idx="1147">
                  <c:v>9.9075051060124935</c:v>
                </c:pt>
                <c:pt idx="1148">
                  <c:v>9.9079816060124219</c:v>
                </c:pt>
                <c:pt idx="1149">
                  <c:v>9.908395206012468</c:v>
                </c:pt>
                <c:pt idx="1150">
                  <c:v>9.9087802142595027</c:v>
                </c:pt>
                <c:pt idx="1151">
                  <c:v>9.909065706011928</c:v>
                </c:pt>
                <c:pt idx="1152">
                  <c:v>9.909513906012549</c:v>
                </c:pt>
                <c:pt idx="1153">
                  <c:v>9.9098777060123719</c:v>
                </c:pt>
                <c:pt idx="1154">
                  <c:v>9.9103524060121764</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9.9157714060124196</c:v>
                </c:pt>
                <c:pt idx="1169">
                  <c:v>9.9161002060121888</c:v>
                </c:pt>
                <c:pt idx="1170">
                  <c:v>9.9164273060120127</c:v>
                </c:pt>
                <c:pt idx="1171">
                  <c:v>9.916762406011868</c:v>
                </c:pt>
                <c:pt idx="1172">
                  <c:v>9.9172014060120972</c:v>
                </c:pt>
                <c:pt idx="1173">
                  <c:v>9.9175301476790505</c:v>
                </c:pt>
                <c:pt idx="1174">
                  <c:v>9.9178853060132202</c:v>
                </c:pt>
                <c:pt idx="1175">
                  <c:v>9.9181266060118585</c:v>
                </c:pt>
                <c:pt idx="1176">
                  <c:v>9.9185307060124188</c:v>
                </c:pt>
                <c:pt idx="1177">
                  <c:v>9.9189749060120089</c:v>
                </c:pt>
                <c:pt idx="1178">
                  <c:v>9.9194255643461275</c:v>
                </c:pt>
                <c:pt idx="1179">
                  <c:v>9.9199402060119866</c:v>
                </c:pt>
                <c:pt idx="1180">
                  <c:v>9.9203397060122285</c:v>
                </c:pt>
                <c:pt idx="1181">
                  <c:v>9.92072110601252</c:v>
                </c:pt>
                <c:pt idx="1182">
                  <c:v>9.9211548060125789</c:v>
                </c:pt>
                <c:pt idx="1183">
                  <c:v>9.9216110060122684</c:v>
                </c:pt>
                <c:pt idx="1184">
                  <c:v>9.9219848165390996</c:v>
                </c:pt>
                <c:pt idx="1185">
                  <c:v>9.9224632060122708</c:v>
                </c:pt>
                <c:pt idx="1186">
                  <c:v>9.9228848060124228</c:v>
                </c:pt>
                <c:pt idx="1187">
                  <c:v>9.9233171060126431</c:v>
                </c:pt>
                <c:pt idx="1188">
                  <c:v>9.9237421060123125</c:v>
                </c:pt>
                <c:pt idx="1189">
                  <c:v>9.9241546268459224</c:v>
                </c:pt>
                <c:pt idx="1190">
                  <c:v>9.924603906012516</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9.9316014060125166</c:v>
                </c:pt>
                <c:pt idx="1210">
                  <c:v>9.9320989060125981</c:v>
                </c:pt>
                <c:pt idx="1211">
                  <c:v>9.9325884979041508</c:v>
                </c:pt>
                <c:pt idx="1212">
                  <c:v>9.933042806012125</c:v>
                </c:pt>
                <c:pt idx="1213">
                  <c:v>9.9335511060122172</c:v>
                </c:pt>
                <c:pt idx="1214">
                  <c:v>9.933908806012381</c:v>
                </c:pt>
                <c:pt idx="1215">
                  <c:v>9.9343505060122759</c:v>
                </c:pt>
                <c:pt idx="1216">
                  <c:v>9.9346424168232712</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9.9388617060122755</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9.941998106012063</c:v>
                </c:pt>
                <c:pt idx="1235">
                  <c:v>9.9425212060126711</c:v>
                </c:pt>
                <c:pt idx="1236">
                  <c:v>9.9429791060123449</c:v>
                </c:pt>
                <c:pt idx="1237">
                  <c:v>9.9433576060124516</c:v>
                </c:pt>
                <c:pt idx="1238">
                  <c:v>9.9437720226790187</c:v>
                </c:pt>
                <c:pt idx="1239">
                  <c:v>9.9442603060125361</c:v>
                </c:pt>
                <c:pt idx="1240">
                  <c:v>9.9445975060123288</c:v>
                </c:pt>
                <c:pt idx="1241">
                  <c:v>9.9451344060125422</c:v>
                </c:pt>
                <c:pt idx="1242">
                  <c:v>9.9455948060129717</c:v>
                </c:pt>
                <c:pt idx="1243">
                  <c:v>9.9460407726787281</c:v>
                </c:pt>
                <c:pt idx="1244">
                  <c:v>9.9464292060128088</c:v>
                </c:pt>
                <c:pt idx="1245">
                  <c:v>9.9469002060124687</c:v>
                </c:pt>
                <c:pt idx="1246">
                  <c:v>9.9473610060123701</c:v>
                </c:pt>
                <c:pt idx="1247">
                  <c:v>9.9478100060123982</c:v>
                </c:pt>
                <c:pt idx="1248">
                  <c:v>9.9481778060122679</c:v>
                </c:pt>
                <c:pt idx="1249">
                  <c:v>9.9486938060123986</c:v>
                </c:pt>
                <c:pt idx="1250">
                  <c:v>9.9491873060128029</c:v>
                </c:pt>
                <c:pt idx="1251">
                  <c:v>9.949625206012751</c:v>
                </c:pt>
                <c:pt idx="1252">
                  <c:v>9.9500327060126548</c:v>
                </c:pt>
                <c:pt idx="1253">
                  <c:v>9.9504503060124048</c:v>
                </c:pt>
                <c:pt idx="1254">
                  <c:v>9.9509651476787582</c:v>
                </c:pt>
                <c:pt idx="1255">
                  <c:v>9.951388206012453</c:v>
                </c:pt>
                <c:pt idx="1256">
                  <c:v>9.951911906012576</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9.9554848351790604</c:v>
                </c:pt>
                <c:pt idx="1265">
                  <c:v>9.9558490060124747</c:v>
                </c:pt>
                <c:pt idx="1266">
                  <c:v>9.9564426060124767</c:v>
                </c:pt>
                <c:pt idx="1267">
                  <c:v>9.9567456060126212</c:v>
                </c:pt>
                <c:pt idx="1268">
                  <c:v>9.95726140601254</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9.9657827060126269</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9.9694186893453658</c:v>
                </c:pt>
                <c:pt idx="1296">
                  <c:v>9.9696221060122667</c:v>
                </c:pt>
                <c:pt idx="1297">
                  <c:v>9.9702667060123105</c:v>
                </c:pt>
                <c:pt idx="1298">
                  <c:v>9.9707237060124019</c:v>
                </c:pt>
                <c:pt idx="1299">
                  <c:v>9.9711536060122654</c:v>
                </c:pt>
                <c:pt idx="1300">
                  <c:v>9.9715882060122247</c:v>
                </c:pt>
                <c:pt idx="1301">
                  <c:v>9.9720378560119727</c:v>
                </c:pt>
                <c:pt idx="1302">
                  <c:v>9.9725313060124705</c:v>
                </c:pt>
                <c:pt idx="1303">
                  <c:v>9.9729670060128957</c:v>
                </c:pt>
                <c:pt idx="1304">
                  <c:v>9.9734972060121727</c:v>
                </c:pt>
                <c:pt idx="1305">
                  <c:v>9.9739114060125651</c:v>
                </c:pt>
                <c:pt idx="1306">
                  <c:v>9.9743296268455452</c:v>
                </c:pt>
                <c:pt idx="1307">
                  <c:v>9.974714406012323</c:v>
                </c:pt>
                <c:pt idx="1308">
                  <c:v>9.9750407060119208</c:v>
                </c:pt>
                <c:pt idx="1309">
                  <c:v>9.9755144060124668</c:v>
                </c:pt>
                <c:pt idx="1310">
                  <c:v>9.9759060060122646</c:v>
                </c:pt>
                <c:pt idx="1311">
                  <c:v>9.9763257060120569</c:v>
                </c:pt>
                <c:pt idx="1312">
                  <c:v>9.9768667101792747</c:v>
                </c:pt>
                <c:pt idx="1313">
                  <c:v>9.9773325060125586</c:v>
                </c:pt>
                <c:pt idx="1314">
                  <c:v>9.9779113060123539</c:v>
                </c:pt>
                <c:pt idx="1315">
                  <c:v>9.9783151060125164</c:v>
                </c:pt>
                <c:pt idx="1316">
                  <c:v>9.978864306012051</c:v>
                </c:pt>
                <c:pt idx="1317">
                  <c:v>9.979318064345831</c:v>
                </c:pt>
                <c:pt idx="1318">
                  <c:v>9.9796540060124013</c:v>
                </c:pt>
                <c:pt idx="1319">
                  <c:v>9.9801702060124313</c:v>
                </c:pt>
                <c:pt idx="1320">
                  <c:v>9.9805407060120643</c:v>
                </c:pt>
                <c:pt idx="1321">
                  <c:v>9.9810089060124589</c:v>
                </c:pt>
                <c:pt idx="1322">
                  <c:v>9.9814008313646649</c:v>
                </c:pt>
                <c:pt idx="1323">
                  <c:v>9.981810706012368</c:v>
                </c:pt>
                <c:pt idx="1324">
                  <c:v>9.9822063060125448</c:v>
                </c:pt>
                <c:pt idx="1325">
                  <c:v>9.9826174060123236</c:v>
                </c:pt>
                <c:pt idx="1326">
                  <c:v>9.9831714060124916</c:v>
                </c:pt>
                <c:pt idx="1327">
                  <c:v>9.9835423954860261</c:v>
                </c:pt>
                <c:pt idx="1328">
                  <c:v>9.9841458060126502</c:v>
                </c:pt>
                <c:pt idx="1329">
                  <c:v>9.9846011060123629</c:v>
                </c:pt>
                <c:pt idx="1330">
                  <c:v>9.9850916060124888</c:v>
                </c:pt>
                <c:pt idx="1331">
                  <c:v>9.9855055060121067</c:v>
                </c:pt>
                <c:pt idx="1332">
                  <c:v>9.9859821268455224</c:v>
                </c:pt>
                <c:pt idx="1333">
                  <c:v>9.9864645060123731</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9.9967390060123531</c:v>
                </c:pt>
                <c:pt idx="1356">
                  <c:v>9.9971330060124188</c:v>
                </c:pt>
                <c:pt idx="1357">
                  <c:v>9.9975339060123005</c:v>
                </c:pt>
                <c:pt idx="1358">
                  <c:v>9.9979237639072487</c:v>
                </c:pt>
                <c:pt idx="1359">
                  <c:v>9.9982949060123616</c:v>
                </c:pt>
                <c:pt idx="1360">
                  <c:v>9.9986194060125619</c:v>
                </c:pt>
                <c:pt idx="1361">
                  <c:v>9.998970306012712</c:v>
                </c:pt>
                <c:pt idx="1362">
                  <c:v>9.9992948060123723</c:v>
                </c:pt>
                <c:pt idx="1363">
                  <c:v>9.9996086060123304</c:v>
                </c:pt>
                <c:pt idx="1364">
                  <c:v>10.000035106012561</c:v>
                </c:pt>
                <c:pt idx="1365">
                  <c:v>10.00040990601282</c:v>
                </c:pt>
                <c:pt idx="1366">
                  <c:v>10.000816706012714</c:v>
                </c:pt>
                <c:pt idx="1367">
                  <c:v>10.001170406012463</c:v>
                </c:pt>
                <c:pt idx="1368">
                  <c:v>10.001520711275543</c:v>
                </c:pt>
                <c:pt idx="1369">
                  <c:v>10.001997506012469</c:v>
                </c:pt>
                <c:pt idx="1370">
                  <c:v>10.002487106012754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10.006372706012368</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10.014571306012437</c:v>
                </c:pt>
                <c:pt idx="1402">
                  <c:v>10.01499750601262</c:v>
                </c:pt>
                <c:pt idx="1403">
                  <c:v>10.015395406012548</c:v>
                </c:pt>
                <c:pt idx="1404">
                  <c:v>10.015732856012772</c:v>
                </c:pt>
                <c:pt idx="1405">
                  <c:v>10.016116006012467</c:v>
                </c:pt>
                <c:pt idx="1406">
                  <c:v>10.016471506012252</c:v>
                </c:pt>
                <c:pt idx="1407">
                  <c:v>10.016831806012604</c:v>
                </c:pt>
                <c:pt idx="1408">
                  <c:v>10.017189606012451</c:v>
                </c:pt>
                <c:pt idx="1409">
                  <c:v>10.017632543512562</c:v>
                </c:pt>
                <c:pt idx="1410">
                  <c:v>10.017988006012628</c:v>
                </c:pt>
                <c:pt idx="1411">
                  <c:v>10.018303206012318</c:v>
                </c:pt>
                <c:pt idx="1412">
                  <c:v>10.018707706012393</c:v>
                </c:pt>
                <c:pt idx="1413">
                  <c:v>10.019021206012448</c:v>
                </c:pt>
                <c:pt idx="1414">
                  <c:v>10.0193435533807</c:v>
                </c:pt>
                <c:pt idx="1415">
                  <c:v>10.019651906012612</c:v>
                </c:pt>
                <c:pt idx="1416">
                  <c:v>10.020015106012405</c:v>
                </c:pt>
                <c:pt idx="1417">
                  <c:v>10.020349306012591</c:v>
                </c:pt>
                <c:pt idx="1418">
                  <c:v>10.020669406012145</c:v>
                </c:pt>
                <c:pt idx="1419">
                  <c:v>10.020988793512018</c:v>
                </c:pt>
                <c:pt idx="1420">
                  <c:v>10.021314706012781</c:v>
                </c:pt>
                <c:pt idx="1421">
                  <c:v>10.021614106012308</c:v>
                </c:pt>
                <c:pt idx="1422">
                  <c:v>10.022071906012398</c:v>
                </c:pt>
                <c:pt idx="1423">
                  <c:v>10.02252860601233</c:v>
                </c:pt>
                <c:pt idx="1424">
                  <c:v>10.022877022679225</c:v>
                </c:pt>
                <c:pt idx="1425">
                  <c:v>10.023422806012732</c:v>
                </c:pt>
                <c:pt idx="1426">
                  <c:v>10.023756206012379</c:v>
                </c:pt>
                <c:pt idx="1427">
                  <c:v>10.024202106012648</c:v>
                </c:pt>
                <c:pt idx="1428">
                  <c:v>10.024629406012135</c:v>
                </c:pt>
                <c:pt idx="1429">
                  <c:v>10.025044711275726</c:v>
                </c:pt>
                <c:pt idx="1430">
                  <c:v>10.025402006012234</c:v>
                </c:pt>
                <c:pt idx="1431">
                  <c:v>10.025758606012815</c:v>
                </c:pt>
                <c:pt idx="1432">
                  <c:v>10.026104206012366</c:v>
                </c:pt>
                <c:pt idx="1433">
                  <c:v>10.026468606012148</c:v>
                </c:pt>
                <c:pt idx="1434">
                  <c:v>10.026853306012418</c:v>
                </c:pt>
                <c:pt idx="1435">
                  <c:v>10.027100711275121</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10.030758606012165</c:v>
                </c:pt>
                <c:pt idx="1447">
                  <c:v>10.031181706012365</c:v>
                </c:pt>
                <c:pt idx="1448">
                  <c:v>10.031502406012191</c:v>
                </c:pt>
                <c:pt idx="1449">
                  <c:v>10.031902606012649</c:v>
                </c:pt>
                <c:pt idx="1450">
                  <c:v>10.032225706012351</c:v>
                </c:pt>
                <c:pt idx="1451">
                  <c:v>10.032502106012501</c:v>
                </c:pt>
                <c:pt idx="1452">
                  <c:v>10.032791606012498</c:v>
                </c:pt>
                <c:pt idx="1453">
                  <c:v>10.033066106012612</c:v>
                </c:pt>
                <c:pt idx="1454">
                  <c:v>10.033336921802075</c:v>
                </c:pt>
                <c:pt idx="1455">
                  <c:v>10.033619806012737</c:v>
                </c:pt>
                <c:pt idx="1456">
                  <c:v>10.034079106012308</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10.037301869170543</c:v>
                </c:pt>
                <c:pt idx="1465">
                  <c:v>10.037540606012513</c:v>
                </c:pt>
                <c:pt idx="1466">
                  <c:v>10.037858106012882</c:v>
                </c:pt>
                <c:pt idx="1467">
                  <c:v>10.038145706012248</c:v>
                </c:pt>
                <c:pt idx="1468">
                  <c:v>10.038455706012764</c:v>
                </c:pt>
                <c:pt idx="1469">
                  <c:v>10.03882066851269</c:v>
                </c:pt>
                <c:pt idx="1470">
                  <c:v>10.039160506012719</c:v>
                </c:pt>
                <c:pt idx="1471">
                  <c:v>10.039573806012314</c:v>
                </c:pt>
                <c:pt idx="1472">
                  <c:v>10.039960306012171</c:v>
                </c:pt>
                <c:pt idx="1473">
                  <c:v>10.040423606012221</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8.1431766060125472</c:v>
                </c:pt>
                <c:pt idx="2">
                  <c:v>8.1431766060126698</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9.8481583917265372</c:v>
                </c:pt>
                <c:pt idx="28">
                  <c:v>9.6607652060120177</c:v>
                </c:pt>
                <c:pt idx="29">
                  <c:v>9.8651088060124863</c:v>
                </c:pt>
                <c:pt idx="30">
                  <c:v>10.489640006012314</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8.4876713060123699</c:v>
                </c:pt>
                <c:pt idx="40">
                  <c:v>7.3662615522492985</c:v>
                </c:pt>
                <c:pt idx="41">
                  <c:v>2.1395016764345351</c:v>
                </c:pt>
                <c:pt idx="42">
                  <c:v>0.99018680601228937</c:v>
                </c:pt>
                <c:pt idx="43">
                  <c:v>0.19730420601230494</c:v>
                </c:pt>
                <c:pt idx="44">
                  <c:v>-0.97289919398780123</c:v>
                </c:pt>
                <c:pt idx="45">
                  <c:v>-2.2477487939876681</c:v>
                </c:pt>
                <c:pt idx="46">
                  <c:v>-3.9557989939874987</c:v>
                </c:pt>
                <c:pt idx="47">
                  <c:v>-5.7494851286815418</c:v>
                </c:pt>
                <c:pt idx="48">
                  <c:v>-6.8130721939877414</c:v>
                </c:pt>
                <c:pt idx="49">
                  <c:v>-11.703263949543143</c:v>
                </c:pt>
                <c:pt idx="50">
                  <c:v>-11.951917093987774</c:v>
                </c:pt>
                <c:pt idx="51">
                  <c:v>-12.052072993987688</c:v>
                </c:pt>
                <c:pt idx="52">
                  <c:v>-11.875521293987857</c:v>
                </c:pt>
                <c:pt idx="53">
                  <c:v>-12.144088693987598</c:v>
                </c:pt>
                <c:pt idx="54">
                  <c:v>-12.615274793987723</c:v>
                </c:pt>
                <c:pt idx="55">
                  <c:v>-13.189458510266476</c:v>
                </c:pt>
                <c:pt idx="56">
                  <c:v>-10.988707393987553</c:v>
                </c:pt>
                <c:pt idx="57">
                  <c:v>-9.7921335939869376</c:v>
                </c:pt>
                <c:pt idx="58">
                  <c:v>-8.7211089939874409</c:v>
                </c:pt>
                <c:pt idx="59">
                  <c:v>-6.5361709939877404</c:v>
                </c:pt>
                <c:pt idx="60">
                  <c:v>-4.6526381939876789</c:v>
                </c:pt>
                <c:pt idx="61">
                  <c:v>-2.1999904939877268</c:v>
                </c:pt>
                <c:pt idx="62">
                  <c:v>-0.62429649398733034</c:v>
                </c:pt>
                <c:pt idx="63">
                  <c:v>1.2676646911185232</c:v>
                </c:pt>
                <c:pt idx="64">
                  <c:v>7.905140748868817</c:v>
                </c:pt>
                <c:pt idx="65">
                  <c:v>10.105689806012506</c:v>
                </c:pt>
                <c:pt idx="66">
                  <c:v>12.230252706012218</c:v>
                </c:pt>
                <c:pt idx="67">
                  <c:v>14.828055906012768</c:v>
                </c:pt>
                <c:pt idx="68">
                  <c:v>16.714433306012054</c:v>
                </c:pt>
                <c:pt idx="69">
                  <c:v>19.819196918512333</c:v>
                </c:pt>
                <c:pt idx="70">
                  <c:v>21.931028006012522</c:v>
                </c:pt>
                <c:pt idx="71">
                  <c:v>23.673415106012566</c:v>
                </c:pt>
                <c:pt idx="72">
                  <c:v>24.281736606012348</c:v>
                </c:pt>
                <c:pt idx="73">
                  <c:v>26.253138517776939</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3.7716871060123558</c:v>
                </c:pt>
                <c:pt idx="84">
                  <c:v>2.2349905060125015</c:v>
                </c:pt>
                <c:pt idx="85">
                  <c:v>-0.5508748939875987</c:v>
                </c:pt>
                <c:pt idx="86">
                  <c:v>-2.4298454939878171</c:v>
                </c:pt>
                <c:pt idx="87">
                  <c:v>-4.8242992103142086</c:v>
                </c:pt>
                <c:pt idx="88">
                  <c:v>-6.6801331939879987</c:v>
                </c:pt>
                <c:pt idx="89">
                  <c:v>-7.9303770606542114</c:v>
                </c:pt>
                <c:pt idx="90">
                  <c:v>-9.7140608298852698</c:v>
                </c:pt>
                <c:pt idx="91">
                  <c:v>-10.02342119398746</c:v>
                </c:pt>
                <c:pt idx="92">
                  <c:v>-11.001426893987805</c:v>
                </c:pt>
                <c:pt idx="93">
                  <c:v>-14.769504218729624</c:v>
                </c:pt>
                <c:pt idx="94">
                  <c:v>-18.419750993987329</c:v>
                </c:pt>
                <c:pt idx="95">
                  <c:v>-19.566433993987616</c:v>
                </c:pt>
                <c:pt idx="96">
                  <c:v>-20.83768159398749</c:v>
                </c:pt>
                <c:pt idx="97">
                  <c:v>-21.323477693986817</c:v>
                </c:pt>
                <c:pt idx="98">
                  <c:v>-21.413888793987891</c:v>
                </c:pt>
                <c:pt idx="99">
                  <c:v>-17.31698646216979</c:v>
                </c:pt>
                <c:pt idx="100">
                  <c:v>-15.074690093987446</c:v>
                </c:pt>
                <c:pt idx="101">
                  <c:v>-14.171920293987725</c:v>
                </c:pt>
                <c:pt idx="102">
                  <c:v>-13.19662489398757</c:v>
                </c:pt>
                <c:pt idx="103">
                  <c:v>-12.610940793988206</c:v>
                </c:pt>
                <c:pt idx="104">
                  <c:v>-11.319121676816323</c:v>
                </c:pt>
                <c:pt idx="105">
                  <c:v>-3.5619985410462411</c:v>
                </c:pt>
                <c:pt idx="106">
                  <c:v>-1.8924633939878817</c:v>
                </c:pt>
                <c:pt idx="107">
                  <c:v>-1.3943251939870009</c:v>
                </c:pt>
                <c:pt idx="108">
                  <c:v>-0.33693109398818438</c:v>
                </c:pt>
                <c:pt idx="109">
                  <c:v>1.6830536060122241</c:v>
                </c:pt>
                <c:pt idx="110">
                  <c:v>2.6224213060121002</c:v>
                </c:pt>
                <c:pt idx="111">
                  <c:v>3.6822228060127742</c:v>
                </c:pt>
                <c:pt idx="112">
                  <c:v>5.3995942060122415</c:v>
                </c:pt>
                <c:pt idx="113">
                  <c:v>7.5596793837904412</c:v>
                </c:pt>
                <c:pt idx="114">
                  <c:v>13.391183238664992</c:v>
                </c:pt>
                <c:pt idx="115">
                  <c:v>15.154486006012384</c:v>
                </c:pt>
                <c:pt idx="116">
                  <c:v>17.230869306012611</c:v>
                </c:pt>
                <c:pt idx="117">
                  <c:v>18.204155706012063</c:v>
                </c:pt>
                <c:pt idx="118">
                  <c:v>19.357572806012698</c:v>
                </c:pt>
                <c:pt idx="119">
                  <c:v>21.078792231011985</c:v>
                </c:pt>
                <c:pt idx="120">
                  <c:v>23.204232563459229</c:v>
                </c:pt>
                <c:pt idx="121">
                  <c:v>28.496679208752429</c:v>
                </c:pt>
                <c:pt idx="122">
                  <c:v>-89.210567314587308</c:v>
                </c:pt>
                <c:pt idx="123">
                  <c:v>31.05424506341247</c:v>
                </c:pt>
                <c:pt idx="124">
                  <c:v>32.111482245374106</c:v>
                </c:pt>
                <c:pt idx="125">
                  <c:v>32.719915762012405</c:v>
                </c:pt>
                <c:pt idx="126">
                  <c:v>34.435897735012318</c:v>
                </c:pt>
                <c:pt idx="127">
                  <c:v>36.088160965012335</c:v>
                </c:pt>
                <c:pt idx="128">
                  <c:v>37.225800576012404</c:v>
                </c:pt>
                <c:pt idx="129">
                  <c:v>37.368452466949918</c:v>
                </c:pt>
                <c:pt idx="130">
                  <c:v>33.065295542854592</c:v>
                </c:pt>
                <c:pt idx="131">
                  <c:v>31.26311246701243</c:v>
                </c:pt>
                <c:pt idx="132">
                  <c:v>34.081351647172404</c:v>
                </c:pt>
                <c:pt idx="133">
                  <c:v>27.67790350601247</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7.3920876060121872</c:v>
                </c:pt>
                <c:pt idx="143">
                  <c:v>5.5529535060119883</c:v>
                </c:pt>
                <c:pt idx="144">
                  <c:v>4.0164473752431844</c:v>
                </c:pt>
                <c:pt idx="145">
                  <c:v>-1.3964047147425589</c:v>
                </c:pt>
                <c:pt idx="146">
                  <c:v>-2.2308141010584421</c:v>
                </c:pt>
                <c:pt idx="147">
                  <c:v>-3.3163391939873867</c:v>
                </c:pt>
                <c:pt idx="148">
                  <c:v>-4.7839284939876761</c:v>
                </c:pt>
                <c:pt idx="149">
                  <c:v>-6.2682323939877591</c:v>
                </c:pt>
                <c:pt idx="150">
                  <c:v>-7.5867174939879094</c:v>
                </c:pt>
                <c:pt idx="151">
                  <c:v>-8.8371456939870967</c:v>
                </c:pt>
                <c:pt idx="152">
                  <c:v>-9.287980785291742</c:v>
                </c:pt>
                <c:pt idx="153">
                  <c:v>-6.1157424848967024</c:v>
                </c:pt>
                <c:pt idx="154">
                  <c:v>-4.1900735939874352</c:v>
                </c:pt>
                <c:pt idx="155">
                  <c:v>-2.2550538939875509</c:v>
                </c:pt>
                <c:pt idx="156">
                  <c:v>0.54863330601229154</c:v>
                </c:pt>
                <c:pt idx="157">
                  <c:v>0.99500510601241388</c:v>
                </c:pt>
                <c:pt idx="158">
                  <c:v>1.9337685060124414</c:v>
                </c:pt>
                <c:pt idx="159">
                  <c:v>4.5892679191433423</c:v>
                </c:pt>
                <c:pt idx="160">
                  <c:v>5.5315835209062385</c:v>
                </c:pt>
                <c:pt idx="161">
                  <c:v>6.9578217488696197</c:v>
                </c:pt>
                <c:pt idx="162">
                  <c:v>13.781380309716168</c:v>
                </c:pt>
                <c:pt idx="163">
                  <c:v>15.200735906012325</c:v>
                </c:pt>
                <c:pt idx="164">
                  <c:v>17.776748606011829</c:v>
                </c:pt>
                <c:pt idx="165">
                  <c:v>20.304105006012211</c:v>
                </c:pt>
                <c:pt idx="166">
                  <c:v>23.020949434295588</c:v>
                </c:pt>
                <c:pt idx="167">
                  <c:v>24.982207306012732</c:v>
                </c:pt>
                <c:pt idx="168">
                  <c:v>27.411214406012895</c:v>
                </c:pt>
                <c:pt idx="169">
                  <c:v>-103.99234232322642</c:v>
                </c:pt>
                <c:pt idx="170">
                  <c:v>33.282741168307496</c:v>
                </c:pt>
                <c:pt idx="171">
                  <c:v>34.395727725804079</c:v>
                </c:pt>
                <c:pt idx="172">
                  <c:v>35.136843009012289</c:v>
                </c:pt>
                <c:pt idx="173">
                  <c:v>35.605956966012414</c:v>
                </c:pt>
                <c:pt idx="174">
                  <c:v>35.863648057012263</c:v>
                </c:pt>
                <c:pt idx="175">
                  <c:v>36.384622745012273</c:v>
                </c:pt>
                <c:pt idx="176">
                  <c:v>36.173964060749171</c:v>
                </c:pt>
                <c:pt idx="177">
                  <c:v>35.282548203765231</c:v>
                </c:pt>
                <c:pt idx="178">
                  <c:v>29.51090117815529</c:v>
                </c:pt>
                <c:pt idx="179">
                  <c:v>-43.438960374587381</c:v>
                </c:pt>
                <c:pt idx="180">
                  <c:v>26.115361406012841</c:v>
                </c:pt>
                <c:pt idx="181">
                  <c:v>23.546124853435529</c:v>
                </c:pt>
                <c:pt idx="182">
                  <c:v>19.471224506012746</c:v>
                </c:pt>
                <c:pt idx="183">
                  <c:v>16.36516660601292</c:v>
                </c:pt>
                <c:pt idx="184">
                  <c:v>13.078858106012371</c:v>
                </c:pt>
                <c:pt idx="185">
                  <c:v>8.6084837060123629</c:v>
                </c:pt>
                <c:pt idx="186">
                  <c:v>7.2438126997621701</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-13.772199693987721</c:v>
                </c:pt>
                <c:pt idx="196">
                  <c:v>-12.560178593987686</c:v>
                </c:pt>
                <c:pt idx="197">
                  <c:v>-11.51601649398742</c:v>
                </c:pt>
                <c:pt idx="198">
                  <c:v>-10.123313293987549</c:v>
                </c:pt>
                <c:pt idx="199">
                  <c:v>-8.9216382939875274</c:v>
                </c:pt>
                <c:pt idx="200">
                  <c:v>-7.4845548993646274</c:v>
                </c:pt>
                <c:pt idx="201">
                  <c:v>-5.81614783843205</c:v>
                </c:pt>
                <c:pt idx="202">
                  <c:v>0.72218660601244267</c:v>
                </c:pt>
                <c:pt idx="203">
                  <c:v>2.0144198060125551</c:v>
                </c:pt>
                <c:pt idx="204">
                  <c:v>4.3195518060120479</c:v>
                </c:pt>
                <c:pt idx="205">
                  <c:v>6.0289127060123775</c:v>
                </c:pt>
                <c:pt idx="206">
                  <c:v>7.1373938225071498</c:v>
                </c:pt>
                <c:pt idx="207">
                  <c:v>8.5357843060124008</c:v>
                </c:pt>
                <c:pt idx="208">
                  <c:v>10.033024006012242</c:v>
                </c:pt>
                <c:pt idx="209">
                  <c:v>11.324006290223076</c:v>
                </c:pt>
                <c:pt idx="210">
                  <c:v>13.651621708053531</c:v>
                </c:pt>
                <c:pt idx="211">
                  <c:v>14.802286189346075</c:v>
                </c:pt>
                <c:pt idx="212">
                  <c:v>15.629438206012384</c:v>
                </c:pt>
                <c:pt idx="213">
                  <c:v>16.658814806012245</c:v>
                </c:pt>
                <c:pt idx="214">
                  <c:v>17.532545406012233</c:v>
                </c:pt>
                <c:pt idx="215">
                  <c:v>18.587029906012404</c:v>
                </c:pt>
                <c:pt idx="216">
                  <c:v>18.649603106012378</c:v>
                </c:pt>
                <c:pt idx="217">
                  <c:v>18.519456606012458</c:v>
                </c:pt>
                <c:pt idx="218">
                  <c:v>13.156125463155218</c:v>
                </c:pt>
                <c:pt idx="219">
                  <c:v>11.590332506012672</c:v>
                </c:pt>
                <c:pt idx="220">
                  <c:v>10.122009448117652</c:v>
                </c:pt>
                <c:pt idx="221">
                  <c:v>8.6184732060124389</c:v>
                </c:pt>
                <c:pt idx="222">
                  <c:v>7.2501068060125862</c:v>
                </c:pt>
                <c:pt idx="223">
                  <c:v>7.3088453060125405</c:v>
                </c:pt>
                <c:pt idx="224">
                  <c:v>6.5158397373254537</c:v>
                </c:pt>
                <c:pt idx="225">
                  <c:v>4.599999106012902</c:v>
                </c:pt>
                <c:pt idx="226">
                  <c:v>2.2743471060122289</c:v>
                </c:pt>
                <c:pt idx="227">
                  <c:v>6.5246406012434491E-2</c:v>
                </c:pt>
                <c:pt idx="228">
                  <c:v>-1.4609383939874023</c:v>
                </c:pt>
                <c:pt idx="229">
                  <c:v>-3.7388155151997324</c:v>
                </c:pt>
                <c:pt idx="230">
                  <c:v>-5.43853279398797</c:v>
                </c:pt>
                <c:pt idx="231">
                  <c:v>-8.2106808939879681</c:v>
                </c:pt>
                <c:pt idx="232">
                  <c:v>-10.574043393987537</c:v>
                </c:pt>
                <c:pt idx="233">
                  <c:v>-12.317604576783152</c:v>
                </c:pt>
                <c:pt idx="234">
                  <c:v>-15.127481693988036</c:v>
                </c:pt>
                <c:pt idx="235">
                  <c:v>-17.644832393987869</c:v>
                </c:pt>
                <c:pt idx="236">
                  <c:v>-20.332143793987786</c:v>
                </c:pt>
                <c:pt idx="237">
                  <c:v>-22.285909078198078</c:v>
                </c:pt>
                <c:pt idx="238">
                  <c:v>-25.209147793987412</c:v>
                </c:pt>
                <c:pt idx="239">
                  <c:v>-26.804947193987591</c:v>
                </c:pt>
                <c:pt idx="240">
                  <c:v>-28.295746793987149</c:v>
                </c:pt>
                <c:pt idx="241">
                  <c:v>-28.59818036368425</c:v>
                </c:pt>
                <c:pt idx="242">
                  <c:v>-28.081444993987592</c:v>
                </c:pt>
                <c:pt idx="243">
                  <c:v>-26.991376593987908</c:v>
                </c:pt>
                <c:pt idx="244">
                  <c:v>-25.648899193987727</c:v>
                </c:pt>
                <c:pt idx="245">
                  <c:v>-23.596583993987284</c:v>
                </c:pt>
                <c:pt idx="246">
                  <c:v>-21.674002493987228</c:v>
                </c:pt>
                <c:pt idx="247">
                  <c:v>-21.031115293988091</c:v>
                </c:pt>
                <c:pt idx="248">
                  <c:v>-20.047939893987589</c:v>
                </c:pt>
                <c:pt idx="249">
                  <c:v>-19.312551328769743</c:v>
                </c:pt>
                <c:pt idx="250">
                  <c:v>-17.600967293987352</c:v>
                </c:pt>
                <c:pt idx="251">
                  <c:v>-16.187011693987326</c:v>
                </c:pt>
                <c:pt idx="252">
                  <c:v>-14.873764493987222</c:v>
                </c:pt>
                <c:pt idx="253">
                  <c:v>-13.466725867106231</c:v>
                </c:pt>
                <c:pt idx="254">
                  <c:v>-12.535228646512648</c:v>
                </c:pt>
                <c:pt idx="255">
                  <c:v>-11.461604493987414</c:v>
                </c:pt>
                <c:pt idx="256">
                  <c:v>-10.873170793987626</c:v>
                </c:pt>
                <c:pt idx="257">
                  <c:v>-9.4054665253006746</c:v>
                </c:pt>
                <c:pt idx="258">
                  <c:v>-7.7310554939878076</c:v>
                </c:pt>
                <c:pt idx="259">
                  <c:v>-4.9565385939873634</c:v>
                </c:pt>
                <c:pt idx="260">
                  <c:v>-4.1601153939875841</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12.950031506012214</c:v>
                </c:pt>
                <c:pt idx="271">
                  <c:v>12.713874906012448</c:v>
                </c:pt>
                <c:pt idx="272">
                  <c:v>13.159223606012645</c:v>
                </c:pt>
                <c:pt idx="273">
                  <c:v>13.004242906011893</c:v>
                </c:pt>
                <c:pt idx="274">
                  <c:v>12.919964627989922</c:v>
                </c:pt>
                <c:pt idx="275">
                  <c:v>12.811876606012461</c:v>
                </c:pt>
                <c:pt idx="276">
                  <c:v>8.2545139623337089</c:v>
                </c:pt>
                <c:pt idx="277">
                  <c:v>5.5318416060125823</c:v>
                </c:pt>
                <c:pt idx="278">
                  <c:v>3.4326523060126517</c:v>
                </c:pt>
                <c:pt idx="279">
                  <c:v>0.58059570601251653</c:v>
                </c:pt>
                <c:pt idx="280">
                  <c:v>-1.103656993987542</c:v>
                </c:pt>
                <c:pt idx="281">
                  <c:v>-3.2028396939869448</c:v>
                </c:pt>
                <c:pt idx="282">
                  <c:v>-4.8601507939871311</c:v>
                </c:pt>
                <c:pt idx="283">
                  <c:v>-9.7644255939876548</c:v>
                </c:pt>
                <c:pt idx="284">
                  <c:v>-12.287096929341757</c:v>
                </c:pt>
                <c:pt idx="285">
                  <c:v>-14.411580593987724</c:v>
                </c:pt>
                <c:pt idx="286">
                  <c:v>-16.186524693987586</c:v>
                </c:pt>
                <c:pt idx="287">
                  <c:v>-17.248586693987789</c:v>
                </c:pt>
                <c:pt idx="288">
                  <c:v>-18.527369693987829</c:v>
                </c:pt>
                <c:pt idx="289">
                  <c:v>-18.904491393987687</c:v>
                </c:pt>
                <c:pt idx="290">
                  <c:v>-18.906097117391752</c:v>
                </c:pt>
                <c:pt idx="291">
                  <c:v>-18.377340493987603</c:v>
                </c:pt>
                <c:pt idx="292">
                  <c:v>-17.851564193988196</c:v>
                </c:pt>
                <c:pt idx="293">
                  <c:v>-16.857167293987793</c:v>
                </c:pt>
                <c:pt idx="294">
                  <c:v>-15.929853793987473</c:v>
                </c:pt>
                <c:pt idx="295">
                  <c:v>-15.342716834848341</c:v>
                </c:pt>
                <c:pt idx="296">
                  <c:v>-14.872276893987953</c:v>
                </c:pt>
                <c:pt idx="297">
                  <c:v>-14.052906493987804</c:v>
                </c:pt>
                <c:pt idx="298">
                  <c:v>-13.228964193987768</c:v>
                </c:pt>
                <c:pt idx="299">
                  <c:v>-12.305908193987577</c:v>
                </c:pt>
                <c:pt idx="300">
                  <c:v>-11.420599893987522</c:v>
                </c:pt>
                <c:pt idx="301">
                  <c:v>-10.075611878836309</c:v>
                </c:pt>
                <c:pt idx="302">
                  <c:v>-7.8571867939873945</c:v>
                </c:pt>
                <c:pt idx="303">
                  <c:v>-7.1206667273210495</c:v>
                </c:pt>
                <c:pt idx="304">
                  <c:v>-0.46059131851596624</c:v>
                </c:pt>
                <c:pt idx="305">
                  <c:v>0.2285010060118822</c:v>
                </c:pt>
                <c:pt idx="306">
                  <c:v>1.3677561060124077</c:v>
                </c:pt>
                <c:pt idx="307">
                  <c:v>2.3271397060125527</c:v>
                </c:pt>
                <c:pt idx="308">
                  <c:v>2.9427261060126426</c:v>
                </c:pt>
                <c:pt idx="309">
                  <c:v>4.1685084060128617</c:v>
                </c:pt>
                <c:pt idx="310">
                  <c:v>4.0242740060124369</c:v>
                </c:pt>
                <c:pt idx="311">
                  <c:v>4.6718493060124784</c:v>
                </c:pt>
                <c:pt idx="312">
                  <c:v>5.9019347878305126</c:v>
                </c:pt>
                <c:pt idx="313">
                  <c:v>7.1803115060128055</c:v>
                </c:pt>
                <c:pt idx="314">
                  <c:v>7.4475266060125715</c:v>
                </c:pt>
                <c:pt idx="315">
                  <c:v>8.1898272060131632</c:v>
                </c:pt>
                <c:pt idx="316">
                  <c:v>8.600169806012449</c:v>
                </c:pt>
                <c:pt idx="317">
                  <c:v>9.5264521060125986</c:v>
                </c:pt>
                <c:pt idx="318">
                  <c:v>11.185560452166019</c:v>
                </c:pt>
                <c:pt idx="319">
                  <c:v>12.015827906012603</c:v>
                </c:pt>
                <c:pt idx="320">
                  <c:v>12.133616406012099</c:v>
                </c:pt>
                <c:pt idx="321">
                  <c:v>13.802271906012335</c:v>
                </c:pt>
                <c:pt idx="322">
                  <c:v>13.82036220601249</c:v>
                </c:pt>
                <c:pt idx="323">
                  <c:v>15.42637206055775</c:v>
                </c:pt>
                <c:pt idx="324">
                  <c:v>16.969372306011767</c:v>
                </c:pt>
                <c:pt idx="325">
                  <c:v>18.483172406012173</c:v>
                </c:pt>
                <c:pt idx="326">
                  <c:v>19.515320206012227</c:v>
                </c:pt>
                <c:pt idx="327">
                  <c:v>20.232471106011893</c:v>
                </c:pt>
                <c:pt idx="328">
                  <c:v>20.525230706012067</c:v>
                </c:pt>
                <c:pt idx="329">
                  <c:v>20.53511560601229</c:v>
                </c:pt>
                <c:pt idx="330">
                  <c:v>19.959551306012791</c:v>
                </c:pt>
                <c:pt idx="331">
                  <c:v>18.893845006012558</c:v>
                </c:pt>
                <c:pt idx="332">
                  <c:v>17.384127306012388</c:v>
                </c:pt>
                <c:pt idx="333">
                  <c:v>15.803911506012312</c:v>
                </c:pt>
                <c:pt idx="334">
                  <c:v>13.234607606012688</c:v>
                </c:pt>
                <c:pt idx="335">
                  <c:v>11.214852906012478</c:v>
                </c:pt>
                <c:pt idx="336">
                  <c:v>9.3980918060123173</c:v>
                </c:pt>
                <c:pt idx="337">
                  <c:v>7.079572106012189</c:v>
                </c:pt>
                <c:pt idx="338">
                  <c:v>5.1795815555073075</c:v>
                </c:pt>
                <c:pt idx="339">
                  <c:v>1.7867940060123833</c:v>
                </c:pt>
                <c:pt idx="340">
                  <c:v>0.60204230601250763</c:v>
                </c:pt>
                <c:pt idx="341">
                  <c:v>-0.59955749398828551</c:v>
                </c:pt>
                <c:pt idx="342">
                  <c:v>-1.7451988939877054</c:v>
                </c:pt>
                <c:pt idx="343">
                  <c:v>-4.14642076240834</c:v>
                </c:pt>
                <c:pt idx="344">
                  <c:v>-6.6428613939875589</c:v>
                </c:pt>
                <c:pt idx="345">
                  <c:v>-9.2223374939881495</c:v>
                </c:pt>
                <c:pt idx="346">
                  <c:v>-11.019603393987959</c:v>
                </c:pt>
                <c:pt idx="347">
                  <c:v>-12.483854393987546</c:v>
                </c:pt>
                <c:pt idx="348">
                  <c:v>-14.721794493987815</c:v>
                </c:pt>
                <c:pt idx="349">
                  <c:v>-16.603511229039093</c:v>
                </c:pt>
                <c:pt idx="350">
                  <c:v>-17.684544393987728</c:v>
                </c:pt>
                <c:pt idx="351">
                  <c:v>-18.35837879398753</c:v>
                </c:pt>
                <c:pt idx="352">
                  <c:v>-19.032636093986977</c:v>
                </c:pt>
                <c:pt idx="353">
                  <c:v>-18.087312693987187</c:v>
                </c:pt>
                <c:pt idx="354">
                  <c:v>-16.898580060653927</c:v>
                </c:pt>
                <c:pt idx="355">
                  <c:v>-18.768030493987677</c:v>
                </c:pt>
                <c:pt idx="356">
                  <c:v>-19.907313393987589</c:v>
                </c:pt>
                <c:pt idx="357">
                  <c:v>-20.341348593987899</c:v>
                </c:pt>
                <c:pt idx="358">
                  <c:v>-20.20197479398729</c:v>
                </c:pt>
                <c:pt idx="359">
                  <c:v>-20.446907949543121</c:v>
                </c:pt>
                <c:pt idx="360">
                  <c:v>-20.539546646999788</c:v>
                </c:pt>
                <c:pt idx="361">
                  <c:v>-14.176131815040328</c:v>
                </c:pt>
                <c:pt idx="362">
                  <c:v>-12.844866293987659</c:v>
                </c:pt>
                <c:pt idx="363">
                  <c:v>-10.458833293987476</c:v>
                </c:pt>
                <c:pt idx="364">
                  <c:v>-9.6233784939874596</c:v>
                </c:pt>
                <c:pt idx="365">
                  <c:v>-8.7201438195192367</c:v>
                </c:pt>
                <c:pt idx="366">
                  <c:v>-7.5502873939875474</c:v>
                </c:pt>
                <c:pt idx="367">
                  <c:v>-5.9413809939879298</c:v>
                </c:pt>
                <c:pt idx="368">
                  <c:v>-4.4235634939870989</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16.194808806012251</c:v>
                </c:pt>
                <c:pt idx="379">
                  <c:v>18.270763506012273</c:v>
                </c:pt>
                <c:pt idx="380">
                  <c:v>19.673524080759929</c:v>
                </c:pt>
                <c:pt idx="381">
                  <c:v>21.234029406012397</c:v>
                </c:pt>
                <c:pt idx="382">
                  <c:v>23.124074406012319</c:v>
                </c:pt>
                <c:pt idx="383">
                  <c:v>23.680143606012628</c:v>
                </c:pt>
                <c:pt idx="384">
                  <c:v>24.692007506012217</c:v>
                </c:pt>
                <c:pt idx="385">
                  <c:v>25.714023806012591</c:v>
                </c:pt>
                <c:pt idx="386">
                  <c:v>26.36761232029809</c:v>
                </c:pt>
                <c:pt idx="387">
                  <c:v>26.675845306012768</c:v>
                </c:pt>
                <c:pt idx="388">
                  <c:v>26.617759306012552</c:v>
                </c:pt>
                <c:pt idx="389">
                  <c:v>26.688203206012286</c:v>
                </c:pt>
                <c:pt idx="390">
                  <c:v>26.563972406012535</c:v>
                </c:pt>
                <c:pt idx="391">
                  <c:v>25.825235315689685</c:v>
                </c:pt>
                <c:pt idx="392">
                  <c:v>24.501707106012528</c:v>
                </c:pt>
                <c:pt idx="393">
                  <c:v>23.73444570601265</c:v>
                </c:pt>
                <c:pt idx="394">
                  <c:v>21.711637806012746</c:v>
                </c:pt>
                <c:pt idx="395">
                  <c:v>19.486985906012151</c:v>
                </c:pt>
                <c:pt idx="396">
                  <c:v>17.464742801664556</c:v>
                </c:pt>
                <c:pt idx="397">
                  <c:v>14.167656906012624</c:v>
                </c:pt>
                <c:pt idx="398">
                  <c:v>12.151989906013014</c:v>
                </c:pt>
                <c:pt idx="399">
                  <c:v>9.2395828060122227</c:v>
                </c:pt>
                <c:pt idx="400">
                  <c:v>7.4069647060117774</c:v>
                </c:pt>
                <c:pt idx="401">
                  <c:v>4.2517065050023124</c:v>
                </c:pt>
                <c:pt idx="402">
                  <c:v>1.5984474307552046</c:v>
                </c:pt>
                <c:pt idx="403">
                  <c:v>5.5374306011984231E-2</c:v>
                </c:pt>
                <c:pt idx="404">
                  <c:v>-1.8915980939876098</c:v>
                </c:pt>
                <c:pt idx="405">
                  <c:v>-3.8518958939876966</c:v>
                </c:pt>
                <c:pt idx="406">
                  <c:v>-5.3902508939877274</c:v>
                </c:pt>
                <c:pt idx="407">
                  <c:v>-6.8259705982886532</c:v>
                </c:pt>
                <c:pt idx="408">
                  <c:v>-9.2431226939876154</c:v>
                </c:pt>
                <c:pt idx="409">
                  <c:v>-11.579649893987565</c:v>
                </c:pt>
                <c:pt idx="410">
                  <c:v>-13.835810293987784</c:v>
                </c:pt>
                <c:pt idx="411">
                  <c:v>-14.492775193987256</c:v>
                </c:pt>
                <c:pt idx="412">
                  <c:v>-16.147210635367063</c:v>
                </c:pt>
                <c:pt idx="413">
                  <c:v>-17.375319393988079</c:v>
                </c:pt>
                <c:pt idx="414">
                  <c:v>-16.504101893987226</c:v>
                </c:pt>
                <c:pt idx="415">
                  <c:v>-18.800934293987229</c:v>
                </c:pt>
                <c:pt idx="416">
                  <c:v>-20.661426693987529</c:v>
                </c:pt>
                <c:pt idx="417">
                  <c:v>-20.614091220075135</c:v>
                </c:pt>
                <c:pt idx="418">
                  <c:v>-20.704955693987831</c:v>
                </c:pt>
                <c:pt idx="419">
                  <c:v>-20.652263393987585</c:v>
                </c:pt>
                <c:pt idx="420">
                  <c:v>-19.011663393987533</c:v>
                </c:pt>
                <c:pt idx="421">
                  <c:v>-18.320807293987102</c:v>
                </c:pt>
                <c:pt idx="422">
                  <c:v>-16.775755993987527</c:v>
                </c:pt>
                <c:pt idx="423">
                  <c:v>-15.067662393987852</c:v>
                </c:pt>
                <c:pt idx="424">
                  <c:v>-13.755133174207238</c:v>
                </c:pt>
                <c:pt idx="425">
                  <c:v>-10.853459793987565</c:v>
                </c:pt>
                <c:pt idx="426">
                  <c:v>-7.7336167939868679</c:v>
                </c:pt>
                <c:pt idx="427">
                  <c:v>-4.0085773523210095</c:v>
                </c:pt>
                <c:pt idx="428">
                  <c:v>7.2748366060126415</c:v>
                </c:pt>
                <c:pt idx="429">
                  <c:v>8.703356806012394</c:v>
                </c:pt>
                <c:pt idx="430">
                  <c:v>12.066045585604773</c:v>
                </c:pt>
                <c:pt idx="431">
                  <c:v>14.229622806011733</c:v>
                </c:pt>
                <c:pt idx="432">
                  <c:v>16.576984306012235</c:v>
                </c:pt>
                <c:pt idx="433">
                  <c:v>18.903173806012827</c:v>
                </c:pt>
                <c:pt idx="434">
                  <c:v>20.750485406012668</c:v>
                </c:pt>
                <c:pt idx="435">
                  <c:v>22.224605386500414</c:v>
                </c:pt>
                <c:pt idx="436">
                  <c:v>22.543386444721833</c:v>
                </c:pt>
                <c:pt idx="437">
                  <c:v>23.701561367917307</c:v>
                </c:pt>
                <c:pt idx="438">
                  <c:v>23.007572306012591</c:v>
                </c:pt>
                <c:pt idx="439">
                  <c:v>21.989002406013103</c:v>
                </c:pt>
                <c:pt idx="440">
                  <c:v>20.475331406012074</c:v>
                </c:pt>
                <c:pt idx="441">
                  <c:v>19.067483777730196</c:v>
                </c:pt>
                <c:pt idx="442">
                  <c:v>17.431058306012343</c:v>
                </c:pt>
                <c:pt idx="443">
                  <c:v>15.972566206012102</c:v>
                </c:pt>
                <c:pt idx="444">
                  <c:v>14.365721806012759</c:v>
                </c:pt>
                <c:pt idx="445">
                  <c:v>12.844592406012568</c:v>
                </c:pt>
                <c:pt idx="446">
                  <c:v>11.697401959547864</c:v>
                </c:pt>
                <c:pt idx="447">
                  <c:v>11.353238406012352</c:v>
                </c:pt>
                <c:pt idx="448">
                  <c:v>11.325568406012518</c:v>
                </c:pt>
                <c:pt idx="449">
                  <c:v>10.638306806012505</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10.249133706012451</c:v>
                </c:pt>
                <c:pt idx="471">
                  <c:v>10.164245191871148</c:v>
                </c:pt>
                <c:pt idx="472">
                  <c:v>9.7643201060126756</c:v>
                </c:pt>
                <c:pt idx="473">
                  <c:v>8.9021373060128468</c:v>
                </c:pt>
                <c:pt idx="474">
                  <c:v>7.7348715060126239</c:v>
                </c:pt>
                <c:pt idx="475">
                  <c:v>7.8562069060127016</c:v>
                </c:pt>
                <c:pt idx="476">
                  <c:v>8.77138692180195</c:v>
                </c:pt>
                <c:pt idx="477">
                  <c:v>11.139648406012681</c:v>
                </c:pt>
                <c:pt idx="478">
                  <c:v>11.191290106012667</c:v>
                </c:pt>
                <c:pt idx="479">
                  <c:v>10.95001220601247</c:v>
                </c:pt>
                <c:pt idx="480">
                  <c:v>10.000482106012248</c:v>
                </c:pt>
                <c:pt idx="481">
                  <c:v>9.9521907474271227</c:v>
                </c:pt>
                <c:pt idx="482">
                  <c:v>9.463218006012438</c:v>
                </c:pt>
                <c:pt idx="483">
                  <c:v>8.7862012060119952</c:v>
                </c:pt>
                <c:pt idx="484">
                  <c:v>10.181004006012483</c:v>
                </c:pt>
                <c:pt idx="485">
                  <c:v>9.1091730060124352</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10.092442006012995</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10.218355191871389</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10.231710506012115</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10.235978906012683</c:v>
                </c:pt>
                <c:pt idx="572">
                  <c:v>10.237236606012868</c:v>
                </c:pt>
                <c:pt idx="573">
                  <c:v>10.237236606012928</c:v>
                </c:pt>
                <c:pt idx="574">
                  <c:v>10.237311006013133</c:v>
                </c:pt>
                <c:pt idx="575">
                  <c:v>10.237356606012398</c:v>
                </c:pt>
                <c:pt idx="576">
                  <c:v>10.240896606012498</c:v>
                </c:pt>
                <c:pt idx="577">
                  <c:v>10.24089660601193</c:v>
                </c:pt>
                <c:pt idx="578">
                  <c:v>10.24089660601193</c:v>
                </c:pt>
                <c:pt idx="579">
                  <c:v>10.24089660601193</c:v>
                </c:pt>
                <c:pt idx="580">
                  <c:v>10.24089660601193</c:v>
                </c:pt>
                <c:pt idx="581">
                  <c:v>10.242620406011772</c:v>
                </c:pt>
                <c:pt idx="582">
                  <c:v>10.252080822880066</c:v>
                </c:pt>
                <c:pt idx="583">
                  <c:v>10.294376976382193</c:v>
                </c:pt>
                <c:pt idx="584">
                  <c:v>10.294356606011828</c:v>
                </c:pt>
                <c:pt idx="585">
                  <c:v>10.299311406012341</c:v>
                </c:pt>
                <c:pt idx="586">
                  <c:v>10.313549206012826</c:v>
                </c:pt>
                <c:pt idx="587">
                  <c:v>10.325291912134571</c:v>
                </c:pt>
                <c:pt idx="588">
                  <c:v>10.336007606012188</c:v>
                </c:pt>
                <c:pt idx="589">
                  <c:v>10.346666606012334</c:v>
                </c:pt>
                <c:pt idx="590">
                  <c:v>10.397266458953439</c:v>
                </c:pt>
                <c:pt idx="591">
                  <c:v>10.39985660601242</c:v>
                </c:pt>
                <c:pt idx="592">
                  <c:v>10.400589806012512</c:v>
                </c:pt>
                <c:pt idx="593">
                  <c:v>10.404473064346305</c:v>
                </c:pt>
                <c:pt idx="594">
                  <c:v>10.40543660601298</c:v>
                </c:pt>
                <c:pt idx="595">
                  <c:v>10.40543660601298</c:v>
                </c:pt>
                <c:pt idx="596">
                  <c:v>10.405436606012461</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10.441461306012453</c:v>
                </c:pt>
                <c:pt idx="625">
                  <c:v>10.441176606012448</c:v>
                </c:pt>
                <c:pt idx="626">
                  <c:v>10.441176606012499</c:v>
                </c:pt>
                <c:pt idx="627">
                  <c:v>10.441136606012392</c:v>
                </c:pt>
                <c:pt idx="628">
                  <c:v>10.441136606012904</c:v>
                </c:pt>
                <c:pt idx="629">
                  <c:v>10.44113660601279</c:v>
                </c:pt>
                <c:pt idx="630">
                  <c:v>10.441136606012847</c:v>
                </c:pt>
                <c:pt idx="631">
                  <c:v>10.441129606012844</c:v>
                </c:pt>
                <c:pt idx="632">
                  <c:v>10.441036606012473</c:v>
                </c:pt>
                <c:pt idx="633">
                  <c:v>10.441036606012473</c:v>
                </c:pt>
                <c:pt idx="634">
                  <c:v>10.441018006012529</c:v>
                </c:pt>
                <c:pt idx="635">
                  <c:v>10.4410335447878</c:v>
                </c:pt>
                <c:pt idx="636">
                  <c:v>10.444000506013269</c:v>
                </c:pt>
                <c:pt idx="637">
                  <c:v>10.444716606013301</c:v>
                </c:pt>
                <c:pt idx="638">
                  <c:v>10.444716606013301</c:v>
                </c:pt>
                <c:pt idx="639">
                  <c:v>10.444683006012283</c:v>
                </c:pt>
                <c:pt idx="640">
                  <c:v>10.445690500749073</c:v>
                </c:pt>
                <c:pt idx="641">
                  <c:v>10.447654206013016</c:v>
                </c:pt>
                <c:pt idx="642">
                  <c:v>10.451197206012196</c:v>
                </c:pt>
                <c:pt idx="643">
                  <c:v>10.453016606012127</c:v>
                </c:pt>
                <c:pt idx="644">
                  <c:v>10.455843806012387</c:v>
                </c:pt>
                <c:pt idx="645">
                  <c:v>10.458704106012433</c:v>
                </c:pt>
                <c:pt idx="646">
                  <c:v>10.459588340706022</c:v>
                </c:pt>
                <c:pt idx="647">
                  <c:v>10.463230006012182</c:v>
                </c:pt>
                <c:pt idx="648">
                  <c:v>10.466345206011866</c:v>
                </c:pt>
                <c:pt idx="649">
                  <c:v>10.466434806011987</c:v>
                </c:pt>
                <c:pt idx="650">
                  <c:v>10.466381206012173</c:v>
                </c:pt>
                <c:pt idx="651">
                  <c:v>10.466749667236952</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10.475932406012623</c:v>
                </c:pt>
                <c:pt idx="664">
                  <c:v>10.479522606012354</c:v>
                </c:pt>
                <c:pt idx="665">
                  <c:v>10.479691806011729</c:v>
                </c:pt>
                <c:pt idx="666">
                  <c:v>10.479696606011807</c:v>
                </c:pt>
                <c:pt idx="667">
                  <c:v>10.479696606011748</c:v>
                </c:pt>
                <c:pt idx="668">
                  <c:v>10.479696606011748</c:v>
                </c:pt>
                <c:pt idx="669">
                  <c:v>10.479696606011748</c:v>
                </c:pt>
                <c:pt idx="670">
                  <c:v>10.4797038060125</c:v>
                </c:pt>
                <c:pt idx="671">
                  <c:v>10.479736606012619</c:v>
                </c:pt>
                <c:pt idx="672">
                  <c:v>10.479736606012734</c:v>
                </c:pt>
                <c:pt idx="673">
                  <c:v>10.479736606012734</c:v>
                </c:pt>
                <c:pt idx="674">
                  <c:v>10.479736606012734</c:v>
                </c:pt>
                <c:pt idx="675">
                  <c:v>10.479736606012734</c:v>
                </c:pt>
                <c:pt idx="676">
                  <c:v>10.479736606012734</c:v>
                </c:pt>
                <c:pt idx="677">
                  <c:v>10.479736606012784</c:v>
                </c:pt>
                <c:pt idx="678">
                  <c:v>10.479736606012734</c:v>
                </c:pt>
                <c:pt idx="679">
                  <c:v>10.479736606012734</c:v>
                </c:pt>
                <c:pt idx="680">
                  <c:v>10.479736606012734</c:v>
                </c:pt>
                <c:pt idx="681">
                  <c:v>10.479736606012734</c:v>
                </c:pt>
                <c:pt idx="682">
                  <c:v>10.479736606012784</c:v>
                </c:pt>
                <c:pt idx="683">
                  <c:v>10.479736606012734</c:v>
                </c:pt>
                <c:pt idx="684">
                  <c:v>10.479736606012677</c:v>
                </c:pt>
                <c:pt idx="685">
                  <c:v>10.479759939345731</c:v>
                </c:pt>
                <c:pt idx="686">
                  <c:v>10.478978506012368</c:v>
                </c:pt>
                <c:pt idx="687">
                  <c:v>10.477092206012816</c:v>
                </c:pt>
                <c:pt idx="688">
                  <c:v>10.466861963155637</c:v>
                </c:pt>
                <c:pt idx="689">
                  <c:v>10.461694706012409</c:v>
                </c:pt>
                <c:pt idx="690">
                  <c:v>10.459186606012597</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10.459336606012338</c:v>
                </c:pt>
                <c:pt idx="700">
                  <c:v>10.459371406011668</c:v>
                </c:pt>
                <c:pt idx="701">
                  <c:v>10.45939660601177</c:v>
                </c:pt>
                <c:pt idx="702">
                  <c:v>10.45939660601177</c:v>
                </c:pt>
                <c:pt idx="703">
                  <c:v>10.45939660601177</c:v>
                </c:pt>
                <c:pt idx="704">
                  <c:v>10.459459076600515</c:v>
                </c:pt>
                <c:pt idx="705">
                  <c:v>10.461422906011666</c:v>
                </c:pt>
                <c:pt idx="706">
                  <c:v>10.464756406012246</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10.470476006012666</c:v>
                </c:pt>
                <c:pt idx="716">
                  <c:v>10.472404106012872</c:v>
                </c:pt>
                <c:pt idx="717">
                  <c:v>10.472676606012854</c:v>
                </c:pt>
                <c:pt idx="718">
                  <c:v>10.472676606012854</c:v>
                </c:pt>
                <c:pt idx="719">
                  <c:v>10.472676606012854</c:v>
                </c:pt>
                <c:pt idx="720">
                  <c:v>10.472661006012757</c:v>
                </c:pt>
                <c:pt idx="721">
                  <c:v>10.472637006012157</c:v>
                </c:pt>
                <c:pt idx="722">
                  <c:v>10.472616606012288</c:v>
                </c:pt>
                <c:pt idx="723">
                  <c:v>10.472616606012288</c:v>
                </c:pt>
                <c:pt idx="724">
                  <c:v>10.4726674223394</c:v>
                </c:pt>
                <c:pt idx="725">
                  <c:v>10.469655006012006</c:v>
                </c:pt>
                <c:pt idx="726">
                  <c:v>10.4671528060131</c:v>
                </c:pt>
                <c:pt idx="727">
                  <c:v>10.465630706012098</c:v>
                </c:pt>
                <c:pt idx="728">
                  <c:v>10.465136606012077</c:v>
                </c:pt>
                <c:pt idx="729">
                  <c:v>10.465136606012026</c:v>
                </c:pt>
                <c:pt idx="730">
                  <c:v>10.464783206011887</c:v>
                </c:pt>
                <c:pt idx="731">
                  <c:v>10.463276606011803</c:v>
                </c:pt>
                <c:pt idx="732">
                  <c:v>10.463262206012089</c:v>
                </c:pt>
                <c:pt idx="733">
                  <c:v>10.46174840601266</c:v>
                </c:pt>
                <c:pt idx="734">
                  <c:v>10.45702031735302</c:v>
                </c:pt>
                <c:pt idx="735">
                  <c:v>10.448910406012651</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10.426466606012958</c:v>
                </c:pt>
                <c:pt idx="770">
                  <c:v>10.42646660601288</c:v>
                </c:pt>
                <c:pt idx="771">
                  <c:v>10.426466606012958</c:v>
                </c:pt>
                <c:pt idx="772">
                  <c:v>10.426466606012958</c:v>
                </c:pt>
                <c:pt idx="773">
                  <c:v>10.426466606012958</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10.421036606012224</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10.411689806012623</c:v>
                </c:pt>
                <c:pt idx="806">
                  <c:v>10.4117466060131</c:v>
                </c:pt>
                <c:pt idx="807">
                  <c:v>10.41174260601305</c:v>
                </c:pt>
                <c:pt idx="808">
                  <c:v>10.411796606012516</c:v>
                </c:pt>
                <c:pt idx="809">
                  <c:v>10.411796606012459</c:v>
                </c:pt>
                <c:pt idx="810">
                  <c:v>10.411823606012048</c:v>
                </c:pt>
                <c:pt idx="811">
                  <c:v>10.41176240601288</c:v>
                </c:pt>
                <c:pt idx="812">
                  <c:v>10.411756606012844</c:v>
                </c:pt>
                <c:pt idx="813">
                  <c:v>10.41030619784882</c:v>
                </c:pt>
                <c:pt idx="814">
                  <c:v>10.409880706012146</c:v>
                </c:pt>
                <c:pt idx="815">
                  <c:v>10.409986606011987</c:v>
                </c:pt>
                <c:pt idx="816">
                  <c:v>10.409986606011987</c:v>
                </c:pt>
                <c:pt idx="817">
                  <c:v>10.409986606011987</c:v>
                </c:pt>
                <c:pt idx="818">
                  <c:v>10.409983506011899</c:v>
                </c:pt>
                <c:pt idx="819">
                  <c:v>10.410043203950934</c:v>
                </c:pt>
                <c:pt idx="820">
                  <c:v>10.410067406012555</c:v>
                </c:pt>
                <c:pt idx="821">
                  <c:v>10.410090206012304</c:v>
                </c:pt>
                <c:pt idx="822">
                  <c:v>10.409247606012926</c:v>
                </c:pt>
                <c:pt idx="823">
                  <c:v>10.406342006012396</c:v>
                </c:pt>
                <c:pt idx="824">
                  <c:v>10.406351006012315</c:v>
                </c:pt>
                <c:pt idx="825">
                  <c:v>10.406414956528236</c:v>
                </c:pt>
                <c:pt idx="826">
                  <c:v>10.406436606012774</c:v>
                </c:pt>
                <c:pt idx="827">
                  <c:v>10.406436606012774</c:v>
                </c:pt>
                <c:pt idx="828">
                  <c:v>10.406436606012774</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10.397134939345435</c:v>
                </c:pt>
                <c:pt idx="837">
                  <c:v>10.393200206011629</c:v>
                </c:pt>
                <c:pt idx="838">
                  <c:v>10.391674606012444</c:v>
                </c:pt>
                <c:pt idx="839">
                  <c:v>10.383461806012306</c:v>
                </c:pt>
                <c:pt idx="840">
                  <c:v>10.383308006012168</c:v>
                </c:pt>
                <c:pt idx="841">
                  <c:v>10.383894745547341</c:v>
                </c:pt>
                <c:pt idx="842">
                  <c:v>10.385916606011866</c:v>
                </c:pt>
                <c:pt idx="843">
                  <c:v>10.38594450601213</c:v>
                </c:pt>
                <c:pt idx="844">
                  <c:v>10.3860246060125</c:v>
                </c:pt>
                <c:pt idx="845">
                  <c:v>10.386074306011736</c:v>
                </c:pt>
                <c:pt idx="846">
                  <c:v>10.386122106012365</c:v>
                </c:pt>
                <c:pt idx="847">
                  <c:v>10.386156606012751</c:v>
                </c:pt>
                <c:pt idx="848">
                  <c:v>10.386156606012626</c:v>
                </c:pt>
                <c:pt idx="849">
                  <c:v>10.386156606012626</c:v>
                </c:pt>
                <c:pt idx="850">
                  <c:v>10.386156606012626</c:v>
                </c:pt>
                <c:pt idx="851">
                  <c:v>10.386156606012626</c:v>
                </c:pt>
                <c:pt idx="852">
                  <c:v>10.386138606012153</c:v>
                </c:pt>
                <c:pt idx="853">
                  <c:v>10.385293646829075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10.383186906012652</c:v>
                </c:pt>
                <c:pt idx="871">
                  <c:v>10.382436606012439</c:v>
                </c:pt>
                <c:pt idx="872">
                  <c:v>10.382436606012439</c:v>
                </c:pt>
                <c:pt idx="873">
                  <c:v>10.382436606012439</c:v>
                </c:pt>
                <c:pt idx="874">
                  <c:v>10.382436606012387</c:v>
                </c:pt>
                <c:pt idx="875">
                  <c:v>10.382436606012334</c:v>
                </c:pt>
                <c:pt idx="876">
                  <c:v>10.38243720601235</c:v>
                </c:pt>
                <c:pt idx="877">
                  <c:v>10.382466606012176</c:v>
                </c:pt>
                <c:pt idx="878">
                  <c:v>10.382466606012176</c:v>
                </c:pt>
                <c:pt idx="879">
                  <c:v>10.382448306011986</c:v>
                </c:pt>
                <c:pt idx="880">
                  <c:v>10.382466606012358</c:v>
                </c:pt>
                <c:pt idx="881">
                  <c:v>10.382466606012176</c:v>
                </c:pt>
                <c:pt idx="882">
                  <c:v>10.382416506012749</c:v>
                </c:pt>
                <c:pt idx="883">
                  <c:v>10.387373006012801</c:v>
                </c:pt>
                <c:pt idx="884">
                  <c:v>10.410864106012198</c:v>
                </c:pt>
                <c:pt idx="885">
                  <c:v>10.440405106012419</c:v>
                </c:pt>
                <c:pt idx="886">
                  <c:v>10.455234356012438</c:v>
                </c:pt>
                <c:pt idx="887">
                  <c:v>10.469716606012224</c:v>
                </c:pt>
                <c:pt idx="888">
                  <c:v>10.469716606012224</c:v>
                </c:pt>
                <c:pt idx="889">
                  <c:v>10.47368560601207</c:v>
                </c:pt>
                <c:pt idx="890">
                  <c:v>10.479836606011974</c:v>
                </c:pt>
                <c:pt idx="891">
                  <c:v>10.479801039002124</c:v>
                </c:pt>
                <c:pt idx="892">
                  <c:v>10.479810006011817</c:v>
                </c:pt>
                <c:pt idx="893">
                  <c:v>10.479816606011823</c:v>
                </c:pt>
                <c:pt idx="894">
                  <c:v>10.479802206011964</c:v>
                </c:pt>
                <c:pt idx="895">
                  <c:v>10.479736606012734</c:v>
                </c:pt>
                <c:pt idx="896">
                  <c:v>10.479736606012784</c:v>
                </c:pt>
                <c:pt idx="897">
                  <c:v>10.479736606012734</c:v>
                </c:pt>
                <c:pt idx="898">
                  <c:v>10.479736606012734</c:v>
                </c:pt>
                <c:pt idx="899">
                  <c:v>10.480559506012332</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10.502336606013021</c:v>
                </c:pt>
                <c:pt idx="909">
                  <c:v>10.502336606013021</c:v>
                </c:pt>
                <c:pt idx="910">
                  <c:v>10.502336606013021</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10.531061863744068</c:v>
                </c:pt>
                <c:pt idx="956">
                  <c:v>10.531348606012267</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10.547489806012354</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10.54553660601298</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10.545636606012218</c:v>
                </c:pt>
                <c:pt idx="1026">
                  <c:v>10.545636606012026</c:v>
                </c:pt>
                <c:pt idx="1027">
                  <c:v>10.545636606012026</c:v>
                </c:pt>
                <c:pt idx="1028">
                  <c:v>10.545636606012026</c:v>
                </c:pt>
                <c:pt idx="1029">
                  <c:v>10.545636606012026</c:v>
                </c:pt>
                <c:pt idx="1030">
                  <c:v>10.545636606012218</c:v>
                </c:pt>
                <c:pt idx="1031">
                  <c:v>10.545636606012026</c:v>
                </c:pt>
                <c:pt idx="1032">
                  <c:v>10.545630906012279</c:v>
                </c:pt>
                <c:pt idx="1033">
                  <c:v>10.545537306012966</c:v>
                </c:pt>
                <c:pt idx="1034">
                  <c:v>10.54553660601298</c:v>
                </c:pt>
                <c:pt idx="1035">
                  <c:v>10.54553660601298</c:v>
                </c:pt>
                <c:pt idx="1036">
                  <c:v>10.54553660601298</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10.545636606012218</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10.494736606012658</c:v>
                </c:pt>
                <c:pt idx="1070">
                  <c:v>10.494720106013068</c:v>
                </c:pt>
                <c:pt idx="1071">
                  <c:v>10.494706606012954</c:v>
                </c:pt>
                <c:pt idx="1072">
                  <c:v>10.494706606012954</c:v>
                </c:pt>
                <c:pt idx="1073">
                  <c:v>10.494666006012</c:v>
                </c:pt>
                <c:pt idx="1074">
                  <c:v>10.494636606012056</c:v>
                </c:pt>
                <c:pt idx="1075">
                  <c:v>10.494636606012056</c:v>
                </c:pt>
                <c:pt idx="1076">
                  <c:v>10.494636606012056</c:v>
                </c:pt>
                <c:pt idx="1077">
                  <c:v>10.494636606012056</c:v>
                </c:pt>
                <c:pt idx="1078">
                  <c:v>10.494636606012056</c:v>
                </c:pt>
                <c:pt idx="1079">
                  <c:v>10.494636606012056</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10.489336606011966</c:v>
                </c:pt>
                <c:pt idx="1101">
                  <c:v>10.489336606011966</c:v>
                </c:pt>
                <c:pt idx="1102">
                  <c:v>10.489336606011889</c:v>
                </c:pt>
                <c:pt idx="1103">
                  <c:v>10.489336606011966</c:v>
                </c:pt>
                <c:pt idx="1104">
                  <c:v>10.489052506012072</c:v>
                </c:pt>
                <c:pt idx="1105">
                  <c:v>10.487626906012864</c:v>
                </c:pt>
                <c:pt idx="1106">
                  <c:v>10.487656606012777</c:v>
                </c:pt>
                <c:pt idx="1107">
                  <c:v>10.487656606012777</c:v>
                </c:pt>
                <c:pt idx="1108">
                  <c:v>10.487656606012777</c:v>
                </c:pt>
                <c:pt idx="1109">
                  <c:v>10.487483806012655</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10.493486606012121</c:v>
                </c:pt>
                <c:pt idx="1123">
                  <c:v>10.493486606012121</c:v>
                </c:pt>
                <c:pt idx="1124">
                  <c:v>10.493486606012121</c:v>
                </c:pt>
                <c:pt idx="1125">
                  <c:v>10.493486606012121</c:v>
                </c:pt>
                <c:pt idx="1126">
                  <c:v>10.493486606012066</c:v>
                </c:pt>
                <c:pt idx="1127">
                  <c:v>10.493486606012121</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c:v>
                </c:pt>
                <c:pt idx="1136">
                  <c:v>10.505536606012791</c:v>
                </c:pt>
                <c:pt idx="1137">
                  <c:v>10.505536606012736</c:v>
                </c:pt>
                <c:pt idx="1138">
                  <c:v>10.505536606012736</c:v>
                </c:pt>
                <c:pt idx="1139">
                  <c:v>10.505536606012736</c:v>
                </c:pt>
                <c:pt idx="1140">
                  <c:v>10.505544939345885</c:v>
                </c:pt>
                <c:pt idx="1141">
                  <c:v>10.505665306013057</c:v>
                </c:pt>
                <c:pt idx="1142">
                  <c:v>10.505640506013124</c:v>
                </c:pt>
                <c:pt idx="1143">
                  <c:v>10.505636606013054</c:v>
                </c:pt>
                <c:pt idx="1144">
                  <c:v>10.505636606013054</c:v>
                </c:pt>
                <c:pt idx="1145">
                  <c:v>10.505636606013166</c:v>
                </c:pt>
                <c:pt idx="1146">
                  <c:v>10.505636606013054</c:v>
                </c:pt>
                <c:pt idx="1147">
                  <c:v>10.505671406012318</c:v>
                </c:pt>
                <c:pt idx="1148">
                  <c:v>10.505721106012246</c:v>
                </c:pt>
                <c:pt idx="1149">
                  <c:v>10.505853106011969</c:v>
                </c:pt>
                <c:pt idx="1150">
                  <c:v>10.502408358589188</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10.489516606012987</c:v>
                </c:pt>
                <c:pt idx="1190">
                  <c:v>10.489516606012856</c:v>
                </c:pt>
                <c:pt idx="1191">
                  <c:v>10.489516606012856</c:v>
                </c:pt>
                <c:pt idx="1192">
                  <c:v>10.489450206012277</c:v>
                </c:pt>
                <c:pt idx="1193">
                  <c:v>10.489436606012296</c:v>
                </c:pt>
                <c:pt idx="1194">
                  <c:v>10.48939056434547</c:v>
                </c:pt>
                <c:pt idx="1195">
                  <c:v>10.489336606011966</c:v>
                </c:pt>
                <c:pt idx="1196">
                  <c:v>10.489336606011966</c:v>
                </c:pt>
                <c:pt idx="1197">
                  <c:v>10.489336606011966</c:v>
                </c:pt>
                <c:pt idx="1198">
                  <c:v>10.489336606011966</c:v>
                </c:pt>
                <c:pt idx="1199">
                  <c:v>10.489336606011966</c:v>
                </c:pt>
                <c:pt idx="1200">
                  <c:v>10.489336606011832</c:v>
                </c:pt>
                <c:pt idx="1201">
                  <c:v>10.489336606011966</c:v>
                </c:pt>
                <c:pt idx="1202">
                  <c:v>10.489336606011966</c:v>
                </c:pt>
                <c:pt idx="1203">
                  <c:v>10.489336606011966</c:v>
                </c:pt>
                <c:pt idx="1204">
                  <c:v>10.490510606012</c:v>
                </c:pt>
                <c:pt idx="1205">
                  <c:v>10.507567231012302</c:v>
                </c:pt>
                <c:pt idx="1206">
                  <c:v>10.513336606012402</c:v>
                </c:pt>
                <c:pt idx="1207">
                  <c:v>10.513336606012402</c:v>
                </c:pt>
                <c:pt idx="1208">
                  <c:v>10.515049406012864</c:v>
                </c:pt>
                <c:pt idx="1209">
                  <c:v>10.528501606012181</c:v>
                </c:pt>
                <c:pt idx="1210">
                  <c:v>10.539697206012036</c:v>
                </c:pt>
                <c:pt idx="1211">
                  <c:v>10.540375524931044</c:v>
                </c:pt>
                <c:pt idx="1212">
                  <c:v>10.544206606011997</c:v>
                </c:pt>
                <c:pt idx="1213">
                  <c:v>10.54648900601202</c:v>
                </c:pt>
                <c:pt idx="1214">
                  <c:v>10.547855306011748</c:v>
                </c:pt>
                <c:pt idx="1215">
                  <c:v>10.550885906012596</c:v>
                </c:pt>
                <c:pt idx="1216">
                  <c:v>10.561235119525477</c:v>
                </c:pt>
                <c:pt idx="1217">
                  <c:v>10.565037606012854</c:v>
                </c:pt>
                <c:pt idx="1218">
                  <c:v>10.566136606012806</c:v>
                </c:pt>
                <c:pt idx="1219">
                  <c:v>10.566136606012806</c:v>
                </c:pt>
                <c:pt idx="1220">
                  <c:v>10.566136606012806</c:v>
                </c:pt>
                <c:pt idx="1221">
                  <c:v>10.566136606012929</c:v>
                </c:pt>
                <c:pt idx="1222">
                  <c:v>10.566136606012806</c:v>
                </c:pt>
                <c:pt idx="1223">
                  <c:v>10.566136606012806</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10.600497206012706</c:v>
                </c:pt>
                <c:pt idx="1245">
                  <c:v>10.603036606012566</c:v>
                </c:pt>
                <c:pt idx="1246">
                  <c:v>10.603036606012566</c:v>
                </c:pt>
                <c:pt idx="1247">
                  <c:v>10.605917206012705</c:v>
                </c:pt>
                <c:pt idx="1248">
                  <c:v>10.608644606012447</c:v>
                </c:pt>
                <c:pt idx="1249">
                  <c:v>10.611264706012822</c:v>
                </c:pt>
                <c:pt idx="1250">
                  <c:v>10.620119606011841</c:v>
                </c:pt>
                <c:pt idx="1251">
                  <c:v>10.629598606011838</c:v>
                </c:pt>
                <c:pt idx="1252">
                  <c:v>10.630906606011818</c:v>
                </c:pt>
                <c:pt idx="1253">
                  <c:v>10.630906606011818</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10.638641606012852</c:v>
                </c:pt>
                <c:pt idx="1265">
                  <c:v>10.640216606012368</c:v>
                </c:pt>
                <c:pt idx="1266">
                  <c:v>10.641517106012948</c:v>
                </c:pt>
                <c:pt idx="1267">
                  <c:v>10.64211490601231</c:v>
                </c:pt>
                <c:pt idx="1268">
                  <c:v>10.642076606012395</c:v>
                </c:pt>
                <c:pt idx="1269">
                  <c:v>10.642083481012218</c:v>
                </c:pt>
                <c:pt idx="1270">
                  <c:v>10.643775406012301</c:v>
                </c:pt>
                <c:pt idx="1271">
                  <c:v>10.647510606012528</c:v>
                </c:pt>
                <c:pt idx="1272">
                  <c:v>10.647696606012531</c:v>
                </c:pt>
                <c:pt idx="1273">
                  <c:v>10.647696606012531</c:v>
                </c:pt>
                <c:pt idx="1274">
                  <c:v>10.647696606012417</c:v>
                </c:pt>
                <c:pt idx="1275">
                  <c:v>10.647710406012141</c:v>
                </c:pt>
                <c:pt idx="1276">
                  <c:v>10.649260606011509</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10.649651406012133</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10.648248064345113</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10.637143906013018</c:v>
                </c:pt>
                <c:pt idx="1340">
                  <c:v>10.635192606012438</c:v>
                </c:pt>
                <c:pt idx="1341">
                  <c:v>10.633896606012073</c:v>
                </c:pt>
                <c:pt idx="1342">
                  <c:v>10.633886406012337</c:v>
                </c:pt>
                <c:pt idx="1343">
                  <c:v>10.633896606012016</c:v>
                </c:pt>
                <c:pt idx="1344">
                  <c:v>10.633896606012073</c:v>
                </c:pt>
                <c:pt idx="1345">
                  <c:v>10.633911006011994</c:v>
                </c:pt>
                <c:pt idx="1346">
                  <c:v>10.633712406012865</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10.609606606013276</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10.609403206012221</c:v>
                </c:pt>
                <c:pt idx="1411">
                  <c:v>10.605433206011964</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10.584705706012864</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10.579136606012616</c:v>
                </c:pt>
                <c:pt idx="1436">
                  <c:v>10.579118206012835</c:v>
                </c:pt>
                <c:pt idx="1437">
                  <c:v>10.579116606012819</c:v>
                </c:pt>
                <c:pt idx="1438">
                  <c:v>10.579116606012819</c:v>
                </c:pt>
                <c:pt idx="1439">
                  <c:v>10.579121397679458</c:v>
                </c:pt>
                <c:pt idx="1440">
                  <c:v>10.579270306012569</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10.574786085179401</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-32.125158065756921</c:v>
                </c:pt>
                <c:pt idx="2">
                  <c:v>-32.123254112580362</c:v>
                </c:pt>
                <c:pt idx="3">
                  <c:v>-32.121238447865366</c:v>
                </c:pt>
                <c:pt idx="4">
                  <c:v>-32.118518514755969</c:v>
                </c:pt>
                <c:pt idx="5">
                  <c:v>-32.117571395190836</c:v>
                </c:pt>
                <c:pt idx="6">
                  <c:v>-32.117134263084125</c:v>
                </c:pt>
                <c:pt idx="7">
                  <c:v>-32.117255688669374</c:v>
                </c:pt>
                <c:pt idx="8">
                  <c:v>-32.116604847532344</c:v>
                </c:pt>
                <c:pt idx="9">
                  <c:v>-32.115332307399171</c:v>
                </c:pt>
                <c:pt idx="10">
                  <c:v>-32.113598350041606</c:v>
                </c:pt>
                <c:pt idx="11">
                  <c:v>-32.112665801547095</c:v>
                </c:pt>
                <c:pt idx="12">
                  <c:v>-32.114385187834024</c:v>
                </c:pt>
                <c:pt idx="13">
                  <c:v>-32.113083505560205</c:v>
                </c:pt>
                <c:pt idx="14">
                  <c:v>-32.112850368436604</c:v>
                </c:pt>
                <c:pt idx="15">
                  <c:v>-32.114793177800522</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-33.135535503554649</c:v>
                </c:pt>
                <c:pt idx="24">
                  <c:v>-33.169578380633581</c:v>
                </c:pt>
                <c:pt idx="25">
                  <c:v>-33.063840981002528</c:v>
                </c:pt>
                <c:pt idx="26">
                  <c:v>-32.427425203618228</c:v>
                </c:pt>
                <c:pt idx="27">
                  <c:v>-32.134444694516219</c:v>
                </c:pt>
                <c:pt idx="28">
                  <c:v>-32.003975331682838</c:v>
                </c:pt>
                <c:pt idx="29">
                  <c:v>-31.783136191286786</c:v>
                </c:pt>
                <c:pt idx="30">
                  <c:v>-31.347733184739532</c:v>
                </c:pt>
                <c:pt idx="31">
                  <c:v>-30.797369291106563</c:v>
                </c:pt>
                <c:pt idx="32">
                  <c:v>-30.457586504428079</c:v>
                </c:pt>
                <c:pt idx="33">
                  <c:v>-30.489249440036282</c:v>
                </c:pt>
                <c:pt idx="34">
                  <c:v>-31.000718290203796</c:v>
                </c:pt>
                <c:pt idx="35">
                  <c:v>-31.139808869590158</c:v>
                </c:pt>
                <c:pt idx="36">
                  <c:v>-31.287287528404804</c:v>
                </c:pt>
                <c:pt idx="37">
                  <c:v>-31.525339959765244</c:v>
                </c:pt>
                <c:pt idx="38">
                  <c:v>-31.822521794116287</c:v>
                </c:pt>
                <c:pt idx="39">
                  <c:v>-32.684755160892095</c:v>
                </c:pt>
                <c:pt idx="40">
                  <c:v>-33.855754362851073</c:v>
                </c:pt>
                <c:pt idx="41">
                  <c:v>-35.011832788895376</c:v>
                </c:pt>
                <c:pt idx="42">
                  <c:v>-38.149285344728128</c:v>
                </c:pt>
                <c:pt idx="43">
                  <c:v>-38.610707425681483</c:v>
                </c:pt>
                <c:pt idx="44">
                  <c:v>-39.008434501638483</c:v>
                </c:pt>
                <c:pt idx="45">
                  <c:v>-39.927699037291845</c:v>
                </c:pt>
                <c:pt idx="46">
                  <c:v>-40.864973415748779</c:v>
                </c:pt>
                <c:pt idx="47">
                  <c:v>-42.03858569630232</c:v>
                </c:pt>
                <c:pt idx="48">
                  <c:v>-43.345858404069801</c:v>
                </c:pt>
                <c:pt idx="49">
                  <c:v>-45.651506844789523</c:v>
                </c:pt>
                <c:pt idx="50">
                  <c:v>-45.832581534529886</c:v>
                </c:pt>
                <c:pt idx="51">
                  <c:v>-45.901866973469993</c:v>
                </c:pt>
                <c:pt idx="52">
                  <c:v>-46.019421511057239</c:v>
                </c:pt>
                <c:pt idx="53">
                  <c:v>-46.269286223350079</c:v>
                </c:pt>
                <c:pt idx="54">
                  <c:v>-46.914517498223447</c:v>
                </c:pt>
                <c:pt idx="55">
                  <c:v>-47.869573439383544</c:v>
                </c:pt>
                <c:pt idx="56">
                  <c:v>-48.271181277045045</c:v>
                </c:pt>
                <c:pt idx="57">
                  <c:v>-46.302799684877861</c:v>
                </c:pt>
                <c:pt idx="58">
                  <c:v>-45.093784560690473</c:v>
                </c:pt>
                <c:pt idx="59">
                  <c:v>-43.557852904836849</c:v>
                </c:pt>
                <c:pt idx="60">
                  <c:v>-41.844348473121521</c:v>
                </c:pt>
                <c:pt idx="61">
                  <c:v>-39.578066207138349</c:v>
                </c:pt>
                <c:pt idx="62">
                  <c:v>-37.693842259592515</c:v>
                </c:pt>
                <c:pt idx="63">
                  <c:v>-36.313097358705051</c:v>
                </c:pt>
                <c:pt idx="64">
                  <c:v>-34.999379380872583</c:v>
                </c:pt>
                <c:pt idx="65">
                  <c:v>-33.70559948413738</c:v>
                </c:pt>
                <c:pt idx="66">
                  <c:v>-30.489628287862558</c:v>
                </c:pt>
                <c:pt idx="67">
                  <c:v>-28.540276513414327</c:v>
                </c:pt>
                <c:pt idx="68">
                  <c:v>-26.196529581068589</c:v>
                </c:pt>
                <c:pt idx="69">
                  <c:v>-23.492906356198329</c:v>
                </c:pt>
                <c:pt idx="70">
                  <c:v>-20.384493943332572</c:v>
                </c:pt>
                <c:pt idx="71">
                  <c:v>-17.545024630713776</c:v>
                </c:pt>
                <c:pt idx="72">
                  <c:v>-15.538389122170839</c:v>
                </c:pt>
                <c:pt idx="73">
                  <c:v>-14.262283933624072</c:v>
                </c:pt>
                <c:pt idx="74">
                  <c:v>-13.343480815194605</c:v>
                </c:pt>
                <c:pt idx="75">
                  <c:v>-11.954080698591103</c:v>
                </c:pt>
                <c:pt idx="76">
                  <c:v>-12.775889059526842</c:v>
                </c:pt>
                <c:pt idx="77">
                  <c:v>-14.288623571575368</c:v>
                </c:pt>
                <c:pt idx="78">
                  <c:v>-16.382719500657771</c:v>
                </c:pt>
                <c:pt idx="79">
                  <c:v>-18.765934605232086</c:v>
                </c:pt>
                <c:pt idx="80">
                  <c:v>-21.157824353615677</c:v>
                </c:pt>
                <c:pt idx="81">
                  <c:v>-23.669551440588847</c:v>
                </c:pt>
                <c:pt idx="82">
                  <c:v>-26.631986014873661</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-46.956059619447252</c:v>
                </c:pt>
                <c:pt idx="91">
                  <c:v>-48.66769895417336</c:v>
                </c:pt>
                <c:pt idx="92">
                  <c:v>-55.535228920160613</c:v>
                </c:pt>
                <c:pt idx="93">
                  <c:v>-57.031983825190544</c:v>
                </c:pt>
                <c:pt idx="94">
                  <c:v>-58.541760409982459</c:v>
                </c:pt>
                <c:pt idx="95">
                  <c:v>-59.816607629466191</c:v>
                </c:pt>
                <c:pt idx="96">
                  <c:v>-60.550868143440454</c:v>
                </c:pt>
                <c:pt idx="97">
                  <c:v>-60.774529214438353</c:v>
                </c:pt>
                <c:pt idx="98">
                  <c:v>-58.189941919294483</c:v>
                </c:pt>
                <c:pt idx="99">
                  <c:v>-56.424593619703295</c:v>
                </c:pt>
                <c:pt idx="100">
                  <c:v>-54.665428310912361</c:v>
                </c:pt>
                <c:pt idx="101">
                  <c:v>-52.935303145088909</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-31.345241531730544</c:v>
                </c:pt>
                <c:pt idx="111">
                  <c:v>-29.39080445377283</c:v>
                </c:pt>
                <c:pt idx="112">
                  <c:v>-27.435701963607571</c:v>
                </c:pt>
                <c:pt idx="113">
                  <c:v>-25.503374056211371</c:v>
                </c:pt>
                <c:pt idx="114">
                  <c:v>-19.401009844155055</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-6.2562968225230353</c:v>
                </c:pt>
                <c:pt idx="123">
                  <c:v>-0.8008784146036183</c:v>
                </c:pt>
                <c:pt idx="124">
                  <c:v>0.42809421877440518</c:v>
                </c:pt>
                <c:pt idx="125">
                  <c:v>1.59841343745616</c:v>
                </c:pt>
                <c:pt idx="126">
                  <c:v>2.6879020725524687</c:v>
                </c:pt>
                <c:pt idx="127">
                  <c:v>3.3971926291773826</c:v>
                </c:pt>
                <c:pt idx="128">
                  <c:v>3.4045364485729359</c:v>
                </c:pt>
                <c:pt idx="129">
                  <c:v>2.6072463418096992</c:v>
                </c:pt>
                <c:pt idx="130">
                  <c:v>-2.4187529124038547</c:v>
                </c:pt>
                <c:pt idx="131">
                  <c:v>-4.4861837829668572</c:v>
                </c:pt>
                <c:pt idx="132">
                  <c:v>-6.3254268367148665</c:v>
                </c:pt>
                <c:pt idx="133">
                  <c:v>-8.1722614180523436</c:v>
                </c:pt>
                <c:pt idx="134">
                  <c:v>-10.076617727631549</c:v>
                </c:pt>
                <c:pt idx="135">
                  <c:v>-11.68714840603584</c:v>
                </c:pt>
                <c:pt idx="136">
                  <c:v>-13.181557368759101</c:v>
                </c:pt>
                <c:pt idx="137">
                  <c:v>-14.857604435938372</c:v>
                </c:pt>
                <c:pt idx="138">
                  <c:v>-18.8639979078756</c:v>
                </c:pt>
                <c:pt idx="139">
                  <c:v>-20.955335047661297</c:v>
                </c:pt>
                <c:pt idx="140">
                  <c:v>-22.915721979296322</c:v>
                </c:pt>
                <c:pt idx="141">
                  <c:v>-24.867545978659322</c:v>
                </c:pt>
                <c:pt idx="142">
                  <c:v>-26.823027316650368</c:v>
                </c:pt>
                <c:pt idx="143">
                  <c:v>-28.943555167129077</c:v>
                </c:pt>
                <c:pt idx="144">
                  <c:v>-31.170160408877834</c:v>
                </c:pt>
                <c:pt idx="145">
                  <c:v>-33.161841142341999</c:v>
                </c:pt>
                <c:pt idx="146">
                  <c:v>-38.722516104575078</c:v>
                </c:pt>
                <c:pt idx="147">
                  <c:v>-40.775633327149208</c:v>
                </c:pt>
                <c:pt idx="148">
                  <c:v>-42.818745081499095</c:v>
                </c:pt>
                <c:pt idx="149">
                  <c:v>-44.700661942925926</c:v>
                </c:pt>
                <c:pt idx="150">
                  <c:v>-46.018702671592536</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c:v>
                </c:pt>
                <c:pt idx="160">
                  <c:v>-29.759787665190558</c:v>
                </c:pt>
                <c:pt idx="161">
                  <c:v>-27.531603890834027</c:v>
                </c:pt>
                <c:pt idx="162">
                  <c:v>-25.35130551027429</c:v>
                </c:pt>
                <c:pt idx="163">
                  <c:v>-17.891344970901518</c:v>
                </c:pt>
                <c:pt idx="164">
                  <c:v>-15.506123915659813</c:v>
                </c:pt>
                <c:pt idx="165">
                  <c:v>-13.045502429004102</c:v>
                </c:pt>
                <c:pt idx="166">
                  <c:v>-10.754663052661087</c:v>
                </c:pt>
                <c:pt idx="167">
                  <c:v>-8.7947472522973147</c:v>
                </c:pt>
                <c:pt idx="168">
                  <c:v>-6.8254962529395886</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-15.085204552920864</c:v>
                </c:pt>
                <c:pt idx="183">
                  <c:v>-18.039566754298136</c:v>
                </c:pt>
                <c:pt idx="184">
                  <c:v>-21.235663010780829</c:v>
                </c:pt>
                <c:pt idx="185">
                  <c:v>-24.688715233734506</c:v>
                </c:pt>
                <c:pt idx="186">
                  <c:v>-28.094591188309085</c:v>
                </c:pt>
                <c:pt idx="187">
                  <c:v>-39.111539394581612</c:v>
                </c:pt>
                <c:pt idx="188">
                  <c:v>-41.286198770962628</c:v>
                </c:pt>
                <c:pt idx="189">
                  <c:v>-43.139527192598862</c:v>
                </c:pt>
                <c:pt idx="190">
                  <c:v>-45.007023551521094</c:v>
                </c:pt>
                <c:pt idx="191">
                  <c:v>-46.872033114457906</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-41.351851156392669</c:v>
                </c:pt>
                <c:pt idx="202">
                  <c:v>-39.081328708972578</c:v>
                </c:pt>
                <c:pt idx="203">
                  <c:v>-29.606621431963056</c:v>
                </c:pt>
                <c:pt idx="204">
                  <c:v>-27.597839119073384</c:v>
                </c:pt>
                <c:pt idx="205">
                  <c:v>-25.889978548559824</c:v>
                </c:pt>
                <c:pt idx="206">
                  <c:v>-24.310207399409805</c:v>
                </c:pt>
                <c:pt idx="207">
                  <c:v>-22.688359856460529</c:v>
                </c:pt>
                <c:pt idx="208">
                  <c:v>-21.167412117826327</c:v>
                </c:pt>
                <c:pt idx="209">
                  <c:v>-19.670288079017368</c:v>
                </c:pt>
                <c:pt idx="210">
                  <c:v>-18.270115084490598</c:v>
                </c:pt>
                <c:pt idx="211">
                  <c:v>-13.744981798341348</c:v>
                </c:pt>
                <c:pt idx="212">
                  <c:v>-12.602692461757314</c:v>
                </c:pt>
                <c:pt idx="213">
                  <c:v>-11.70550795452511</c:v>
                </c:pt>
                <c:pt idx="214">
                  <c:v>-11.001336700574068</c:v>
                </c:pt>
                <c:pt idx="215">
                  <c:v>-10.517645167286885</c:v>
                </c:pt>
                <c:pt idx="216">
                  <c:v>-10.372075318672326</c:v>
                </c:pt>
                <c:pt idx="217">
                  <c:v>-10.641309840323823</c:v>
                </c:pt>
                <c:pt idx="218">
                  <c:v>-11.628179284817826</c:v>
                </c:pt>
                <c:pt idx="219">
                  <c:v>-13.377985109497885</c:v>
                </c:pt>
                <c:pt idx="220">
                  <c:v>-15.378141348811798</c:v>
                </c:pt>
                <c:pt idx="221">
                  <c:v>-17.525062264499329</c:v>
                </c:pt>
                <c:pt idx="222">
                  <c:v>-19.848157133306856</c:v>
                </c:pt>
                <c:pt idx="223">
                  <c:v>-22.142901556471326</c:v>
                </c:pt>
                <c:pt idx="224">
                  <c:v>-24.418878441180595</c:v>
                </c:pt>
                <c:pt idx="225">
                  <c:v>-26.840031755608365</c:v>
                </c:pt>
                <c:pt idx="226">
                  <c:v>-29.438616992218599</c:v>
                </c:pt>
                <c:pt idx="227">
                  <c:v>-32.065824667782771</c:v>
                </c:pt>
                <c:pt idx="228">
                  <c:v>-34.384902778230469</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-51.814205001641739</c:v>
                </c:pt>
                <c:pt idx="237">
                  <c:v>-53.963894420673242</c:v>
                </c:pt>
                <c:pt idx="238">
                  <c:v>-56.424909326224906</c:v>
                </c:pt>
                <c:pt idx="239">
                  <c:v>-58.909543936618078</c:v>
                </c:pt>
                <c:pt idx="240">
                  <c:v>-61.15885090578432</c:v>
                </c:pt>
                <c:pt idx="241">
                  <c:v>-62.980948666895344</c:v>
                </c:pt>
                <c:pt idx="242">
                  <c:v>-64.3116030853582</c:v>
                </c:pt>
                <c:pt idx="243">
                  <c:v>-64.835403917962779</c:v>
                </c:pt>
                <c:pt idx="244">
                  <c:v>-64.479835805202342</c:v>
                </c:pt>
                <c:pt idx="245">
                  <c:v>-63.429519063906341</c:v>
                </c:pt>
                <c:pt idx="246">
                  <c:v>-61.67829013136712</c:v>
                </c:pt>
                <c:pt idx="247">
                  <c:v>-59.695303469806831</c:v>
                </c:pt>
                <c:pt idx="248">
                  <c:v>-57.766705756389399</c:v>
                </c:pt>
                <c:pt idx="249">
                  <c:v>-56.035866608124351</c:v>
                </c:pt>
                <c:pt idx="250">
                  <c:v>-54.553954766634277</c:v>
                </c:pt>
                <c:pt idx="251">
                  <c:v>-53.092015005405663</c:v>
                </c:pt>
                <c:pt idx="252">
                  <c:v>-51.386009817834847</c:v>
                </c:pt>
                <c:pt idx="253">
                  <c:v>-49.633314064226099</c:v>
                </c:pt>
                <c:pt idx="254">
                  <c:v>-48.053105782969062</c:v>
                </c:pt>
                <c:pt idx="255">
                  <c:v>-46.836669127011483</c:v>
                </c:pt>
                <c:pt idx="256">
                  <c:v>-45.804430226846279</c:v>
                </c:pt>
                <c:pt idx="257">
                  <c:v>-44.676969382732544</c:v>
                </c:pt>
                <c:pt idx="258">
                  <c:v>-43.430380325447096</c:v>
                </c:pt>
                <c:pt idx="259">
                  <c:v>-41.963845820072365</c:v>
                </c:pt>
                <c:pt idx="260">
                  <c:v>-40.216356795559136</c:v>
                </c:pt>
                <c:pt idx="261">
                  <c:v>-38.318173762733295</c:v>
                </c:pt>
                <c:pt idx="262">
                  <c:v>-36.264046279289843</c:v>
                </c:pt>
                <c:pt idx="263">
                  <c:v>-34.07028908686155</c:v>
                </c:pt>
                <c:pt idx="264">
                  <c:v>-31.790693719712326</c:v>
                </c:pt>
                <c:pt idx="265">
                  <c:v>-29.524600877641777</c:v>
                </c:pt>
                <c:pt idx="266">
                  <c:v>-27.256589511325021</c:v>
                </c:pt>
                <c:pt idx="267">
                  <c:v>-24.857982499565637</c:v>
                </c:pt>
                <c:pt idx="268">
                  <c:v>-22.421626701865538</c:v>
                </c:pt>
                <c:pt idx="269">
                  <c:v>-16.981337921867581</c:v>
                </c:pt>
                <c:pt idx="270">
                  <c:v>-15.892767264195854</c:v>
                </c:pt>
                <c:pt idx="271">
                  <c:v>-14.966683467675054</c:v>
                </c:pt>
                <c:pt idx="272">
                  <c:v>-14.188976879300114</c:v>
                </c:pt>
                <c:pt idx="273">
                  <c:v>-13.580624983177568</c:v>
                </c:pt>
                <c:pt idx="274">
                  <c:v>-13.445633731549384</c:v>
                </c:pt>
                <c:pt idx="275">
                  <c:v>-13.746958606869081</c:v>
                </c:pt>
                <c:pt idx="276">
                  <c:v>-14.551145686874335</c:v>
                </c:pt>
                <c:pt idx="277">
                  <c:v>-15.741538983308567</c:v>
                </c:pt>
                <c:pt idx="278">
                  <c:v>-17.498737197618581</c:v>
                </c:pt>
                <c:pt idx="279">
                  <c:v>-20.173179425843095</c:v>
                </c:pt>
                <c:pt idx="280">
                  <c:v>-23.582654434764258</c:v>
                </c:pt>
                <c:pt idx="281">
                  <c:v>-27.004548852544307</c:v>
                </c:pt>
                <c:pt idx="282">
                  <c:v>-30.25270268593275</c:v>
                </c:pt>
                <c:pt idx="283">
                  <c:v>-33.324041439111824</c:v>
                </c:pt>
                <c:pt idx="284">
                  <c:v>-36.100607441550594</c:v>
                </c:pt>
                <c:pt idx="285">
                  <c:v>-38.651885270149492</c:v>
                </c:pt>
                <c:pt idx="286">
                  <c:v>-41.386880009223958</c:v>
                </c:pt>
                <c:pt idx="287">
                  <c:v>-43.803322010943859</c:v>
                </c:pt>
                <c:pt idx="288">
                  <c:v>-45.569952564715592</c:v>
                </c:pt>
                <c:pt idx="289">
                  <c:v>-47.097316431274336</c:v>
                </c:pt>
                <c:pt idx="290">
                  <c:v>-48.362969305443272</c:v>
                </c:pt>
                <c:pt idx="291">
                  <c:v>-49.254747945620544</c:v>
                </c:pt>
                <c:pt idx="292">
                  <c:v>-49.519567432992233</c:v>
                </c:pt>
                <c:pt idx="293">
                  <c:v>-49.210587888778818</c:v>
                </c:pt>
                <c:pt idx="294">
                  <c:v>-48.613339148171249</c:v>
                </c:pt>
                <c:pt idx="295">
                  <c:v>-48.02728584652295</c:v>
                </c:pt>
                <c:pt idx="296">
                  <c:v>-47.156980106840045</c:v>
                </c:pt>
                <c:pt idx="297">
                  <c:v>-45.323978328174029</c:v>
                </c:pt>
                <c:pt idx="298">
                  <c:v>-44.53998675150627</c:v>
                </c:pt>
                <c:pt idx="299">
                  <c:v>-43.656630189921586</c:v>
                </c:pt>
                <c:pt idx="300">
                  <c:v>-42.722357451932325</c:v>
                </c:pt>
                <c:pt idx="301">
                  <c:v>-41.426081045164295</c:v>
                </c:pt>
                <c:pt idx="302">
                  <c:v>-39.613512763983053</c:v>
                </c:pt>
                <c:pt idx="303">
                  <c:v>-37.847863328940008</c:v>
                </c:pt>
                <c:pt idx="304">
                  <c:v>-36.436966026724853</c:v>
                </c:pt>
                <c:pt idx="305">
                  <c:v>-35.229854855714024</c:v>
                </c:pt>
                <c:pt idx="306">
                  <c:v>-33.95599846900555</c:v>
                </c:pt>
                <c:pt idx="307">
                  <c:v>-32.673613149190359</c:v>
                </c:pt>
                <c:pt idx="308">
                  <c:v>-31.363571938079119</c:v>
                </c:pt>
                <c:pt idx="309">
                  <c:v>-30.169589301344882</c:v>
                </c:pt>
                <c:pt idx="310">
                  <c:v>-29.185201795813093</c:v>
                </c:pt>
                <c:pt idx="311">
                  <c:v>-28.242565263511842</c:v>
                </c:pt>
                <c:pt idx="312">
                  <c:v>-27.281748892587785</c:v>
                </c:pt>
                <c:pt idx="313">
                  <c:v>-26.378575675491092</c:v>
                </c:pt>
                <c:pt idx="314">
                  <c:v>-25.488822414075589</c:v>
                </c:pt>
                <c:pt idx="315">
                  <c:v>-24.402539414430006</c:v>
                </c:pt>
                <c:pt idx="316">
                  <c:v>-23.199857848768815</c:v>
                </c:pt>
                <c:pt idx="317">
                  <c:v>-21.950602285631049</c:v>
                </c:pt>
                <c:pt idx="318">
                  <c:v>-20.651416521841085</c:v>
                </c:pt>
                <c:pt idx="319">
                  <c:v>-19.257625656074865</c:v>
                </c:pt>
                <c:pt idx="320">
                  <c:v>-17.796759297019587</c:v>
                </c:pt>
                <c:pt idx="321">
                  <c:v>-16.340011693816095</c:v>
                </c:pt>
                <c:pt idx="322">
                  <c:v>-14.949892737747637</c:v>
                </c:pt>
                <c:pt idx="323">
                  <c:v>-13.484582202272069</c:v>
                </c:pt>
                <c:pt idx="324">
                  <c:v>-11.875586343265386</c:v>
                </c:pt>
                <c:pt idx="325">
                  <c:v>-10.221731016045837</c:v>
                </c:pt>
                <c:pt idx="326">
                  <c:v>-8.5352413485355481</c:v>
                </c:pt>
                <c:pt idx="327">
                  <c:v>-6.9116792763228334</c:v>
                </c:pt>
                <c:pt idx="328">
                  <c:v>-5.7069529038061404</c:v>
                </c:pt>
                <c:pt idx="329">
                  <c:v>-4.8605194341825895</c:v>
                </c:pt>
                <c:pt idx="330">
                  <c:v>-4.3767939017316158</c:v>
                </c:pt>
                <c:pt idx="331">
                  <c:v>-4.4497658214403346</c:v>
                </c:pt>
                <c:pt idx="332">
                  <c:v>-5.1424259299101145</c:v>
                </c:pt>
                <c:pt idx="333">
                  <c:v>-6.3427906954046325</c:v>
                </c:pt>
                <c:pt idx="334">
                  <c:v>-7.7905722333941174</c:v>
                </c:pt>
                <c:pt idx="335">
                  <c:v>-9.4446655547608174</c:v>
                </c:pt>
                <c:pt idx="336">
                  <c:v>-11.295939455494571</c:v>
                </c:pt>
                <c:pt idx="337">
                  <c:v>-13.311541029251813</c:v>
                </c:pt>
                <c:pt idx="338">
                  <c:v>-15.689860254228629</c:v>
                </c:pt>
                <c:pt idx="339">
                  <c:v>-18.144318178177102</c:v>
                </c:pt>
                <c:pt idx="340">
                  <c:v>-20.382968837982087</c:v>
                </c:pt>
                <c:pt idx="341">
                  <c:v>-22.479119287967045</c:v>
                </c:pt>
                <c:pt idx="342">
                  <c:v>-24.378040588351041</c:v>
                </c:pt>
                <c:pt idx="343">
                  <c:v>-26.132858861189895</c:v>
                </c:pt>
                <c:pt idx="344">
                  <c:v>-28.006708206732299</c:v>
                </c:pt>
                <c:pt idx="345">
                  <c:v>-29.961028716128322</c:v>
                </c:pt>
                <c:pt idx="346">
                  <c:v>-31.860406576712808</c:v>
                </c:pt>
                <c:pt idx="347">
                  <c:v>-33.8775138277271</c:v>
                </c:pt>
                <c:pt idx="348">
                  <c:v>-36.183545973295836</c:v>
                </c:pt>
                <c:pt idx="349">
                  <c:v>-38.584037510138025</c:v>
                </c:pt>
                <c:pt idx="350">
                  <c:v>-40.760493985181199</c:v>
                </c:pt>
                <c:pt idx="351">
                  <c:v>-42.575301354154135</c:v>
                </c:pt>
                <c:pt idx="352">
                  <c:v>-44.025603687293049</c:v>
                </c:pt>
                <c:pt idx="353">
                  <c:v>-45.451387766259224</c:v>
                </c:pt>
                <c:pt idx="354">
                  <c:v>-48.694286300318574</c:v>
                </c:pt>
                <c:pt idx="355">
                  <c:v>-49.347521949770837</c:v>
                </c:pt>
                <c:pt idx="356">
                  <c:v>-49.904671105107454</c:v>
                </c:pt>
                <c:pt idx="357">
                  <c:v>-50.062568079136597</c:v>
                </c:pt>
                <c:pt idx="358">
                  <c:v>-49.782978383575475</c:v>
                </c:pt>
                <c:pt idx="359">
                  <c:v>-49.217149727405385</c:v>
                </c:pt>
                <c:pt idx="360">
                  <c:v>-48.386773577174822</c:v>
                </c:pt>
                <c:pt idx="361">
                  <c:v>-47.447983807414005</c:v>
                </c:pt>
                <c:pt idx="362">
                  <c:v>-46.313198571998015</c:v>
                </c:pt>
                <c:pt idx="363">
                  <c:v>-45.068338615046329</c:v>
                </c:pt>
                <c:pt idx="364">
                  <c:v>-43.84361102012808</c:v>
                </c:pt>
                <c:pt idx="365">
                  <c:v>-42.694599563145104</c:v>
                </c:pt>
                <c:pt idx="366">
                  <c:v>-41.673240395418055</c:v>
                </c:pt>
                <c:pt idx="367">
                  <c:v>-40.614778425863825</c:v>
                </c:pt>
                <c:pt idx="368">
                  <c:v>-39.339328935477113</c:v>
                </c:pt>
                <c:pt idx="369">
                  <c:v>-37.826618708545944</c:v>
                </c:pt>
                <c:pt idx="370">
                  <c:v>-36.248154098693121</c:v>
                </c:pt>
                <c:pt idx="371">
                  <c:v>-34.646672054900577</c:v>
                </c:pt>
                <c:pt idx="372">
                  <c:v>-32.938058645759369</c:v>
                </c:pt>
                <c:pt idx="373">
                  <c:v>-31.221863423075121</c:v>
                </c:pt>
                <c:pt idx="374">
                  <c:v>-29.11640691623689</c:v>
                </c:pt>
                <c:pt idx="375">
                  <c:v>-26.948644513097573</c:v>
                </c:pt>
                <c:pt idx="376">
                  <c:v>-24.849293284685299</c:v>
                </c:pt>
                <c:pt idx="377">
                  <c:v>-22.811397973477128</c:v>
                </c:pt>
                <c:pt idx="378">
                  <c:v>-20.791565932330027</c:v>
                </c:pt>
                <c:pt idx="379">
                  <c:v>-18.946256456343562</c:v>
                </c:pt>
                <c:pt idx="380">
                  <c:v>-17.182617828992576</c:v>
                </c:pt>
                <c:pt idx="381">
                  <c:v>-15.41753180866511</c:v>
                </c:pt>
                <c:pt idx="382">
                  <c:v>-13.575573678831105</c:v>
                </c:pt>
                <c:pt idx="383">
                  <c:v>-11.61417648632731</c:v>
                </c:pt>
                <c:pt idx="384">
                  <c:v>-9.5626232252910626</c:v>
                </c:pt>
                <c:pt idx="385">
                  <c:v>-7.6327821138801113</c:v>
                </c:pt>
                <c:pt idx="386">
                  <c:v>-6.1246860591883454</c:v>
                </c:pt>
                <c:pt idx="387">
                  <c:v>-5.0619353379628755</c:v>
                </c:pt>
                <c:pt idx="388">
                  <c:v>-4.18504833156031</c:v>
                </c:pt>
                <c:pt idx="389">
                  <c:v>-3.6690090223638521</c:v>
                </c:pt>
                <c:pt idx="390">
                  <c:v>-3.6624228986200791</c:v>
                </c:pt>
                <c:pt idx="391">
                  <c:v>-3.8025285958988007</c:v>
                </c:pt>
                <c:pt idx="392">
                  <c:v>-4.0861301927962899</c:v>
                </c:pt>
                <c:pt idx="393">
                  <c:v>-4.7990100897210803</c:v>
                </c:pt>
                <c:pt idx="394">
                  <c:v>-5.9109187448768097</c:v>
                </c:pt>
                <c:pt idx="395">
                  <c:v>-7.1159753949855675</c:v>
                </c:pt>
                <c:pt idx="396">
                  <c:v>-8.5636597925065843</c:v>
                </c:pt>
                <c:pt idx="397">
                  <c:v>-10.415220257621407</c:v>
                </c:pt>
                <c:pt idx="398">
                  <c:v>-12.596577469284616</c:v>
                </c:pt>
                <c:pt idx="399">
                  <c:v>-15.071711741888333</c:v>
                </c:pt>
                <c:pt idx="400">
                  <c:v>-17.644807319644343</c:v>
                </c:pt>
                <c:pt idx="401">
                  <c:v>-19.948493522906272</c:v>
                </c:pt>
                <c:pt idx="402">
                  <c:v>-22.310969137520075</c:v>
                </c:pt>
                <c:pt idx="403">
                  <c:v>-24.880601657585309</c:v>
                </c:pt>
                <c:pt idx="404">
                  <c:v>-27.50319030388663</c:v>
                </c:pt>
                <c:pt idx="405">
                  <c:v>-30.081895743681045</c:v>
                </c:pt>
                <c:pt idx="406">
                  <c:v>-32.175578825773975</c:v>
                </c:pt>
                <c:pt idx="407">
                  <c:v>-33.92264043222734</c:v>
                </c:pt>
                <c:pt idx="408">
                  <c:v>-35.78968508797287</c:v>
                </c:pt>
                <c:pt idx="409">
                  <c:v>-37.665132394217395</c:v>
                </c:pt>
                <c:pt idx="410">
                  <c:v>-39.477326684595994</c:v>
                </c:pt>
                <c:pt idx="411">
                  <c:v>-41.519457320217285</c:v>
                </c:pt>
                <c:pt idx="412">
                  <c:v>-43.600167292782594</c:v>
                </c:pt>
                <c:pt idx="413">
                  <c:v>-47.20030961267895</c:v>
                </c:pt>
                <c:pt idx="414">
                  <c:v>-48.6330732342849</c:v>
                </c:pt>
                <c:pt idx="415">
                  <c:v>-49.820202610988062</c:v>
                </c:pt>
                <c:pt idx="416">
                  <c:v>-50.896081866489837</c:v>
                </c:pt>
                <c:pt idx="417">
                  <c:v>-51.763342252494922</c:v>
                </c:pt>
                <c:pt idx="418">
                  <c:v>-52.210936387799833</c:v>
                </c:pt>
                <c:pt idx="419">
                  <c:v>-52.057639014940236</c:v>
                </c:pt>
                <c:pt idx="420">
                  <c:v>-51.679063182288054</c:v>
                </c:pt>
                <c:pt idx="421">
                  <c:v>-50.309154300627576</c:v>
                </c:pt>
                <c:pt idx="422">
                  <c:v>-49.029430629640594</c:v>
                </c:pt>
                <c:pt idx="423">
                  <c:v>-47.31736873387807</c:v>
                </c:pt>
                <c:pt idx="424">
                  <c:v>-45.450498930975414</c:v>
                </c:pt>
                <c:pt idx="425">
                  <c:v>-43.124489848121918</c:v>
                </c:pt>
                <c:pt idx="426">
                  <c:v>-39.764012491358571</c:v>
                </c:pt>
                <c:pt idx="427">
                  <c:v>-35.616969335520579</c:v>
                </c:pt>
                <c:pt idx="428">
                  <c:v>-31.738985848491538</c:v>
                </c:pt>
                <c:pt idx="429">
                  <c:v>-28.423183393051588</c:v>
                </c:pt>
                <c:pt idx="430">
                  <c:v>-20.350625919096128</c:v>
                </c:pt>
                <c:pt idx="431">
                  <c:v>-18.075163878868295</c:v>
                </c:pt>
                <c:pt idx="432">
                  <c:v>-15.824288091141099</c:v>
                </c:pt>
                <c:pt idx="433">
                  <c:v>-13.746142626936068</c:v>
                </c:pt>
                <c:pt idx="434">
                  <c:v>-11.681907677776833</c:v>
                </c:pt>
                <c:pt idx="435">
                  <c:v>-10.047169594698103</c:v>
                </c:pt>
                <c:pt idx="436">
                  <c:v>-9.155415239637831</c:v>
                </c:pt>
                <c:pt idx="437">
                  <c:v>-8.5455770943518559</c:v>
                </c:pt>
                <c:pt idx="438">
                  <c:v>-8.2113701705478235</c:v>
                </c:pt>
                <c:pt idx="439">
                  <c:v>-8.537286155391353</c:v>
                </c:pt>
                <c:pt idx="440">
                  <c:v>-9.4116620806910589</c:v>
                </c:pt>
                <c:pt idx="441">
                  <c:v>-10.521807636349354</c:v>
                </c:pt>
                <c:pt idx="442">
                  <c:v>-11.704016848338355</c:v>
                </c:pt>
                <c:pt idx="443">
                  <c:v>-13.030737077838356</c:v>
                </c:pt>
                <c:pt idx="444">
                  <c:v>-14.680803926798571</c:v>
                </c:pt>
                <c:pt idx="445">
                  <c:v>-16.064365901263884</c:v>
                </c:pt>
                <c:pt idx="446">
                  <c:v>-17.387030516216598</c:v>
                </c:pt>
                <c:pt idx="447">
                  <c:v>-18.944133937113318</c:v>
                </c:pt>
                <c:pt idx="448">
                  <c:v>-20.100256076368233</c:v>
                </c:pt>
                <c:pt idx="449">
                  <c:v>-20.576181229223081</c:v>
                </c:pt>
                <c:pt idx="450">
                  <c:v>-20.62709254860459</c:v>
                </c:pt>
                <c:pt idx="451">
                  <c:v>-20.815044783493121</c:v>
                </c:pt>
                <c:pt idx="452">
                  <c:v>-21.320272358579299</c:v>
                </c:pt>
                <c:pt idx="453">
                  <c:v>-22.009872542300556</c:v>
                </c:pt>
                <c:pt idx="454">
                  <c:v>-22.534508782932321</c:v>
                </c:pt>
                <c:pt idx="455">
                  <c:v>-22.523250202668621</c:v>
                </c:pt>
                <c:pt idx="456">
                  <c:v>-22.325180788017327</c:v>
                </c:pt>
                <c:pt idx="457">
                  <c:v>-22.272112950241759</c:v>
                </c:pt>
                <c:pt idx="458">
                  <c:v>-22.421558703537329</c:v>
                </c:pt>
                <c:pt idx="459">
                  <c:v>-22.425405466078118</c:v>
                </c:pt>
                <c:pt idx="460">
                  <c:v>-22.293828701906804</c:v>
                </c:pt>
                <c:pt idx="461">
                  <c:v>-22.138156244600097</c:v>
                </c:pt>
                <c:pt idx="462">
                  <c:v>-21.747238715463329</c:v>
                </c:pt>
                <c:pt idx="463">
                  <c:v>-21.394983092668632</c:v>
                </c:pt>
                <c:pt idx="464">
                  <c:v>-21.208881383699108</c:v>
                </c:pt>
                <c:pt idx="465">
                  <c:v>-21.099938348617631</c:v>
                </c:pt>
                <c:pt idx="466">
                  <c:v>-21.139605658805088</c:v>
                </c:pt>
                <c:pt idx="467">
                  <c:v>-21.377857228125535</c:v>
                </c:pt>
                <c:pt idx="468">
                  <c:v>-21.43209560854261</c:v>
                </c:pt>
                <c:pt idx="469">
                  <c:v>-21.447011527434356</c:v>
                </c:pt>
                <c:pt idx="470">
                  <c:v>-21.546677647802809</c:v>
                </c:pt>
                <c:pt idx="471">
                  <c:v>-21.55692596719733</c:v>
                </c:pt>
                <c:pt idx="472">
                  <c:v>-21.54469598225181</c:v>
                </c:pt>
                <c:pt idx="473">
                  <c:v>-21.550388413688122</c:v>
                </c:pt>
                <c:pt idx="474">
                  <c:v>-21.753348850912829</c:v>
                </c:pt>
                <c:pt idx="475">
                  <c:v>-22.077870870037593</c:v>
                </c:pt>
                <c:pt idx="476">
                  <c:v>-22.405967658392328</c:v>
                </c:pt>
                <c:pt idx="477">
                  <c:v>-22.291992747058305</c:v>
                </c:pt>
                <c:pt idx="478">
                  <c:v>-22.223528145073789</c:v>
                </c:pt>
                <c:pt idx="479">
                  <c:v>-22.163048489575072</c:v>
                </c:pt>
                <c:pt idx="480">
                  <c:v>-22.134392051457574</c:v>
                </c:pt>
                <c:pt idx="481">
                  <c:v>-22.134513477042582</c:v>
                </c:pt>
                <c:pt idx="482">
                  <c:v>-22.123682314838828</c:v>
                </c:pt>
                <c:pt idx="483">
                  <c:v>-22.12775250045631</c:v>
                </c:pt>
                <c:pt idx="484">
                  <c:v>-22.127796213666826</c:v>
                </c:pt>
                <c:pt idx="485">
                  <c:v>-22.12798078055663</c:v>
                </c:pt>
                <c:pt idx="486">
                  <c:v>-22.128471339921081</c:v>
                </c:pt>
                <c:pt idx="487">
                  <c:v>-22.127121087412831</c:v>
                </c:pt>
                <c:pt idx="488">
                  <c:v>-22.128835616676831</c:v>
                </c:pt>
                <c:pt idx="489">
                  <c:v>-22.127106516342607</c:v>
                </c:pt>
                <c:pt idx="490">
                  <c:v>-22.126790809821053</c:v>
                </c:pt>
                <c:pt idx="491">
                  <c:v>-22.125314274704529</c:v>
                </c:pt>
                <c:pt idx="492">
                  <c:v>-22.124498294771829</c:v>
                </c:pt>
                <c:pt idx="493">
                  <c:v>-22.122128067347816</c:v>
                </c:pt>
                <c:pt idx="494">
                  <c:v>-22.121078950291093</c:v>
                </c:pt>
                <c:pt idx="495">
                  <c:v>-22.119072999622844</c:v>
                </c:pt>
                <c:pt idx="496">
                  <c:v>-22.117241901797328</c:v>
                </c:pt>
                <c:pt idx="497">
                  <c:v>-22.115561371697591</c:v>
                </c:pt>
                <c:pt idx="498">
                  <c:v>-22.114147977885281</c:v>
                </c:pt>
                <c:pt idx="499">
                  <c:v>-22.114021695276652</c:v>
                </c:pt>
                <c:pt idx="500">
                  <c:v>-22.112681156815626</c:v>
                </c:pt>
                <c:pt idx="501">
                  <c:v>-22.110903486247835</c:v>
                </c:pt>
                <c:pt idx="502">
                  <c:v>-22.108518687753573</c:v>
                </c:pt>
                <c:pt idx="503">
                  <c:v>-22.108120411833827</c:v>
                </c:pt>
                <c:pt idx="504">
                  <c:v>-22.107960130061358</c:v>
                </c:pt>
                <c:pt idx="505">
                  <c:v>-22.110349785579029</c:v>
                </c:pt>
                <c:pt idx="506">
                  <c:v>-22.10870811166636</c:v>
                </c:pt>
                <c:pt idx="507">
                  <c:v>-22.108202981231781</c:v>
                </c:pt>
                <c:pt idx="508">
                  <c:v>-22.106546736249086</c:v>
                </c:pt>
                <c:pt idx="509">
                  <c:v>-22.105041058992114</c:v>
                </c:pt>
                <c:pt idx="510">
                  <c:v>-22.103909372537309</c:v>
                </c:pt>
                <c:pt idx="511">
                  <c:v>-22.102107416852647</c:v>
                </c:pt>
                <c:pt idx="512">
                  <c:v>-22.100514313174116</c:v>
                </c:pt>
                <c:pt idx="513">
                  <c:v>-22.097522386753834</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-22.095093875048807</c:v>
                </c:pt>
                <c:pt idx="523">
                  <c:v>-22.094219610835086</c:v>
                </c:pt>
                <c:pt idx="524">
                  <c:v>-22.093427916019362</c:v>
                </c:pt>
                <c:pt idx="525">
                  <c:v>-22.092616793109805</c:v>
                </c:pt>
                <c:pt idx="526">
                  <c:v>-22.091737671872806</c:v>
                </c:pt>
                <c:pt idx="527">
                  <c:v>-22.088867171037563</c:v>
                </c:pt>
                <c:pt idx="528">
                  <c:v>-22.086564941941052</c:v>
                </c:pt>
                <c:pt idx="529">
                  <c:v>-22.086443516355786</c:v>
                </c:pt>
                <c:pt idx="530">
                  <c:v>-22.084316140102789</c:v>
                </c:pt>
                <c:pt idx="531">
                  <c:v>-22.084199571540783</c:v>
                </c:pt>
                <c:pt idx="532">
                  <c:v>-22.087215783078349</c:v>
                </c:pt>
                <c:pt idx="533">
                  <c:v>-22.086705795620087</c:v>
                </c:pt>
                <c:pt idx="534">
                  <c:v>-22.085880101640598</c:v>
                </c:pt>
                <c:pt idx="535">
                  <c:v>-22.084039289768025</c:v>
                </c:pt>
                <c:pt idx="536">
                  <c:v>-22.082523898464483</c:v>
                </c:pt>
                <c:pt idx="537">
                  <c:v>-22.081086219534996</c:v>
                </c:pt>
                <c:pt idx="538">
                  <c:v>-22.080241097461734</c:v>
                </c:pt>
                <c:pt idx="539">
                  <c:v>-22.077516307328587</c:v>
                </c:pt>
                <c:pt idx="540">
                  <c:v>-22.079672825722533</c:v>
                </c:pt>
                <c:pt idx="541">
                  <c:v>-22.078380857495826</c:v>
                </c:pt>
                <c:pt idx="542">
                  <c:v>-22.075398645122089</c:v>
                </c:pt>
                <c:pt idx="543">
                  <c:v>-22.07217358157806</c:v>
                </c:pt>
                <c:pt idx="544">
                  <c:v>-22.07072133157828</c:v>
                </c:pt>
                <c:pt idx="545">
                  <c:v>-22.069040801478579</c:v>
                </c:pt>
                <c:pt idx="546">
                  <c:v>-22.066476293118527</c:v>
                </c:pt>
                <c:pt idx="547">
                  <c:v>-22.066340296462776</c:v>
                </c:pt>
                <c:pt idx="548">
                  <c:v>-22.065951734590371</c:v>
                </c:pt>
                <c:pt idx="549">
                  <c:v>-22.065286322382807</c:v>
                </c:pt>
                <c:pt idx="550">
                  <c:v>-22.065543744623735</c:v>
                </c:pt>
                <c:pt idx="551">
                  <c:v>-22.065339749640529</c:v>
                </c:pt>
                <c:pt idx="552">
                  <c:v>-22.064217777232884</c:v>
                </c:pt>
                <c:pt idx="553">
                  <c:v>-22.062440106664777</c:v>
                </c:pt>
                <c:pt idx="554">
                  <c:v>-22.060118449475087</c:v>
                </c:pt>
                <c:pt idx="555">
                  <c:v>-22.059924168538629</c:v>
                </c:pt>
                <c:pt idx="556">
                  <c:v>-22.059200472050591</c:v>
                </c:pt>
                <c:pt idx="557">
                  <c:v>-22.05810278476002</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-22.058224210345031</c:v>
                </c:pt>
                <c:pt idx="566">
                  <c:v>-22.058952763856428</c:v>
                </c:pt>
                <c:pt idx="567">
                  <c:v>-22.057927931917092</c:v>
                </c:pt>
                <c:pt idx="568">
                  <c:v>-22.056305686098298</c:v>
                </c:pt>
                <c:pt idx="569">
                  <c:v>-22.058209639274789</c:v>
                </c:pt>
                <c:pt idx="570">
                  <c:v>-22.057957074057345</c:v>
                </c:pt>
                <c:pt idx="571">
                  <c:v>-22.055489706165531</c:v>
                </c:pt>
                <c:pt idx="572">
                  <c:v>-22.054435732085366</c:v>
                </c:pt>
                <c:pt idx="573">
                  <c:v>-22.053425471216357</c:v>
                </c:pt>
                <c:pt idx="574">
                  <c:v>-22.051516661016091</c:v>
                </c:pt>
                <c:pt idx="575">
                  <c:v>-22.04924357406027</c:v>
                </c:pt>
                <c:pt idx="576">
                  <c:v>-22.048029318208066</c:v>
                </c:pt>
                <c:pt idx="577">
                  <c:v>-22.047509616703277</c:v>
                </c:pt>
                <c:pt idx="578">
                  <c:v>-22.045314242121734</c:v>
                </c:pt>
                <c:pt idx="579">
                  <c:v>-22.044707114195592</c:v>
                </c:pt>
                <c:pt idx="580">
                  <c:v>-22.04506653392777</c:v>
                </c:pt>
                <c:pt idx="581">
                  <c:v>-22.045003392623755</c:v>
                </c:pt>
                <c:pt idx="582">
                  <c:v>-22.044522547306023</c:v>
                </c:pt>
                <c:pt idx="583">
                  <c:v>-22.046523640950589</c:v>
                </c:pt>
                <c:pt idx="584">
                  <c:v>-22.046543069044603</c:v>
                </c:pt>
                <c:pt idx="585">
                  <c:v>-22.046115650984827</c:v>
                </c:pt>
                <c:pt idx="586">
                  <c:v>-22.044658543961539</c:v>
                </c:pt>
                <c:pt idx="587">
                  <c:v>-22.044027130918366</c:v>
                </c:pt>
                <c:pt idx="588">
                  <c:v>-22.043143152657862</c:v>
                </c:pt>
                <c:pt idx="589">
                  <c:v>-22.042385457005864</c:v>
                </c:pt>
                <c:pt idx="590">
                  <c:v>-22.041331482926086</c:v>
                </c:pt>
                <c:pt idx="591">
                  <c:v>-22.041899754664591</c:v>
                </c:pt>
                <c:pt idx="592">
                  <c:v>-22.041982324062857</c:v>
                </c:pt>
                <c:pt idx="593">
                  <c:v>-22.041516049815307</c:v>
                </c:pt>
                <c:pt idx="594">
                  <c:v>-22.041448051487826</c:v>
                </c:pt>
                <c:pt idx="595">
                  <c:v>-22.040228938612117</c:v>
                </c:pt>
                <c:pt idx="596">
                  <c:v>-22.038888400150835</c:v>
                </c:pt>
                <c:pt idx="597">
                  <c:v>-22.037091301489131</c:v>
                </c:pt>
                <c:pt idx="598">
                  <c:v>-22.039636381755766</c:v>
                </c:pt>
                <c:pt idx="599">
                  <c:v>-22.039840376739086</c:v>
                </c:pt>
                <c:pt idx="600">
                  <c:v>-22.039587811521592</c:v>
                </c:pt>
                <c:pt idx="601">
                  <c:v>-22.039966659347833</c:v>
                </c:pt>
                <c:pt idx="602">
                  <c:v>-22.040073513862829</c:v>
                </c:pt>
                <c:pt idx="603">
                  <c:v>-22.039602382592062</c:v>
                </c:pt>
                <c:pt idx="604">
                  <c:v>-22.039247819883073</c:v>
                </c:pt>
                <c:pt idx="605">
                  <c:v>-22.038509552324776</c:v>
                </c:pt>
                <c:pt idx="606">
                  <c:v>-22.041797757173029</c:v>
                </c:pt>
                <c:pt idx="607">
                  <c:v>-22.042978013861827</c:v>
                </c:pt>
                <c:pt idx="608">
                  <c:v>-22.044036844965056</c:v>
                </c:pt>
                <c:pt idx="609">
                  <c:v>-22.044211697807825</c:v>
                </c:pt>
                <c:pt idx="610">
                  <c:v>-22.041967752992637</c:v>
                </c:pt>
                <c:pt idx="611">
                  <c:v>-22.039388673562073</c:v>
                </c:pt>
                <c:pt idx="612">
                  <c:v>-22.037188441957625</c:v>
                </c:pt>
                <c:pt idx="613">
                  <c:v>-22.037018446137878</c:v>
                </c:pt>
                <c:pt idx="614">
                  <c:v>-22.038524123395106</c:v>
                </c:pt>
                <c:pt idx="615">
                  <c:v>-22.037159299816835</c:v>
                </c:pt>
                <c:pt idx="616">
                  <c:v>-22.038329842458587</c:v>
                </c:pt>
                <c:pt idx="617">
                  <c:v>-22.03733415265966</c:v>
                </c:pt>
                <c:pt idx="618">
                  <c:v>-22.035473912693575</c:v>
                </c:pt>
                <c:pt idx="619">
                  <c:v>-22.035551625068091</c:v>
                </c:pt>
                <c:pt idx="620">
                  <c:v>-22.035779905168326</c:v>
                </c:pt>
                <c:pt idx="621">
                  <c:v>-22.036625027241811</c:v>
                </c:pt>
                <c:pt idx="622">
                  <c:v>-22.035167920218864</c:v>
                </c:pt>
                <c:pt idx="623">
                  <c:v>-22.03458022038636</c:v>
                </c:pt>
                <c:pt idx="624">
                  <c:v>-22.034721074065072</c:v>
                </c:pt>
                <c:pt idx="625">
                  <c:v>-22.035799333261981</c:v>
                </c:pt>
                <c:pt idx="626">
                  <c:v>-22.035677907677083</c:v>
                </c:pt>
                <c:pt idx="627">
                  <c:v>-22.035711906840547</c:v>
                </c:pt>
                <c:pt idx="628">
                  <c:v>-22.03525534664012</c:v>
                </c:pt>
                <c:pt idx="629">
                  <c:v>-22.034026519717585</c:v>
                </c:pt>
                <c:pt idx="630">
                  <c:v>-22.032933689450591</c:v>
                </c:pt>
                <c:pt idx="631">
                  <c:v>-22.034133374232827</c:v>
                </c:pt>
                <c:pt idx="632">
                  <c:v>-22.033482533095789</c:v>
                </c:pt>
                <c:pt idx="633">
                  <c:v>-22.032282848313518</c:v>
                </c:pt>
                <c:pt idx="634">
                  <c:v>-22.032549984600795</c:v>
                </c:pt>
                <c:pt idx="635">
                  <c:v>-22.033356250487074</c:v>
                </c:pt>
                <c:pt idx="636">
                  <c:v>-22.032579126741592</c:v>
                </c:pt>
                <c:pt idx="637">
                  <c:v>-22.032161422728333</c:v>
                </c:pt>
                <c:pt idx="638">
                  <c:v>-22.032666553163018</c:v>
                </c:pt>
                <c:pt idx="639">
                  <c:v>-22.032957974567566</c:v>
                </c:pt>
                <c:pt idx="640">
                  <c:v>-22.03281712088863</c:v>
                </c:pt>
                <c:pt idx="641">
                  <c:v>-22.036105325737068</c:v>
                </c:pt>
                <c:pt idx="642">
                  <c:v>-22.037212727074333</c:v>
                </c:pt>
                <c:pt idx="643">
                  <c:v>-22.037829569047332</c:v>
                </c:pt>
                <c:pt idx="644">
                  <c:v>-22.0384561250671</c:v>
                </c:pt>
                <c:pt idx="645">
                  <c:v>-22.03769842941567</c:v>
                </c:pt>
                <c:pt idx="646">
                  <c:v>-22.038606692792833</c:v>
                </c:pt>
                <c:pt idx="647">
                  <c:v>-22.039534384264112</c:v>
                </c:pt>
                <c:pt idx="648">
                  <c:v>-22.039262390953329</c:v>
                </c:pt>
                <c:pt idx="649">
                  <c:v>-22.039879232926623</c:v>
                </c:pt>
                <c:pt idx="650">
                  <c:v>-22.041792900149787</c:v>
                </c:pt>
                <c:pt idx="651">
                  <c:v>-22.043682282256587</c:v>
                </c:pt>
                <c:pt idx="652">
                  <c:v>-22.043677425232815</c:v>
                </c:pt>
                <c:pt idx="653">
                  <c:v>-22.044269982088608</c:v>
                </c:pt>
                <c:pt idx="654">
                  <c:v>-22.04395913259059</c:v>
                </c:pt>
                <c:pt idx="655">
                  <c:v>-22.043905705333074</c:v>
                </c:pt>
                <c:pt idx="656">
                  <c:v>-22.044439977908304</c:v>
                </c:pt>
                <c:pt idx="657">
                  <c:v>-22.044405978744052</c:v>
                </c:pt>
                <c:pt idx="658">
                  <c:v>-22.043449145132566</c:v>
                </c:pt>
                <c:pt idx="659">
                  <c:v>-22.042225175233281</c:v>
                </c:pt>
                <c:pt idx="660">
                  <c:v>-22.041783186102826</c:v>
                </c:pt>
                <c:pt idx="661">
                  <c:v>-22.044833396804631</c:v>
                </c:pt>
                <c:pt idx="662">
                  <c:v>-22.045299671051563</c:v>
                </c:pt>
                <c:pt idx="663">
                  <c:v>-22.044609973727489</c:v>
                </c:pt>
                <c:pt idx="664">
                  <c:v>-22.044911109179097</c:v>
                </c:pt>
                <c:pt idx="665">
                  <c:v>-22.043730852490288</c:v>
                </c:pt>
                <c:pt idx="666">
                  <c:v>-22.042375742958868</c:v>
                </c:pt>
                <c:pt idx="667">
                  <c:v>-22.042030894296786</c:v>
                </c:pt>
                <c:pt idx="668">
                  <c:v>-22.042934300651083</c:v>
                </c:pt>
                <c:pt idx="669">
                  <c:v>-22.043439431085787</c:v>
                </c:pt>
                <c:pt idx="670">
                  <c:v>-22.04463911586782</c:v>
                </c:pt>
                <c:pt idx="671">
                  <c:v>-22.048048746301788</c:v>
                </c:pt>
                <c:pt idx="672">
                  <c:v>-22.049282430247793</c:v>
                </c:pt>
                <c:pt idx="673">
                  <c:v>-22.048762728742826</c:v>
                </c:pt>
                <c:pt idx="674">
                  <c:v>-22.049088149311316</c:v>
                </c:pt>
                <c:pt idx="675">
                  <c:v>-22.049670992120589</c:v>
                </c:pt>
                <c:pt idx="676">
                  <c:v>-22.049719562354582</c:v>
                </c:pt>
                <c:pt idx="677">
                  <c:v>-22.051166955330856</c:v>
                </c:pt>
                <c:pt idx="678">
                  <c:v>-22.052313212855587</c:v>
                </c:pt>
                <c:pt idx="679">
                  <c:v>-22.053920887604125</c:v>
                </c:pt>
                <c:pt idx="680">
                  <c:v>-22.05437744780491</c:v>
                </c:pt>
                <c:pt idx="681">
                  <c:v>-22.054003457002135</c:v>
                </c:pt>
                <c:pt idx="682">
                  <c:v>-22.05311462171813</c:v>
                </c:pt>
                <c:pt idx="683">
                  <c:v>-22.053304045630828</c:v>
                </c:pt>
                <c:pt idx="684">
                  <c:v>-22.053289474560572</c:v>
                </c:pt>
                <c:pt idx="685">
                  <c:v>-22.052959196968843</c:v>
                </c:pt>
                <c:pt idx="686">
                  <c:v>-22.052186930246862</c:v>
                </c:pt>
                <c:pt idx="687">
                  <c:v>-22.054217166032135</c:v>
                </c:pt>
                <c:pt idx="688">
                  <c:v>-22.054654298139084</c:v>
                </c:pt>
                <c:pt idx="689">
                  <c:v>-22.054018028072331</c:v>
                </c:pt>
                <c:pt idx="690">
                  <c:v>-22.05456201469433</c:v>
                </c:pt>
                <c:pt idx="691">
                  <c:v>-22.05489714930933</c:v>
                </c:pt>
                <c:pt idx="692">
                  <c:v>-22.055373137603553</c:v>
                </c:pt>
                <c:pt idx="693">
                  <c:v>-22.056140547302281</c:v>
                </c:pt>
                <c:pt idx="694">
                  <c:v>-22.056451396800615</c:v>
                </c:pt>
                <c:pt idx="695">
                  <c:v>-22.055868553991317</c:v>
                </c:pt>
                <c:pt idx="696">
                  <c:v>-22.055237140948329</c:v>
                </c:pt>
                <c:pt idx="697">
                  <c:v>-22.055756842453079</c:v>
                </c:pt>
                <c:pt idx="698">
                  <c:v>-22.055241997971589</c:v>
                </c:pt>
                <c:pt idx="699">
                  <c:v>-22.05401317104905</c:v>
                </c:pt>
                <c:pt idx="700">
                  <c:v>-22.053624609176328</c:v>
                </c:pt>
                <c:pt idx="701">
                  <c:v>-22.053435185263069</c:v>
                </c:pt>
                <c:pt idx="702">
                  <c:v>-22.053100050647785</c:v>
                </c:pt>
                <c:pt idx="703">
                  <c:v>-22.053546896801258</c:v>
                </c:pt>
                <c:pt idx="704">
                  <c:v>-22.053216619209593</c:v>
                </c:pt>
                <c:pt idx="705">
                  <c:v>-22.050530685264338</c:v>
                </c:pt>
                <c:pt idx="706">
                  <c:v>-22.049379570715786</c:v>
                </c:pt>
                <c:pt idx="707">
                  <c:v>-22.05086096285617</c:v>
                </c:pt>
                <c:pt idx="708">
                  <c:v>-22.052847485430547</c:v>
                </c:pt>
                <c:pt idx="709">
                  <c:v>-22.050360689444595</c:v>
                </c:pt>
                <c:pt idx="710">
                  <c:v>-22.048855012187591</c:v>
                </c:pt>
                <c:pt idx="711">
                  <c:v>-22.049214431920284</c:v>
                </c:pt>
                <c:pt idx="712">
                  <c:v>-22.049534995465077</c:v>
                </c:pt>
                <c:pt idx="713">
                  <c:v>-22.048845298141039</c:v>
                </c:pt>
                <c:pt idx="714">
                  <c:v>-22.049418426903102</c:v>
                </c:pt>
                <c:pt idx="715">
                  <c:v>-22.049879844127279</c:v>
                </c:pt>
                <c:pt idx="716">
                  <c:v>-22.05025869195309</c:v>
                </c:pt>
                <c:pt idx="717">
                  <c:v>-22.051307809009327</c:v>
                </c:pt>
                <c:pt idx="718">
                  <c:v>-22.052143217036029</c:v>
                </c:pt>
                <c:pt idx="719">
                  <c:v>-22.051429234594789</c:v>
                </c:pt>
                <c:pt idx="720">
                  <c:v>-22.050010983759066</c:v>
                </c:pt>
                <c:pt idx="721">
                  <c:v>-22.048942438609089</c:v>
                </c:pt>
                <c:pt idx="722">
                  <c:v>-22.048544162689289</c:v>
                </c:pt>
                <c:pt idx="723">
                  <c:v>-22.048039032254795</c:v>
                </c:pt>
                <c:pt idx="724">
                  <c:v>-22.049301858341316</c:v>
                </c:pt>
                <c:pt idx="725">
                  <c:v>-22.048762728742787</c:v>
                </c:pt>
                <c:pt idx="726">
                  <c:v>-22.048811298977029</c:v>
                </c:pt>
                <c:pt idx="727">
                  <c:v>-22.049617564863066</c:v>
                </c:pt>
                <c:pt idx="728">
                  <c:v>-22.050253834929819</c:v>
                </c:pt>
                <c:pt idx="729">
                  <c:v>-22.050258691952891</c:v>
                </c:pt>
                <c:pt idx="730">
                  <c:v>-22.049039579077277</c:v>
                </c:pt>
                <c:pt idx="731">
                  <c:v>-22.048413023057289</c:v>
                </c:pt>
                <c:pt idx="732">
                  <c:v>-22.046853918542851</c:v>
                </c:pt>
                <c:pt idx="733">
                  <c:v>-22.047388191118095</c:v>
                </c:pt>
                <c:pt idx="734">
                  <c:v>-22.046776206168548</c:v>
                </c:pt>
                <c:pt idx="735">
                  <c:v>-22.046708207840581</c:v>
                </c:pt>
                <c:pt idx="736">
                  <c:v>-22.048136172722735</c:v>
                </c:pt>
                <c:pt idx="737">
                  <c:v>-22.050807535598366</c:v>
                </c:pt>
                <c:pt idx="738">
                  <c:v>-22.050914390113327</c:v>
                </c:pt>
                <c:pt idx="739">
                  <c:v>-22.04998669864209</c:v>
                </c:pt>
                <c:pt idx="740">
                  <c:v>-22.050618111685591</c:v>
                </c:pt>
                <c:pt idx="741">
                  <c:v>-22.049836130916319</c:v>
                </c:pt>
                <c:pt idx="742">
                  <c:v>-22.049544709511796</c:v>
                </c:pt>
                <c:pt idx="743">
                  <c:v>-22.050210121718848</c:v>
                </c:pt>
                <c:pt idx="744">
                  <c:v>-22.048995865866328</c:v>
                </c:pt>
                <c:pt idx="745">
                  <c:v>-22.048923010515296</c:v>
                </c:pt>
                <c:pt idx="746">
                  <c:v>-22.048923010515296</c:v>
                </c:pt>
                <c:pt idx="747">
                  <c:v>-22.051278666869095</c:v>
                </c:pt>
                <c:pt idx="748">
                  <c:v>-22.053036909343529</c:v>
                </c:pt>
                <c:pt idx="749">
                  <c:v>-22.054168595798128</c:v>
                </c:pt>
                <c:pt idx="750">
                  <c:v>-22.055018574894561</c:v>
                </c:pt>
                <c:pt idx="751">
                  <c:v>-22.055217712854343</c:v>
                </c:pt>
                <c:pt idx="752">
                  <c:v>-22.056475681917604</c:v>
                </c:pt>
                <c:pt idx="753">
                  <c:v>-22.058141640947049</c:v>
                </c:pt>
                <c:pt idx="754">
                  <c:v>-22.058389349141283</c:v>
                </c:pt>
                <c:pt idx="755">
                  <c:v>-22.059671603321302</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-22.057971645128095</c:v>
                </c:pt>
                <c:pt idx="764">
                  <c:v>-22.056529109175013</c:v>
                </c:pt>
                <c:pt idx="765">
                  <c:v>-22.05803478643206</c:v>
                </c:pt>
                <c:pt idx="766">
                  <c:v>-22.059618176063289</c:v>
                </c:pt>
                <c:pt idx="767">
                  <c:v>-22.060244732083589</c:v>
                </c:pt>
                <c:pt idx="768">
                  <c:v>-22.062318681079589</c:v>
                </c:pt>
                <c:pt idx="769">
                  <c:v>-22.064582053988588</c:v>
                </c:pt>
                <c:pt idx="770">
                  <c:v>-22.063906927734863</c:v>
                </c:pt>
                <c:pt idx="771">
                  <c:v>-22.063693218704824</c:v>
                </c:pt>
                <c:pt idx="772">
                  <c:v>-22.065150325727572</c:v>
                </c:pt>
                <c:pt idx="773">
                  <c:v>-22.065621456998329</c:v>
                </c:pt>
                <c:pt idx="774">
                  <c:v>-22.066180014690293</c:v>
                </c:pt>
                <c:pt idx="775">
                  <c:v>-22.066952281412327</c:v>
                </c:pt>
                <c:pt idx="776">
                  <c:v>-22.06866681067601</c:v>
                </c:pt>
                <c:pt idx="777">
                  <c:v>-22.067399127566329</c:v>
                </c:pt>
                <c:pt idx="778">
                  <c:v>-22.067549695291799</c:v>
                </c:pt>
                <c:pt idx="779">
                  <c:v>-22.066709430242049</c:v>
                </c:pt>
                <c:pt idx="780">
                  <c:v>-22.065878879239289</c:v>
                </c:pt>
                <c:pt idx="781">
                  <c:v>-22.06539803392128</c:v>
                </c:pt>
                <c:pt idx="782">
                  <c:v>-22.065864308168827</c:v>
                </c:pt>
                <c:pt idx="783">
                  <c:v>-22.066141158502816</c:v>
                </c:pt>
                <c:pt idx="784">
                  <c:v>-22.066864854991067</c:v>
                </c:pt>
                <c:pt idx="785">
                  <c:v>-22.0691573700406</c:v>
                </c:pt>
                <c:pt idx="786">
                  <c:v>-22.070978753819162</c:v>
                </c:pt>
                <c:pt idx="787">
                  <c:v>-22.070813615023312</c:v>
                </c:pt>
                <c:pt idx="788">
                  <c:v>-22.071751020541328</c:v>
                </c:pt>
                <c:pt idx="789">
                  <c:v>-22.072450431912316</c:v>
                </c:pt>
                <c:pt idx="790">
                  <c:v>-22.074004679403615</c:v>
                </c:pt>
                <c:pt idx="791">
                  <c:v>-22.076151483750628</c:v>
                </c:pt>
                <c:pt idx="792">
                  <c:v>-22.075758064854622</c:v>
                </c:pt>
                <c:pt idx="793">
                  <c:v>-22.0751849360921</c:v>
                </c:pt>
                <c:pt idx="794">
                  <c:v>-22.074883800640595</c:v>
                </c:pt>
                <c:pt idx="795">
                  <c:v>-22.075112080740983</c:v>
                </c:pt>
                <c:pt idx="796">
                  <c:v>-22.074849801476816</c:v>
                </c:pt>
                <c:pt idx="797">
                  <c:v>-22.073256697798385</c:v>
                </c:pt>
                <c:pt idx="798">
                  <c:v>-22.073659830741569</c:v>
                </c:pt>
                <c:pt idx="799">
                  <c:v>-22.074582665189286</c:v>
                </c:pt>
                <c:pt idx="800">
                  <c:v>-22.075626925222089</c:v>
                </c:pt>
                <c:pt idx="801">
                  <c:v>-22.075602640105487</c:v>
                </c:pt>
                <c:pt idx="802">
                  <c:v>-22.075510356660612</c:v>
                </c:pt>
                <c:pt idx="803">
                  <c:v>-22.075563783918071</c:v>
                </c:pt>
                <c:pt idx="804">
                  <c:v>-22.07489837171083</c:v>
                </c:pt>
                <c:pt idx="805">
                  <c:v>-22.078997699468843</c:v>
                </c:pt>
                <c:pt idx="806">
                  <c:v>-22.081552493782382</c:v>
                </c:pt>
                <c:pt idx="807">
                  <c:v>-22.082227620036029</c:v>
                </c:pt>
                <c:pt idx="808">
                  <c:v>-22.082417043949217</c:v>
                </c:pt>
                <c:pt idx="809">
                  <c:v>-22.081188217026792</c:v>
                </c:pt>
                <c:pt idx="810">
                  <c:v>-22.079847678565589</c:v>
                </c:pt>
                <c:pt idx="811">
                  <c:v>-22.077608590773821</c:v>
                </c:pt>
                <c:pt idx="812">
                  <c:v>-22.078570281408574</c:v>
                </c:pt>
                <c:pt idx="813">
                  <c:v>-22.079808822378354</c:v>
                </c:pt>
                <c:pt idx="814">
                  <c:v>-22.079381404318095</c:v>
                </c:pt>
                <c:pt idx="815">
                  <c:v>-22.080624802311011</c:v>
                </c:pt>
                <c:pt idx="816">
                  <c:v>-22.082703608330256</c:v>
                </c:pt>
                <c:pt idx="817">
                  <c:v>-22.083762439433812</c:v>
                </c:pt>
                <c:pt idx="818">
                  <c:v>-22.083252451975795</c:v>
                </c:pt>
                <c:pt idx="819">
                  <c:v>-22.082285904317299</c:v>
                </c:pt>
                <c:pt idx="820">
                  <c:v>-22.083004743781835</c:v>
                </c:pt>
                <c:pt idx="821">
                  <c:v>-22.084714416022088</c:v>
                </c:pt>
                <c:pt idx="822">
                  <c:v>-22.085554681072082</c:v>
                </c:pt>
                <c:pt idx="823">
                  <c:v>-22.085812103312819</c:v>
                </c:pt>
                <c:pt idx="824">
                  <c:v>-22.086715509666814</c:v>
                </c:pt>
                <c:pt idx="825">
                  <c:v>-22.087983192776832</c:v>
                </c:pt>
                <c:pt idx="826">
                  <c:v>-22.090737125050588</c:v>
                </c:pt>
                <c:pt idx="827">
                  <c:v>-22.090635127558595</c:v>
                </c:pt>
                <c:pt idx="828">
                  <c:v>-22.090231994615849</c:v>
                </c:pt>
                <c:pt idx="829">
                  <c:v>-22.090989690267619</c:v>
                </c:pt>
                <c:pt idx="830">
                  <c:v>-22.091412251304284</c:v>
                </c:pt>
                <c:pt idx="831">
                  <c:v>-22.092762503812033</c:v>
                </c:pt>
                <c:pt idx="832">
                  <c:v>-22.092573079899086</c:v>
                </c:pt>
                <c:pt idx="833">
                  <c:v>-22.092616793110082</c:v>
                </c:pt>
                <c:pt idx="834">
                  <c:v>-22.092650792273602</c:v>
                </c:pt>
                <c:pt idx="835">
                  <c:v>-22.093981616687831</c:v>
                </c:pt>
                <c:pt idx="836">
                  <c:v>-22.096361558158833</c:v>
                </c:pt>
                <c:pt idx="837">
                  <c:v>-22.096871545616889</c:v>
                </c:pt>
                <c:pt idx="838">
                  <c:v>-22.097206680232077</c:v>
                </c:pt>
                <c:pt idx="839">
                  <c:v>-22.097828379228591</c:v>
                </c:pt>
                <c:pt idx="840">
                  <c:v>-22.098042088258566</c:v>
                </c:pt>
                <c:pt idx="841">
                  <c:v>-22.09709011167034</c:v>
                </c:pt>
                <c:pt idx="842">
                  <c:v>-22.097464102472891</c:v>
                </c:pt>
                <c:pt idx="843">
                  <c:v>-22.098848354144806</c:v>
                </c:pt>
                <c:pt idx="844">
                  <c:v>-22.098673501301775</c:v>
                </c:pt>
                <c:pt idx="845">
                  <c:v>-22.102413409327582</c:v>
                </c:pt>
                <c:pt idx="846">
                  <c:v>-22.105623901801046</c:v>
                </c:pt>
                <c:pt idx="847">
                  <c:v>-22.104827349961827</c:v>
                </c:pt>
                <c:pt idx="848">
                  <c:v>-22.105502476216074</c:v>
                </c:pt>
                <c:pt idx="849">
                  <c:v>-22.106197030563528</c:v>
                </c:pt>
                <c:pt idx="850">
                  <c:v>-22.106027034744088</c:v>
                </c:pt>
                <c:pt idx="851">
                  <c:v>-22.105638472871629</c:v>
                </c:pt>
                <c:pt idx="852">
                  <c:v>-22.105113914343242</c:v>
                </c:pt>
                <c:pt idx="853">
                  <c:v>-22.105745327386373</c:v>
                </c:pt>
                <c:pt idx="854">
                  <c:v>-22.105347051466786</c:v>
                </c:pt>
                <c:pt idx="855">
                  <c:v>-22.106673018857791</c:v>
                </c:pt>
                <c:pt idx="856">
                  <c:v>-22.108610971198292</c:v>
                </c:pt>
                <c:pt idx="857">
                  <c:v>-22.108120411833553</c:v>
                </c:pt>
                <c:pt idx="858">
                  <c:v>-22.109796084910286</c:v>
                </c:pt>
                <c:pt idx="859">
                  <c:v>-22.110548923538815</c:v>
                </c:pt>
                <c:pt idx="860">
                  <c:v>-22.110636349960309</c:v>
                </c:pt>
                <c:pt idx="861">
                  <c:v>-22.110961770528331</c:v>
                </c:pt>
                <c:pt idx="862">
                  <c:v>-22.111840891765596</c:v>
                </c:pt>
                <c:pt idx="863">
                  <c:v>-22.114016838253328</c:v>
                </c:pt>
                <c:pt idx="864">
                  <c:v>-22.11437140096233</c:v>
                </c:pt>
                <c:pt idx="865">
                  <c:v>-22.115745938587285</c:v>
                </c:pt>
                <c:pt idx="866">
                  <c:v>-22.117460467850901</c:v>
                </c:pt>
                <c:pt idx="867">
                  <c:v>-22.118490156813628</c:v>
                </c:pt>
                <c:pt idx="868">
                  <c:v>-22.120719530558581</c:v>
                </c:pt>
                <c:pt idx="869">
                  <c:v>-22.12147236918706</c:v>
                </c:pt>
                <c:pt idx="870">
                  <c:v>-22.122681768016331</c:v>
                </c:pt>
                <c:pt idx="871">
                  <c:v>-22.123672600792329</c:v>
                </c:pt>
                <c:pt idx="872">
                  <c:v>-22.125756263834816</c:v>
                </c:pt>
                <c:pt idx="873">
                  <c:v>-22.126586814837829</c:v>
                </c:pt>
                <c:pt idx="874">
                  <c:v>-22.127495078215595</c:v>
                </c:pt>
                <c:pt idx="875">
                  <c:v>-22.129933303967089</c:v>
                </c:pt>
                <c:pt idx="876">
                  <c:v>-22.133221508815833</c:v>
                </c:pt>
                <c:pt idx="877">
                  <c:v>-22.133629498782099</c:v>
                </c:pt>
                <c:pt idx="878">
                  <c:v>-22.134222055637832</c:v>
                </c:pt>
                <c:pt idx="879">
                  <c:v>-22.136514570687332</c:v>
                </c:pt>
                <c:pt idx="880">
                  <c:v>-22.137762825703803</c:v>
                </c:pt>
                <c:pt idx="881">
                  <c:v>-22.138233956974286</c:v>
                </c:pt>
                <c:pt idx="882">
                  <c:v>-22.140434188579079</c:v>
                </c:pt>
                <c:pt idx="883">
                  <c:v>-22.142372140919829</c:v>
                </c:pt>
                <c:pt idx="884">
                  <c:v>-22.145325211152826</c:v>
                </c:pt>
                <c:pt idx="885">
                  <c:v>-22.14650546784133</c:v>
                </c:pt>
                <c:pt idx="886">
                  <c:v>-22.147957717841145</c:v>
                </c:pt>
                <c:pt idx="887">
                  <c:v>-22.147957717841145</c:v>
                </c:pt>
                <c:pt idx="888">
                  <c:v>-22.149283685231566</c:v>
                </c:pt>
                <c:pt idx="889">
                  <c:v>-22.151275064830138</c:v>
                </c:pt>
                <c:pt idx="890">
                  <c:v>-22.150876788910338</c:v>
                </c:pt>
                <c:pt idx="891">
                  <c:v>-22.151182781385092</c:v>
                </c:pt>
                <c:pt idx="892">
                  <c:v>-22.150697079044093</c:v>
                </c:pt>
                <c:pt idx="893">
                  <c:v>-22.150444513827082</c:v>
                </c:pt>
                <c:pt idx="894">
                  <c:v>-22.152246469511827</c:v>
                </c:pt>
                <c:pt idx="895">
                  <c:v>-22.153149875865761</c:v>
                </c:pt>
                <c:pt idx="896">
                  <c:v>-22.156326369176085</c:v>
                </c:pt>
                <c:pt idx="897">
                  <c:v>-22.158094325697128</c:v>
                </c:pt>
                <c:pt idx="898">
                  <c:v>-22.159415436064595</c:v>
                </c:pt>
                <c:pt idx="899">
                  <c:v>-22.161751664324797</c:v>
                </c:pt>
                <c:pt idx="900">
                  <c:v>-22.163412766330829</c:v>
                </c:pt>
                <c:pt idx="901">
                  <c:v>-22.163539048939512</c:v>
                </c:pt>
                <c:pt idx="902">
                  <c:v>-22.164146176865572</c:v>
                </c:pt>
                <c:pt idx="903">
                  <c:v>-22.164267602450895</c:v>
                </c:pt>
                <c:pt idx="904">
                  <c:v>-22.16474359074525</c:v>
                </c:pt>
                <c:pt idx="905">
                  <c:v>-22.165734423520803</c:v>
                </c:pt>
                <c:pt idx="906">
                  <c:v>-22.169527758803596</c:v>
                </c:pt>
                <c:pt idx="907">
                  <c:v>-22.169624899271806</c:v>
                </c:pt>
                <c:pt idx="908">
                  <c:v>-22.169615185224856</c:v>
                </c:pt>
                <c:pt idx="909">
                  <c:v>-22.169756038904328</c:v>
                </c:pt>
                <c:pt idx="910">
                  <c:v>-22.169722039740062</c:v>
                </c:pt>
                <c:pt idx="911">
                  <c:v>-22.171179146763322</c:v>
                </c:pt>
                <c:pt idx="912">
                  <c:v>-22.17177656064284</c:v>
                </c:pt>
                <c:pt idx="913">
                  <c:v>-22.17352508907009</c:v>
                </c:pt>
                <c:pt idx="914">
                  <c:v>-22.176570442748091</c:v>
                </c:pt>
                <c:pt idx="915">
                  <c:v>-22.177629273851316</c:v>
                </c:pt>
                <c:pt idx="916">
                  <c:v>-22.178809530539798</c:v>
                </c:pt>
                <c:pt idx="917">
                  <c:v>-22.178216973683792</c:v>
                </c:pt>
                <c:pt idx="918">
                  <c:v>-22.17822183070728</c:v>
                </c:pt>
                <c:pt idx="919">
                  <c:v>-22.177585560640662</c:v>
                </c:pt>
                <c:pt idx="920">
                  <c:v>-22.177765270506811</c:v>
                </c:pt>
                <c:pt idx="921">
                  <c:v>-22.179402087395836</c:v>
                </c:pt>
                <c:pt idx="922">
                  <c:v>-22.180849480371759</c:v>
                </c:pt>
                <c:pt idx="923">
                  <c:v>-22.18068434157578</c:v>
                </c:pt>
                <c:pt idx="924">
                  <c:v>-22.180825195254869</c:v>
                </c:pt>
                <c:pt idx="925">
                  <c:v>-22.181519749602828</c:v>
                </c:pt>
                <c:pt idx="926">
                  <c:v>-22.183287706123796</c:v>
                </c:pt>
                <c:pt idx="927">
                  <c:v>-22.183054569000305</c:v>
                </c:pt>
                <c:pt idx="928">
                  <c:v>-22.18361312669213</c:v>
                </c:pt>
                <c:pt idx="929">
                  <c:v>-22.183112853281052</c:v>
                </c:pt>
                <c:pt idx="930">
                  <c:v>-22.182520296424997</c:v>
                </c:pt>
                <c:pt idx="931">
                  <c:v>-22.181262327361789</c:v>
                </c:pt>
                <c:pt idx="932">
                  <c:v>-22.181602319000874</c:v>
                </c:pt>
                <c:pt idx="933">
                  <c:v>-22.182277445254091</c:v>
                </c:pt>
                <c:pt idx="934">
                  <c:v>-22.183700553113784</c:v>
                </c:pt>
                <c:pt idx="935">
                  <c:v>-22.183540271340995</c:v>
                </c:pt>
                <c:pt idx="936">
                  <c:v>-22.189140419332816</c:v>
                </c:pt>
                <c:pt idx="937">
                  <c:v>-22.190612097425529</c:v>
                </c:pt>
                <c:pt idx="938">
                  <c:v>-22.191238653445836</c:v>
                </c:pt>
                <c:pt idx="939">
                  <c:v>-22.191899208629327</c:v>
                </c:pt>
                <c:pt idx="940">
                  <c:v>-22.192593762976827</c:v>
                </c:pt>
                <c:pt idx="941">
                  <c:v>-22.192744330702268</c:v>
                </c:pt>
                <c:pt idx="942">
                  <c:v>-22.192715188561802</c:v>
                </c:pt>
                <c:pt idx="943">
                  <c:v>-22.193987728695674</c:v>
                </c:pt>
                <c:pt idx="944">
                  <c:v>-22.194182009632058</c:v>
                </c:pt>
                <c:pt idx="945">
                  <c:v>-22.193968300601824</c:v>
                </c:pt>
                <c:pt idx="946">
                  <c:v>-22.196887371671085</c:v>
                </c:pt>
                <c:pt idx="947">
                  <c:v>-22.197513927691091</c:v>
                </c:pt>
                <c:pt idx="948">
                  <c:v>-22.198747611637039</c:v>
                </c:pt>
                <c:pt idx="949">
                  <c:v>-22.198844752105387</c:v>
                </c:pt>
                <c:pt idx="950">
                  <c:v>-22.199034176018095</c:v>
                </c:pt>
                <c:pt idx="951">
                  <c:v>-22.198441619162029</c:v>
                </c:pt>
                <c:pt idx="952">
                  <c:v>-22.200534996252127</c:v>
                </c:pt>
                <c:pt idx="953">
                  <c:v>-22.202108671836626</c:v>
                </c:pt>
                <c:pt idx="954">
                  <c:v>-22.202030959461787</c:v>
                </c:pt>
                <c:pt idx="955">
                  <c:v>-22.203648348257602</c:v>
                </c:pt>
                <c:pt idx="956">
                  <c:v>-22.20591657819006</c:v>
                </c:pt>
                <c:pt idx="957">
                  <c:v>-22.206256569828824</c:v>
                </c:pt>
                <c:pt idx="958">
                  <c:v>-22.206042860798792</c:v>
                </c:pt>
                <c:pt idx="959">
                  <c:v>-22.205489160130089</c:v>
                </c:pt>
                <c:pt idx="960">
                  <c:v>-22.206926839059026</c:v>
                </c:pt>
                <c:pt idx="961">
                  <c:v>-22.207184261299631</c:v>
                </c:pt>
                <c:pt idx="962">
                  <c:v>-22.209180497921295</c:v>
                </c:pt>
                <c:pt idx="963">
                  <c:v>-22.210914455278331</c:v>
                </c:pt>
                <c:pt idx="964">
                  <c:v>-22.212118997084065</c:v>
                </c:pt>
                <c:pt idx="965">
                  <c:v>-22.212434703606036</c:v>
                </c:pt>
                <c:pt idx="966">
                  <c:v>-22.216466033036099</c:v>
                </c:pt>
                <c:pt idx="967">
                  <c:v>-22.215582054775556</c:v>
                </c:pt>
                <c:pt idx="968">
                  <c:v>-22.215402344909016</c:v>
                </c:pt>
                <c:pt idx="969">
                  <c:v>-22.216864308955596</c:v>
                </c:pt>
                <c:pt idx="970">
                  <c:v>-22.218972257115567</c:v>
                </c:pt>
                <c:pt idx="971">
                  <c:v>-22.219404532199089</c:v>
                </c:pt>
                <c:pt idx="972">
                  <c:v>-22.220609074004805</c:v>
                </c:pt>
                <c:pt idx="973">
                  <c:v>-22.221391054773587</c:v>
                </c:pt>
                <c:pt idx="974">
                  <c:v>-22.221638762967299</c:v>
                </c:pt>
                <c:pt idx="975">
                  <c:v>-22.222061324004091</c:v>
                </c:pt>
                <c:pt idx="976">
                  <c:v>-22.225033822330765</c:v>
                </c:pt>
                <c:pt idx="977">
                  <c:v>-22.224217842397767</c:v>
                </c:pt>
                <c:pt idx="978">
                  <c:v>-22.222372173502297</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-22.228540593232797</c:v>
                </c:pt>
                <c:pt idx="987">
                  <c:v>-22.228924298082106</c:v>
                </c:pt>
                <c:pt idx="988">
                  <c:v>-22.228836871660782</c:v>
                </c:pt>
                <c:pt idx="989">
                  <c:v>-22.229079722831372</c:v>
                </c:pt>
                <c:pt idx="990">
                  <c:v>-22.229915130857595</c:v>
                </c:pt>
                <c:pt idx="991">
                  <c:v>-22.231935652596135</c:v>
                </c:pt>
                <c:pt idx="992">
                  <c:v>-22.231896796408638</c:v>
                </c:pt>
                <c:pt idx="993">
                  <c:v>-22.231619946074588</c:v>
                </c:pt>
                <c:pt idx="994">
                  <c:v>-22.231629660121285</c:v>
                </c:pt>
                <c:pt idx="995">
                  <c:v>-22.231517948582827</c:v>
                </c:pt>
                <c:pt idx="996">
                  <c:v>-22.236404114133027</c:v>
                </c:pt>
                <c:pt idx="997">
                  <c:v>-22.238172070654329</c:v>
                </c:pt>
                <c:pt idx="998">
                  <c:v>-22.238633487878307</c:v>
                </c:pt>
                <c:pt idx="999">
                  <c:v>-22.238818054767862</c:v>
                </c:pt>
                <c:pt idx="1000">
                  <c:v>-22.240372302259086</c:v>
                </c:pt>
                <c:pt idx="1001">
                  <c:v>-22.241567130017799</c:v>
                </c:pt>
                <c:pt idx="1002">
                  <c:v>-22.241440847409244</c:v>
                </c:pt>
                <c:pt idx="1003">
                  <c:v>-22.241785696071329</c:v>
                </c:pt>
                <c:pt idx="1004">
                  <c:v>-22.243174804766529</c:v>
                </c:pt>
                <c:pt idx="1005">
                  <c:v>-22.243339943562216</c:v>
                </c:pt>
                <c:pt idx="1006">
                  <c:v>-22.246550436036088</c:v>
                </c:pt>
                <c:pt idx="1007">
                  <c:v>-22.248507816470006</c:v>
                </c:pt>
                <c:pt idx="1008">
                  <c:v>-22.248954662623859</c:v>
                </c:pt>
                <c:pt idx="1009">
                  <c:v>-22.250212631687287</c:v>
                </c:pt>
                <c:pt idx="1010">
                  <c:v>-22.251888304763597</c:v>
                </c:pt>
                <c:pt idx="1011">
                  <c:v>-22.253189987037278</c:v>
                </c:pt>
                <c:pt idx="1012">
                  <c:v>-22.254229390047087</c:v>
                </c:pt>
                <c:pt idx="1013">
                  <c:v>-22.25789644272156</c:v>
                </c:pt>
                <c:pt idx="1014">
                  <c:v>-22.259683827336087</c:v>
                </c:pt>
                <c:pt idx="1015">
                  <c:v>-22.260397809777537</c:v>
                </c:pt>
                <c:pt idx="1016">
                  <c:v>-22.264011435194377</c:v>
                </c:pt>
                <c:pt idx="1017">
                  <c:v>-22.265356830678996</c:v>
                </c:pt>
                <c:pt idx="1018">
                  <c:v>-22.265988243722337</c:v>
                </c:pt>
                <c:pt idx="1019">
                  <c:v>-22.266085384190077</c:v>
                </c:pt>
                <c:pt idx="1020">
                  <c:v>-22.266498231180297</c:v>
                </c:pt>
                <c:pt idx="1021">
                  <c:v>-22.266707083186759</c:v>
                </c:pt>
                <c:pt idx="1022">
                  <c:v>-22.26795533820313</c:v>
                </c:pt>
                <c:pt idx="1023">
                  <c:v>-22.267829055594561</c:v>
                </c:pt>
                <c:pt idx="1024">
                  <c:v>-22.268115619975589</c:v>
                </c:pt>
                <c:pt idx="1025">
                  <c:v>-22.269524156764298</c:v>
                </c:pt>
                <c:pt idx="1026">
                  <c:v>-22.274614317298091</c:v>
                </c:pt>
                <c:pt idx="1027">
                  <c:v>-22.276289990374586</c:v>
                </c:pt>
                <c:pt idx="1028">
                  <c:v>-22.279077921811584</c:v>
                </c:pt>
                <c:pt idx="1029">
                  <c:v>-22.280190180172589</c:v>
                </c:pt>
                <c:pt idx="1030">
                  <c:v>-22.280928447730542</c:v>
                </c:pt>
                <c:pt idx="1031">
                  <c:v>-22.281394721978117</c:v>
                </c:pt>
                <c:pt idx="1032">
                  <c:v>-22.282885828164787</c:v>
                </c:pt>
                <c:pt idx="1033">
                  <c:v>-22.284493502913559</c:v>
                </c:pt>
                <c:pt idx="1034">
                  <c:v>-22.285003490371523</c:v>
                </c:pt>
                <c:pt idx="1035">
                  <c:v>-22.285474621642329</c:v>
                </c:pt>
                <c:pt idx="1036">
                  <c:v>-22.289690517962267</c:v>
                </c:pt>
                <c:pt idx="1037">
                  <c:v>-22.291006771305831</c:v>
                </c:pt>
                <c:pt idx="1038">
                  <c:v>-22.291774181004811</c:v>
                </c:pt>
                <c:pt idx="1039">
                  <c:v>-22.292760156756842</c:v>
                </c:pt>
                <c:pt idx="1040">
                  <c:v>-22.294081267124611</c:v>
                </c:pt>
                <c:pt idx="1041">
                  <c:v>-22.297214047223829</c:v>
                </c:pt>
                <c:pt idx="1042">
                  <c:v>-22.298943147557527</c:v>
                </c:pt>
                <c:pt idx="1043">
                  <c:v>-22.30097338334285</c:v>
                </c:pt>
                <c:pt idx="1044">
                  <c:v>-22.302202210265751</c:v>
                </c:pt>
                <c:pt idx="1045">
                  <c:v>-22.30209535575063</c:v>
                </c:pt>
                <c:pt idx="1046">
                  <c:v>-22.305563270465015</c:v>
                </c:pt>
                <c:pt idx="1047">
                  <c:v>-22.306782383340813</c:v>
                </c:pt>
                <c:pt idx="1048">
                  <c:v>-22.30800149621713</c:v>
                </c:pt>
                <c:pt idx="1049">
                  <c:v>-22.30990544939333</c:v>
                </c:pt>
                <c:pt idx="1050">
                  <c:v>-22.311100277152363</c:v>
                </c:pt>
                <c:pt idx="1051">
                  <c:v>-22.312338818121539</c:v>
                </c:pt>
                <c:pt idx="1052">
                  <c:v>-22.312450529660097</c:v>
                </c:pt>
                <c:pt idx="1053">
                  <c:v>-22.312581669292143</c:v>
                </c:pt>
                <c:pt idx="1054">
                  <c:v>-22.312732237017766</c:v>
                </c:pt>
                <c:pt idx="1055">
                  <c:v>-22.312936232001281</c:v>
                </c:pt>
                <c:pt idx="1056">
                  <c:v>-22.317584403404144</c:v>
                </c:pt>
                <c:pt idx="1057">
                  <c:v>-22.320207196045871</c:v>
                </c:pt>
                <c:pt idx="1058">
                  <c:v>-22.320887179323087</c:v>
                </c:pt>
                <c:pt idx="1059">
                  <c:v>-22.323335119121289</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-22.338940735337307</c:v>
                </c:pt>
                <c:pt idx="1074">
                  <c:v>-22.339518721122815</c:v>
                </c:pt>
                <c:pt idx="1075">
                  <c:v>-22.341208965269558</c:v>
                </c:pt>
                <c:pt idx="1076">
                  <c:v>-22.345492859916789</c:v>
                </c:pt>
                <c:pt idx="1077">
                  <c:v>-22.348271077307288</c:v>
                </c:pt>
                <c:pt idx="1078">
                  <c:v>-22.349543617440627</c:v>
                </c:pt>
                <c:pt idx="1079">
                  <c:v>-22.35030617011607</c:v>
                </c:pt>
                <c:pt idx="1080">
                  <c:v>-22.35139900038331</c:v>
                </c:pt>
                <c:pt idx="1081">
                  <c:v>-22.35309410155331</c:v>
                </c:pt>
                <c:pt idx="1082">
                  <c:v>-22.354847487004662</c:v>
                </c:pt>
                <c:pt idx="1083">
                  <c:v>-22.355964602388315</c:v>
                </c:pt>
                <c:pt idx="1084">
                  <c:v>-22.35624145272287</c:v>
                </c:pt>
                <c:pt idx="1085">
                  <c:v>-22.35764513248813</c:v>
                </c:pt>
                <c:pt idx="1086">
                  <c:v>-22.359845364092887</c:v>
                </c:pt>
                <c:pt idx="1087">
                  <c:v>-22.36161332061409</c:v>
                </c:pt>
                <c:pt idx="1088">
                  <c:v>-22.362949002051838</c:v>
                </c:pt>
                <c:pt idx="1089">
                  <c:v>-22.365688363254833</c:v>
                </c:pt>
                <c:pt idx="1090">
                  <c:v>-22.366509200211055</c:v>
                </c:pt>
                <c:pt idx="1091">
                  <c:v>-22.36830629887282</c:v>
                </c:pt>
                <c:pt idx="1092">
                  <c:v>-22.370195680979087</c:v>
                </c:pt>
                <c:pt idx="1093">
                  <c:v>-22.371045660076128</c:v>
                </c:pt>
                <c:pt idx="1094">
                  <c:v>-22.370001400042831</c:v>
                </c:pt>
                <c:pt idx="1095">
                  <c:v>-22.371137943520829</c:v>
                </c:pt>
                <c:pt idx="1096">
                  <c:v>-22.373600454389575</c:v>
                </c:pt>
                <c:pt idx="1097">
                  <c:v>-22.375771543853588</c:v>
                </c:pt>
                <c:pt idx="1098">
                  <c:v>-22.374906993686885</c:v>
                </c:pt>
                <c:pt idx="1099">
                  <c:v>-22.375669546361756</c:v>
                </c:pt>
                <c:pt idx="1100">
                  <c:v>-22.377044083986775</c:v>
                </c:pt>
                <c:pt idx="1101">
                  <c:v>-22.37912774702987</c:v>
                </c:pt>
                <c:pt idx="1102">
                  <c:v>-22.38048285656102</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-22.391396588162767</c:v>
                </c:pt>
                <c:pt idx="1111">
                  <c:v>-22.392654557226066</c:v>
                </c:pt>
                <c:pt idx="1112">
                  <c:v>-22.394534225285824</c:v>
                </c:pt>
                <c:pt idx="1113">
                  <c:v>-22.398036139163789</c:v>
                </c:pt>
                <c:pt idx="1114">
                  <c:v>-22.400984352373786</c:v>
                </c:pt>
                <c:pt idx="1115">
                  <c:v>-22.403616859061763</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-22.422913813069048</c:v>
                </c:pt>
                <c:pt idx="1125">
                  <c:v>-22.424210638319529</c:v>
                </c:pt>
                <c:pt idx="1126">
                  <c:v>-22.426716862399001</c:v>
                </c:pt>
                <c:pt idx="1127">
                  <c:v>-22.428674242833022</c:v>
                </c:pt>
                <c:pt idx="1128">
                  <c:v>-22.430315916745812</c:v>
                </c:pt>
                <c:pt idx="1129">
                  <c:v>-22.43271042928659</c:v>
                </c:pt>
                <c:pt idx="1130">
                  <c:v>-22.434104395005349</c:v>
                </c:pt>
                <c:pt idx="1131">
                  <c:v>-22.435580930121464</c:v>
                </c:pt>
                <c:pt idx="1132">
                  <c:v>-22.436702902529262</c:v>
                </c:pt>
                <c:pt idx="1133">
                  <c:v>-22.438563142495326</c:v>
                </c:pt>
                <c:pt idx="1134">
                  <c:v>-22.439267410889631</c:v>
                </c:pt>
                <c:pt idx="1135">
                  <c:v>-22.43947140587283</c:v>
                </c:pt>
                <c:pt idx="1136">
                  <c:v>-22.441691065571042</c:v>
                </c:pt>
                <c:pt idx="1137">
                  <c:v>-22.442516759550806</c:v>
                </c:pt>
                <c:pt idx="1138">
                  <c:v>-22.443007318915303</c:v>
                </c:pt>
                <c:pt idx="1139">
                  <c:v>-22.443439593998558</c:v>
                </c:pt>
                <c:pt idx="1140">
                  <c:v>-22.444338143329563</c:v>
                </c:pt>
                <c:pt idx="1141">
                  <c:v>-22.444585851523524</c:v>
                </c:pt>
                <c:pt idx="1142">
                  <c:v>-22.447568063897094</c:v>
                </c:pt>
                <c:pt idx="1143">
                  <c:v>-22.449622584799524</c:v>
                </c:pt>
                <c:pt idx="1144">
                  <c:v>-22.450914553026323</c:v>
                </c:pt>
                <c:pt idx="1145">
                  <c:v>-22.452391088143088</c:v>
                </c:pt>
                <c:pt idx="1146">
                  <c:v>-22.454848741988595</c:v>
                </c:pt>
                <c:pt idx="1147">
                  <c:v>-22.455766719412836</c:v>
                </c:pt>
                <c:pt idx="1148">
                  <c:v>-22.458510937639275</c:v>
                </c:pt>
                <c:pt idx="1149">
                  <c:v>-22.459603767906614</c:v>
                </c:pt>
                <c:pt idx="1150">
                  <c:v>-22.460803452688864</c:v>
                </c:pt>
                <c:pt idx="1151">
                  <c:v>-22.46268797777147</c:v>
                </c:pt>
                <c:pt idx="1152">
                  <c:v>-22.465553621583275</c:v>
                </c:pt>
                <c:pt idx="1153">
                  <c:v>-22.466729021248796</c:v>
                </c:pt>
                <c:pt idx="1154">
                  <c:v>-22.467059298840852</c:v>
                </c:pt>
                <c:pt idx="1155">
                  <c:v>-22.467676140813623</c:v>
                </c:pt>
                <c:pt idx="1156">
                  <c:v>-22.470109509542056</c:v>
                </c:pt>
                <c:pt idx="1157">
                  <c:v>-22.472314598170037</c:v>
                </c:pt>
                <c:pt idx="1158">
                  <c:v>-22.475141385794299</c:v>
                </c:pt>
                <c:pt idx="1159">
                  <c:v>-22.477103623252091</c:v>
                </c:pt>
                <c:pt idx="1160">
                  <c:v>-22.478793867398586</c:v>
                </c:pt>
                <c:pt idx="1161">
                  <c:v>-22.479964410040331</c:v>
                </c:pt>
                <c:pt idx="1162">
                  <c:v>-22.481416660040086</c:v>
                </c:pt>
                <c:pt idx="1163">
                  <c:v>-22.482728056360212</c:v>
                </c:pt>
                <c:pt idx="1164">
                  <c:v>-22.485073998667531</c:v>
                </c:pt>
                <c:pt idx="1165">
                  <c:v>-22.487507367395271</c:v>
                </c:pt>
                <c:pt idx="1166">
                  <c:v>-22.489503604017052</c:v>
                </c:pt>
                <c:pt idx="1167">
                  <c:v>-22.491524125755326</c:v>
                </c:pt>
                <c:pt idx="1168">
                  <c:v>-22.493136657527742</c:v>
                </c:pt>
                <c:pt idx="1169">
                  <c:v>-22.493938066390328</c:v>
                </c:pt>
                <c:pt idx="1170">
                  <c:v>-22.494287772075822</c:v>
                </c:pt>
                <c:pt idx="1171">
                  <c:v>-22.49544860067078</c:v>
                </c:pt>
                <c:pt idx="1172">
                  <c:v>-22.497192272074756</c:v>
                </c:pt>
                <c:pt idx="1173">
                  <c:v>-22.498853374080827</c:v>
                </c:pt>
                <c:pt idx="1174">
                  <c:v>-22.499965632441885</c:v>
                </c:pt>
                <c:pt idx="1175">
                  <c:v>-22.500368765384643</c:v>
                </c:pt>
                <c:pt idx="1176">
                  <c:v>-22.504424379931773</c:v>
                </c:pt>
                <c:pt idx="1177">
                  <c:v>-22.507052029596831</c:v>
                </c:pt>
                <c:pt idx="1178">
                  <c:v>-22.507236596486088</c:v>
                </c:pt>
                <c:pt idx="1179">
                  <c:v>-22.508863699328558</c:v>
                </c:pt>
                <c:pt idx="1180">
                  <c:v>-22.510427660866853</c:v>
                </c:pt>
                <c:pt idx="1181">
                  <c:v>-22.511437921735787</c:v>
                </c:pt>
                <c:pt idx="1182">
                  <c:v>-22.511612774578289</c:v>
                </c:pt>
                <c:pt idx="1183">
                  <c:v>-22.51413356972806</c:v>
                </c:pt>
                <c:pt idx="1184">
                  <c:v>-22.515202114878591</c:v>
                </c:pt>
                <c:pt idx="1185">
                  <c:v>-22.516358086449831</c:v>
                </c:pt>
                <c:pt idx="1186">
                  <c:v>-22.517115782101811</c:v>
                </c:pt>
                <c:pt idx="1187">
                  <c:v>-22.51830575283735</c:v>
                </c:pt>
                <c:pt idx="1188">
                  <c:v>-22.520165992803285</c:v>
                </c:pt>
                <c:pt idx="1189">
                  <c:v>-22.522434222735566</c:v>
                </c:pt>
                <c:pt idx="1190">
                  <c:v>-22.522560505344291</c:v>
                </c:pt>
                <c:pt idx="1191">
                  <c:v>-22.524406174239829</c:v>
                </c:pt>
                <c:pt idx="1192">
                  <c:v>-22.523862187618111</c:v>
                </c:pt>
                <c:pt idx="1193">
                  <c:v>-22.523871901664833</c:v>
                </c:pt>
                <c:pt idx="1194">
                  <c:v>-22.523672763705086</c:v>
                </c:pt>
                <c:pt idx="1195">
                  <c:v>-22.524474172567789</c:v>
                </c:pt>
                <c:pt idx="1196">
                  <c:v>-22.526805543804343</c:v>
                </c:pt>
                <c:pt idx="1197">
                  <c:v>-22.528588071395529</c:v>
                </c:pt>
                <c:pt idx="1198">
                  <c:v>-22.530278315542361</c:v>
                </c:pt>
                <c:pt idx="1199">
                  <c:v>-22.531997701829354</c:v>
                </c:pt>
                <c:pt idx="1200">
                  <c:v>-22.531779135776087</c:v>
                </c:pt>
                <c:pt idx="1201">
                  <c:v>-22.531662567214095</c:v>
                </c:pt>
                <c:pt idx="1202">
                  <c:v>-22.531623711026825</c:v>
                </c:pt>
                <c:pt idx="1203">
                  <c:v>-22.532633971896029</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-22.552319487775769</c:v>
                </c:pt>
                <c:pt idx="1213">
                  <c:v>-22.554743142457326</c:v>
                </c:pt>
                <c:pt idx="1214">
                  <c:v>-22.554830568878845</c:v>
                </c:pt>
                <c:pt idx="1215">
                  <c:v>-22.555126847307058</c:v>
                </c:pt>
                <c:pt idx="1216">
                  <c:v>-22.557977920048135</c:v>
                </c:pt>
                <c:pt idx="1217">
                  <c:v>-22.559872159178095</c:v>
                </c:pt>
                <c:pt idx="1218">
                  <c:v>-22.560047012021069</c:v>
                </c:pt>
                <c:pt idx="1219">
                  <c:v>-22.560702710181019</c:v>
                </c:pt>
                <c:pt idx="1220">
                  <c:v>-22.561499262020327</c:v>
                </c:pt>
                <c:pt idx="1221">
                  <c:v>-22.561902394963276</c:v>
                </c:pt>
                <c:pt idx="1222">
                  <c:v>-22.564602899979285</c:v>
                </c:pt>
                <c:pt idx="1223">
                  <c:v>-22.564923463524323</c:v>
                </c:pt>
                <c:pt idx="1224">
                  <c:v>-22.564797180915317</c:v>
                </c:pt>
                <c:pt idx="1225">
                  <c:v>-22.565870583089296</c:v>
                </c:pt>
                <c:pt idx="1226">
                  <c:v>-22.568279666700587</c:v>
                </c:pt>
                <c:pt idx="1227">
                  <c:v>-22.56949877957662</c:v>
                </c:pt>
                <c:pt idx="1228">
                  <c:v>-22.569785343957587</c:v>
                </c:pt>
                <c:pt idx="1229">
                  <c:v>-22.571033598974029</c:v>
                </c:pt>
                <c:pt idx="1230">
                  <c:v>-22.572490705996856</c:v>
                </c:pt>
                <c:pt idx="1231">
                  <c:v>-22.573607821381081</c:v>
                </c:pt>
                <c:pt idx="1232">
                  <c:v>-22.574715222718325</c:v>
                </c:pt>
                <c:pt idx="1233">
                  <c:v>-22.576512321380289</c:v>
                </c:pt>
                <c:pt idx="1234">
                  <c:v>-22.577512868202561</c:v>
                </c:pt>
                <c:pt idx="1235">
                  <c:v>-22.578969975225586</c:v>
                </c:pt>
                <c:pt idx="1236">
                  <c:v>-22.581145921712832</c:v>
                </c:pt>
                <c:pt idx="1237">
                  <c:v>-22.584939256996087</c:v>
                </c:pt>
                <c:pt idx="1238">
                  <c:v>-22.58678492589182</c:v>
                </c:pt>
                <c:pt idx="1239">
                  <c:v>-22.587299770373278</c:v>
                </c:pt>
                <c:pt idx="1240">
                  <c:v>-22.589198866526527</c:v>
                </c:pt>
                <c:pt idx="1241">
                  <c:v>-22.590340267027784</c:v>
                </c:pt>
                <c:pt idx="1242">
                  <c:v>-22.59087939662605</c:v>
                </c:pt>
                <c:pt idx="1243">
                  <c:v>-22.593147626558604</c:v>
                </c:pt>
                <c:pt idx="1244">
                  <c:v>-22.59538185732702</c:v>
                </c:pt>
                <c:pt idx="1245">
                  <c:v>-22.596343547962057</c:v>
                </c:pt>
                <c:pt idx="1246">
                  <c:v>-22.599301475218589</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-22.614824522036649</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-22.632562371529037</c:v>
                </c:pt>
                <c:pt idx="1265">
                  <c:v>-22.634369184237595</c:v>
                </c:pt>
                <c:pt idx="1266">
                  <c:v>-22.636831695106387</c:v>
                </c:pt>
                <c:pt idx="1267">
                  <c:v>-22.640085900790833</c:v>
                </c:pt>
                <c:pt idx="1268">
                  <c:v>-22.642247276208256</c:v>
                </c:pt>
                <c:pt idx="1269">
                  <c:v>-22.643840379886615</c:v>
                </c:pt>
                <c:pt idx="1270">
                  <c:v>-22.644437793765807</c:v>
                </c:pt>
                <c:pt idx="1271">
                  <c:v>-22.644481506976593</c:v>
                </c:pt>
                <c:pt idx="1272">
                  <c:v>-22.646764307979289</c:v>
                </c:pt>
                <c:pt idx="1273">
                  <c:v>-22.648430267008607</c:v>
                </c:pt>
                <c:pt idx="1274">
                  <c:v>-22.649610523697319</c:v>
                </c:pt>
                <c:pt idx="1275">
                  <c:v>-22.652073034566293</c:v>
                </c:pt>
                <c:pt idx="1276">
                  <c:v>-22.654593829715836</c:v>
                </c:pt>
                <c:pt idx="1277">
                  <c:v>-22.656216075535049</c:v>
                </c:pt>
                <c:pt idx="1278">
                  <c:v>-22.657236050450621</c:v>
                </c:pt>
                <c:pt idx="1279">
                  <c:v>-22.658396879045583</c:v>
                </c:pt>
                <c:pt idx="1280">
                  <c:v>-22.658707728544115</c:v>
                </c:pt>
                <c:pt idx="1281">
                  <c:v>-22.659178859814627</c:v>
                </c:pt>
                <c:pt idx="1282">
                  <c:v>-22.660363973526589</c:v>
                </c:pt>
                <c:pt idx="1283">
                  <c:v>-22.661374234395829</c:v>
                </c:pt>
                <c:pt idx="1284">
                  <c:v>-22.661772510315629</c:v>
                </c:pt>
                <c:pt idx="1285">
                  <c:v>-22.663385042087597</c:v>
                </c:pt>
                <c:pt idx="1286">
                  <c:v>-22.665546417504803</c:v>
                </c:pt>
                <c:pt idx="1287">
                  <c:v>-22.669572889911542</c:v>
                </c:pt>
                <c:pt idx="1288">
                  <c:v>-22.670801716834422</c:v>
                </c:pt>
                <c:pt idx="1289">
                  <c:v>-22.67297280629883</c:v>
                </c:pt>
                <c:pt idx="1290">
                  <c:v>-22.674570767000134</c:v>
                </c:pt>
                <c:pt idx="1291">
                  <c:v>-22.675299320511826</c:v>
                </c:pt>
                <c:pt idx="1292">
                  <c:v>-22.674799047100564</c:v>
                </c:pt>
                <c:pt idx="1293">
                  <c:v>-22.675634455126826</c:v>
                </c:pt>
                <c:pt idx="1294">
                  <c:v>-22.677499552116601</c:v>
                </c:pt>
                <c:pt idx="1295">
                  <c:v>-22.679966920008656</c:v>
                </c:pt>
                <c:pt idx="1296">
                  <c:v>-22.682866562984326</c:v>
                </c:pt>
                <c:pt idx="1297">
                  <c:v>-22.684012820509089</c:v>
                </c:pt>
                <c:pt idx="1298">
                  <c:v>-22.68516879208039</c:v>
                </c:pt>
                <c:pt idx="1299">
                  <c:v>-22.68665989826707</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-22.71832283387554</c:v>
                </c:pt>
                <c:pt idx="1315">
                  <c:v>-22.717948843073074</c:v>
                </c:pt>
                <c:pt idx="1316">
                  <c:v>-22.719425378189587</c:v>
                </c:pt>
                <c:pt idx="1317">
                  <c:v>-22.722941863138313</c:v>
                </c:pt>
                <c:pt idx="1318">
                  <c:v>-22.724627250261559</c:v>
                </c:pt>
                <c:pt idx="1319">
                  <c:v>-22.726944050428116</c:v>
                </c:pt>
                <c:pt idx="1320">
                  <c:v>-22.728964572166589</c:v>
                </c:pt>
                <c:pt idx="1321">
                  <c:v>-22.729639698420254</c:v>
                </c:pt>
                <c:pt idx="1322">
                  <c:v>-22.732136208453088</c:v>
                </c:pt>
                <c:pt idx="1323">
                  <c:v>-22.732923046245286</c:v>
                </c:pt>
                <c:pt idx="1324">
                  <c:v>-22.734011019489131</c:v>
                </c:pt>
                <c:pt idx="1325">
                  <c:v>-22.735147562967004</c:v>
                </c:pt>
                <c:pt idx="1326">
                  <c:v>-22.736794093903072</c:v>
                </c:pt>
                <c:pt idx="1327">
                  <c:v>-22.740388291226086</c:v>
                </c:pt>
                <c:pt idx="1328">
                  <c:v>-22.742287387379513</c:v>
                </c:pt>
                <c:pt idx="1329">
                  <c:v>-22.743113081359333</c:v>
                </c:pt>
                <c:pt idx="1330">
                  <c:v>-22.745862156609277</c:v>
                </c:pt>
                <c:pt idx="1331">
                  <c:v>-22.748781227678329</c:v>
                </c:pt>
                <c:pt idx="1332">
                  <c:v>-22.750762893229538</c:v>
                </c:pt>
                <c:pt idx="1333">
                  <c:v>-22.753210833028056</c:v>
                </c:pt>
                <c:pt idx="1334">
                  <c:v>-22.754478516138064</c:v>
                </c:pt>
                <c:pt idx="1335">
                  <c:v>-22.758092141554826</c:v>
                </c:pt>
                <c:pt idx="1336">
                  <c:v>-22.761103496069083</c:v>
                </c:pt>
                <c:pt idx="1337">
                  <c:v>-22.76441112901113</c:v>
                </c:pt>
                <c:pt idx="1338">
                  <c:v>-22.765581671652829</c:v>
                </c:pt>
                <c:pt idx="1339">
                  <c:v>-22.76835988904303</c:v>
                </c:pt>
                <c:pt idx="1340">
                  <c:v>-22.770720402420295</c:v>
                </c:pt>
                <c:pt idx="1341">
                  <c:v>-22.773386908272329</c:v>
                </c:pt>
                <c:pt idx="1342">
                  <c:v>-22.775591996900296</c:v>
                </c:pt>
                <c:pt idx="1343">
                  <c:v>-22.778350786197088</c:v>
                </c:pt>
                <c:pt idx="1344">
                  <c:v>-22.779409617300821</c:v>
                </c:pt>
                <c:pt idx="1345">
                  <c:v>-22.780978435862085</c:v>
                </c:pt>
                <c:pt idx="1346">
                  <c:v>-22.783290379005056</c:v>
                </c:pt>
                <c:pt idx="1347">
                  <c:v>-22.787559702582072</c:v>
                </c:pt>
                <c:pt idx="1348">
                  <c:v>-22.789483083852307</c:v>
                </c:pt>
                <c:pt idx="1349">
                  <c:v>-22.792105876493284</c:v>
                </c:pt>
                <c:pt idx="1350">
                  <c:v>-22.79503951863299</c:v>
                </c:pt>
                <c:pt idx="1351">
                  <c:v>-22.796593766124289</c:v>
                </c:pt>
                <c:pt idx="1352">
                  <c:v>-22.798871710103285</c:v>
                </c:pt>
                <c:pt idx="1353">
                  <c:v>-22.800955373146095</c:v>
                </c:pt>
                <c:pt idx="1354">
                  <c:v>-22.803825873981609</c:v>
                </c:pt>
                <c:pt idx="1355">
                  <c:v>-22.806162102241828</c:v>
                </c:pt>
                <c:pt idx="1356">
                  <c:v>-22.809620302909579</c:v>
                </c:pt>
                <c:pt idx="1357">
                  <c:v>-22.813739058761016</c:v>
                </c:pt>
                <c:pt idx="1358">
                  <c:v>-22.815832435850538</c:v>
                </c:pt>
                <c:pt idx="1359">
                  <c:v>-22.817002978492368</c:v>
                </c:pt>
                <c:pt idx="1360">
                  <c:v>-22.819159496886108</c:v>
                </c:pt>
                <c:pt idx="1361">
                  <c:v>-22.820456322136565</c:v>
                </c:pt>
                <c:pt idx="1362">
                  <c:v>-22.821811431667854</c:v>
                </c:pt>
                <c:pt idx="1363">
                  <c:v>-22.824225372302827</c:v>
                </c:pt>
                <c:pt idx="1364">
                  <c:v>-22.827877853906578</c:v>
                </c:pt>
                <c:pt idx="1365">
                  <c:v>-22.829048396548544</c:v>
                </c:pt>
                <c:pt idx="1366">
                  <c:v>-22.829577812100624</c:v>
                </c:pt>
                <c:pt idx="1367">
                  <c:v>-22.832020894875583</c:v>
                </c:pt>
                <c:pt idx="1368">
                  <c:v>-22.83427455373759</c:v>
                </c:pt>
                <c:pt idx="1369">
                  <c:v>-22.837261623134655</c:v>
                </c:pt>
                <c:pt idx="1370">
                  <c:v>-22.838718730157289</c:v>
                </c:pt>
                <c:pt idx="1371">
                  <c:v>-22.840292405742087</c:v>
                </c:pt>
                <c:pt idx="1372">
                  <c:v>-22.841074386511067</c:v>
                </c:pt>
                <c:pt idx="1373">
                  <c:v>-22.840914104738591</c:v>
                </c:pt>
                <c:pt idx="1374">
                  <c:v>-22.842191501895329</c:v>
                </c:pt>
                <c:pt idx="1375">
                  <c:v>-22.842784058751576</c:v>
                </c:pt>
                <c:pt idx="1376">
                  <c:v>-22.844479159921271</c:v>
                </c:pt>
                <c:pt idx="1377">
                  <c:v>-22.846995098047831</c:v>
                </c:pt>
                <c:pt idx="1378">
                  <c:v>-22.849802457578605</c:v>
                </c:pt>
                <c:pt idx="1379">
                  <c:v>-22.852415536172824</c:v>
                </c:pt>
                <c:pt idx="1380">
                  <c:v>-22.855062613931089</c:v>
                </c:pt>
                <c:pt idx="1381">
                  <c:v>-22.856883997710124</c:v>
                </c:pt>
                <c:pt idx="1382">
                  <c:v>-22.859827353896172</c:v>
                </c:pt>
                <c:pt idx="1383">
                  <c:v>-22.862387005233291</c:v>
                </c:pt>
                <c:pt idx="1384">
                  <c:v>-22.864995226804375</c:v>
                </c:pt>
                <c:pt idx="1385">
                  <c:v>-22.868754562923524</c:v>
                </c:pt>
                <c:pt idx="1386">
                  <c:v>-22.871411354728806</c:v>
                </c:pt>
                <c:pt idx="1387">
                  <c:v>-22.874393567102327</c:v>
                </c:pt>
                <c:pt idx="1388">
                  <c:v>-22.87552039653324</c:v>
                </c:pt>
                <c:pt idx="1389">
                  <c:v>-22.877395207569563</c:v>
                </c:pt>
                <c:pt idx="1390">
                  <c:v>-22.879852861414893</c:v>
                </c:pt>
                <c:pt idx="1391">
                  <c:v>-22.883053639842093</c:v>
                </c:pt>
                <c:pt idx="1392">
                  <c:v>-22.886249561245503</c:v>
                </c:pt>
                <c:pt idx="1393">
                  <c:v>-22.887968947532631</c:v>
                </c:pt>
                <c:pt idx="1394">
                  <c:v>-22.890033182482043</c:v>
                </c:pt>
                <c:pt idx="1395">
                  <c:v>-22.891893422447911</c:v>
                </c:pt>
                <c:pt idx="1396">
                  <c:v>-22.893122249370254</c:v>
                </c:pt>
                <c:pt idx="1397">
                  <c:v>-22.895312766928086</c:v>
                </c:pt>
                <c:pt idx="1398">
                  <c:v>-22.897090437496395</c:v>
                </c:pt>
                <c:pt idx="1399">
                  <c:v>-22.898931249368587</c:v>
                </c:pt>
                <c:pt idx="1400">
                  <c:v>-22.89990751107409</c:v>
                </c:pt>
                <c:pt idx="1401">
                  <c:v>-22.903011149032849</c:v>
                </c:pt>
                <c:pt idx="1402">
                  <c:v>-22.904312831306271</c:v>
                </c:pt>
                <c:pt idx="1403">
                  <c:v>-22.905867078797527</c:v>
                </c:pt>
                <c:pt idx="1404">
                  <c:v>-22.906046788663499</c:v>
                </c:pt>
                <c:pt idx="1405">
                  <c:v>-22.90717361809509</c:v>
                </c:pt>
                <c:pt idx="1406">
                  <c:v>-22.909393277793267</c:v>
                </c:pt>
                <c:pt idx="1407">
                  <c:v>-22.914750574614104</c:v>
                </c:pt>
                <c:pt idx="1408">
                  <c:v>-22.917499649864087</c:v>
                </c:pt>
                <c:pt idx="1409">
                  <c:v>-22.920219582973534</c:v>
                </c:pt>
                <c:pt idx="1410">
                  <c:v>-22.921326984310785</c:v>
                </c:pt>
                <c:pt idx="1411">
                  <c:v>-22.923425218424129</c:v>
                </c:pt>
                <c:pt idx="1412">
                  <c:v>-22.92402263230375</c:v>
                </c:pt>
                <c:pt idx="1413">
                  <c:v>-22.925712876450035</c:v>
                </c:pt>
                <c:pt idx="1414">
                  <c:v>-22.92705341491159</c:v>
                </c:pt>
                <c:pt idx="1415">
                  <c:v>-22.927733398188817</c:v>
                </c:pt>
                <c:pt idx="1416">
                  <c:v>-22.929695635646087</c:v>
                </c:pt>
                <c:pt idx="1417">
                  <c:v>-22.933508399022784</c:v>
                </c:pt>
                <c:pt idx="1418">
                  <c:v>-22.936942314573589</c:v>
                </c:pt>
                <c:pt idx="1419">
                  <c:v>-22.940555939990329</c:v>
                </c:pt>
                <c:pt idx="1420">
                  <c:v>-22.943149590491004</c:v>
                </c:pt>
                <c:pt idx="1421">
                  <c:v>-22.946068661560602</c:v>
                </c:pt>
                <c:pt idx="1422">
                  <c:v>-22.948604027780586</c:v>
                </c:pt>
                <c:pt idx="1423">
                  <c:v>-22.949157728449585</c:v>
                </c:pt>
                <c:pt idx="1424">
                  <c:v>-22.950197131458808</c:v>
                </c:pt>
                <c:pt idx="1425">
                  <c:v>-22.952324507712309</c:v>
                </c:pt>
                <c:pt idx="1426">
                  <c:v>-22.954840445838315</c:v>
                </c:pt>
                <c:pt idx="1427">
                  <c:v>-22.959158339650131</c:v>
                </c:pt>
                <c:pt idx="1428">
                  <c:v>-22.961208003528789</c:v>
                </c:pt>
                <c:pt idx="1429">
                  <c:v>-22.963626801186777</c:v>
                </c:pt>
                <c:pt idx="1430">
                  <c:v>-22.96665758379476</c:v>
                </c:pt>
                <c:pt idx="1431">
                  <c:v>-22.969246377271716</c:v>
                </c:pt>
                <c:pt idx="1432">
                  <c:v>-22.970839480950289</c:v>
                </c:pt>
                <c:pt idx="1433">
                  <c:v>-22.972724006033499</c:v>
                </c:pt>
                <c:pt idx="1434">
                  <c:v>-22.977109898172589</c:v>
                </c:pt>
                <c:pt idx="1435">
                  <c:v>-22.979795832118274</c:v>
                </c:pt>
                <c:pt idx="1436">
                  <c:v>-22.981762926599089</c:v>
                </c:pt>
                <c:pt idx="1437">
                  <c:v>-22.985993393989073</c:v>
                </c:pt>
                <c:pt idx="1438">
                  <c:v>-22.988679327934303</c:v>
                </c:pt>
                <c:pt idx="1439">
                  <c:v>-22.991059269405326</c:v>
                </c:pt>
                <c:pt idx="1440">
                  <c:v>-22.993793773585274</c:v>
                </c:pt>
                <c:pt idx="1441">
                  <c:v>-22.99579486722978</c:v>
                </c:pt>
                <c:pt idx="1442">
                  <c:v>-22.996460279437031</c:v>
                </c:pt>
                <c:pt idx="1443">
                  <c:v>-22.999442491810822</c:v>
                </c:pt>
                <c:pt idx="1444">
                  <c:v>-23.000787887295086</c:v>
                </c:pt>
                <c:pt idx="1445">
                  <c:v>-23.002740410705766</c:v>
                </c:pt>
                <c:pt idx="1446">
                  <c:v>-23.005188350504326</c:v>
                </c:pt>
                <c:pt idx="1447">
                  <c:v>-23.008903973413087</c:v>
                </c:pt>
                <c:pt idx="1448">
                  <c:v>-23.012707022742788</c:v>
                </c:pt>
                <c:pt idx="1449">
                  <c:v>-23.01720462642033</c:v>
                </c:pt>
                <c:pt idx="1450">
                  <c:v>-23.019312574580056</c:v>
                </c:pt>
                <c:pt idx="1451">
                  <c:v>-23.021265097990884</c:v>
                </c:pt>
                <c:pt idx="1452">
                  <c:v>-23.025417853006289</c:v>
                </c:pt>
                <c:pt idx="1453">
                  <c:v>-23.029055763540125</c:v>
                </c:pt>
                <c:pt idx="1454">
                  <c:v>-23.033130806181081</c:v>
                </c:pt>
                <c:pt idx="1455">
                  <c:v>-23.035005617217095</c:v>
                </c:pt>
                <c:pt idx="1456">
                  <c:v>-23.037327274407026</c:v>
                </c:pt>
                <c:pt idx="1457">
                  <c:v>-23.041028326245097</c:v>
                </c:pt>
                <c:pt idx="1458">
                  <c:v>-23.044326245140589</c:v>
                </c:pt>
                <c:pt idx="1459">
                  <c:v>-23.047527023567589</c:v>
                </c:pt>
                <c:pt idx="1460">
                  <c:v>-23.049319265205789</c:v>
                </c:pt>
                <c:pt idx="1461">
                  <c:v>-23.051271788616337</c:v>
                </c:pt>
                <c:pt idx="1462">
                  <c:v>-23.051364072061329</c:v>
                </c:pt>
                <c:pt idx="1463">
                  <c:v>-23.055322546140271</c:v>
                </c:pt>
                <c:pt idx="1464">
                  <c:v>-23.058416470052329</c:v>
                </c:pt>
                <c:pt idx="1465">
                  <c:v>-23.06092269413179</c:v>
                </c:pt>
                <c:pt idx="1466">
                  <c:v>-23.064322610518829</c:v>
                </c:pt>
                <c:pt idx="1467">
                  <c:v>-23.068611362189536</c:v>
                </c:pt>
                <c:pt idx="1468">
                  <c:v>-23.069947043627</c:v>
                </c:pt>
                <c:pt idx="1469">
                  <c:v>-23.071700429077836</c:v>
                </c:pt>
                <c:pt idx="1470">
                  <c:v>-23.073264390616117</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139190272"/>
        <c:axId val="139191808"/>
        <c:extLst/>
      </c:lineChart>
      <c:catAx>
        <c:axId val="1391902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9191808"/>
        <c:crosses val="autoZero"/>
        <c:auto val="1"/>
        <c:lblAlgn val="ctr"/>
        <c:lblOffset val="100"/>
        <c:noMultiLvlLbl val="0"/>
      </c:catAx>
      <c:valAx>
        <c:axId val="13919180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91902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-2.2015972692693215</c:v>
                </c:pt>
                <c:pt idx="9">
                  <c:v>-2.2001904092692972</c:v>
                </c:pt>
                <c:pt idx="10">
                  <c:v>-2.2006022592694192</c:v>
                </c:pt>
                <c:pt idx="11">
                  <c:v>-2.2012593119010142</c:v>
                </c:pt>
                <c:pt idx="12">
                  <c:v>-2.199428999269339</c:v>
                </c:pt>
                <c:pt idx="13">
                  <c:v>-2.2000617492693002</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-2.6119824192694767</c:v>
                </c:pt>
                <c:pt idx="24">
                  <c:v>-2.8841510792694152</c:v>
                </c:pt>
                <c:pt idx="25">
                  <c:v>-2.8505143192694078</c:v>
                </c:pt>
                <c:pt idx="26">
                  <c:v>-2.8403576318184207</c:v>
                </c:pt>
                <c:pt idx="27">
                  <c:v>-2.9732205628408241</c:v>
                </c:pt>
                <c:pt idx="28">
                  <c:v>-3.1505906292694874</c:v>
                </c:pt>
                <c:pt idx="29">
                  <c:v>-3.3782503492693787</c:v>
                </c:pt>
                <c:pt idx="30">
                  <c:v>-2.8542433392694107</c:v>
                </c:pt>
                <c:pt idx="31">
                  <c:v>-3.4084381692694308</c:v>
                </c:pt>
                <c:pt idx="32">
                  <c:v>-4.1226752017982342</c:v>
                </c:pt>
                <c:pt idx="33">
                  <c:v>-4.806041402126553</c:v>
                </c:pt>
                <c:pt idx="34">
                  <c:v>-5.1103137692694345</c:v>
                </c:pt>
                <c:pt idx="35">
                  <c:v>-5.5305944992694975</c:v>
                </c:pt>
                <c:pt idx="36">
                  <c:v>-5.8926314092694785</c:v>
                </c:pt>
                <c:pt idx="37">
                  <c:v>-6.2814676936128881</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-2.4381694092694444</c:v>
                </c:pt>
                <c:pt idx="54">
                  <c:v>-1.2019641792693789</c:v>
                </c:pt>
                <c:pt idx="55">
                  <c:v>0.70271067096312956</c:v>
                </c:pt>
                <c:pt idx="56">
                  <c:v>4.245534063807388</c:v>
                </c:pt>
                <c:pt idx="57">
                  <c:v>5.1583996907304908</c:v>
                </c:pt>
                <c:pt idx="58">
                  <c:v>6.7104529707305716</c:v>
                </c:pt>
                <c:pt idx="59">
                  <c:v>8.2036336507305929</c:v>
                </c:pt>
                <c:pt idx="60">
                  <c:v>8.558129670730569</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14.447763600730509</c:v>
                </c:pt>
                <c:pt idx="69">
                  <c:v>16.577932063647225</c:v>
                </c:pt>
                <c:pt idx="70">
                  <c:v>17.0119789407307</c:v>
                </c:pt>
                <c:pt idx="71">
                  <c:v>16.985130770730464</c:v>
                </c:pt>
                <c:pt idx="72">
                  <c:v>16.952357740730577</c:v>
                </c:pt>
                <c:pt idx="73">
                  <c:v>16.549718696612942</c:v>
                </c:pt>
                <c:pt idx="74">
                  <c:v>15.781736870730525</c:v>
                </c:pt>
                <c:pt idx="75">
                  <c:v>14.578032420730576</c:v>
                </c:pt>
                <c:pt idx="76">
                  <c:v>13.721444596400719</c:v>
                </c:pt>
                <c:pt idx="77">
                  <c:v>12.868930390730654</c:v>
                </c:pt>
                <c:pt idx="78">
                  <c:v>11.972499440730619</c:v>
                </c:pt>
                <c:pt idx="79">
                  <c:v>11.389037880730626</c:v>
                </c:pt>
                <c:pt idx="80">
                  <c:v>11.530621100730562</c:v>
                </c:pt>
                <c:pt idx="81">
                  <c:v>11.559757740730531</c:v>
                </c:pt>
                <c:pt idx="82">
                  <c:v>8.7887947705814309</c:v>
                </c:pt>
                <c:pt idx="83">
                  <c:v>8.7867360807306056</c:v>
                </c:pt>
                <c:pt idx="84">
                  <c:v>8.7713145907305119</c:v>
                </c:pt>
                <c:pt idx="85">
                  <c:v>8.8713952907305789</c:v>
                </c:pt>
                <c:pt idx="86">
                  <c:v>9.22189537073052</c:v>
                </c:pt>
                <c:pt idx="87">
                  <c:v>10.00847612848567</c:v>
                </c:pt>
                <c:pt idx="88">
                  <c:v>10.262984830730653</c:v>
                </c:pt>
                <c:pt idx="89">
                  <c:v>10.264451240730637</c:v>
                </c:pt>
                <c:pt idx="90">
                  <c:v>9.8912186894485679</c:v>
                </c:pt>
                <c:pt idx="91">
                  <c:v>9.7033849107307759</c:v>
                </c:pt>
                <c:pt idx="92">
                  <c:v>9.5913525107305819</c:v>
                </c:pt>
                <c:pt idx="93">
                  <c:v>9.5735246376377567</c:v>
                </c:pt>
                <c:pt idx="94">
                  <c:v>9.307993280730642</c:v>
                </c:pt>
                <c:pt idx="95">
                  <c:v>8.8368613807305856</c:v>
                </c:pt>
                <c:pt idx="96">
                  <c:v>8.2926227407305184</c:v>
                </c:pt>
                <c:pt idx="97">
                  <c:v>7.6965848807304695</c:v>
                </c:pt>
                <c:pt idx="98">
                  <c:v>7.2781810207305</c:v>
                </c:pt>
                <c:pt idx="99">
                  <c:v>5.6308090816396801</c:v>
                </c:pt>
                <c:pt idx="100">
                  <c:v>5.5654053307305462</c:v>
                </c:pt>
                <c:pt idx="101">
                  <c:v>5.4974150407305356</c:v>
                </c:pt>
                <c:pt idx="102">
                  <c:v>5.306303310730442</c:v>
                </c:pt>
                <c:pt idx="103">
                  <c:v>5.1460080707305735</c:v>
                </c:pt>
                <c:pt idx="104">
                  <c:v>5.0320528720437636</c:v>
                </c:pt>
                <c:pt idx="105">
                  <c:v>5.1685372848483055</c:v>
                </c:pt>
                <c:pt idx="106">
                  <c:v>5.2507344607305271</c:v>
                </c:pt>
                <c:pt idx="107">
                  <c:v>5.2614512007306784</c:v>
                </c:pt>
                <c:pt idx="108">
                  <c:v>5.1607188607306007</c:v>
                </c:pt>
                <c:pt idx="109">
                  <c:v>5.2097652807306822</c:v>
                </c:pt>
                <c:pt idx="110">
                  <c:v>5.2425343007305685</c:v>
                </c:pt>
                <c:pt idx="111">
                  <c:v>5.3098571607306324</c:v>
                </c:pt>
                <c:pt idx="112">
                  <c:v>5.4070742007306185</c:v>
                </c:pt>
                <c:pt idx="113">
                  <c:v>5.4951790462861085</c:v>
                </c:pt>
                <c:pt idx="114">
                  <c:v>5.5467939958326822</c:v>
                </c:pt>
                <c:pt idx="115">
                  <c:v>5.5173058407305335</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4.901345060730657</c:v>
                </c:pt>
                <c:pt idx="124">
                  <c:v>4.8704725066880545</c:v>
                </c:pt>
                <c:pt idx="125">
                  <c:v>4.7886984607305108</c:v>
                </c:pt>
                <c:pt idx="126">
                  <c:v>4.6526836607306565</c:v>
                </c:pt>
                <c:pt idx="127">
                  <c:v>4.5742605907305824</c:v>
                </c:pt>
                <c:pt idx="128">
                  <c:v>4.5954580307306969</c:v>
                </c:pt>
                <c:pt idx="129">
                  <c:v>4.5603647094805382</c:v>
                </c:pt>
                <c:pt idx="130">
                  <c:v>3.9237182986252752</c:v>
                </c:pt>
                <c:pt idx="131">
                  <c:v>3.7452308407304509</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5.2132698207306429</c:v>
                </c:pt>
                <c:pt idx="141">
                  <c:v>5.1467259007306723</c:v>
                </c:pt>
                <c:pt idx="142">
                  <c:v>4.8159019807305725</c:v>
                </c:pt>
                <c:pt idx="143">
                  <c:v>4.5300716507306706</c:v>
                </c:pt>
                <c:pt idx="144">
                  <c:v>4.6584223561151745</c:v>
                </c:pt>
                <c:pt idx="145">
                  <c:v>5.0581666841268884</c:v>
                </c:pt>
                <c:pt idx="146">
                  <c:v>5.2123825488113766</c:v>
                </c:pt>
                <c:pt idx="147">
                  <c:v>5.3462855407305341</c:v>
                </c:pt>
                <c:pt idx="148">
                  <c:v>5.6331545607305351</c:v>
                </c:pt>
                <c:pt idx="149">
                  <c:v>5.508944940730629</c:v>
                </c:pt>
                <c:pt idx="150">
                  <c:v>5.3092698507303835</c:v>
                </c:pt>
                <c:pt idx="151">
                  <c:v>4.9775752307304844</c:v>
                </c:pt>
                <c:pt idx="152">
                  <c:v>4.9836398602957672</c:v>
                </c:pt>
                <c:pt idx="153">
                  <c:v>8.6619571173540049</c:v>
                </c:pt>
                <c:pt idx="154">
                  <c:v>9.7401604007306251</c:v>
                </c:pt>
                <c:pt idx="155">
                  <c:v>10.72508560073056</c:v>
                </c:pt>
                <c:pt idx="156">
                  <c:v>11.940998000730451</c:v>
                </c:pt>
                <c:pt idx="157">
                  <c:v>12.99889769073063</c:v>
                </c:pt>
                <c:pt idx="158">
                  <c:v>13.828820170730618</c:v>
                </c:pt>
                <c:pt idx="159">
                  <c:v>14.449074548811495</c:v>
                </c:pt>
                <c:pt idx="160">
                  <c:v>14.748803027964499</c:v>
                </c:pt>
                <c:pt idx="161">
                  <c:v>14.916554826444845</c:v>
                </c:pt>
                <c:pt idx="162">
                  <c:v>14.815987740730533</c:v>
                </c:pt>
                <c:pt idx="163">
                  <c:v>14.791763000730615</c:v>
                </c:pt>
                <c:pt idx="164">
                  <c:v>14.442134940730551</c:v>
                </c:pt>
                <c:pt idx="165">
                  <c:v>14.143815950730668</c:v>
                </c:pt>
                <c:pt idx="166">
                  <c:v>13.871040690225502</c:v>
                </c:pt>
                <c:pt idx="167">
                  <c:v>13.541740840730498</c:v>
                </c:pt>
                <c:pt idx="168">
                  <c:v>12.81058472073062</c:v>
                </c:pt>
                <c:pt idx="169">
                  <c:v>12.171518882034869</c:v>
                </c:pt>
                <c:pt idx="170">
                  <c:v>10.38541074073065</c:v>
                </c:pt>
                <c:pt idx="171">
                  <c:v>10.063189251147261</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7.7816258307306425</c:v>
                </c:pt>
                <c:pt idx="181">
                  <c:v>7.9842808747512866</c:v>
                </c:pt>
                <c:pt idx="182">
                  <c:v>8.1262886407306159</c:v>
                </c:pt>
                <c:pt idx="183">
                  <c:v>7.934720440730743</c:v>
                </c:pt>
                <c:pt idx="184">
                  <c:v>7.5043119707306545</c:v>
                </c:pt>
                <c:pt idx="185">
                  <c:v>7.1106545607304961</c:v>
                </c:pt>
                <c:pt idx="186">
                  <c:v>6.9037415219805922</c:v>
                </c:pt>
                <c:pt idx="187">
                  <c:v>7.6105301407305932</c:v>
                </c:pt>
                <c:pt idx="188">
                  <c:v>7.5295882962861205</c:v>
                </c:pt>
                <c:pt idx="189">
                  <c:v>7.8113309207305548</c:v>
                </c:pt>
                <c:pt idx="190">
                  <c:v>8.0411729607303464</c:v>
                </c:pt>
                <c:pt idx="191">
                  <c:v>8.4257197094805907</c:v>
                </c:pt>
                <c:pt idx="192">
                  <c:v>9.112413390730719</c:v>
                </c:pt>
                <c:pt idx="193">
                  <c:v>9.4106031981773448</c:v>
                </c:pt>
                <c:pt idx="194">
                  <c:v>11.193764985628492</c:v>
                </c:pt>
                <c:pt idx="195">
                  <c:v>11.657466930730592</c:v>
                </c:pt>
                <c:pt idx="196">
                  <c:v>12.184337520730468</c:v>
                </c:pt>
                <c:pt idx="197">
                  <c:v>12.781761470730672</c:v>
                </c:pt>
                <c:pt idx="198">
                  <c:v>12.90671291073059</c:v>
                </c:pt>
                <c:pt idx="199">
                  <c:v>13.158391350730543</c:v>
                </c:pt>
                <c:pt idx="200">
                  <c:v>13.387820095569399</c:v>
                </c:pt>
                <c:pt idx="201">
                  <c:v>13.369211740730567</c:v>
                </c:pt>
                <c:pt idx="202">
                  <c:v>13.585707740730568</c:v>
                </c:pt>
                <c:pt idx="203">
                  <c:v>13.082475520730497</c:v>
                </c:pt>
                <c:pt idx="204">
                  <c:v>12.811416690730654</c:v>
                </c:pt>
                <c:pt idx="205">
                  <c:v>12.914871560730498</c:v>
                </c:pt>
                <c:pt idx="206">
                  <c:v>12.245860586091311</c:v>
                </c:pt>
                <c:pt idx="207">
                  <c:v>11.093619940730548</c:v>
                </c:pt>
                <c:pt idx="208">
                  <c:v>10.326882460730568</c:v>
                </c:pt>
                <c:pt idx="209">
                  <c:v>10.227111961783031</c:v>
                </c:pt>
                <c:pt idx="210">
                  <c:v>8.5561727815469357</c:v>
                </c:pt>
                <c:pt idx="211">
                  <c:v>8.3859935948972684</c:v>
                </c:pt>
                <c:pt idx="212">
                  <c:v>8.2695719507306329</c:v>
                </c:pt>
                <c:pt idx="213">
                  <c:v>7.7140164307304842</c:v>
                </c:pt>
                <c:pt idx="214">
                  <c:v>7.0869834507305427</c:v>
                </c:pt>
                <c:pt idx="215">
                  <c:v>6.283562720730643</c:v>
                </c:pt>
                <c:pt idx="216">
                  <c:v>5.5371277507305763</c:v>
                </c:pt>
                <c:pt idx="217">
                  <c:v>5.1507829131442975</c:v>
                </c:pt>
                <c:pt idx="218">
                  <c:v>2.4499326550162408</c:v>
                </c:pt>
                <c:pt idx="219">
                  <c:v>2.1633177407306867</c:v>
                </c:pt>
                <c:pt idx="220">
                  <c:v>2.2509955091515392</c:v>
                </c:pt>
                <c:pt idx="221">
                  <c:v>2.417154610730563</c:v>
                </c:pt>
                <c:pt idx="222">
                  <c:v>2.2830586107306061</c:v>
                </c:pt>
                <c:pt idx="223">
                  <c:v>2.2319095607305188</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3.4350448107306262</c:v>
                </c:pt>
                <c:pt idx="233">
                  <c:v>4.0245387837412485</c:v>
                </c:pt>
                <c:pt idx="234">
                  <c:v>5.2151288307305776</c:v>
                </c:pt>
                <c:pt idx="235">
                  <c:v>5.6826864607305225</c:v>
                </c:pt>
                <c:pt idx="236">
                  <c:v>5.8166929407305084</c:v>
                </c:pt>
                <c:pt idx="237">
                  <c:v>5.7698292144147372</c:v>
                </c:pt>
                <c:pt idx="238">
                  <c:v>5.6833834207306309</c:v>
                </c:pt>
                <c:pt idx="239">
                  <c:v>5.7188040407305145</c:v>
                </c:pt>
                <c:pt idx="240">
                  <c:v>5.6987054407305209</c:v>
                </c:pt>
                <c:pt idx="241">
                  <c:v>5.9746353164881754</c:v>
                </c:pt>
                <c:pt idx="242">
                  <c:v>6.0335320007305171</c:v>
                </c:pt>
                <c:pt idx="243">
                  <c:v>5.758202400730652</c:v>
                </c:pt>
                <c:pt idx="244">
                  <c:v>5.5279937507304791</c:v>
                </c:pt>
                <c:pt idx="245">
                  <c:v>5.3125996307306309</c:v>
                </c:pt>
                <c:pt idx="246">
                  <c:v>5.3226385107304655</c:v>
                </c:pt>
                <c:pt idx="247">
                  <c:v>5.5259346707306873</c:v>
                </c:pt>
                <c:pt idx="248">
                  <c:v>6.0681299207306836</c:v>
                </c:pt>
                <c:pt idx="249">
                  <c:v>6.7598426972522434</c:v>
                </c:pt>
                <c:pt idx="250">
                  <c:v>7.3322744107306104</c:v>
                </c:pt>
                <c:pt idx="251">
                  <c:v>8.0116085107306958</c:v>
                </c:pt>
                <c:pt idx="252">
                  <c:v>8.5844463107305558</c:v>
                </c:pt>
                <c:pt idx="253">
                  <c:v>9.3630922568596784</c:v>
                </c:pt>
                <c:pt idx="254">
                  <c:v>9.9398315993164648</c:v>
                </c:pt>
                <c:pt idx="255">
                  <c:v>10.644829870730586</c:v>
                </c:pt>
                <c:pt idx="256">
                  <c:v>11.225209900730718</c:v>
                </c:pt>
                <c:pt idx="257">
                  <c:v>11.903444154872037</c:v>
                </c:pt>
                <c:pt idx="258">
                  <c:v>12.473367740730497</c:v>
                </c:pt>
                <c:pt idx="259">
                  <c:v>13.295059670730495</c:v>
                </c:pt>
                <c:pt idx="260">
                  <c:v>14.102778720730637</c:v>
                </c:pt>
                <c:pt idx="261">
                  <c:v>15.174077050008975</c:v>
                </c:pt>
                <c:pt idx="262">
                  <c:v>15.910381387195168</c:v>
                </c:pt>
                <c:pt idx="263">
                  <c:v>16.475130830730464</c:v>
                </c:pt>
                <c:pt idx="264">
                  <c:v>16.737914140730368</c:v>
                </c:pt>
                <c:pt idx="265">
                  <c:v>16.789239272645371</c:v>
                </c:pt>
                <c:pt idx="266">
                  <c:v>17.448379350730544</c:v>
                </c:pt>
                <c:pt idx="267">
                  <c:v>18.016728110730515</c:v>
                </c:pt>
                <c:pt idx="268">
                  <c:v>18.195630100730529</c:v>
                </c:pt>
                <c:pt idx="269">
                  <c:v>17.857766080730613</c:v>
                </c:pt>
                <c:pt idx="270">
                  <c:v>17.189157460730641</c:v>
                </c:pt>
                <c:pt idx="271">
                  <c:v>16.372869360730565</c:v>
                </c:pt>
                <c:pt idx="272">
                  <c:v>15.258367820730593</c:v>
                </c:pt>
                <c:pt idx="273">
                  <c:v>14.074764440730448</c:v>
                </c:pt>
                <c:pt idx="274">
                  <c:v>12.827768905565591</c:v>
                </c:pt>
                <c:pt idx="275">
                  <c:v>11.858203990730548</c:v>
                </c:pt>
                <c:pt idx="276">
                  <c:v>6.3134704188914945</c:v>
                </c:pt>
                <c:pt idx="277">
                  <c:v>5.7869833507305684</c:v>
                </c:pt>
                <c:pt idx="278">
                  <c:v>5.4269996907305771</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8.0170246607305522</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10.704991360730496</c:v>
                </c:pt>
                <c:pt idx="297">
                  <c:v>11.318174020730693</c:v>
                </c:pt>
                <c:pt idx="298">
                  <c:v>12.114039550730652</c:v>
                </c:pt>
                <c:pt idx="299">
                  <c:v>14.352674640730584</c:v>
                </c:pt>
                <c:pt idx="300">
                  <c:v>14.751534280730482</c:v>
                </c:pt>
                <c:pt idx="301">
                  <c:v>15.525135993255859</c:v>
                </c:pt>
                <c:pt idx="302">
                  <c:v>16.681177410730598</c:v>
                </c:pt>
                <c:pt idx="303">
                  <c:v>17.480815185174986</c:v>
                </c:pt>
                <c:pt idx="304">
                  <c:v>18.319063023749351</c:v>
                </c:pt>
                <c:pt idx="305">
                  <c:v>18.506561390730724</c:v>
                </c:pt>
                <c:pt idx="306">
                  <c:v>18.93409418073059</c:v>
                </c:pt>
                <c:pt idx="307">
                  <c:v>19.448807940730429</c:v>
                </c:pt>
                <c:pt idx="308">
                  <c:v>19.33599246073053</c:v>
                </c:pt>
                <c:pt idx="309">
                  <c:v>19.358329590730317</c:v>
                </c:pt>
                <c:pt idx="310">
                  <c:v>19.655108680730578</c:v>
                </c:pt>
                <c:pt idx="311">
                  <c:v>20.163267060730504</c:v>
                </c:pt>
                <c:pt idx="312">
                  <c:v>20.684649649821349</c:v>
                </c:pt>
                <c:pt idx="313">
                  <c:v>20.878625000730622</c:v>
                </c:pt>
                <c:pt idx="314">
                  <c:v>20.914749180730514</c:v>
                </c:pt>
                <c:pt idx="315">
                  <c:v>20.872851860730528</c:v>
                </c:pt>
                <c:pt idx="316">
                  <c:v>20.932146880730485</c:v>
                </c:pt>
                <c:pt idx="317">
                  <c:v>20.942734630730477</c:v>
                </c:pt>
                <c:pt idx="318">
                  <c:v>20.803311773697615</c:v>
                </c:pt>
                <c:pt idx="319">
                  <c:v>20.716488880730552</c:v>
                </c:pt>
                <c:pt idx="320">
                  <c:v>20.719265270730588</c:v>
                </c:pt>
                <c:pt idx="321">
                  <c:v>20.598951890730561</c:v>
                </c:pt>
                <c:pt idx="322">
                  <c:v>20.396741030730528</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1.2112330807306484</c:v>
                </c:pt>
                <c:pt idx="334">
                  <c:v>-0.20820719926945241</c:v>
                </c:pt>
                <c:pt idx="335">
                  <c:v>-1.5575394092694634</c:v>
                </c:pt>
                <c:pt idx="336">
                  <c:v>-2.9104019492694135</c:v>
                </c:pt>
                <c:pt idx="337">
                  <c:v>-4.0596559792693796</c:v>
                </c:pt>
                <c:pt idx="338">
                  <c:v>-4.7907002087643633</c:v>
                </c:pt>
                <c:pt idx="339">
                  <c:v>-5.5331241192694725</c:v>
                </c:pt>
                <c:pt idx="340">
                  <c:v>-5.9313988892694294</c:v>
                </c:pt>
                <c:pt idx="341">
                  <c:v>-6.3385507492694062</c:v>
                </c:pt>
                <c:pt idx="342">
                  <c:v>-6.7790593592694393</c:v>
                </c:pt>
                <c:pt idx="343">
                  <c:v>-7.0443608803220794</c:v>
                </c:pt>
                <c:pt idx="344">
                  <c:v>-7.1507514092693754</c:v>
                </c:pt>
                <c:pt idx="345">
                  <c:v>-7.2471877092695465</c:v>
                </c:pt>
                <c:pt idx="346">
                  <c:v>-7.2376528692694375</c:v>
                </c:pt>
                <c:pt idx="347">
                  <c:v>-7.2760091492694894</c:v>
                </c:pt>
                <c:pt idx="348">
                  <c:v>-7.1956254492694898</c:v>
                </c:pt>
                <c:pt idx="349">
                  <c:v>-6.8500585891663235</c:v>
                </c:pt>
                <c:pt idx="350">
                  <c:v>-6.5028521592693505</c:v>
                </c:pt>
                <c:pt idx="351">
                  <c:v>-6.2828711892693594</c:v>
                </c:pt>
                <c:pt idx="352">
                  <c:v>-6.1775290692694007</c:v>
                </c:pt>
                <c:pt idx="353">
                  <c:v>-6.1198817092694409</c:v>
                </c:pt>
                <c:pt idx="354">
                  <c:v>-5.9786690774511992</c:v>
                </c:pt>
                <c:pt idx="355">
                  <c:v>-5.6852763492693965</c:v>
                </c:pt>
                <c:pt idx="356">
                  <c:v>-5.2336362492692805</c:v>
                </c:pt>
                <c:pt idx="357">
                  <c:v>-4.6552018092694345</c:v>
                </c:pt>
                <c:pt idx="358">
                  <c:v>-4.2597124492694718</c:v>
                </c:pt>
                <c:pt idx="359">
                  <c:v>-3.825706037047155</c:v>
                </c:pt>
                <c:pt idx="360">
                  <c:v>-3.4865736568597887</c:v>
                </c:pt>
                <c:pt idx="361">
                  <c:v>-1.7401722592694404</c:v>
                </c:pt>
                <c:pt idx="362">
                  <c:v>-1.3295031992693958</c:v>
                </c:pt>
                <c:pt idx="363">
                  <c:v>-0.71031223926932796</c:v>
                </c:pt>
                <c:pt idx="364">
                  <c:v>-0.42715136926953851</c:v>
                </c:pt>
                <c:pt idx="365">
                  <c:v>-0.28702644012054251</c:v>
                </c:pt>
                <c:pt idx="366">
                  <c:v>-0.67631528926943962</c:v>
                </c:pt>
                <c:pt idx="367">
                  <c:v>-0.98932130926934259</c:v>
                </c:pt>
                <c:pt idx="368">
                  <c:v>-0.36456084926948173</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3.14718691073046</c:v>
                </c:pt>
                <c:pt idx="377">
                  <c:v>3.1866623107305108</c:v>
                </c:pt>
                <c:pt idx="378">
                  <c:v>3.4127691707306216</c:v>
                </c:pt>
                <c:pt idx="379">
                  <c:v>3.9965683507305387</c:v>
                </c:pt>
                <c:pt idx="380">
                  <c:v>4.5863545690135226</c:v>
                </c:pt>
                <c:pt idx="381">
                  <c:v>5.0302388507305125</c:v>
                </c:pt>
                <c:pt idx="382">
                  <c:v>5.1795942207305785</c:v>
                </c:pt>
                <c:pt idx="383">
                  <c:v>5.3583889007307155</c:v>
                </c:pt>
                <c:pt idx="384">
                  <c:v>5.6475245607305595</c:v>
                </c:pt>
                <c:pt idx="385">
                  <c:v>5.7699608807307072</c:v>
                </c:pt>
                <c:pt idx="386">
                  <c:v>5.8659490484228627</c:v>
                </c:pt>
                <c:pt idx="387">
                  <c:v>5.5665254407304845</c:v>
                </c:pt>
                <c:pt idx="388">
                  <c:v>4.7432392407304889</c:v>
                </c:pt>
                <c:pt idx="389">
                  <c:v>3.9673353607306208</c:v>
                </c:pt>
                <c:pt idx="390">
                  <c:v>3.1947292207305402</c:v>
                </c:pt>
                <c:pt idx="391">
                  <c:v>2.6500495041714203</c:v>
                </c:pt>
                <c:pt idx="392">
                  <c:v>2.1473430307305676</c:v>
                </c:pt>
                <c:pt idx="393">
                  <c:v>1.5909521007306631</c:v>
                </c:pt>
                <c:pt idx="394">
                  <c:v>0.87383356073057461</c:v>
                </c:pt>
                <c:pt idx="395">
                  <c:v>0.15506485073062526</c:v>
                </c:pt>
                <c:pt idx="396">
                  <c:v>-0.22020152013904237</c:v>
                </c:pt>
                <c:pt idx="397">
                  <c:v>-0.37831598926931226</c:v>
                </c:pt>
                <c:pt idx="398">
                  <c:v>-0.17087012926947387</c:v>
                </c:pt>
                <c:pt idx="399">
                  <c:v>-7.3631292694216199E-3</c:v>
                </c:pt>
                <c:pt idx="400">
                  <c:v>9.9336200730434226E-2</c:v>
                </c:pt>
                <c:pt idx="401">
                  <c:v>0.12361342759928109</c:v>
                </c:pt>
                <c:pt idx="402">
                  <c:v>0.10229621495724969</c:v>
                </c:pt>
                <c:pt idx="403">
                  <c:v>-2.0890399269390542E-2</c:v>
                </c:pt>
                <c:pt idx="404">
                  <c:v>-0.32191305926943498</c:v>
                </c:pt>
                <c:pt idx="405">
                  <c:v>-0.83091639926941241</c:v>
                </c:pt>
                <c:pt idx="406">
                  <c:v>-1.3566862592694497</c:v>
                </c:pt>
                <c:pt idx="407">
                  <c:v>-1.4779763667962982</c:v>
                </c:pt>
                <c:pt idx="408">
                  <c:v>-1.2938889092693842</c:v>
                </c:pt>
                <c:pt idx="409">
                  <c:v>-1.0416794792694735</c:v>
                </c:pt>
                <c:pt idx="410">
                  <c:v>-0.83069355926942146</c:v>
                </c:pt>
                <c:pt idx="411">
                  <c:v>-0.88124149926947992</c:v>
                </c:pt>
                <c:pt idx="412">
                  <c:v>-1.0476353512233618</c:v>
                </c:pt>
                <c:pt idx="413">
                  <c:v>-1.1503006292693101</c:v>
                </c:pt>
                <c:pt idx="414">
                  <c:v>-1.1160051592693501</c:v>
                </c:pt>
                <c:pt idx="415">
                  <c:v>-0.89184726926946212</c:v>
                </c:pt>
                <c:pt idx="416">
                  <c:v>-0.51527581926940647</c:v>
                </c:pt>
                <c:pt idx="417">
                  <c:v>4.2861947252276933E-2</c:v>
                </c:pt>
                <c:pt idx="418">
                  <c:v>0.70590652073047977</c:v>
                </c:pt>
                <c:pt idx="419">
                  <c:v>1.1768577407305854</c:v>
                </c:pt>
                <c:pt idx="420">
                  <c:v>1.1965635740639184</c:v>
                </c:pt>
                <c:pt idx="421">
                  <c:v>1.0713152607306426</c:v>
                </c:pt>
                <c:pt idx="422">
                  <c:v>1.2701629107305341</c:v>
                </c:pt>
                <c:pt idx="423">
                  <c:v>1.3036597207305789</c:v>
                </c:pt>
                <c:pt idx="424">
                  <c:v>1.0676291802911613</c:v>
                </c:pt>
                <c:pt idx="425">
                  <c:v>0.75821571073049665</c:v>
                </c:pt>
                <c:pt idx="426">
                  <c:v>0.36542119073061552</c:v>
                </c:pt>
                <c:pt idx="427">
                  <c:v>-0.27423939468607672</c:v>
                </c:pt>
                <c:pt idx="428">
                  <c:v>-1.6817984131156294</c:v>
                </c:pt>
                <c:pt idx="429">
                  <c:v>-1.7939999892695346</c:v>
                </c:pt>
                <c:pt idx="430">
                  <c:v>-2.0907343817183972</c:v>
                </c:pt>
                <c:pt idx="431">
                  <c:v>-2.4358820892694073</c:v>
                </c:pt>
                <c:pt idx="432">
                  <c:v>-2.7880305892694297</c:v>
                </c:pt>
                <c:pt idx="433">
                  <c:v>-2.6612400392693427</c:v>
                </c:pt>
                <c:pt idx="434">
                  <c:v>-3.3822769192694535</c:v>
                </c:pt>
                <c:pt idx="435">
                  <c:v>-4.0098991860987319</c:v>
                </c:pt>
                <c:pt idx="436">
                  <c:v>-4.6955399044307455</c:v>
                </c:pt>
                <c:pt idx="437">
                  <c:v>-6.7502092116503434</c:v>
                </c:pt>
                <c:pt idx="438">
                  <c:v>-7.2080655592693859</c:v>
                </c:pt>
                <c:pt idx="439">
                  <c:v>-7.8295829192695265</c:v>
                </c:pt>
                <c:pt idx="440">
                  <c:v>-7.8242190992694276</c:v>
                </c:pt>
                <c:pt idx="441">
                  <c:v>-7.9585930471483284</c:v>
                </c:pt>
                <c:pt idx="442">
                  <c:v>-10.057689139269431</c:v>
                </c:pt>
                <c:pt idx="443">
                  <c:v>-12.944283159269403</c:v>
                </c:pt>
                <c:pt idx="444">
                  <c:v>-14.063630289269421</c:v>
                </c:pt>
                <c:pt idx="445">
                  <c:v>-13.653868169269415</c:v>
                </c:pt>
                <c:pt idx="446">
                  <c:v>-13.681933996643167</c:v>
                </c:pt>
                <c:pt idx="447">
                  <c:v>-15.095914419269457</c:v>
                </c:pt>
                <c:pt idx="448">
                  <c:v>-15.474526329269324</c:v>
                </c:pt>
                <c:pt idx="449">
                  <c:v>-17.035170039269502</c:v>
                </c:pt>
                <c:pt idx="450">
                  <c:v>-16.117202749269431</c:v>
                </c:pt>
                <c:pt idx="451">
                  <c:v>-14.426654953147008</c:v>
                </c:pt>
                <c:pt idx="452">
                  <c:v>-12.282920389269279</c:v>
                </c:pt>
                <c:pt idx="453">
                  <c:v>-10.577756369269554</c:v>
                </c:pt>
                <c:pt idx="454">
                  <c:v>-8.761628699269437</c:v>
                </c:pt>
                <c:pt idx="455">
                  <c:v>-7.3703987892694194</c:v>
                </c:pt>
                <c:pt idx="456">
                  <c:v>-5.7299689507587459</c:v>
                </c:pt>
                <c:pt idx="457">
                  <c:v>-4.3724199192694382</c:v>
                </c:pt>
                <c:pt idx="458">
                  <c:v>-3.9706123692695265</c:v>
                </c:pt>
                <c:pt idx="459">
                  <c:v>-2.8621780192693778</c:v>
                </c:pt>
                <c:pt idx="460">
                  <c:v>-1.9765871392693597</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-1.9389587692693788</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-1.6998982192693834</c:v>
                </c:pt>
                <c:pt idx="486">
                  <c:v>-1.6815599119009201</c:v>
                </c:pt>
                <c:pt idx="487">
                  <c:v>-1.6679280692693652</c:v>
                </c:pt>
                <c:pt idx="488">
                  <c:v>-1.6513201292694504</c:v>
                </c:pt>
                <c:pt idx="489">
                  <c:v>-1.6417394192694532</c:v>
                </c:pt>
                <c:pt idx="490">
                  <c:v>-1.6283456492695201</c:v>
                </c:pt>
                <c:pt idx="491">
                  <c:v>-1.6184187216350272</c:v>
                </c:pt>
                <c:pt idx="492">
                  <c:v>-1.6087180192695041</c:v>
                </c:pt>
                <c:pt idx="493">
                  <c:v>-1.602093859269317</c:v>
                </c:pt>
                <c:pt idx="494">
                  <c:v>-1.5964291723129236</c:v>
                </c:pt>
                <c:pt idx="495">
                  <c:v>-1.5745616122106834</c:v>
                </c:pt>
                <c:pt idx="496">
                  <c:v>-1.5715945092693318</c:v>
                </c:pt>
                <c:pt idx="497">
                  <c:v>-1.5708469643975629</c:v>
                </c:pt>
                <c:pt idx="498">
                  <c:v>-1.5647105292693082</c:v>
                </c:pt>
                <c:pt idx="499">
                  <c:v>-1.5612293892694948</c:v>
                </c:pt>
                <c:pt idx="500">
                  <c:v>-1.5602309892693853</c:v>
                </c:pt>
                <c:pt idx="501">
                  <c:v>-1.5594873992693998</c:v>
                </c:pt>
                <c:pt idx="502">
                  <c:v>-1.5574357375302554</c:v>
                </c:pt>
                <c:pt idx="503">
                  <c:v>-1.566133509269392</c:v>
                </c:pt>
                <c:pt idx="504">
                  <c:v>-1.567456559269232</c:v>
                </c:pt>
                <c:pt idx="505">
                  <c:v>-1.5691216492694862</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-1.6128481759360398</c:v>
                </c:pt>
                <c:pt idx="518">
                  <c:v>-1.6183111992694419</c:v>
                </c:pt>
                <c:pt idx="519">
                  <c:v>-1.6237339259360941</c:v>
                </c:pt>
                <c:pt idx="520">
                  <c:v>-1.6253216546182039</c:v>
                </c:pt>
                <c:pt idx="521">
                  <c:v>-1.6292967592693632</c:v>
                </c:pt>
                <c:pt idx="522">
                  <c:v>-1.6323831892693341</c:v>
                </c:pt>
                <c:pt idx="523">
                  <c:v>-1.6328765592694479</c:v>
                </c:pt>
                <c:pt idx="524">
                  <c:v>-1.6321651149394825</c:v>
                </c:pt>
                <c:pt idx="525">
                  <c:v>-1.6352342692694015</c:v>
                </c:pt>
                <c:pt idx="526">
                  <c:v>-1.6390576792694702</c:v>
                </c:pt>
                <c:pt idx="527">
                  <c:v>-1.6377962592693891</c:v>
                </c:pt>
                <c:pt idx="528">
                  <c:v>-1.6384874754857646</c:v>
                </c:pt>
                <c:pt idx="529">
                  <c:v>-1.6431622592693598</c:v>
                </c:pt>
                <c:pt idx="530">
                  <c:v>-1.6441150292695466</c:v>
                </c:pt>
                <c:pt idx="531">
                  <c:v>-1.6447208092693444</c:v>
                </c:pt>
                <c:pt idx="532">
                  <c:v>-1.6454984092694076</c:v>
                </c:pt>
                <c:pt idx="533">
                  <c:v>-1.6456719592693498</c:v>
                </c:pt>
                <c:pt idx="534">
                  <c:v>-1.6450577898817236</c:v>
                </c:pt>
                <c:pt idx="535">
                  <c:v>-1.6470932092694401</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-1.6494397892693633</c:v>
                </c:pt>
                <c:pt idx="553">
                  <c:v>-1.649881531996559</c:v>
                </c:pt>
                <c:pt idx="554">
                  <c:v>-1.6501483981582941</c:v>
                </c:pt>
                <c:pt idx="555">
                  <c:v>-1.6486333382167708</c:v>
                </c:pt>
                <c:pt idx="556">
                  <c:v>-1.6494858792694203</c:v>
                </c:pt>
                <c:pt idx="557">
                  <c:v>-1.6492914392694877</c:v>
                </c:pt>
                <c:pt idx="558">
                  <c:v>-1.6485608803220373</c:v>
                </c:pt>
                <c:pt idx="559">
                  <c:v>-1.6498140192694537</c:v>
                </c:pt>
                <c:pt idx="560">
                  <c:v>-1.6483564392695087</c:v>
                </c:pt>
                <c:pt idx="561">
                  <c:v>-1.6518482592694115</c:v>
                </c:pt>
                <c:pt idx="562">
                  <c:v>-1.6501470351315854</c:v>
                </c:pt>
                <c:pt idx="563">
                  <c:v>-1.6498156674327049</c:v>
                </c:pt>
                <c:pt idx="564">
                  <c:v>-1.649604219269361</c:v>
                </c:pt>
                <c:pt idx="565">
                  <c:v>-1.6501952892694476</c:v>
                </c:pt>
                <c:pt idx="566">
                  <c:v>-1.6506808592694142</c:v>
                </c:pt>
                <c:pt idx="567">
                  <c:v>-1.6491129392694581</c:v>
                </c:pt>
                <c:pt idx="568">
                  <c:v>-1.6503663003653344</c:v>
                </c:pt>
                <c:pt idx="569">
                  <c:v>-1.6511097420281522</c:v>
                </c:pt>
                <c:pt idx="570">
                  <c:v>-1.6543157075452801</c:v>
                </c:pt>
                <c:pt idx="571">
                  <c:v>-1.6527436492694392</c:v>
                </c:pt>
                <c:pt idx="572">
                  <c:v>-1.6518696992694073</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-1.6542410755960073</c:v>
                </c:pt>
                <c:pt idx="588">
                  <c:v>-1.6536486992695099</c:v>
                </c:pt>
                <c:pt idx="589">
                  <c:v>-1.6541804155194342</c:v>
                </c:pt>
                <c:pt idx="590">
                  <c:v>-1.6638235092695197</c:v>
                </c:pt>
                <c:pt idx="591">
                  <c:v>-1.6652650192695404</c:v>
                </c:pt>
                <c:pt idx="592">
                  <c:v>-1.666092889269408</c:v>
                </c:pt>
                <c:pt idx="593">
                  <c:v>-1.6688828009361769</c:v>
                </c:pt>
                <c:pt idx="594">
                  <c:v>-1.6699018392694278</c:v>
                </c:pt>
                <c:pt idx="595">
                  <c:v>-1.6704422792695381</c:v>
                </c:pt>
                <c:pt idx="596">
                  <c:v>-1.6716364592694477</c:v>
                </c:pt>
                <c:pt idx="597">
                  <c:v>-1.6766182592694179</c:v>
                </c:pt>
                <c:pt idx="598">
                  <c:v>-1.6775365696142068</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-1.6845255692693137</c:v>
                </c:pt>
                <c:pt idx="608">
                  <c:v>-1.6869424792694061</c:v>
                </c:pt>
                <c:pt idx="609">
                  <c:v>-1.6868855292694487</c:v>
                </c:pt>
                <c:pt idx="610">
                  <c:v>-1.6865507592695241</c:v>
                </c:pt>
                <c:pt idx="611">
                  <c:v>-1.6882607470742812</c:v>
                </c:pt>
                <c:pt idx="612">
                  <c:v>-1.6896472592694198</c:v>
                </c:pt>
                <c:pt idx="613">
                  <c:v>-1.690990159269532</c:v>
                </c:pt>
                <c:pt idx="614">
                  <c:v>-1.691578049269538</c:v>
                </c:pt>
                <c:pt idx="615">
                  <c:v>-1.6919652192694454</c:v>
                </c:pt>
                <c:pt idx="616">
                  <c:v>-1.6936610492694348</c:v>
                </c:pt>
                <c:pt idx="617">
                  <c:v>-1.6943680239752197</c:v>
                </c:pt>
                <c:pt idx="618">
                  <c:v>-1.6934882592694718</c:v>
                </c:pt>
                <c:pt idx="619">
                  <c:v>-1.6948246892694634</c:v>
                </c:pt>
                <c:pt idx="620">
                  <c:v>-1.6934389259361093</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-1.6765200245755127</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-1.6805484292693531</c:v>
                </c:pt>
                <c:pt idx="648">
                  <c:v>-1.68255835926945</c:v>
                </c:pt>
                <c:pt idx="649">
                  <c:v>-1.6840682792692689</c:v>
                </c:pt>
                <c:pt idx="650">
                  <c:v>-1.6848493992694933</c:v>
                </c:pt>
                <c:pt idx="651">
                  <c:v>-1.6861532796775858</c:v>
                </c:pt>
                <c:pt idx="652">
                  <c:v>-1.6879192392693898</c:v>
                </c:pt>
                <c:pt idx="653">
                  <c:v>-1.6902140592694508</c:v>
                </c:pt>
                <c:pt idx="654">
                  <c:v>-1.6922681792693077</c:v>
                </c:pt>
                <c:pt idx="655">
                  <c:v>-1.6928628792694553</c:v>
                </c:pt>
                <c:pt idx="656">
                  <c:v>-1.6951453613102423</c:v>
                </c:pt>
                <c:pt idx="657">
                  <c:v>-1.6951981592694378</c:v>
                </c:pt>
                <c:pt idx="658">
                  <c:v>-1.6971083692694151</c:v>
                </c:pt>
                <c:pt idx="659">
                  <c:v>-1.6979011092695657</c:v>
                </c:pt>
                <c:pt idx="660">
                  <c:v>-1.6978627592694671</c:v>
                </c:pt>
                <c:pt idx="661">
                  <c:v>-1.698663891922422</c:v>
                </c:pt>
                <c:pt idx="662">
                  <c:v>-1.701540319269538</c:v>
                </c:pt>
                <c:pt idx="663">
                  <c:v>-1.7013704192695218</c:v>
                </c:pt>
                <c:pt idx="664">
                  <c:v>-1.7028681992694854</c:v>
                </c:pt>
                <c:pt idx="665">
                  <c:v>-1.7034007392694237</c:v>
                </c:pt>
                <c:pt idx="666">
                  <c:v>-1.7046224939632282</c:v>
                </c:pt>
                <c:pt idx="667">
                  <c:v>-1.70546367926941</c:v>
                </c:pt>
                <c:pt idx="668">
                  <c:v>-1.70649039926951</c:v>
                </c:pt>
                <c:pt idx="669">
                  <c:v>-1.7062064092693838</c:v>
                </c:pt>
                <c:pt idx="670">
                  <c:v>-1.7067230792695078</c:v>
                </c:pt>
                <c:pt idx="671">
                  <c:v>-1.7074137926027906</c:v>
                </c:pt>
                <c:pt idx="672">
                  <c:v>-1.7086590492693574</c:v>
                </c:pt>
                <c:pt idx="673">
                  <c:v>-1.7088043192693871</c:v>
                </c:pt>
                <c:pt idx="674">
                  <c:v>-1.7109102692693199</c:v>
                </c:pt>
                <c:pt idx="675">
                  <c:v>-1.710492719269479</c:v>
                </c:pt>
                <c:pt idx="676">
                  <c:v>-1.7101260492693338</c:v>
                </c:pt>
                <c:pt idx="677">
                  <c:v>-1.7101775358652016</c:v>
                </c:pt>
                <c:pt idx="678">
                  <c:v>-1.7120209392693368</c:v>
                </c:pt>
                <c:pt idx="679">
                  <c:v>-1.7115432892694669</c:v>
                </c:pt>
                <c:pt idx="680">
                  <c:v>-1.7115398892693434</c:v>
                </c:pt>
                <c:pt idx="681">
                  <c:v>-1.711726519269317</c:v>
                </c:pt>
                <c:pt idx="682">
                  <c:v>-1.712437810289785</c:v>
                </c:pt>
                <c:pt idx="683">
                  <c:v>-1.7122765592694258</c:v>
                </c:pt>
                <c:pt idx="684">
                  <c:v>-1.7122107958548578</c:v>
                </c:pt>
                <c:pt idx="685">
                  <c:v>-1.7128802592694372</c:v>
                </c:pt>
                <c:pt idx="686">
                  <c:v>-1.7119721392694758</c:v>
                </c:pt>
                <c:pt idx="687">
                  <c:v>-1.7118486792693635</c:v>
                </c:pt>
                <c:pt idx="688">
                  <c:v>-1.7126689854599682</c:v>
                </c:pt>
                <c:pt idx="689">
                  <c:v>-1.7115775392694275</c:v>
                </c:pt>
                <c:pt idx="690">
                  <c:v>-1.711109689269473</c:v>
                </c:pt>
                <c:pt idx="691">
                  <c:v>-1.7102263792693835</c:v>
                </c:pt>
                <c:pt idx="692">
                  <c:v>-1.7099922822578952</c:v>
                </c:pt>
                <c:pt idx="693">
                  <c:v>-1.7097818545074945</c:v>
                </c:pt>
                <c:pt idx="694">
                  <c:v>-1.7094980509361029</c:v>
                </c:pt>
                <c:pt idx="695">
                  <c:v>-1.7119015192693861</c:v>
                </c:pt>
                <c:pt idx="696">
                  <c:v>-1.7124240292694541</c:v>
                </c:pt>
                <c:pt idx="697">
                  <c:v>-1.7143622592693764</c:v>
                </c:pt>
                <c:pt idx="698">
                  <c:v>-1.7147510692693828</c:v>
                </c:pt>
                <c:pt idx="699">
                  <c:v>-1.7156999421961214</c:v>
                </c:pt>
                <c:pt idx="700">
                  <c:v>-1.7170434292693955</c:v>
                </c:pt>
                <c:pt idx="701">
                  <c:v>-1.7188813092694466</c:v>
                </c:pt>
                <c:pt idx="702">
                  <c:v>-1.7195923492694163</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-1.7290382592694402</c:v>
                </c:pt>
                <c:pt idx="711">
                  <c:v>-1.7303957792693438</c:v>
                </c:pt>
                <c:pt idx="712">
                  <c:v>-1.7307330692694478</c:v>
                </c:pt>
                <c:pt idx="713">
                  <c:v>-1.7316551392694635</c:v>
                </c:pt>
                <c:pt idx="714">
                  <c:v>-1.7326219021265099</c:v>
                </c:pt>
                <c:pt idx="715">
                  <c:v>-1.7329599192694758</c:v>
                </c:pt>
                <c:pt idx="716">
                  <c:v>-1.7345118292693797</c:v>
                </c:pt>
                <c:pt idx="717">
                  <c:v>-1.7348299892694683</c:v>
                </c:pt>
                <c:pt idx="718">
                  <c:v>-1.7354873092694159</c:v>
                </c:pt>
                <c:pt idx="719">
                  <c:v>-1.7352560653918943</c:v>
                </c:pt>
                <c:pt idx="720">
                  <c:v>-1.7378755392694814</c:v>
                </c:pt>
                <c:pt idx="721">
                  <c:v>-1.7364287292694058</c:v>
                </c:pt>
                <c:pt idx="722">
                  <c:v>-1.737827759269432</c:v>
                </c:pt>
                <c:pt idx="723">
                  <c:v>-1.7372742892694459</c:v>
                </c:pt>
                <c:pt idx="724">
                  <c:v>-1.7363406980448675</c:v>
                </c:pt>
                <c:pt idx="725">
                  <c:v>-1.7370867592695018</c:v>
                </c:pt>
                <c:pt idx="726">
                  <c:v>-1.7358368392694787</c:v>
                </c:pt>
                <c:pt idx="727">
                  <c:v>-1.7358914892693873</c:v>
                </c:pt>
                <c:pt idx="728">
                  <c:v>-1.7341642092694056</c:v>
                </c:pt>
                <c:pt idx="729">
                  <c:v>-1.7332204837592662</c:v>
                </c:pt>
                <c:pt idx="730">
                  <c:v>-1.7329861692694095</c:v>
                </c:pt>
                <c:pt idx="731">
                  <c:v>-1.7315524892694754</c:v>
                </c:pt>
                <c:pt idx="732">
                  <c:v>-1.7307818292693469</c:v>
                </c:pt>
                <c:pt idx="733">
                  <c:v>-1.7301421092694937</c:v>
                </c:pt>
                <c:pt idx="734">
                  <c:v>-1.7313835582384338</c:v>
                </c:pt>
                <c:pt idx="735">
                  <c:v>-1.7282268592693673</c:v>
                </c:pt>
                <c:pt idx="736">
                  <c:v>-1.7301157992695693</c:v>
                </c:pt>
                <c:pt idx="737">
                  <c:v>-1.7263912592694295</c:v>
                </c:pt>
                <c:pt idx="738">
                  <c:v>-1.7246916792693809</c:v>
                </c:pt>
                <c:pt idx="739">
                  <c:v>-1.723042506692082</c:v>
                </c:pt>
                <c:pt idx="740">
                  <c:v>-1.7240282992695035</c:v>
                </c:pt>
                <c:pt idx="741">
                  <c:v>-1.7221252492694081</c:v>
                </c:pt>
                <c:pt idx="742">
                  <c:v>-1.7221727792694279</c:v>
                </c:pt>
                <c:pt idx="743">
                  <c:v>-1.721477929269384</c:v>
                </c:pt>
                <c:pt idx="744">
                  <c:v>-1.7204254399923826</c:v>
                </c:pt>
                <c:pt idx="745">
                  <c:v>-1.7189337592694436</c:v>
                </c:pt>
                <c:pt idx="746">
                  <c:v>-1.7177729792694258</c:v>
                </c:pt>
                <c:pt idx="747">
                  <c:v>-1.7172650392694058</c:v>
                </c:pt>
                <c:pt idx="748">
                  <c:v>-1.7167299192694514</c:v>
                </c:pt>
                <c:pt idx="749">
                  <c:v>-1.716606826279744</c:v>
                </c:pt>
                <c:pt idx="750">
                  <c:v>-1.7165531092695403</c:v>
                </c:pt>
                <c:pt idx="751">
                  <c:v>-1.7151491692694938</c:v>
                </c:pt>
                <c:pt idx="752">
                  <c:v>-1.7162554792693641</c:v>
                </c:pt>
                <c:pt idx="753">
                  <c:v>-1.7158914892693913</c:v>
                </c:pt>
                <c:pt idx="754">
                  <c:v>-1.7159062796775661</c:v>
                </c:pt>
                <c:pt idx="755">
                  <c:v>-1.7155074192694548</c:v>
                </c:pt>
                <c:pt idx="756">
                  <c:v>-1.7144992092695026</c:v>
                </c:pt>
                <c:pt idx="757">
                  <c:v>-1.714556089269351</c:v>
                </c:pt>
                <c:pt idx="758">
                  <c:v>-1.7140493892695332</c:v>
                </c:pt>
                <c:pt idx="759">
                  <c:v>-1.7128673592694637</c:v>
                </c:pt>
                <c:pt idx="760">
                  <c:v>-1.7143015449836421</c:v>
                </c:pt>
                <c:pt idx="761">
                  <c:v>-1.7110875926028086</c:v>
                </c:pt>
                <c:pt idx="762">
                  <c:v>-1.7130806592694483</c:v>
                </c:pt>
                <c:pt idx="763">
                  <c:v>-1.7114561092695482</c:v>
                </c:pt>
                <c:pt idx="764">
                  <c:v>-1.7107733092694959</c:v>
                </c:pt>
                <c:pt idx="765">
                  <c:v>-1.7107746819497998</c:v>
                </c:pt>
                <c:pt idx="766">
                  <c:v>-1.7106847692694478</c:v>
                </c:pt>
                <c:pt idx="767">
                  <c:v>-1.7115778392693954</c:v>
                </c:pt>
                <c:pt idx="768">
                  <c:v>-1.7102856992695759</c:v>
                </c:pt>
                <c:pt idx="769">
                  <c:v>-1.7107008992695114</c:v>
                </c:pt>
                <c:pt idx="770">
                  <c:v>-1.7096523080498958</c:v>
                </c:pt>
                <c:pt idx="771">
                  <c:v>-1.7092400492694657</c:v>
                </c:pt>
                <c:pt idx="772">
                  <c:v>-1.7087691692694018</c:v>
                </c:pt>
                <c:pt idx="773">
                  <c:v>-1.7095017192693931</c:v>
                </c:pt>
                <c:pt idx="774">
                  <c:v>-1.7075390592694595</c:v>
                </c:pt>
                <c:pt idx="775">
                  <c:v>-1.7098508262798049</c:v>
                </c:pt>
                <c:pt idx="776">
                  <c:v>-1.7100719892695224</c:v>
                </c:pt>
                <c:pt idx="777">
                  <c:v>-1.7094244092694408</c:v>
                </c:pt>
                <c:pt idx="778">
                  <c:v>-1.7104049692694048</c:v>
                </c:pt>
                <c:pt idx="779">
                  <c:v>-1.710328290197265</c:v>
                </c:pt>
                <c:pt idx="780">
                  <c:v>-1.7100583692694045</c:v>
                </c:pt>
                <c:pt idx="781">
                  <c:v>-1.7097609092694457</c:v>
                </c:pt>
                <c:pt idx="782">
                  <c:v>-1.7104035492693719</c:v>
                </c:pt>
                <c:pt idx="783">
                  <c:v>-1.7107616792694911</c:v>
                </c:pt>
                <c:pt idx="784">
                  <c:v>-1.7116246292694606</c:v>
                </c:pt>
                <c:pt idx="785">
                  <c:v>-1.7127377407508817</c:v>
                </c:pt>
                <c:pt idx="786">
                  <c:v>-1.713929319269476</c:v>
                </c:pt>
                <c:pt idx="787">
                  <c:v>-1.7127661392695188</c:v>
                </c:pt>
                <c:pt idx="788">
                  <c:v>-1.7135094192695255</c:v>
                </c:pt>
                <c:pt idx="789">
                  <c:v>-1.7146308992694912</c:v>
                </c:pt>
                <c:pt idx="790">
                  <c:v>-1.7152314892693536</c:v>
                </c:pt>
                <c:pt idx="791">
                  <c:v>-1.7153654735551098</c:v>
                </c:pt>
                <c:pt idx="792">
                  <c:v>-1.7152142092693594</c:v>
                </c:pt>
                <c:pt idx="793">
                  <c:v>-1.7162914192693932</c:v>
                </c:pt>
                <c:pt idx="794">
                  <c:v>-1.7152504892694078</c:v>
                </c:pt>
                <c:pt idx="795">
                  <c:v>-1.716620799269305</c:v>
                </c:pt>
                <c:pt idx="796">
                  <c:v>-1.7152458892694114</c:v>
                </c:pt>
                <c:pt idx="797">
                  <c:v>-1.7154951645325553</c:v>
                </c:pt>
                <c:pt idx="798">
                  <c:v>-1.714893629269395</c:v>
                </c:pt>
                <c:pt idx="799">
                  <c:v>-1.7159377092693808</c:v>
                </c:pt>
                <c:pt idx="800">
                  <c:v>-1.7151133592692958</c:v>
                </c:pt>
                <c:pt idx="801">
                  <c:v>-1.715094699269367</c:v>
                </c:pt>
                <c:pt idx="802">
                  <c:v>-1.7154771266163942</c:v>
                </c:pt>
                <c:pt idx="803">
                  <c:v>-1.7140230370470821</c:v>
                </c:pt>
                <c:pt idx="804">
                  <c:v>-1.7152938992694218</c:v>
                </c:pt>
                <c:pt idx="805">
                  <c:v>-1.7145162092695188</c:v>
                </c:pt>
                <c:pt idx="806">
                  <c:v>-1.7154735592693959</c:v>
                </c:pt>
                <c:pt idx="807">
                  <c:v>-1.7159795492693608</c:v>
                </c:pt>
                <c:pt idx="808">
                  <c:v>-1.71708009600408</c:v>
                </c:pt>
                <c:pt idx="809">
                  <c:v>-1.7174093392693917</c:v>
                </c:pt>
                <c:pt idx="810">
                  <c:v>-1.7153299192696605</c:v>
                </c:pt>
                <c:pt idx="811">
                  <c:v>-1.7166547992693473</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-1.7171303592694294</c:v>
                </c:pt>
                <c:pt idx="822">
                  <c:v>-1.7173827792694978</c:v>
                </c:pt>
                <c:pt idx="823">
                  <c:v>-1.7184757692694035</c:v>
                </c:pt>
                <c:pt idx="824">
                  <c:v>-1.7210672792695618</c:v>
                </c:pt>
                <c:pt idx="825">
                  <c:v>-1.7208524963828182</c:v>
                </c:pt>
                <c:pt idx="826">
                  <c:v>-1.7210029292693605</c:v>
                </c:pt>
                <c:pt idx="827">
                  <c:v>-1.7215230992694281</c:v>
                </c:pt>
                <c:pt idx="828">
                  <c:v>-1.7219533392694024</c:v>
                </c:pt>
                <c:pt idx="829">
                  <c:v>-1.7228134192694546</c:v>
                </c:pt>
                <c:pt idx="830">
                  <c:v>-1.72512419516698</c:v>
                </c:pt>
                <c:pt idx="831">
                  <c:v>-1.7247060192694874</c:v>
                </c:pt>
                <c:pt idx="832">
                  <c:v>-1.7250836292694058</c:v>
                </c:pt>
                <c:pt idx="833">
                  <c:v>-1.7257580192694468</c:v>
                </c:pt>
                <c:pt idx="834">
                  <c:v>-1.7257979292693335</c:v>
                </c:pt>
                <c:pt idx="835">
                  <c:v>-1.7257067192694351</c:v>
                </c:pt>
                <c:pt idx="836">
                  <c:v>-1.7266686446861002</c:v>
                </c:pt>
                <c:pt idx="837">
                  <c:v>-1.7246974092694798</c:v>
                </c:pt>
                <c:pt idx="838">
                  <c:v>-1.7251324092694478</c:v>
                </c:pt>
                <c:pt idx="839">
                  <c:v>-1.7264000692693742</c:v>
                </c:pt>
                <c:pt idx="840">
                  <c:v>-1.7263312892694354</c:v>
                </c:pt>
                <c:pt idx="841">
                  <c:v>-1.7282935383390878</c:v>
                </c:pt>
                <c:pt idx="842">
                  <c:v>-1.7272733027476028</c:v>
                </c:pt>
                <c:pt idx="843">
                  <c:v>-1.7288331592694113</c:v>
                </c:pt>
                <c:pt idx="844">
                  <c:v>-1.7303166392694178</c:v>
                </c:pt>
                <c:pt idx="845">
                  <c:v>-1.7304582792693282</c:v>
                </c:pt>
                <c:pt idx="846">
                  <c:v>-1.731901529269507</c:v>
                </c:pt>
                <c:pt idx="847">
                  <c:v>-1.7318196304033358</c:v>
                </c:pt>
                <c:pt idx="848">
                  <c:v>-1.7326743692693738</c:v>
                </c:pt>
                <c:pt idx="849">
                  <c:v>-1.7325838392693385</c:v>
                </c:pt>
                <c:pt idx="850">
                  <c:v>-1.7325113092694528</c:v>
                </c:pt>
                <c:pt idx="851">
                  <c:v>-1.7336570292694944</c:v>
                </c:pt>
                <c:pt idx="852">
                  <c:v>-1.7328879592694335</c:v>
                </c:pt>
                <c:pt idx="853">
                  <c:v>-1.7336153000856598</c:v>
                </c:pt>
                <c:pt idx="854">
                  <c:v>-1.7346462092695558</c:v>
                </c:pt>
                <c:pt idx="855">
                  <c:v>-1.7332837192694064</c:v>
                </c:pt>
                <c:pt idx="856">
                  <c:v>-1.7327337292694538</c:v>
                </c:pt>
                <c:pt idx="857">
                  <c:v>-1.7330360892694587</c:v>
                </c:pt>
                <c:pt idx="858">
                  <c:v>-1.7325940487430658</c:v>
                </c:pt>
                <c:pt idx="859">
                  <c:v>-1.734258289269377</c:v>
                </c:pt>
                <c:pt idx="860">
                  <c:v>-1.7331847892693018</c:v>
                </c:pt>
                <c:pt idx="861">
                  <c:v>-1.7355937992693486</c:v>
                </c:pt>
                <c:pt idx="862">
                  <c:v>-1.7340150292693721</c:v>
                </c:pt>
                <c:pt idx="863">
                  <c:v>-1.7328432592693703</c:v>
                </c:pt>
                <c:pt idx="864">
                  <c:v>-1.734016877826122</c:v>
                </c:pt>
                <c:pt idx="865">
                  <c:v>-1.7340460292695641</c:v>
                </c:pt>
                <c:pt idx="866">
                  <c:v>-1.7324557592695555</c:v>
                </c:pt>
                <c:pt idx="867">
                  <c:v>-1.7333505592694394</c:v>
                </c:pt>
                <c:pt idx="868">
                  <c:v>-1.7325471492694646</c:v>
                </c:pt>
                <c:pt idx="869">
                  <c:v>-1.7333154035993346</c:v>
                </c:pt>
                <c:pt idx="870">
                  <c:v>-1.7350057492694595</c:v>
                </c:pt>
                <c:pt idx="871">
                  <c:v>-1.7343895292693221</c:v>
                </c:pt>
                <c:pt idx="872">
                  <c:v>-1.7340495592694638</c:v>
                </c:pt>
                <c:pt idx="873">
                  <c:v>-1.735265009269424</c:v>
                </c:pt>
                <c:pt idx="874">
                  <c:v>-1.7359461683602859</c:v>
                </c:pt>
                <c:pt idx="875">
                  <c:v>-1.7351100427746218</c:v>
                </c:pt>
                <c:pt idx="876">
                  <c:v>-1.7353850992695357</c:v>
                </c:pt>
                <c:pt idx="877">
                  <c:v>-1.735469949269441</c:v>
                </c:pt>
                <c:pt idx="878">
                  <c:v>-1.7362340692694138</c:v>
                </c:pt>
                <c:pt idx="879">
                  <c:v>-1.736215589269364</c:v>
                </c:pt>
                <c:pt idx="880">
                  <c:v>-1.7349975630669547</c:v>
                </c:pt>
                <c:pt idx="881">
                  <c:v>-1.7363356492694186</c:v>
                </c:pt>
                <c:pt idx="882">
                  <c:v>-1.7356007392694834</c:v>
                </c:pt>
                <c:pt idx="883">
                  <c:v>-1.7346795492693872</c:v>
                </c:pt>
                <c:pt idx="884">
                  <c:v>-1.7368912692693474</c:v>
                </c:pt>
                <c:pt idx="885">
                  <c:v>-1.7375735792693092</c:v>
                </c:pt>
                <c:pt idx="886">
                  <c:v>-1.7379750092693198</c:v>
                </c:pt>
                <c:pt idx="887">
                  <c:v>-1.7398455892694498</c:v>
                </c:pt>
                <c:pt idx="888">
                  <c:v>-1.7398422692694431</c:v>
                </c:pt>
                <c:pt idx="889">
                  <c:v>-1.7403487992693556</c:v>
                </c:pt>
                <c:pt idx="890">
                  <c:v>-1.74095092926946</c:v>
                </c:pt>
                <c:pt idx="891">
                  <c:v>-1.7406956407126846</c:v>
                </c:pt>
                <c:pt idx="892">
                  <c:v>-1.7416905292694196</c:v>
                </c:pt>
                <c:pt idx="893">
                  <c:v>-1.7425957092694078</c:v>
                </c:pt>
                <c:pt idx="894">
                  <c:v>-1.7433193692694138</c:v>
                </c:pt>
                <c:pt idx="895">
                  <c:v>-1.7410837892693252</c:v>
                </c:pt>
                <c:pt idx="896">
                  <c:v>-1.7432723108158539</c:v>
                </c:pt>
                <c:pt idx="897">
                  <c:v>-1.7433910592695097</c:v>
                </c:pt>
                <c:pt idx="898">
                  <c:v>-1.7420856092693811</c:v>
                </c:pt>
                <c:pt idx="899">
                  <c:v>-1.7429212392693048</c:v>
                </c:pt>
                <c:pt idx="900">
                  <c:v>-1.742127579269436</c:v>
                </c:pt>
                <c:pt idx="901">
                  <c:v>-1.7437526292694372</c:v>
                </c:pt>
                <c:pt idx="902">
                  <c:v>-1.7432656819497359</c:v>
                </c:pt>
                <c:pt idx="903">
                  <c:v>-1.7447271292695063</c:v>
                </c:pt>
                <c:pt idx="904">
                  <c:v>-1.7434351292693435</c:v>
                </c:pt>
                <c:pt idx="905">
                  <c:v>-1.742577839269503</c:v>
                </c:pt>
                <c:pt idx="906">
                  <c:v>-1.7427785492694312</c:v>
                </c:pt>
                <c:pt idx="907">
                  <c:v>-1.7427027657629282</c:v>
                </c:pt>
                <c:pt idx="908">
                  <c:v>-1.7445360292694398</c:v>
                </c:pt>
                <c:pt idx="909">
                  <c:v>-1.7445713592693974</c:v>
                </c:pt>
                <c:pt idx="910">
                  <c:v>-1.7419996692693438</c:v>
                </c:pt>
                <c:pt idx="911">
                  <c:v>-1.7435601692694576</c:v>
                </c:pt>
                <c:pt idx="912">
                  <c:v>-1.742831459269323</c:v>
                </c:pt>
                <c:pt idx="913">
                  <c:v>-1.7425163623621378</c:v>
                </c:pt>
                <c:pt idx="914">
                  <c:v>-1.7443905092694358</c:v>
                </c:pt>
                <c:pt idx="915">
                  <c:v>-1.7454922292694708</c:v>
                </c:pt>
                <c:pt idx="916">
                  <c:v>-1.7454760992692662</c:v>
                </c:pt>
                <c:pt idx="917">
                  <c:v>-1.7443473992694578</c:v>
                </c:pt>
                <c:pt idx="918">
                  <c:v>-1.7457305685477849</c:v>
                </c:pt>
                <c:pt idx="919">
                  <c:v>-1.7470460992693524</c:v>
                </c:pt>
                <c:pt idx="920">
                  <c:v>-1.7476292492693188</c:v>
                </c:pt>
                <c:pt idx="921">
                  <c:v>-1.7480111992694276</c:v>
                </c:pt>
                <c:pt idx="922">
                  <c:v>-1.7476558992694868</c:v>
                </c:pt>
                <c:pt idx="923">
                  <c:v>-1.7490624792695542</c:v>
                </c:pt>
                <c:pt idx="924">
                  <c:v>-1.7490559190632264</c:v>
                </c:pt>
                <c:pt idx="925">
                  <c:v>-1.7499254392694867</c:v>
                </c:pt>
                <c:pt idx="926">
                  <c:v>-1.7496985092694759</c:v>
                </c:pt>
                <c:pt idx="927">
                  <c:v>-1.7504195792694333</c:v>
                </c:pt>
                <c:pt idx="928">
                  <c:v>-1.7512231692694358</c:v>
                </c:pt>
                <c:pt idx="929">
                  <c:v>-1.7514017850424843</c:v>
                </c:pt>
                <c:pt idx="930">
                  <c:v>-1.7516115592694748</c:v>
                </c:pt>
                <c:pt idx="931">
                  <c:v>-1.7508144692694572</c:v>
                </c:pt>
                <c:pt idx="932">
                  <c:v>-1.7520974492693711</c:v>
                </c:pt>
                <c:pt idx="933">
                  <c:v>-1.7509980292693959</c:v>
                </c:pt>
                <c:pt idx="934">
                  <c:v>-1.7525581767952225</c:v>
                </c:pt>
                <c:pt idx="935">
                  <c:v>-1.7529768192694184</c:v>
                </c:pt>
                <c:pt idx="936">
                  <c:v>-1.7532002192693852</c:v>
                </c:pt>
                <c:pt idx="937">
                  <c:v>-1.7540560592694299</c:v>
                </c:pt>
                <c:pt idx="938">
                  <c:v>-1.7540777692693301</c:v>
                </c:pt>
                <c:pt idx="939">
                  <c:v>-1.7549680943209718</c:v>
                </c:pt>
                <c:pt idx="940">
                  <c:v>-1.7547330192694068</c:v>
                </c:pt>
                <c:pt idx="941">
                  <c:v>-1.7547917592693909</c:v>
                </c:pt>
                <c:pt idx="942">
                  <c:v>-1.755485469269388</c:v>
                </c:pt>
                <c:pt idx="943">
                  <c:v>-1.7566084392694978</c:v>
                </c:pt>
                <c:pt idx="944">
                  <c:v>-1.7551940492693885</c:v>
                </c:pt>
                <c:pt idx="945">
                  <c:v>-1.7555284035992558</c:v>
                </c:pt>
                <c:pt idx="946">
                  <c:v>-1.7553047092694352</c:v>
                </c:pt>
                <c:pt idx="947">
                  <c:v>-1.7565779092694527</c:v>
                </c:pt>
                <c:pt idx="948">
                  <c:v>-1.7557713892694649</c:v>
                </c:pt>
                <c:pt idx="949">
                  <c:v>-1.757031529269355</c:v>
                </c:pt>
                <c:pt idx="950">
                  <c:v>-1.7565060118466533</c:v>
                </c:pt>
                <c:pt idx="951">
                  <c:v>-1.7566624892694438</c:v>
                </c:pt>
                <c:pt idx="952">
                  <c:v>-1.7561893292693895</c:v>
                </c:pt>
                <c:pt idx="953">
                  <c:v>-1.7567383292693535</c:v>
                </c:pt>
                <c:pt idx="954">
                  <c:v>-1.7566833192693838</c:v>
                </c:pt>
                <c:pt idx="955">
                  <c:v>-1.7552347953518932</c:v>
                </c:pt>
                <c:pt idx="956">
                  <c:v>-1.7578880892694406</c:v>
                </c:pt>
                <c:pt idx="957">
                  <c:v>-1.7575912492695207</c:v>
                </c:pt>
                <c:pt idx="958">
                  <c:v>-1.7558210792693636</c:v>
                </c:pt>
                <c:pt idx="959">
                  <c:v>-1.7581053692693587</c:v>
                </c:pt>
                <c:pt idx="960">
                  <c:v>-1.7561325092694062</c:v>
                </c:pt>
                <c:pt idx="961">
                  <c:v>-1.7572046819499263</c:v>
                </c:pt>
                <c:pt idx="962">
                  <c:v>-1.757841249269386</c:v>
                </c:pt>
                <c:pt idx="963">
                  <c:v>-1.7576136092694385</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-1.7571966692694303</c:v>
                </c:pt>
                <c:pt idx="974">
                  <c:v>-1.7580976592694098</c:v>
                </c:pt>
                <c:pt idx="975">
                  <c:v>-1.7574238392694188</c:v>
                </c:pt>
                <c:pt idx="976">
                  <c:v>-1.7576952392695078</c:v>
                </c:pt>
                <c:pt idx="977">
                  <c:v>-1.7600257488527546</c:v>
                </c:pt>
                <c:pt idx="978">
                  <c:v>-1.7561932792693538</c:v>
                </c:pt>
                <c:pt idx="979">
                  <c:v>-1.7582305592694354</c:v>
                </c:pt>
                <c:pt idx="980">
                  <c:v>-1.7570809692694667</c:v>
                </c:pt>
                <c:pt idx="981">
                  <c:v>-1.7566561392694382</c:v>
                </c:pt>
                <c:pt idx="982">
                  <c:v>-1.7590596030193217</c:v>
                </c:pt>
                <c:pt idx="983">
                  <c:v>-1.756984491592732</c:v>
                </c:pt>
                <c:pt idx="984">
                  <c:v>-1.7582882492693557</c:v>
                </c:pt>
                <c:pt idx="985">
                  <c:v>-1.7587822592694642</c:v>
                </c:pt>
                <c:pt idx="986">
                  <c:v>-1.7590404392694694</c:v>
                </c:pt>
                <c:pt idx="987">
                  <c:v>-1.7591302992694677</c:v>
                </c:pt>
                <c:pt idx="988">
                  <c:v>-1.7585193211250782</c:v>
                </c:pt>
                <c:pt idx="989">
                  <c:v>-1.7588960192693694</c:v>
                </c:pt>
                <c:pt idx="990">
                  <c:v>-1.7570260992694626</c:v>
                </c:pt>
                <c:pt idx="991">
                  <c:v>-1.7582585592693931</c:v>
                </c:pt>
                <c:pt idx="992">
                  <c:v>-1.7570762092694394</c:v>
                </c:pt>
                <c:pt idx="993">
                  <c:v>-1.7561190717693904</c:v>
                </c:pt>
                <c:pt idx="994">
                  <c:v>-1.7571703792695246</c:v>
                </c:pt>
                <c:pt idx="995">
                  <c:v>-1.756777719269337</c:v>
                </c:pt>
                <c:pt idx="996">
                  <c:v>-1.7586566592694175</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-1.7535617592693558</c:v>
                </c:pt>
                <c:pt idx="1011">
                  <c:v>-1.7547376792694958</c:v>
                </c:pt>
                <c:pt idx="1012">
                  <c:v>-1.7535699592694236</c:v>
                </c:pt>
                <c:pt idx="1013">
                  <c:v>-1.7537872392693288</c:v>
                </c:pt>
                <c:pt idx="1014">
                  <c:v>-1.7538869676027531</c:v>
                </c:pt>
                <c:pt idx="1015">
                  <c:v>-1.7541238992694277</c:v>
                </c:pt>
                <c:pt idx="1016">
                  <c:v>-1.7535129592695142</c:v>
                </c:pt>
                <c:pt idx="1017">
                  <c:v>-1.754930659269416</c:v>
                </c:pt>
                <c:pt idx="1018">
                  <c:v>-1.754672119269586</c:v>
                </c:pt>
                <c:pt idx="1019">
                  <c:v>-1.7536333792693573</c:v>
                </c:pt>
                <c:pt idx="1020">
                  <c:v>-1.753018176795166</c:v>
                </c:pt>
                <c:pt idx="1021">
                  <c:v>-1.753618789269408</c:v>
                </c:pt>
                <c:pt idx="1022">
                  <c:v>-1.7530441692693302</c:v>
                </c:pt>
                <c:pt idx="1023">
                  <c:v>-1.7522212792694876</c:v>
                </c:pt>
                <c:pt idx="1024">
                  <c:v>-1.7545257192696218</c:v>
                </c:pt>
                <c:pt idx="1025">
                  <c:v>-1.7523550619010466</c:v>
                </c:pt>
                <c:pt idx="1026">
                  <c:v>-1.7527490592693478</c:v>
                </c:pt>
                <c:pt idx="1027">
                  <c:v>-1.7526664292695386</c:v>
                </c:pt>
                <c:pt idx="1028">
                  <c:v>-1.751317879269422</c:v>
                </c:pt>
                <c:pt idx="1029">
                  <c:v>-1.7521262092695054</c:v>
                </c:pt>
                <c:pt idx="1030">
                  <c:v>-1.7522717592693744</c:v>
                </c:pt>
                <c:pt idx="1031">
                  <c:v>-1.7512845592694055</c:v>
                </c:pt>
                <c:pt idx="1032">
                  <c:v>-1.750577439269364</c:v>
                </c:pt>
                <c:pt idx="1033">
                  <c:v>-1.7512602392694954</c:v>
                </c:pt>
                <c:pt idx="1034">
                  <c:v>-1.7504110792694818</c:v>
                </c:pt>
                <c:pt idx="1035">
                  <c:v>-1.7510986551027063</c:v>
                </c:pt>
                <c:pt idx="1036">
                  <c:v>-1.7506717692694158</c:v>
                </c:pt>
                <c:pt idx="1037">
                  <c:v>-1.7503893992694632</c:v>
                </c:pt>
                <c:pt idx="1038">
                  <c:v>-1.7497351092694635</c:v>
                </c:pt>
                <c:pt idx="1039">
                  <c:v>-1.7503281692693946</c:v>
                </c:pt>
                <c:pt idx="1040">
                  <c:v>-1.7493597699077561</c:v>
                </c:pt>
                <c:pt idx="1041">
                  <c:v>-1.7480169665864929</c:v>
                </c:pt>
                <c:pt idx="1042">
                  <c:v>-1.7496840692694058</c:v>
                </c:pt>
                <c:pt idx="1043">
                  <c:v>-1.7492110592693682</c:v>
                </c:pt>
                <c:pt idx="1044">
                  <c:v>-1.7494447792694356</c:v>
                </c:pt>
                <c:pt idx="1045">
                  <c:v>-1.7482361492694019</c:v>
                </c:pt>
                <c:pt idx="1046">
                  <c:v>-1.7470028645326323</c:v>
                </c:pt>
                <c:pt idx="1047">
                  <c:v>-1.7484692592693671</c:v>
                </c:pt>
                <c:pt idx="1048">
                  <c:v>-1.7481793792693736</c:v>
                </c:pt>
                <c:pt idx="1049">
                  <c:v>-1.7469307992694465</c:v>
                </c:pt>
                <c:pt idx="1050">
                  <c:v>-1.7464890992694371</c:v>
                </c:pt>
                <c:pt idx="1051">
                  <c:v>-1.7493247329536077</c:v>
                </c:pt>
                <c:pt idx="1052">
                  <c:v>-1.7460273792694494</c:v>
                </c:pt>
                <c:pt idx="1053">
                  <c:v>-1.7465841492692959</c:v>
                </c:pt>
                <c:pt idx="1054">
                  <c:v>-1.7453625092695262</c:v>
                </c:pt>
                <c:pt idx="1055">
                  <c:v>-1.7453027992694787</c:v>
                </c:pt>
                <c:pt idx="1056">
                  <c:v>-1.7449968262797879</c:v>
                </c:pt>
                <c:pt idx="1057">
                  <c:v>-1.7454051992694253</c:v>
                </c:pt>
                <c:pt idx="1058">
                  <c:v>-1.7430362092691885</c:v>
                </c:pt>
                <c:pt idx="1059">
                  <c:v>-1.7421139792693765</c:v>
                </c:pt>
                <c:pt idx="1060">
                  <c:v>-1.7418736792694145</c:v>
                </c:pt>
                <c:pt idx="1061">
                  <c:v>-1.7415881511613946</c:v>
                </c:pt>
                <c:pt idx="1062">
                  <c:v>-1.7422989392694599</c:v>
                </c:pt>
                <c:pt idx="1063">
                  <c:v>-1.741519119269396</c:v>
                </c:pt>
                <c:pt idx="1064">
                  <c:v>-1.7401600892694078</c:v>
                </c:pt>
                <c:pt idx="1065">
                  <c:v>-1.7385677092695317</c:v>
                </c:pt>
                <c:pt idx="1066">
                  <c:v>-1.7396288564916338</c:v>
                </c:pt>
                <c:pt idx="1067">
                  <c:v>-1.7381332192693129</c:v>
                </c:pt>
                <c:pt idx="1068">
                  <c:v>-1.7409399192691783</c:v>
                </c:pt>
                <c:pt idx="1069">
                  <c:v>-1.7375633592694539</c:v>
                </c:pt>
                <c:pt idx="1070">
                  <c:v>-1.7369691892693855</c:v>
                </c:pt>
                <c:pt idx="1071">
                  <c:v>-1.7377275685477542</c:v>
                </c:pt>
                <c:pt idx="1072">
                  <c:v>-1.7370481992694642</c:v>
                </c:pt>
                <c:pt idx="1073">
                  <c:v>-1.7365025092695281</c:v>
                </c:pt>
                <c:pt idx="1074">
                  <c:v>-1.7358331992693763</c:v>
                </c:pt>
                <c:pt idx="1075">
                  <c:v>-1.7355389392693752</c:v>
                </c:pt>
                <c:pt idx="1076">
                  <c:v>-1.7347668209131939</c:v>
                </c:pt>
                <c:pt idx="1077">
                  <c:v>-1.7341960792693518</c:v>
                </c:pt>
                <c:pt idx="1078">
                  <c:v>-1.7350391592694168</c:v>
                </c:pt>
                <c:pt idx="1079">
                  <c:v>-1.7348447592695613</c:v>
                </c:pt>
                <c:pt idx="1080">
                  <c:v>-1.7340687492694662</c:v>
                </c:pt>
                <c:pt idx="1081">
                  <c:v>-1.7342567926027919</c:v>
                </c:pt>
                <c:pt idx="1082">
                  <c:v>-1.7359261292693566</c:v>
                </c:pt>
                <c:pt idx="1083">
                  <c:v>-1.7356334592695621</c:v>
                </c:pt>
                <c:pt idx="1084">
                  <c:v>-1.7362502392694097</c:v>
                </c:pt>
                <c:pt idx="1085">
                  <c:v>-1.7358640892694503</c:v>
                </c:pt>
                <c:pt idx="1086">
                  <c:v>-1.7367936492694125</c:v>
                </c:pt>
                <c:pt idx="1087">
                  <c:v>-1.7373137071861318</c:v>
                </c:pt>
                <c:pt idx="1088">
                  <c:v>-1.7387664292694738</c:v>
                </c:pt>
                <c:pt idx="1089">
                  <c:v>-1.7390316692694483</c:v>
                </c:pt>
                <c:pt idx="1090">
                  <c:v>-1.740479899269372</c:v>
                </c:pt>
                <c:pt idx="1091">
                  <c:v>-1.7399606276904469</c:v>
                </c:pt>
                <c:pt idx="1092">
                  <c:v>-1.7412918148249448</c:v>
                </c:pt>
                <c:pt idx="1093">
                  <c:v>-1.7419989392693638</c:v>
                </c:pt>
                <c:pt idx="1094">
                  <c:v>-1.7411245892693872</c:v>
                </c:pt>
                <c:pt idx="1095">
                  <c:v>-1.7436932492694082</c:v>
                </c:pt>
                <c:pt idx="1096">
                  <c:v>-1.7437994900386358</c:v>
                </c:pt>
                <c:pt idx="1097">
                  <c:v>-1.7431115806979558</c:v>
                </c:pt>
                <c:pt idx="1098">
                  <c:v>-1.7428754892694218</c:v>
                </c:pt>
                <c:pt idx="1099">
                  <c:v>-1.7441088192694838</c:v>
                </c:pt>
                <c:pt idx="1100">
                  <c:v>-1.7450102692694418</c:v>
                </c:pt>
                <c:pt idx="1101">
                  <c:v>-1.7433541197345335</c:v>
                </c:pt>
                <c:pt idx="1102">
                  <c:v>-1.7461268098311677</c:v>
                </c:pt>
                <c:pt idx="1103">
                  <c:v>-1.7456149792694595</c:v>
                </c:pt>
                <c:pt idx="1104">
                  <c:v>-1.7449656192693201</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-1.7519073092694815</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-1.7659701192694093</c:v>
                </c:pt>
                <c:pt idx="1123">
                  <c:v>-1.767702839269333</c:v>
                </c:pt>
                <c:pt idx="1124">
                  <c:v>-1.7684095792695587</c:v>
                </c:pt>
                <c:pt idx="1125">
                  <c:v>-1.770567779269399</c:v>
                </c:pt>
                <c:pt idx="1126">
                  <c:v>-1.772018094320984</c:v>
                </c:pt>
                <c:pt idx="1127">
                  <c:v>-1.7736215092694434</c:v>
                </c:pt>
                <c:pt idx="1128">
                  <c:v>-1.775158329269602</c:v>
                </c:pt>
                <c:pt idx="1129">
                  <c:v>-1.7755438992694339</c:v>
                </c:pt>
                <c:pt idx="1130">
                  <c:v>-1.7769357792693938</c:v>
                </c:pt>
                <c:pt idx="1131">
                  <c:v>-1.777344331434475</c:v>
                </c:pt>
                <c:pt idx="1132">
                  <c:v>-1.7781275492694135</c:v>
                </c:pt>
                <c:pt idx="1133">
                  <c:v>-1.7793363292694386</c:v>
                </c:pt>
                <c:pt idx="1134">
                  <c:v>-1.7820411092694854</c:v>
                </c:pt>
                <c:pt idx="1135">
                  <c:v>-1.7825456292693929</c:v>
                </c:pt>
                <c:pt idx="1136">
                  <c:v>-1.783426061352742</c:v>
                </c:pt>
                <c:pt idx="1137">
                  <c:v>-1.7848531192694708</c:v>
                </c:pt>
                <c:pt idx="1138">
                  <c:v>-1.7844099892694059</c:v>
                </c:pt>
                <c:pt idx="1139">
                  <c:v>-1.7851530892693575</c:v>
                </c:pt>
                <c:pt idx="1140">
                  <c:v>-1.7845469259361006</c:v>
                </c:pt>
                <c:pt idx="1141">
                  <c:v>-1.784316339269524</c:v>
                </c:pt>
                <c:pt idx="1142">
                  <c:v>-1.7872230792693649</c:v>
                </c:pt>
                <c:pt idx="1143">
                  <c:v>-1.7877596492694856</c:v>
                </c:pt>
                <c:pt idx="1144">
                  <c:v>-1.7878341992693234</c:v>
                </c:pt>
                <c:pt idx="1145">
                  <c:v>-1.7895366446860939</c:v>
                </c:pt>
                <c:pt idx="1146">
                  <c:v>-1.7892517292694938</c:v>
                </c:pt>
                <c:pt idx="1147">
                  <c:v>-1.7897755992694306</c:v>
                </c:pt>
                <c:pt idx="1148">
                  <c:v>-1.7898464892694055</c:v>
                </c:pt>
                <c:pt idx="1149">
                  <c:v>-1.7902938792694272</c:v>
                </c:pt>
                <c:pt idx="1150">
                  <c:v>-1.7923463623621672</c:v>
                </c:pt>
                <c:pt idx="1151">
                  <c:v>-1.7927555592694659</c:v>
                </c:pt>
                <c:pt idx="1152">
                  <c:v>-1.7944899492693764</c:v>
                </c:pt>
                <c:pt idx="1153">
                  <c:v>-1.7954387992693743</c:v>
                </c:pt>
                <c:pt idx="1154">
                  <c:v>-1.7971372292694239</c:v>
                </c:pt>
                <c:pt idx="1155">
                  <c:v>-1.7972966592693878</c:v>
                </c:pt>
                <c:pt idx="1156">
                  <c:v>-1.7995327071860316</c:v>
                </c:pt>
                <c:pt idx="1157">
                  <c:v>-1.7999632392694696</c:v>
                </c:pt>
                <c:pt idx="1158">
                  <c:v>-1.7997213692694594</c:v>
                </c:pt>
                <c:pt idx="1159">
                  <c:v>-1.8003800692695813</c:v>
                </c:pt>
                <c:pt idx="1160">
                  <c:v>-1.8011200892693444</c:v>
                </c:pt>
                <c:pt idx="1161">
                  <c:v>-1.8011445613528141</c:v>
                </c:pt>
                <c:pt idx="1162">
                  <c:v>-1.8020979592693749</c:v>
                </c:pt>
                <c:pt idx="1163">
                  <c:v>-1.802232559269328</c:v>
                </c:pt>
                <c:pt idx="1164">
                  <c:v>-1.8027403392694898</c:v>
                </c:pt>
                <c:pt idx="1165">
                  <c:v>-1.8015782992694613</c:v>
                </c:pt>
                <c:pt idx="1166">
                  <c:v>-1.8019110392695126</c:v>
                </c:pt>
                <c:pt idx="1167">
                  <c:v>-1.8043330821860337</c:v>
                </c:pt>
                <c:pt idx="1168">
                  <c:v>-1.8033047592693634</c:v>
                </c:pt>
                <c:pt idx="1169">
                  <c:v>-1.8031686692693114</c:v>
                </c:pt>
                <c:pt idx="1170">
                  <c:v>-1.8023064192694838</c:v>
                </c:pt>
                <c:pt idx="1171">
                  <c:v>-1.804202909269478</c:v>
                </c:pt>
                <c:pt idx="1172">
                  <c:v>-1.8040001892695021</c:v>
                </c:pt>
                <c:pt idx="1173">
                  <c:v>-1.8024253634361145</c:v>
                </c:pt>
                <c:pt idx="1174">
                  <c:v>-1.803933539269309</c:v>
                </c:pt>
                <c:pt idx="1175">
                  <c:v>-1.8044204992694945</c:v>
                </c:pt>
                <c:pt idx="1176">
                  <c:v>-1.8042123992694172</c:v>
                </c:pt>
                <c:pt idx="1177">
                  <c:v>-1.8040232192694219</c:v>
                </c:pt>
                <c:pt idx="1178">
                  <c:v>-1.8034051238527435</c:v>
                </c:pt>
                <c:pt idx="1179">
                  <c:v>-1.8045642992693411</c:v>
                </c:pt>
                <c:pt idx="1180">
                  <c:v>-1.8038649692694668</c:v>
                </c:pt>
                <c:pt idx="1181">
                  <c:v>-1.804583489269433</c:v>
                </c:pt>
                <c:pt idx="1182">
                  <c:v>-1.8044566392694179</c:v>
                </c:pt>
                <c:pt idx="1183">
                  <c:v>-1.8043654092694084</c:v>
                </c:pt>
                <c:pt idx="1184">
                  <c:v>-1.8038173329536704</c:v>
                </c:pt>
                <c:pt idx="1185">
                  <c:v>-1.8034182792695359</c:v>
                </c:pt>
                <c:pt idx="1186">
                  <c:v>-1.8032764592694523</c:v>
                </c:pt>
                <c:pt idx="1187">
                  <c:v>-1.8019272292693098</c:v>
                </c:pt>
                <c:pt idx="1188">
                  <c:v>-1.8011430592693778</c:v>
                </c:pt>
                <c:pt idx="1189">
                  <c:v>-1.8018762592693314</c:v>
                </c:pt>
                <c:pt idx="1190">
                  <c:v>-1.8015266792694253</c:v>
                </c:pt>
                <c:pt idx="1191">
                  <c:v>-1.8007232692694379</c:v>
                </c:pt>
                <c:pt idx="1192">
                  <c:v>-1.8014102692695246</c:v>
                </c:pt>
                <c:pt idx="1193">
                  <c:v>-1.8024069492695105</c:v>
                </c:pt>
                <c:pt idx="1194">
                  <c:v>-1.8014525509360362</c:v>
                </c:pt>
                <c:pt idx="1195">
                  <c:v>-1.8003870892694493</c:v>
                </c:pt>
                <c:pt idx="1196">
                  <c:v>-1.8005365492694798</c:v>
                </c:pt>
                <c:pt idx="1197">
                  <c:v>-1.8015202592693489</c:v>
                </c:pt>
                <c:pt idx="1198">
                  <c:v>-1.800545469269494</c:v>
                </c:pt>
                <c:pt idx="1199">
                  <c:v>-1.8006524092693481</c:v>
                </c:pt>
                <c:pt idx="1200">
                  <c:v>-1.8023281551027992</c:v>
                </c:pt>
                <c:pt idx="1201">
                  <c:v>-1.8010752692694039</c:v>
                </c:pt>
                <c:pt idx="1202">
                  <c:v>-1.8010598792695021</c:v>
                </c:pt>
                <c:pt idx="1203">
                  <c:v>-1.8005617992693996</c:v>
                </c:pt>
                <c:pt idx="1204">
                  <c:v>-1.8004434092693629</c:v>
                </c:pt>
                <c:pt idx="1205">
                  <c:v>-1.800642457186072</c:v>
                </c:pt>
                <c:pt idx="1206">
                  <c:v>-1.8009552492693499</c:v>
                </c:pt>
                <c:pt idx="1207">
                  <c:v>-1.8026877792693061</c:v>
                </c:pt>
                <c:pt idx="1208">
                  <c:v>-1.8026889692695136</c:v>
                </c:pt>
                <c:pt idx="1209">
                  <c:v>-1.8018572092693999</c:v>
                </c:pt>
                <c:pt idx="1210">
                  <c:v>-1.8033503592694438</c:v>
                </c:pt>
                <c:pt idx="1211">
                  <c:v>-1.8039348673776174</c:v>
                </c:pt>
                <c:pt idx="1212">
                  <c:v>-1.8026344392695108</c:v>
                </c:pt>
                <c:pt idx="1213">
                  <c:v>-1.8032260492694796</c:v>
                </c:pt>
                <c:pt idx="1214">
                  <c:v>-1.8020343892694064</c:v>
                </c:pt>
                <c:pt idx="1215">
                  <c:v>-1.8033839292694722</c:v>
                </c:pt>
                <c:pt idx="1216">
                  <c:v>-1.8029320835938165</c:v>
                </c:pt>
                <c:pt idx="1217">
                  <c:v>-1.8026387492694758</c:v>
                </c:pt>
                <c:pt idx="1218">
                  <c:v>-1.8023600292694084</c:v>
                </c:pt>
                <c:pt idx="1219">
                  <c:v>-1.8008195192694378</c:v>
                </c:pt>
                <c:pt idx="1220">
                  <c:v>-1.8008914792694362</c:v>
                </c:pt>
                <c:pt idx="1221">
                  <c:v>-1.8022226655194358</c:v>
                </c:pt>
                <c:pt idx="1222">
                  <c:v>-1.8010412392693378</c:v>
                </c:pt>
                <c:pt idx="1223">
                  <c:v>-1.8016601192694397</c:v>
                </c:pt>
                <c:pt idx="1224">
                  <c:v>-1.8006439592694359</c:v>
                </c:pt>
                <c:pt idx="1225">
                  <c:v>-1.8011255592694912</c:v>
                </c:pt>
                <c:pt idx="1226">
                  <c:v>-1.8021000992694658</c:v>
                </c:pt>
                <c:pt idx="1227">
                  <c:v>-1.8000928530193359</c:v>
                </c:pt>
                <c:pt idx="1228">
                  <c:v>-1.7992851992693488</c:v>
                </c:pt>
                <c:pt idx="1229">
                  <c:v>-1.7995694592693892</c:v>
                </c:pt>
                <c:pt idx="1230">
                  <c:v>-1.7984793592695496</c:v>
                </c:pt>
                <c:pt idx="1231">
                  <c:v>-1.7989521592694189</c:v>
                </c:pt>
                <c:pt idx="1232">
                  <c:v>-1.7978080405192998</c:v>
                </c:pt>
                <c:pt idx="1233">
                  <c:v>-1.7986934392694978</c:v>
                </c:pt>
                <c:pt idx="1234">
                  <c:v>-1.7996370792693739</c:v>
                </c:pt>
                <c:pt idx="1235">
                  <c:v>-1.7972687892694355</c:v>
                </c:pt>
                <c:pt idx="1236">
                  <c:v>-1.7978039892694517</c:v>
                </c:pt>
                <c:pt idx="1237">
                  <c:v>-1.7985412392694398</c:v>
                </c:pt>
                <c:pt idx="1238">
                  <c:v>-1.7987330405194064</c:v>
                </c:pt>
                <c:pt idx="1239">
                  <c:v>-1.7976711892693777</c:v>
                </c:pt>
                <c:pt idx="1240">
                  <c:v>-1.7986676892693652</c:v>
                </c:pt>
                <c:pt idx="1241">
                  <c:v>-1.799204289269464</c:v>
                </c:pt>
                <c:pt idx="1242">
                  <c:v>-1.7986994792694018</c:v>
                </c:pt>
                <c:pt idx="1243">
                  <c:v>-1.7973827905194191</c:v>
                </c:pt>
                <c:pt idx="1244">
                  <c:v>-1.7974402292693978</c:v>
                </c:pt>
                <c:pt idx="1245">
                  <c:v>-1.7983585592694169</c:v>
                </c:pt>
                <c:pt idx="1246">
                  <c:v>-1.7984720692693801</c:v>
                </c:pt>
                <c:pt idx="1247">
                  <c:v>-1.7982638892693639</c:v>
                </c:pt>
                <c:pt idx="1248">
                  <c:v>-1.7976673259360325</c:v>
                </c:pt>
                <c:pt idx="1249">
                  <c:v>-1.7989511292694829</c:v>
                </c:pt>
                <c:pt idx="1250">
                  <c:v>-1.7975254492693842</c:v>
                </c:pt>
                <c:pt idx="1251">
                  <c:v>-1.7986055192693726</c:v>
                </c:pt>
                <c:pt idx="1252">
                  <c:v>-1.7982653892694174</c:v>
                </c:pt>
                <c:pt idx="1253">
                  <c:v>-1.7983935592694968</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-1.8005282192693788</c:v>
                </c:pt>
                <c:pt idx="1266">
                  <c:v>-1.7998891592694242</c:v>
                </c:pt>
                <c:pt idx="1267">
                  <c:v>-1.7982533492693591</c:v>
                </c:pt>
                <c:pt idx="1268">
                  <c:v>-1.7980030292695113</c:v>
                </c:pt>
                <c:pt idx="1269">
                  <c:v>-1.7983960301027366</c:v>
                </c:pt>
                <c:pt idx="1270">
                  <c:v>-1.7981293592693084</c:v>
                </c:pt>
                <c:pt idx="1271">
                  <c:v>-1.799121219269447</c:v>
                </c:pt>
                <c:pt idx="1272">
                  <c:v>-1.7990300292692893</c:v>
                </c:pt>
                <c:pt idx="1273">
                  <c:v>-1.799265659269476</c:v>
                </c:pt>
                <c:pt idx="1274">
                  <c:v>-1.7999707592694252</c:v>
                </c:pt>
                <c:pt idx="1275">
                  <c:v>-1.8010942092695335</c:v>
                </c:pt>
                <c:pt idx="1276">
                  <c:v>-1.801729359269425</c:v>
                </c:pt>
                <c:pt idx="1277">
                  <c:v>-1.8012825392695244</c:v>
                </c:pt>
                <c:pt idx="1278">
                  <c:v>-1.8021680392694179</c:v>
                </c:pt>
                <c:pt idx="1279">
                  <c:v>-1.8017358792693858</c:v>
                </c:pt>
                <c:pt idx="1280">
                  <c:v>-1.8016982071861456</c:v>
                </c:pt>
                <c:pt idx="1281">
                  <c:v>-1.8026105092694</c:v>
                </c:pt>
                <c:pt idx="1282">
                  <c:v>-1.802680399269363</c:v>
                </c:pt>
                <c:pt idx="1283">
                  <c:v>-1.8037664392694777</c:v>
                </c:pt>
                <c:pt idx="1284">
                  <c:v>-1.8022402792694692</c:v>
                </c:pt>
                <c:pt idx="1285">
                  <c:v>-1.8025897071860726</c:v>
                </c:pt>
                <c:pt idx="1286">
                  <c:v>-1.8040478792695209</c:v>
                </c:pt>
                <c:pt idx="1287">
                  <c:v>-1.8036557892693419</c:v>
                </c:pt>
                <c:pt idx="1288">
                  <c:v>-1.8049067892695234</c:v>
                </c:pt>
                <c:pt idx="1289">
                  <c:v>-1.8049868592693339</c:v>
                </c:pt>
                <c:pt idx="1290">
                  <c:v>-1.8040706238527684</c:v>
                </c:pt>
                <c:pt idx="1291">
                  <c:v>-1.8033382992694795</c:v>
                </c:pt>
                <c:pt idx="1292">
                  <c:v>-1.8037998492694352</c:v>
                </c:pt>
                <c:pt idx="1293">
                  <c:v>-1.8045845792694877</c:v>
                </c:pt>
                <c:pt idx="1294">
                  <c:v>-1.8053221992694806</c:v>
                </c:pt>
                <c:pt idx="1295">
                  <c:v>-1.8063685509360721</c:v>
                </c:pt>
                <c:pt idx="1296">
                  <c:v>-1.8047282692694728</c:v>
                </c:pt>
                <c:pt idx="1297">
                  <c:v>-1.8043029392694201</c:v>
                </c:pt>
                <c:pt idx="1298">
                  <c:v>-1.8063943092694192</c:v>
                </c:pt>
                <c:pt idx="1299">
                  <c:v>-1.8063015892694798</c:v>
                </c:pt>
                <c:pt idx="1300">
                  <c:v>-1.8054756392693738</c:v>
                </c:pt>
                <c:pt idx="1301">
                  <c:v>-1.8049912801028369</c:v>
                </c:pt>
                <c:pt idx="1302">
                  <c:v>-1.8050185992694736</c:v>
                </c:pt>
                <c:pt idx="1303">
                  <c:v>-1.8063581292694146</c:v>
                </c:pt>
                <c:pt idx="1304">
                  <c:v>-1.8047314592694592</c:v>
                </c:pt>
                <c:pt idx="1305">
                  <c:v>-1.8041927192694078</c:v>
                </c:pt>
                <c:pt idx="1306">
                  <c:v>-1.8044083217693867</c:v>
                </c:pt>
                <c:pt idx="1307">
                  <c:v>-1.8035127892694618</c:v>
                </c:pt>
                <c:pt idx="1308">
                  <c:v>-1.8034661392693319</c:v>
                </c:pt>
                <c:pt idx="1309">
                  <c:v>-1.8038960292694926</c:v>
                </c:pt>
                <c:pt idx="1310">
                  <c:v>-1.8029202192694211</c:v>
                </c:pt>
                <c:pt idx="1311">
                  <c:v>-1.802891719269478</c:v>
                </c:pt>
                <c:pt idx="1312">
                  <c:v>-1.8027295405194197</c:v>
                </c:pt>
                <c:pt idx="1313">
                  <c:v>-1.8030898092694372</c:v>
                </c:pt>
                <c:pt idx="1314">
                  <c:v>-1.8019999792693517</c:v>
                </c:pt>
                <c:pt idx="1315">
                  <c:v>-1.801614989269325</c:v>
                </c:pt>
                <c:pt idx="1316">
                  <c:v>-1.802209169269446</c:v>
                </c:pt>
                <c:pt idx="1317">
                  <c:v>-1.8025399467694712</c:v>
                </c:pt>
                <c:pt idx="1318">
                  <c:v>-1.8029015592694697</c:v>
                </c:pt>
                <c:pt idx="1319">
                  <c:v>-1.8017674592693698</c:v>
                </c:pt>
                <c:pt idx="1320">
                  <c:v>-1.8015141792693754</c:v>
                </c:pt>
                <c:pt idx="1321">
                  <c:v>-1.8016747792694447</c:v>
                </c:pt>
                <c:pt idx="1322">
                  <c:v>-1.8002763860299758</c:v>
                </c:pt>
                <c:pt idx="1323">
                  <c:v>-1.7999177792695491</c:v>
                </c:pt>
                <c:pt idx="1324">
                  <c:v>-1.80108390926938</c:v>
                </c:pt>
                <c:pt idx="1325">
                  <c:v>-1.8001201492693895</c:v>
                </c:pt>
                <c:pt idx="1326">
                  <c:v>-1.7994694692693678</c:v>
                </c:pt>
                <c:pt idx="1327">
                  <c:v>-1.7998956803219928</c:v>
                </c:pt>
                <c:pt idx="1328">
                  <c:v>-1.7992187392693211</c:v>
                </c:pt>
                <c:pt idx="1329">
                  <c:v>-1.7986004092694958</c:v>
                </c:pt>
                <c:pt idx="1330">
                  <c:v>-1.7975213392694616</c:v>
                </c:pt>
                <c:pt idx="1331">
                  <c:v>-1.7956450792694056</c:v>
                </c:pt>
                <c:pt idx="1332">
                  <c:v>-1.7960795405193437</c:v>
                </c:pt>
                <c:pt idx="1333">
                  <c:v>-1.7951876792695181</c:v>
                </c:pt>
                <c:pt idx="1334">
                  <c:v>-1.7944072392692902</c:v>
                </c:pt>
                <c:pt idx="1335">
                  <c:v>-1.7928486392694936</c:v>
                </c:pt>
                <c:pt idx="1336">
                  <c:v>-1.7930718992693762</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-1.7920559792695092</c:v>
                </c:pt>
                <c:pt idx="1345">
                  <c:v>-1.7898664592693589</c:v>
                </c:pt>
                <c:pt idx="1346">
                  <c:v>-1.7882668592693838</c:v>
                </c:pt>
                <c:pt idx="1347">
                  <c:v>-1.7896641192695149</c:v>
                </c:pt>
                <c:pt idx="1348">
                  <c:v>-1.7899631013745676</c:v>
                </c:pt>
                <c:pt idx="1349">
                  <c:v>-1.7897340192693993</c:v>
                </c:pt>
                <c:pt idx="1350">
                  <c:v>-1.7891532492693614</c:v>
                </c:pt>
                <c:pt idx="1351">
                  <c:v>-1.7893984292694818</c:v>
                </c:pt>
                <c:pt idx="1352">
                  <c:v>-1.7888595392694953</c:v>
                </c:pt>
                <c:pt idx="1353">
                  <c:v>-1.7891836655194158</c:v>
                </c:pt>
                <c:pt idx="1354">
                  <c:v>-1.7897773192693478</c:v>
                </c:pt>
                <c:pt idx="1355">
                  <c:v>-1.7872924592693926</c:v>
                </c:pt>
                <c:pt idx="1356">
                  <c:v>-1.7892557592693095</c:v>
                </c:pt>
                <c:pt idx="1357">
                  <c:v>-1.78994867926937</c:v>
                </c:pt>
                <c:pt idx="1358">
                  <c:v>-1.7900160171641606</c:v>
                </c:pt>
                <c:pt idx="1359">
                  <c:v>-1.790953259269557</c:v>
                </c:pt>
                <c:pt idx="1360">
                  <c:v>-1.7929935092693512</c:v>
                </c:pt>
                <c:pt idx="1361">
                  <c:v>-1.791471309269324</c:v>
                </c:pt>
                <c:pt idx="1362">
                  <c:v>-1.7926498292694504</c:v>
                </c:pt>
                <c:pt idx="1363">
                  <c:v>-1.7941375645325097</c:v>
                </c:pt>
                <c:pt idx="1364">
                  <c:v>-1.7948158092694655</c:v>
                </c:pt>
                <c:pt idx="1365">
                  <c:v>-1.7955615892695658</c:v>
                </c:pt>
                <c:pt idx="1366">
                  <c:v>-1.7961361892694319</c:v>
                </c:pt>
                <c:pt idx="1367">
                  <c:v>-1.7963431092694151</c:v>
                </c:pt>
                <c:pt idx="1368">
                  <c:v>-1.7961021540061091</c:v>
                </c:pt>
                <c:pt idx="1369">
                  <c:v>-1.7973321692693531</c:v>
                </c:pt>
                <c:pt idx="1370">
                  <c:v>-1.7958291692694224</c:v>
                </c:pt>
                <c:pt idx="1371">
                  <c:v>-1.7970117792693818</c:v>
                </c:pt>
                <c:pt idx="1372">
                  <c:v>-1.7973176792693977</c:v>
                </c:pt>
                <c:pt idx="1373">
                  <c:v>-1.7968512071860658</c:v>
                </c:pt>
                <c:pt idx="1374">
                  <c:v>-1.7975366792693961</c:v>
                </c:pt>
                <c:pt idx="1375">
                  <c:v>-1.7974072692694978</c:v>
                </c:pt>
                <c:pt idx="1376">
                  <c:v>-1.7976366392694947</c:v>
                </c:pt>
                <c:pt idx="1377">
                  <c:v>-1.7975969792693858</c:v>
                </c:pt>
                <c:pt idx="1378">
                  <c:v>-1.8007018792695533</c:v>
                </c:pt>
                <c:pt idx="1379">
                  <c:v>-1.7986063645325743</c:v>
                </c:pt>
                <c:pt idx="1380">
                  <c:v>-1.7987869792693241</c:v>
                </c:pt>
                <c:pt idx="1381">
                  <c:v>-1.7996605092694138</c:v>
                </c:pt>
                <c:pt idx="1382">
                  <c:v>-1.7993529792695167</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-1.7995815592694391</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-1.7984643592693996</c:v>
                </c:pt>
                <c:pt idx="1402">
                  <c:v>-1.7985901492694154</c:v>
                </c:pt>
                <c:pt idx="1403">
                  <c:v>-1.7993497392693456</c:v>
                </c:pt>
                <c:pt idx="1404">
                  <c:v>-1.8003165926027975</c:v>
                </c:pt>
                <c:pt idx="1405">
                  <c:v>-1.7974530992694446</c:v>
                </c:pt>
                <c:pt idx="1406">
                  <c:v>-1.7983379792693501</c:v>
                </c:pt>
                <c:pt idx="1407">
                  <c:v>-1.7978005792694898</c:v>
                </c:pt>
                <c:pt idx="1408">
                  <c:v>-1.7997393692694292</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-1.7933207492693672</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-1.7919912092693364</c:v>
                </c:pt>
                <c:pt idx="1429">
                  <c:v>-1.7915396803220427</c:v>
                </c:pt>
                <c:pt idx="1430">
                  <c:v>-1.7920398592694218</c:v>
                </c:pt>
                <c:pt idx="1431">
                  <c:v>-1.7926848092694456</c:v>
                </c:pt>
                <c:pt idx="1432">
                  <c:v>-1.7923904092693874</c:v>
                </c:pt>
                <c:pt idx="1433">
                  <c:v>-1.7920565592693833</c:v>
                </c:pt>
                <c:pt idx="1434">
                  <c:v>-1.7919488292694579</c:v>
                </c:pt>
                <c:pt idx="1435">
                  <c:v>-1.79133925926936</c:v>
                </c:pt>
                <c:pt idx="1436">
                  <c:v>-1.7929840792693879</c:v>
                </c:pt>
                <c:pt idx="1437">
                  <c:v>-1.7947371392693441</c:v>
                </c:pt>
                <c:pt idx="1438">
                  <c:v>-1.7940047892694078</c:v>
                </c:pt>
                <c:pt idx="1439">
                  <c:v>-1.7932713113527958</c:v>
                </c:pt>
                <c:pt idx="1440">
                  <c:v>-1.7935200792693826</c:v>
                </c:pt>
                <c:pt idx="1441">
                  <c:v>-1.7950752092694398</c:v>
                </c:pt>
                <c:pt idx="1442">
                  <c:v>-1.7948321592694318</c:v>
                </c:pt>
                <c:pt idx="1443">
                  <c:v>-1.7952381792694598</c:v>
                </c:pt>
                <c:pt idx="1444">
                  <c:v>-1.7962996908483835</c:v>
                </c:pt>
                <c:pt idx="1445">
                  <c:v>-1.7956738592694113</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-1.8005066092694877</c:v>
                </c:pt>
                <c:pt idx="1457">
                  <c:v>-1.8004036992694215</c:v>
                </c:pt>
                <c:pt idx="1458">
                  <c:v>-1.8007303092694804</c:v>
                </c:pt>
                <c:pt idx="1459">
                  <c:v>-1.8001689961115521</c:v>
                </c:pt>
                <c:pt idx="1460">
                  <c:v>-1.7990950592694734</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-1.7955632692694901</c:v>
                </c:pt>
                <c:pt idx="1469">
                  <c:v>-1.7955485717694017</c:v>
                </c:pt>
                <c:pt idx="1470">
                  <c:v>-1.7950407992693016</c:v>
                </c:pt>
                <c:pt idx="1471">
                  <c:v>-1.7936679992693878</c:v>
                </c:pt>
                <c:pt idx="1472">
                  <c:v>-1.7948694892693158</c:v>
                </c:pt>
                <c:pt idx="1473">
                  <c:v>-1.7930016792693924</c:v>
                </c:pt>
                <c:pt idx="1474">
                  <c:v>-1.7938576171641611</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-1.7016313692694462</c:v>
                </c:pt>
                <c:pt idx="6">
                  <c:v>-1.7017641892694775</c:v>
                </c:pt>
                <c:pt idx="7">
                  <c:v>-1.7019574892695744</c:v>
                </c:pt>
                <c:pt idx="8">
                  <c:v>-1.7021319892693612</c:v>
                </c:pt>
                <c:pt idx="9">
                  <c:v>-1.7027978192694198</c:v>
                </c:pt>
                <c:pt idx="10">
                  <c:v>-1.7024142592694143</c:v>
                </c:pt>
                <c:pt idx="11">
                  <c:v>-1.7041409697957208</c:v>
                </c:pt>
                <c:pt idx="12">
                  <c:v>-1.7043936092694416</c:v>
                </c:pt>
                <c:pt idx="13">
                  <c:v>-1.7047604792693392</c:v>
                </c:pt>
                <c:pt idx="14">
                  <c:v>-1.7047056192694439</c:v>
                </c:pt>
                <c:pt idx="15">
                  <c:v>-1.7045994692694371</c:v>
                </c:pt>
                <c:pt idx="16">
                  <c:v>-1.7053945992694348</c:v>
                </c:pt>
                <c:pt idx="17">
                  <c:v>-1.7057346592694047</c:v>
                </c:pt>
                <c:pt idx="18">
                  <c:v>-1.7047645495919852</c:v>
                </c:pt>
                <c:pt idx="19">
                  <c:v>-1.704898986542247</c:v>
                </c:pt>
                <c:pt idx="20">
                  <c:v>-1.7074508392694554</c:v>
                </c:pt>
                <c:pt idx="21">
                  <c:v>-1.715401899269307</c:v>
                </c:pt>
                <c:pt idx="22">
                  <c:v>-1.7721028492694302</c:v>
                </c:pt>
                <c:pt idx="23">
                  <c:v>-2.0904050592693277</c:v>
                </c:pt>
                <c:pt idx="24">
                  <c:v>-2.3222159192694338</c:v>
                </c:pt>
                <c:pt idx="25">
                  <c:v>-2.2852380192694142</c:v>
                </c:pt>
                <c:pt idx="26">
                  <c:v>-2.2379806906419661</c:v>
                </c:pt>
                <c:pt idx="27">
                  <c:v>-2.3055006164122598</c:v>
                </c:pt>
                <c:pt idx="28">
                  <c:v>-2.4799059792694269</c:v>
                </c:pt>
                <c:pt idx="29">
                  <c:v>-2.6263173492693763</c:v>
                </c:pt>
                <c:pt idx="30">
                  <c:v>-2.1820934292694267</c:v>
                </c:pt>
                <c:pt idx="31">
                  <c:v>-2.6246546392693797</c:v>
                </c:pt>
                <c:pt idx="32">
                  <c:v>-3.4859942362809919</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-8.7536877792694732</c:v>
                </c:pt>
                <c:pt idx="45">
                  <c:v>-9.0302864692694271</c:v>
                </c:pt>
                <c:pt idx="46">
                  <c:v>-8.6836481992694701</c:v>
                </c:pt>
                <c:pt idx="47">
                  <c:v>-8.4842021368204001</c:v>
                </c:pt>
                <c:pt idx="48">
                  <c:v>-8.242129699269384</c:v>
                </c:pt>
                <c:pt idx="49">
                  <c:v>-5.7750563703805398</c:v>
                </c:pt>
                <c:pt idx="50">
                  <c:v>-5.3091949692694245</c:v>
                </c:pt>
                <c:pt idx="51">
                  <c:v>-4.5042146492693877</c:v>
                </c:pt>
                <c:pt idx="52">
                  <c:v>-3.1508299492694789</c:v>
                </c:pt>
                <c:pt idx="53">
                  <c:v>-1.9337419992694718</c:v>
                </c:pt>
                <c:pt idx="54">
                  <c:v>-0.70547780926938264</c:v>
                </c:pt>
                <c:pt idx="55">
                  <c:v>1.1630326360794498</c:v>
                </c:pt>
                <c:pt idx="56">
                  <c:v>4.628437125346025</c:v>
                </c:pt>
                <c:pt idx="57">
                  <c:v>5.4005639607307394</c:v>
                </c:pt>
                <c:pt idx="58">
                  <c:v>6.9701024807304313</c:v>
                </c:pt>
                <c:pt idx="59">
                  <c:v>8.5063054307306682</c:v>
                </c:pt>
                <c:pt idx="60">
                  <c:v>8.8358853507304946</c:v>
                </c:pt>
                <c:pt idx="61">
                  <c:v>9.6225221707304911</c:v>
                </c:pt>
                <c:pt idx="62">
                  <c:v>9.6255163407307549</c:v>
                </c:pt>
                <c:pt idx="63">
                  <c:v>9.4793173790285596</c:v>
                </c:pt>
                <c:pt idx="64">
                  <c:v>9.055048255016338</c:v>
                </c:pt>
                <c:pt idx="65">
                  <c:v>9.7635857107304815</c:v>
                </c:pt>
                <c:pt idx="66">
                  <c:v>10.842866700730522</c:v>
                </c:pt>
                <c:pt idx="67">
                  <c:v>12.744343270730619</c:v>
                </c:pt>
                <c:pt idx="68">
                  <c:v>14.413442920730816</c:v>
                </c:pt>
                <c:pt idx="69">
                  <c:v>16.567838719897289</c:v>
                </c:pt>
                <c:pt idx="70">
                  <c:v>17.070262710730418</c:v>
                </c:pt>
                <c:pt idx="71">
                  <c:v>17.043034380730496</c:v>
                </c:pt>
                <c:pt idx="72">
                  <c:v>17.001327740730574</c:v>
                </c:pt>
                <c:pt idx="73">
                  <c:v>16.607680902495204</c:v>
                </c:pt>
                <c:pt idx="74">
                  <c:v>15.875797720730475</c:v>
                </c:pt>
                <c:pt idx="75">
                  <c:v>14.637145760730647</c:v>
                </c:pt>
                <c:pt idx="76">
                  <c:v>13.776148575782159</c:v>
                </c:pt>
                <c:pt idx="77">
                  <c:v>12.913073000730549</c:v>
                </c:pt>
                <c:pt idx="78">
                  <c:v>12.100891240730553</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9.2465013507305684</c:v>
                </c:pt>
                <c:pt idx="87">
                  <c:v>10.014037424404037</c:v>
                </c:pt>
                <c:pt idx="88">
                  <c:v>10.266157350730467</c:v>
                </c:pt>
                <c:pt idx="89">
                  <c:v>10.265949640730568</c:v>
                </c:pt>
                <c:pt idx="90">
                  <c:v>9.8833495356025125</c:v>
                </c:pt>
                <c:pt idx="91">
                  <c:v>9.7204273007307389</c:v>
                </c:pt>
                <c:pt idx="92">
                  <c:v>9.5608897007306695</c:v>
                </c:pt>
                <c:pt idx="93">
                  <c:v>9.5399954417615298</c:v>
                </c:pt>
                <c:pt idx="94">
                  <c:v>9.2624323007305236</c:v>
                </c:pt>
                <c:pt idx="95">
                  <c:v>8.7802909707305439</c:v>
                </c:pt>
                <c:pt idx="96">
                  <c:v>8.2186856407305928</c:v>
                </c:pt>
                <c:pt idx="97">
                  <c:v>7.6380533907306436</c:v>
                </c:pt>
                <c:pt idx="98">
                  <c:v>7.1478045007305333</c:v>
                </c:pt>
                <c:pt idx="99">
                  <c:v>5.4560325020942484</c:v>
                </c:pt>
                <c:pt idx="100">
                  <c:v>5.3903327207305409</c:v>
                </c:pt>
                <c:pt idx="101">
                  <c:v>5.3356043407306117</c:v>
                </c:pt>
                <c:pt idx="102">
                  <c:v>5.1465472407307775</c:v>
                </c:pt>
                <c:pt idx="103">
                  <c:v>4.9923433807305884</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5.5262520879528392</c:v>
                </c:pt>
                <c:pt idx="114">
                  <c:v>5.5309273733836903</c:v>
                </c:pt>
                <c:pt idx="115">
                  <c:v>5.4929535307303885</c:v>
                </c:pt>
                <c:pt idx="116">
                  <c:v>5.9980560807305814</c:v>
                </c:pt>
                <c:pt idx="117">
                  <c:v>5.8360665107306824</c:v>
                </c:pt>
                <c:pt idx="118">
                  <c:v>5.4465122207305683</c:v>
                </c:pt>
                <c:pt idx="119">
                  <c:v>5.0549833136473366</c:v>
                </c:pt>
                <c:pt idx="120">
                  <c:v>4.8225644109433858</c:v>
                </c:pt>
                <c:pt idx="121">
                  <c:v>4.7690392475798085</c:v>
                </c:pt>
                <c:pt idx="122">
                  <c:v>4.8349610307305682</c:v>
                </c:pt>
                <c:pt idx="123">
                  <c:v>4.8388963607304705</c:v>
                </c:pt>
                <c:pt idx="124">
                  <c:v>4.8123825066879657</c:v>
                </c:pt>
                <c:pt idx="125">
                  <c:v>4.7240105607305338</c:v>
                </c:pt>
                <c:pt idx="126">
                  <c:v>4.5789616807305258</c:v>
                </c:pt>
                <c:pt idx="127">
                  <c:v>4.5064963407305214</c:v>
                </c:pt>
                <c:pt idx="128">
                  <c:v>4.530115600730487</c:v>
                </c:pt>
                <c:pt idx="129">
                  <c:v>4.5190085219804672</c:v>
                </c:pt>
                <c:pt idx="130">
                  <c:v>4.0529130459938898</c:v>
                </c:pt>
                <c:pt idx="131">
                  <c:v>3.8930436307304981</c:v>
                </c:pt>
                <c:pt idx="132">
                  <c:v>3.6707141307305449</c:v>
                </c:pt>
                <c:pt idx="133">
                  <c:v>3.6419968507306546</c:v>
                </c:pt>
                <c:pt idx="134">
                  <c:v>4.2244977607306282</c:v>
                </c:pt>
                <c:pt idx="135">
                  <c:v>4.6743231107306782</c:v>
                </c:pt>
                <c:pt idx="136">
                  <c:v>4.69766774073058</c:v>
                </c:pt>
                <c:pt idx="137">
                  <c:v>5.0404541013863975</c:v>
                </c:pt>
                <c:pt idx="138">
                  <c:v>5.0913505207303871</c:v>
                </c:pt>
                <c:pt idx="139">
                  <c:v>5.1311164407305228</c:v>
                </c:pt>
                <c:pt idx="140">
                  <c:v>5.3931920107307008</c:v>
                </c:pt>
                <c:pt idx="141">
                  <c:v>5.3061550907307105</c:v>
                </c:pt>
                <c:pt idx="142">
                  <c:v>4.964908500730405</c:v>
                </c:pt>
                <c:pt idx="143">
                  <c:v>4.6593608007308518</c:v>
                </c:pt>
                <c:pt idx="144">
                  <c:v>4.7899592791921179</c:v>
                </c:pt>
                <c:pt idx="145">
                  <c:v>5.1590406652587859</c:v>
                </c:pt>
                <c:pt idx="146">
                  <c:v>5.3031549932557933</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9.7271634707305772</c:v>
                </c:pt>
                <c:pt idx="155">
                  <c:v>10.649760920730545</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14.788361940730629</c:v>
                </c:pt>
                <c:pt idx="164">
                  <c:v>14.438663260730658</c:v>
                </c:pt>
                <c:pt idx="165">
                  <c:v>14.124972390730614</c:v>
                </c:pt>
                <c:pt idx="166">
                  <c:v>13.858394205377015</c:v>
                </c:pt>
                <c:pt idx="167">
                  <c:v>13.52600862073059</c:v>
                </c:pt>
                <c:pt idx="168">
                  <c:v>12.806838200730482</c:v>
                </c:pt>
                <c:pt idx="169">
                  <c:v>12.11796625160008</c:v>
                </c:pt>
                <c:pt idx="170">
                  <c:v>10.33722847843551</c:v>
                </c:pt>
                <c:pt idx="171">
                  <c:v>9.9977321157304857</c:v>
                </c:pt>
                <c:pt idx="172">
                  <c:v>9.6361541407305094</c:v>
                </c:pt>
                <c:pt idx="173">
                  <c:v>9.2401077207306326</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7.1633105107307289</c:v>
                </c:pt>
                <c:pt idx="186">
                  <c:v>6.9060049907306462</c:v>
                </c:pt>
                <c:pt idx="187">
                  <c:v>7.631154740730608</c:v>
                </c:pt>
                <c:pt idx="188">
                  <c:v>7.5947914882053595</c:v>
                </c:pt>
                <c:pt idx="189">
                  <c:v>7.8329978307304806</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12.743359700730691</c:v>
                </c:pt>
                <c:pt idx="198">
                  <c:v>12.874039550730522</c:v>
                </c:pt>
                <c:pt idx="199">
                  <c:v>13.110146760730331</c:v>
                </c:pt>
                <c:pt idx="200">
                  <c:v>13.360027686967022</c:v>
                </c:pt>
                <c:pt idx="201">
                  <c:v>13.350834407397274</c:v>
                </c:pt>
                <c:pt idx="202">
                  <c:v>13.525097740730555</c:v>
                </c:pt>
                <c:pt idx="203">
                  <c:v>13.076602140730628</c:v>
                </c:pt>
                <c:pt idx="204">
                  <c:v>12.799159810730528</c:v>
                </c:pt>
                <c:pt idx="205">
                  <c:v>12.919289420730394</c:v>
                </c:pt>
                <c:pt idx="206">
                  <c:v>12.372943699493376</c:v>
                </c:pt>
                <c:pt idx="207">
                  <c:v>11.053591110730521</c:v>
                </c:pt>
                <c:pt idx="208">
                  <c:v>10.334933340730551</c:v>
                </c:pt>
                <c:pt idx="209">
                  <c:v>10.230694045993701</c:v>
                </c:pt>
                <c:pt idx="210">
                  <c:v>8.5912085162408971</c:v>
                </c:pt>
                <c:pt idx="211">
                  <c:v>8.3917187823972519</c:v>
                </c:pt>
                <c:pt idx="212">
                  <c:v>8.2826350407305114</c:v>
                </c:pt>
                <c:pt idx="213">
                  <c:v>7.7142943807306308</c:v>
                </c:pt>
                <c:pt idx="214">
                  <c:v>7.0783975307306424</c:v>
                </c:pt>
                <c:pt idx="215">
                  <c:v>6.3166198307306161</c:v>
                </c:pt>
                <c:pt idx="216">
                  <c:v>5.5242618407306878</c:v>
                </c:pt>
                <c:pt idx="217">
                  <c:v>5.1679442579719437</c:v>
                </c:pt>
                <c:pt idx="218">
                  <c:v>2.4554098693021729</c:v>
                </c:pt>
                <c:pt idx="219">
                  <c:v>2.1863630907305391</c:v>
                </c:pt>
                <c:pt idx="220">
                  <c:v>2.2121395512568682</c:v>
                </c:pt>
                <c:pt idx="221">
                  <c:v>2.4628914407306013</c:v>
                </c:pt>
                <c:pt idx="222">
                  <c:v>2.3286376507305602</c:v>
                </c:pt>
                <c:pt idx="223">
                  <c:v>2.2627827307306352</c:v>
                </c:pt>
                <c:pt idx="224">
                  <c:v>2.2171699629527155</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3.9641572461069599</c:v>
                </c:pt>
                <c:pt idx="234">
                  <c:v>5.2281169707305297</c:v>
                </c:pt>
                <c:pt idx="235">
                  <c:v>5.7015635607305404</c:v>
                </c:pt>
                <c:pt idx="236">
                  <c:v>5.8356300607306508</c:v>
                </c:pt>
                <c:pt idx="237">
                  <c:v>5.7966186459937417</c:v>
                </c:pt>
                <c:pt idx="238">
                  <c:v>5.6893184507306103</c:v>
                </c:pt>
                <c:pt idx="239">
                  <c:v>5.7121020507304765</c:v>
                </c:pt>
                <c:pt idx="240">
                  <c:v>5.6618631407305884</c:v>
                </c:pt>
                <c:pt idx="241">
                  <c:v>5.9019071144680115</c:v>
                </c:pt>
                <c:pt idx="242">
                  <c:v>5.9399615807306096</c:v>
                </c:pt>
                <c:pt idx="243">
                  <c:v>5.6542995807306093</c:v>
                </c:pt>
                <c:pt idx="244">
                  <c:v>5.4170983707305282</c:v>
                </c:pt>
                <c:pt idx="245">
                  <c:v>5.2133263607305764</c:v>
                </c:pt>
                <c:pt idx="246">
                  <c:v>5.2331712007306104</c:v>
                </c:pt>
                <c:pt idx="247">
                  <c:v>5.4326630707306736</c:v>
                </c:pt>
                <c:pt idx="248">
                  <c:v>5.9463913207306707</c:v>
                </c:pt>
                <c:pt idx="249">
                  <c:v>6.6931958494262407</c:v>
                </c:pt>
                <c:pt idx="250">
                  <c:v>7.2612063207304942</c:v>
                </c:pt>
                <c:pt idx="251">
                  <c:v>7.9494165507305468</c:v>
                </c:pt>
                <c:pt idx="252">
                  <c:v>8.6275173207305489</c:v>
                </c:pt>
                <c:pt idx="253">
                  <c:v>9.3079921923434625</c:v>
                </c:pt>
                <c:pt idx="254">
                  <c:v>9.9027095488112948</c:v>
                </c:pt>
                <c:pt idx="255">
                  <c:v>10.626362610730478</c:v>
                </c:pt>
                <c:pt idx="256">
                  <c:v>11.200640210730725</c:v>
                </c:pt>
                <c:pt idx="257">
                  <c:v>11.903272417498158</c:v>
                </c:pt>
                <c:pt idx="258">
                  <c:v>12.454946060730464</c:v>
                </c:pt>
                <c:pt idx="259">
                  <c:v>13.305695760730487</c:v>
                </c:pt>
                <c:pt idx="260">
                  <c:v>14.046489440730667</c:v>
                </c:pt>
                <c:pt idx="261">
                  <c:v>15.197801122173908</c:v>
                </c:pt>
                <c:pt idx="262">
                  <c:v>15.916298114468002</c:v>
                </c:pt>
                <c:pt idx="263">
                  <c:v>16.509949680730692</c:v>
                </c:pt>
                <c:pt idx="264">
                  <c:v>16.754457760730435</c:v>
                </c:pt>
                <c:pt idx="265">
                  <c:v>16.818426602432829</c:v>
                </c:pt>
                <c:pt idx="266">
                  <c:v>17.472252570730571</c:v>
                </c:pt>
                <c:pt idx="267">
                  <c:v>18.030124530730589</c:v>
                </c:pt>
                <c:pt idx="268">
                  <c:v>18.208870030730587</c:v>
                </c:pt>
                <c:pt idx="269">
                  <c:v>17.887599840730491</c:v>
                </c:pt>
                <c:pt idx="270">
                  <c:v>17.204069270730503</c:v>
                </c:pt>
                <c:pt idx="271">
                  <c:v>16.432352300730503</c:v>
                </c:pt>
                <c:pt idx="272">
                  <c:v>15.268851660730535</c:v>
                </c:pt>
                <c:pt idx="273">
                  <c:v>14.172353890730463</c:v>
                </c:pt>
                <c:pt idx="274">
                  <c:v>13.334786839631825</c:v>
                </c:pt>
                <c:pt idx="275">
                  <c:v>11.874747240730557</c:v>
                </c:pt>
                <c:pt idx="276">
                  <c:v>6.3391192349833894</c:v>
                </c:pt>
                <c:pt idx="277">
                  <c:v>5.8176834107306714</c:v>
                </c:pt>
                <c:pt idx="278">
                  <c:v>5.4318380507306312</c:v>
                </c:pt>
                <c:pt idx="279">
                  <c:v>5.1942885607306026</c:v>
                </c:pt>
                <c:pt idx="280">
                  <c:v>5.3354058407304459</c:v>
                </c:pt>
                <c:pt idx="281">
                  <c:v>5.7079477407304466</c:v>
                </c:pt>
                <c:pt idx="282">
                  <c:v>6.235924570730508</c:v>
                </c:pt>
                <c:pt idx="283">
                  <c:v>6.8098796707305382</c:v>
                </c:pt>
                <c:pt idx="284">
                  <c:v>7.0674182861852151</c:v>
                </c:pt>
                <c:pt idx="285">
                  <c:v>7.6293350207305775</c:v>
                </c:pt>
                <c:pt idx="286">
                  <c:v>8.0955763507306528</c:v>
                </c:pt>
                <c:pt idx="287">
                  <c:v>8.1720209507305412</c:v>
                </c:pt>
                <c:pt idx="288">
                  <c:v>8.0043197007304432</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11.041445190730466</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18.46711428073068</c:v>
                </c:pt>
                <c:pt idx="306">
                  <c:v>18.552237740730689</c:v>
                </c:pt>
                <c:pt idx="307">
                  <c:v>19.17200106073043</c:v>
                </c:pt>
                <c:pt idx="308">
                  <c:v>19.278590100730689</c:v>
                </c:pt>
                <c:pt idx="309">
                  <c:v>19.290053750730607</c:v>
                </c:pt>
                <c:pt idx="310">
                  <c:v>19.58657721073061</c:v>
                </c:pt>
                <c:pt idx="311">
                  <c:v>20.082845070730482</c:v>
                </c:pt>
                <c:pt idx="312">
                  <c:v>20.631792457902293</c:v>
                </c:pt>
                <c:pt idx="313">
                  <c:v>20.839034410730633</c:v>
                </c:pt>
                <c:pt idx="314">
                  <c:v>20.886960940730717</c:v>
                </c:pt>
                <c:pt idx="315">
                  <c:v>20.848622230730623</c:v>
                </c:pt>
                <c:pt idx="316">
                  <c:v>20.906422700730509</c:v>
                </c:pt>
                <c:pt idx="317">
                  <c:v>20.9246532107307</c:v>
                </c:pt>
                <c:pt idx="318">
                  <c:v>20.788848707763517</c:v>
                </c:pt>
                <c:pt idx="319">
                  <c:v>20.697151040730613</c:v>
                </c:pt>
                <c:pt idx="320">
                  <c:v>20.693015260730775</c:v>
                </c:pt>
                <c:pt idx="321">
                  <c:v>20.559876670730702</c:v>
                </c:pt>
                <c:pt idx="322">
                  <c:v>20.348881550730525</c:v>
                </c:pt>
                <c:pt idx="323">
                  <c:v>20.059761670023629</c:v>
                </c:pt>
                <c:pt idx="324">
                  <c:v>19.317756330730532</c:v>
                </c:pt>
                <c:pt idx="325">
                  <c:v>17.192780020730567</c:v>
                </c:pt>
                <c:pt idx="326">
                  <c:v>14.842564180730518</c:v>
                </c:pt>
                <c:pt idx="327">
                  <c:v>12.664780650730664</c:v>
                </c:pt>
                <c:pt idx="328">
                  <c:v>10.822498630730696</c:v>
                </c:pt>
                <c:pt idx="329">
                  <c:v>8.371203210730453</c:v>
                </c:pt>
                <c:pt idx="330">
                  <c:v>6.3968026407305416</c:v>
                </c:pt>
                <c:pt idx="331">
                  <c:v>4.350765240730567</c:v>
                </c:pt>
                <c:pt idx="332">
                  <c:v>2.8244406207305133</c:v>
                </c:pt>
                <c:pt idx="333">
                  <c:v>1.2177315007306766</c:v>
                </c:pt>
                <c:pt idx="334">
                  <c:v>-0.20316956926933472</c:v>
                </c:pt>
                <c:pt idx="335">
                  <c:v>-1.5548598392693975</c:v>
                </c:pt>
                <c:pt idx="336">
                  <c:v>-2.8801425992694027</c:v>
                </c:pt>
                <c:pt idx="337">
                  <c:v>-4.0658399492694342</c:v>
                </c:pt>
                <c:pt idx="338">
                  <c:v>-4.7794363400775683</c:v>
                </c:pt>
                <c:pt idx="339">
                  <c:v>-5.5425906592694973</c:v>
                </c:pt>
                <c:pt idx="340">
                  <c:v>-5.9618039692694476</c:v>
                </c:pt>
                <c:pt idx="341">
                  <c:v>-6.3472347292694353</c:v>
                </c:pt>
                <c:pt idx="342">
                  <c:v>-6.7663156692694342</c:v>
                </c:pt>
                <c:pt idx="343">
                  <c:v>-7.0551507855852273</c:v>
                </c:pt>
                <c:pt idx="344">
                  <c:v>-7.1598906892694885</c:v>
                </c:pt>
                <c:pt idx="345">
                  <c:v>-7.2563364692694705</c:v>
                </c:pt>
                <c:pt idx="346">
                  <c:v>-7.2441192192692814</c:v>
                </c:pt>
                <c:pt idx="347">
                  <c:v>-7.2784860092694545</c:v>
                </c:pt>
                <c:pt idx="348">
                  <c:v>-7.2109970192694846</c:v>
                </c:pt>
                <c:pt idx="349">
                  <c:v>-6.8539958572075905</c:v>
                </c:pt>
                <c:pt idx="350">
                  <c:v>-6.4995244792694375</c:v>
                </c:pt>
                <c:pt idx="351">
                  <c:v>-6.2804913992693994</c:v>
                </c:pt>
                <c:pt idx="352">
                  <c:v>-6.1766646792694475</c:v>
                </c:pt>
                <c:pt idx="353">
                  <c:v>-6.1197391492694475</c:v>
                </c:pt>
                <c:pt idx="354">
                  <c:v>-5.9795258956330759</c:v>
                </c:pt>
                <c:pt idx="355">
                  <c:v>-5.6822516492695305</c:v>
                </c:pt>
                <c:pt idx="356">
                  <c:v>-5.2697165392692726</c:v>
                </c:pt>
                <c:pt idx="357">
                  <c:v>-4.6881137192693672</c:v>
                </c:pt>
                <c:pt idx="358">
                  <c:v>-4.2721295292692885</c:v>
                </c:pt>
                <c:pt idx="359">
                  <c:v>-3.9192012814916239</c:v>
                </c:pt>
                <c:pt idx="360">
                  <c:v>-3.5105455363778577</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-0.32238512926946494</c:v>
                </c:pt>
                <c:pt idx="369">
                  <c:v>0.67765207073058975</c:v>
                </c:pt>
                <c:pt idx="370">
                  <c:v>0.98908566464371062</c:v>
                </c:pt>
                <c:pt idx="371">
                  <c:v>1.1205373607306521</c:v>
                </c:pt>
                <c:pt idx="372">
                  <c:v>1.4852225307305673</c:v>
                </c:pt>
                <c:pt idx="373">
                  <c:v>2.202818260730524</c:v>
                </c:pt>
                <c:pt idx="374">
                  <c:v>2.706866810730574</c:v>
                </c:pt>
                <c:pt idx="375">
                  <c:v>3.1265547811346295</c:v>
                </c:pt>
                <c:pt idx="376">
                  <c:v>3.273624050730596</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5.7662483507306153</c:v>
                </c:pt>
                <c:pt idx="385">
                  <c:v>5.876774180730731</c:v>
                </c:pt>
                <c:pt idx="386">
                  <c:v>5.9779019824887474</c:v>
                </c:pt>
                <c:pt idx="387">
                  <c:v>5.7311865307305965</c:v>
                </c:pt>
                <c:pt idx="388">
                  <c:v>4.8612863807305073</c:v>
                </c:pt>
                <c:pt idx="389">
                  <c:v>4.0959944007305875</c:v>
                </c:pt>
                <c:pt idx="390">
                  <c:v>3.2938619007304912</c:v>
                </c:pt>
                <c:pt idx="391">
                  <c:v>2.7689519665371498</c:v>
                </c:pt>
                <c:pt idx="392">
                  <c:v>2.2401021907305982</c:v>
                </c:pt>
                <c:pt idx="393">
                  <c:v>1.7027054107306014</c:v>
                </c:pt>
                <c:pt idx="394">
                  <c:v>1.0561243107306784</c:v>
                </c:pt>
                <c:pt idx="395">
                  <c:v>0.24091160073054141</c:v>
                </c:pt>
                <c:pt idx="396">
                  <c:v>-0.10215600926939317</c:v>
                </c:pt>
                <c:pt idx="397">
                  <c:v>-0.29214684926940138</c:v>
                </c:pt>
                <c:pt idx="398">
                  <c:v>-9.168131926944055E-2</c:v>
                </c:pt>
                <c:pt idx="399">
                  <c:v>8.6689270730602216E-2</c:v>
                </c:pt>
                <c:pt idx="400">
                  <c:v>0.17646108073059047</c:v>
                </c:pt>
                <c:pt idx="401">
                  <c:v>0.20883661951843641</c:v>
                </c:pt>
                <c:pt idx="402">
                  <c:v>0.18857701908109481</c:v>
                </c:pt>
                <c:pt idx="403">
                  <c:v>6.392888073045809E-2</c:v>
                </c:pt>
                <c:pt idx="404">
                  <c:v>-0.23017115926951659</c:v>
                </c:pt>
                <c:pt idx="405">
                  <c:v>-0.72888599926953779</c:v>
                </c:pt>
                <c:pt idx="406">
                  <c:v>-1.2780835592694757</c:v>
                </c:pt>
                <c:pt idx="407">
                  <c:v>-1.3882629151832639</c:v>
                </c:pt>
                <c:pt idx="408">
                  <c:v>-1.2271041492694765</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1.0074392682031121</c:v>
                </c:pt>
                <c:pt idx="425">
                  <c:v>0.70529322073053891</c:v>
                </c:pt>
                <c:pt idx="426">
                  <c:v>0.35464816073050542</c:v>
                </c:pt>
                <c:pt idx="427">
                  <c:v>-0.25508569676937048</c:v>
                </c:pt>
                <c:pt idx="428">
                  <c:v>-1.5978843746540292</c:v>
                </c:pt>
                <c:pt idx="429">
                  <c:v>-1.7881752892694038</c:v>
                </c:pt>
                <c:pt idx="430">
                  <c:v>-2.0843315551878105</c:v>
                </c:pt>
                <c:pt idx="431">
                  <c:v>-2.4212675892693771</c:v>
                </c:pt>
                <c:pt idx="432">
                  <c:v>-2.7817208992695015</c:v>
                </c:pt>
                <c:pt idx="433">
                  <c:v>-2.6554566392693131</c:v>
                </c:pt>
                <c:pt idx="434">
                  <c:v>-3.3777034492694331</c:v>
                </c:pt>
                <c:pt idx="435">
                  <c:v>-3.9478644787816819</c:v>
                </c:pt>
                <c:pt idx="436">
                  <c:v>-4.5236112753983946</c:v>
                </c:pt>
                <c:pt idx="437">
                  <c:v>-6.6854072592693967</c:v>
                </c:pt>
                <c:pt idx="438">
                  <c:v>-7.1506478292694364</c:v>
                </c:pt>
                <c:pt idx="439">
                  <c:v>-7.7453323692692209</c:v>
                </c:pt>
                <c:pt idx="440">
                  <c:v>-7.7141404992693623</c:v>
                </c:pt>
                <c:pt idx="441">
                  <c:v>-7.8154318148251445</c:v>
                </c:pt>
                <c:pt idx="442">
                  <c:v>-9.8588624192694478</c:v>
                </c:pt>
                <c:pt idx="443">
                  <c:v>-12.70401342926931</c:v>
                </c:pt>
                <c:pt idx="444">
                  <c:v>-13.921611529269484</c:v>
                </c:pt>
                <c:pt idx="445">
                  <c:v>-13.514218329269481</c:v>
                </c:pt>
                <c:pt idx="446">
                  <c:v>-13.516047501693592</c:v>
                </c:pt>
                <c:pt idx="447">
                  <c:v>-14.948468729269518</c:v>
                </c:pt>
                <c:pt idx="448">
                  <c:v>-15.331676309269422</c:v>
                </c:pt>
                <c:pt idx="449">
                  <c:v>-16.960789039269304</c:v>
                </c:pt>
                <c:pt idx="450">
                  <c:v>-16.187305929269591</c:v>
                </c:pt>
                <c:pt idx="451">
                  <c:v>-14.547280626616383</c:v>
                </c:pt>
                <c:pt idx="452">
                  <c:v>-12.276775529269329</c:v>
                </c:pt>
                <c:pt idx="453">
                  <c:v>-10.861590609269419</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-1.4635969092693109</c:v>
                </c:pt>
                <c:pt idx="463">
                  <c:v>-1.7993212692694236</c:v>
                </c:pt>
                <c:pt idx="464">
                  <c:v>-2.9005643992694559</c:v>
                </c:pt>
                <c:pt idx="465">
                  <c:v>-4.9058257992694223</c:v>
                </c:pt>
                <c:pt idx="466">
                  <c:v>-5.3571623244867785</c:v>
                </c:pt>
                <c:pt idx="467">
                  <c:v>-5.3529889692693216</c:v>
                </c:pt>
                <c:pt idx="468">
                  <c:v>-5.0275727592694039</c:v>
                </c:pt>
                <c:pt idx="469">
                  <c:v>-4.3297519692693065</c:v>
                </c:pt>
                <c:pt idx="470">
                  <c:v>-2.7339956992693288</c:v>
                </c:pt>
                <c:pt idx="471">
                  <c:v>-2.3278019057341477</c:v>
                </c:pt>
                <c:pt idx="472">
                  <c:v>-2.3198539192695238</c:v>
                </c:pt>
                <c:pt idx="473">
                  <c:v>-2.3156038292694299</c:v>
                </c:pt>
                <c:pt idx="474">
                  <c:v>-2.3083852492693642</c:v>
                </c:pt>
                <c:pt idx="475">
                  <c:v>-2.3048439392694799</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-2.2883312192695446</c:v>
                </c:pt>
                <c:pt idx="484">
                  <c:v>-2.2878600592693812</c:v>
                </c:pt>
                <c:pt idx="485">
                  <c:v>-2.2831167492694906</c:v>
                </c:pt>
                <c:pt idx="486">
                  <c:v>-2.2809863540062612</c:v>
                </c:pt>
                <c:pt idx="487">
                  <c:v>-2.2871714792694084</c:v>
                </c:pt>
                <c:pt idx="488">
                  <c:v>-2.2799603192694065</c:v>
                </c:pt>
                <c:pt idx="489">
                  <c:v>-2.2818793492694192</c:v>
                </c:pt>
                <c:pt idx="490">
                  <c:v>-2.2809151392694957</c:v>
                </c:pt>
                <c:pt idx="491">
                  <c:v>-2.2809757216349928</c:v>
                </c:pt>
                <c:pt idx="492">
                  <c:v>-2.2813245792695009</c:v>
                </c:pt>
                <c:pt idx="493">
                  <c:v>-2.2746583792694537</c:v>
                </c:pt>
                <c:pt idx="494">
                  <c:v>-2.2738496505737777</c:v>
                </c:pt>
                <c:pt idx="495">
                  <c:v>-2.2728871416223533</c:v>
                </c:pt>
                <c:pt idx="496">
                  <c:v>-2.2734443992694078</c:v>
                </c:pt>
                <c:pt idx="497">
                  <c:v>-2.2707108105514981</c:v>
                </c:pt>
                <c:pt idx="498">
                  <c:v>-2.2719138492694571</c:v>
                </c:pt>
                <c:pt idx="499">
                  <c:v>-2.2721429092694572</c:v>
                </c:pt>
                <c:pt idx="500">
                  <c:v>-2.2684664292692927</c:v>
                </c:pt>
                <c:pt idx="501">
                  <c:v>-2.2691109292693596</c:v>
                </c:pt>
                <c:pt idx="502">
                  <c:v>-2.2667703897042477</c:v>
                </c:pt>
                <c:pt idx="503">
                  <c:v>-2.2660537592693992</c:v>
                </c:pt>
                <c:pt idx="504">
                  <c:v>-2.2666043792695798</c:v>
                </c:pt>
                <c:pt idx="505">
                  <c:v>-2.2635213092695836</c:v>
                </c:pt>
                <c:pt idx="506">
                  <c:v>-2.2646778292694751</c:v>
                </c:pt>
                <c:pt idx="507">
                  <c:v>-2.2642602892693775</c:v>
                </c:pt>
                <c:pt idx="508">
                  <c:v>-2.2655805016936212</c:v>
                </c:pt>
                <c:pt idx="509">
                  <c:v>-2.2648550492695136</c:v>
                </c:pt>
                <c:pt idx="510">
                  <c:v>-2.2642957992694792</c:v>
                </c:pt>
                <c:pt idx="511">
                  <c:v>-2.2637752792695811</c:v>
                </c:pt>
                <c:pt idx="512">
                  <c:v>-2.2631805992693534</c:v>
                </c:pt>
                <c:pt idx="513">
                  <c:v>-2.2627840269463269</c:v>
                </c:pt>
                <c:pt idx="514">
                  <c:v>-2.2593483692695577</c:v>
                </c:pt>
                <c:pt idx="515">
                  <c:v>-2.2609997492695086</c:v>
                </c:pt>
                <c:pt idx="516">
                  <c:v>-2.2609908492694673</c:v>
                </c:pt>
                <c:pt idx="517">
                  <c:v>-2.2615382071860424</c:v>
                </c:pt>
                <c:pt idx="518">
                  <c:v>-2.2598507092694837</c:v>
                </c:pt>
                <c:pt idx="519">
                  <c:v>-2.2593274259360951</c:v>
                </c:pt>
                <c:pt idx="520">
                  <c:v>-2.2588163988043712</c:v>
                </c:pt>
                <c:pt idx="521">
                  <c:v>-2.2586726492694424</c:v>
                </c:pt>
                <c:pt idx="522">
                  <c:v>-2.259078869269473</c:v>
                </c:pt>
                <c:pt idx="523">
                  <c:v>-2.2577402792692709</c:v>
                </c:pt>
                <c:pt idx="524">
                  <c:v>-2.2579500221560576</c:v>
                </c:pt>
                <c:pt idx="525">
                  <c:v>-2.257158319269422</c:v>
                </c:pt>
                <c:pt idx="526">
                  <c:v>-2.2580391392694423</c:v>
                </c:pt>
                <c:pt idx="527">
                  <c:v>-2.2568423592694784</c:v>
                </c:pt>
                <c:pt idx="528">
                  <c:v>-2.2592458268369877</c:v>
                </c:pt>
                <c:pt idx="529">
                  <c:v>-2.2558822592693986</c:v>
                </c:pt>
                <c:pt idx="530">
                  <c:v>-2.2544080292693827</c:v>
                </c:pt>
                <c:pt idx="531">
                  <c:v>-2.2535558192694372</c:v>
                </c:pt>
                <c:pt idx="532">
                  <c:v>-2.253237709269476</c:v>
                </c:pt>
                <c:pt idx="533">
                  <c:v>-2.2537055992694661</c:v>
                </c:pt>
                <c:pt idx="534">
                  <c:v>-2.252388585799963</c:v>
                </c:pt>
                <c:pt idx="535">
                  <c:v>-2.2528589392693212</c:v>
                </c:pt>
                <c:pt idx="536">
                  <c:v>-2.2543518692695002</c:v>
                </c:pt>
                <c:pt idx="537">
                  <c:v>-2.2519397492693747</c:v>
                </c:pt>
                <c:pt idx="538">
                  <c:v>-2.2530506997456987</c:v>
                </c:pt>
                <c:pt idx="539">
                  <c:v>-2.2507000092694796</c:v>
                </c:pt>
                <c:pt idx="540">
                  <c:v>-2.2498560592693782</c:v>
                </c:pt>
                <c:pt idx="541">
                  <c:v>-2.2516158892693587</c:v>
                </c:pt>
                <c:pt idx="542">
                  <c:v>-2.2501035392693352</c:v>
                </c:pt>
                <c:pt idx="543">
                  <c:v>-2.2485320653918759</c:v>
                </c:pt>
                <c:pt idx="544">
                  <c:v>-2.2493050992696197</c:v>
                </c:pt>
                <c:pt idx="545">
                  <c:v>-2.249267538839324</c:v>
                </c:pt>
                <c:pt idx="546">
                  <c:v>-2.2515772592694412</c:v>
                </c:pt>
                <c:pt idx="547">
                  <c:v>-2.246967099269483</c:v>
                </c:pt>
                <c:pt idx="548">
                  <c:v>-2.2498565964786366</c:v>
                </c:pt>
                <c:pt idx="549">
                  <c:v>-2.2454689892694644</c:v>
                </c:pt>
                <c:pt idx="550">
                  <c:v>-2.2456986092693825</c:v>
                </c:pt>
                <c:pt idx="551">
                  <c:v>-2.2454038892694257</c:v>
                </c:pt>
                <c:pt idx="552">
                  <c:v>-2.2449308092694409</c:v>
                </c:pt>
                <c:pt idx="553">
                  <c:v>-2.2451168148249163</c:v>
                </c:pt>
                <c:pt idx="554">
                  <c:v>-2.2422108426027076</c:v>
                </c:pt>
                <c:pt idx="555">
                  <c:v>-2.2430778250589491</c:v>
                </c:pt>
                <c:pt idx="556">
                  <c:v>-2.2412641292694531</c:v>
                </c:pt>
                <c:pt idx="557">
                  <c:v>-2.2414589092694377</c:v>
                </c:pt>
                <c:pt idx="558">
                  <c:v>-2.2398213329536532</c:v>
                </c:pt>
                <c:pt idx="559">
                  <c:v>-2.2416614792695526</c:v>
                </c:pt>
                <c:pt idx="560">
                  <c:v>-2.2409751592695102</c:v>
                </c:pt>
                <c:pt idx="561">
                  <c:v>-2.2407212592694159</c:v>
                </c:pt>
                <c:pt idx="562">
                  <c:v>-2.2396273282350312</c:v>
                </c:pt>
                <c:pt idx="563">
                  <c:v>-2.2376070449836476</c:v>
                </c:pt>
                <c:pt idx="564">
                  <c:v>-2.2385797792695001</c:v>
                </c:pt>
                <c:pt idx="565">
                  <c:v>-2.2368738592693944</c:v>
                </c:pt>
                <c:pt idx="566">
                  <c:v>-2.2376612492693564</c:v>
                </c:pt>
                <c:pt idx="567">
                  <c:v>-2.2361102292695136</c:v>
                </c:pt>
                <c:pt idx="568">
                  <c:v>-2.2382122592692753</c:v>
                </c:pt>
                <c:pt idx="569">
                  <c:v>-2.2376322247865952</c:v>
                </c:pt>
                <c:pt idx="570">
                  <c:v>-2.2336422592694305</c:v>
                </c:pt>
                <c:pt idx="571">
                  <c:v>-2.2332465692694541</c:v>
                </c:pt>
                <c:pt idx="572">
                  <c:v>-2.2326648692692665</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-2.2241083592694553</c:v>
                </c:pt>
                <c:pt idx="592">
                  <c:v>-2.2227124992694187</c:v>
                </c:pt>
                <c:pt idx="593">
                  <c:v>-2.2218684884360584</c:v>
                </c:pt>
                <c:pt idx="594">
                  <c:v>-2.2207588492693349</c:v>
                </c:pt>
                <c:pt idx="595">
                  <c:v>-2.2207242292694578</c:v>
                </c:pt>
                <c:pt idx="596">
                  <c:v>-2.2213216992694149</c:v>
                </c:pt>
                <c:pt idx="597">
                  <c:v>-2.2182887037138621</c:v>
                </c:pt>
                <c:pt idx="598">
                  <c:v>-2.2212280696141988</c:v>
                </c:pt>
                <c:pt idx="599">
                  <c:v>-2.2193345292694362</c:v>
                </c:pt>
                <c:pt idx="600">
                  <c:v>-2.218906239269387</c:v>
                </c:pt>
                <c:pt idx="601">
                  <c:v>-2.2184087992693833</c:v>
                </c:pt>
                <c:pt idx="602">
                  <c:v>-2.2192732592694426</c:v>
                </c:pt>
                <c:pt idx="603">
                  <c:v>-2.2193986692695233</c:v>
                </c:pt>
                <c:pt idx="604">
                  <c:v>-2.2213707208079034</c:v>
                </c:pt>
                <c:pt idx="605">
                  <c:v>-2.2160360092694873</c:v>
                </c:pt>
                <c:pt idx="606">
                  <c:v>-2.2164320092694667</c:v>
                </c:pt>
                <c:pt idx="607">
                  <c:v>-2.2154368292694784</c:v>
                </c:pt>
                <c:pt idx="608">
                  <c:v>-2.2148275292693</c:v>
                </c:pt>
                <c:pt idx="609">
                  <c:v>-2.2135194192694314</c:v>
                </c:pt>
                <c:pt idx="610">
                  <c:v>-2.2141716592694158</c:v>
                </c:pt>
                <c:pt idx="611">
                  <c:v>-2.2142676251231377</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-2.2078170592694359</c:v>
                </c:pt>
                <c:pt idx="627">
                  <c:v>-2.2091685092694036</c:v>
                </c:pt>
                <c:pt idx="628">
                  <c:v>-2.2062466276904331</c:v>
                </c:pt>
                <c:pt idx="629">
                  <c:v>-2.2058529292694367</c:v>
                </c:pt>
                <c:pt idx="630">
                  <c:v>-2.2070622796776012</c:v>
                </c:pt>
                <c:pt idx="631">
                  <c:v>-2.2055326892693614</c:v>
                </c:pt>
                <c:pt idx="632">
                  <c:v>-2.2038730492692906</c:v>
                </c:pt>
                <c:pt idx="633">
                  <c:v>-2.2042573492694162</c:v>
                </c:pt>
                <c:pt idx="634">
                  <c:v>-2.2047674992694941</c:v>
                </c:pt>
                <c:pt idx="635">
                  <c:v>-2.2029254123307425</c:v>
                </c:pt>
                <c:pt idx="636">
                  <c:v>-2.2032701692695156</c:v>
                </c:pt>
                <c:pt idx="637">
                  <c:v>-2.2026570592695132</c:v>
                </c:pt>
                <c:pt idx="638">
                  <c:v>-2.2017158592694281</c:v>
                </c:pt>
                <c:pt idx="639">
                  <c:v>-2.203117309269393</c:v>
                </c:pt>
                <c:pt idx="640">
                  <c:v>-2.2025397645325246</c:v>
                </c:pt>
                <c:pt idx="641">
                  <c:v>-2.2026742592694601</c:v>
                </c:pt>
                <c:pt idx="642">
                  <c:v>-2.2001860092694452</c:v>
                </c:pt>
                <c:pt idx="643">
                  <c:v>-2.1995959492692378</c:v>
                </c:pt>
                <c:pt idx="644">
                  <c:v>-2.1990680692694267</c:v>
                </c:pt>
                <c:pt idx="645">
                  <c:v>-2.2003709692693771</c:v>
                </c:pt>
                <c:pt idx="646">
                  <c:v>-2.2004310858000244</c:v>
                </c:pt>
                <c:pt idx="647">
                  <c:v>-2.1989745692693581</c:v>
                </c:pt>
                <c:pt idx="648">
                  <c:v>-2.1975471092694789</c:v>
                </c:pt>
                <c:pt idx="649">
                  <c:v>-2.2000594792695978</c:v>
                </c:pt>
                <c:pt idx="650">
                  <c:v>-2.1972089292694363</c:v>
                </c:pt>
                <c:pt idx="651">
                  <c:v>-2.1981684837591562</c:v>
                </c:pt>
                <c:pt idx="652">
                  <c:v>-2.1962288792693667</c:v>
                </c:pt>
                <c:pt idx="653">
                  <c:v>-2.1961090992692589</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-2.1914759892693589</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-2.1894699992694866</c:v>
                </c:pt>
                <c:pt idx="679">
                  <c:v>-2.1894136392694037</c:v>
                </c:pt>
                <c:pt idx="680">
                  <c:v>-2.1918294392693221</c:v>
                </c:pt>
                <c:pt idx="681">
                  <c:v>-2.1885187092694358</c:v>
                </c:pt>
                <c:pt idx="682">
                  <c:v>-2.187137698044987</c:v>
                </c:pt>
                <c:pt idx="683">
                  <c:v>-2.1877072792695507</c:v>
                </c:pt>
                <c:pt idx="684">
                  <c:v>-2.1882602470742412</c:v>
                </c:pt>
                <c:pt idx="685">
                  <c:v>-2.1858742592694589</c:v>
                </c:pt>
                <c:pt idx="686">
                  <c:v>-2.1855031092694475</c:v>
                </c:pt>
                <c:pt idx="687">
                  <c:v>-2.1849791192694847</c:v>
                </c:pt>
                <c:pt idx="688">
                  <c:v>-2.183372259269424</c:v>
                </c:pt>
                <c:pt idx="689">
                  <c:v>-2.1833256192694681</c:v>
                </c:pt>
                <c:pt idx="690">
                  <c:v>-2.1844274492693549</c:v>
                </c:pt>
                <c:pt idx="691">
                  <c:v>-2.1856987892694946</c:v>
                </c:pt>
                <c:pt idx="692">
                  <c:v>-2.1840657880050194</c:v>
                </c:pt>
                <c:pt idx="693">
                  <c:v>-2.1799922592693406</c:v>
                </c:pt>
                <c:pt idx="694">
                  <c:v>-2.1821651863528189</c:v>
                </c:pt>
                <c:pt idx="695">
                  <c:v>-2.1814100592695098</c:v>
                </c:pt>
                <c:pt idx="696">
                  <c:v>-2.1805814192694015</c:v>
                </c:pt>
                <c:pt idx="697">
                  <c:v>-2.1807821492692483</c:v>
                </c:pt>
                <c:pt idx="698">
                  <c:v>-2.1821484092694399</c:v>
                </c:pt>
                <c:pt idx="699">
                  <c:v>-2.1802630885376475</c:v>
                </c:pt>
                <c:pt idx="700">
                  <c:v>-2.1797485092693587</c:v>
                </c:pt>
                <c:pt idx="701">
                  <c:v>-2.1800176792694401</c:v>
                </c:pt>
                <c:pt idx="702">
                  <c:v>-2.1793524692694275</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-2.1764563292693522</c:v>
                </c:pt>
                <c:pt idx="711">
                  <c:v>-2.1769113492694192</c:v>
                </c:pt>
                <c:pt idx="712">
                  <c:v>-2.1757124592695467</c:v>
                </c:pt>
                <c:pt idx="713">
                  <c:v>-2.1758069192693434</c:v>
                </c:pt>
                <c:pt idx="714">
                  <c:v>-2.1764797184530797</c:v>
                </c:pt>
                <c:pt idx="715">
                  <c:v>-2.1760499892694654</c:v>
                </c:pt>
                <c:pt idx="716">
                  <c:v>-2.1759157092695176</c:v>
                </c:pt>
                <c:pt idx="717">
                  <c:v>-2.1757993492694254</c:v>
                </c:pt>
                <c:pt idx="718">
                  <c:v>-2.177799859269419</c:v>
                </c:pt>
                <c:pt idx="719">
                  <c:v>-2.1750373715142217</c:v>
                </c:pt>
                <c:pt idx="720">
                  <c:v>-2.1744395192694554</c:v>
                </c:pt>
                <c:pt idx="721">
                  <c:v>-2.1737113092694971</c:v>
                </c:pt>
                <c:pt idx="722">
                  <c:v>-2.1729045792693853</c:v>
                </c:pt>
                <c:pt idx="723">
                  <c:v>-2.1743954292694077</c:v>
                </c:pt>
                <c:pt idx="724">
                  <c:v>-2.1726632490653799</c:v>
                </c:pt>
                <c:pt idx="725">
                  <c:v>-2.1721093892694627</c:v>
                </c:pt>
                <c:pt idx="726">
                  <c:v>-2.1725447392693553</c:v>
                </c:pt>
                <c:pt idx="727">
                  <c:v>-2.1720682292693567</c:v>
                </c:pt>
                <c:pt idx="728">
                  <c:v>-2.1707170592694403</c:v>
                </c:pt>
                <c:pt idx="729">
                  <c:v>-2.1726688409021335</c:v>
                </c:pt>
                <c:pt idx="730">
                  <c:v>-2.1725729492695223</c:v>
                </c:pt>
                <c:pt idx="731">
                  <c:v>-2.1695062192693557</c:v>
                </c:pt>
                <c:pt idx="732">
                  <c:v>-2.1708251892693609</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-2.1662520392693616</c:v>
                </c:pt>
                <c:pt idx="747">
                  <c:v>-2.1659697392693715</c:v>
                </c:pt>
                <c:pt idx="748">
                  <c:v>-2.1651827492695093</c:v>
                </c:pt>
                <c:pt idx="749">
                  <c:v>-2.1661630840116572</c:v>
                </c:pt>
                <c:pt idx="750">
                  <c:v>-2.1651544692695097</c:v>
                </c:pt>
                <c:pt idx="751">
                  <c:v>-2.1656567692693613</c:v>
                </c:pt>
                <c:pt idx="752">
                  <c:v>-2.1652414292694977</c:v>
                </c:pt>
                <c:pt idx="753">
                  <c:v>-2.1633672592695556</c:v>
                </c:pt>
                <c:pt idx="754">
                  <c:v>-2.1640778306978632</c:v>
                </c:pt>
                <c:pt idx="755">
                  <c:v>-2.1648632092692988</c:v>
                </c:pt>
                <c:pt idx="756">
                  <c:v>-2.165553879269325</c:v>
                </c:pt>
                <c:pt idx="757">
                  <c:v>-2.1619740592693599</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-2.1597309421963828</c:v>
                </c:pt>
                <c:pt idx="771">
                  <c:v>-2.1586173592692837</c:v>
                </c:pt>
                <c:pt idx="772">
                  <c:v>-2.1580289992694737</c:v>
                </c:pt>
                <c:pt idx="773">
                  <c:v>-2.1565844292695573</c:v>
                </c:pt>
                <c:pt idx="774">
                  <c:v>-2.1573678192694814</c:v>
                </c:pt>
                <c:pt idx="775">
                  <c:v>-2.1588411355580841</c:v>
                </c:pt>
                <c:pt idx="776">
                  <c:v>-2.1577981092694931</c:v>
                </c:pt>
                <c:pt idx="777">
                  <c:v>-2.1565227992694807</c:v>
                </c:pt>
                <c:pt idx="778">
                  <c:v>-2.1563307292693712</c:v>
                </c:pt>
                <c:pt idx="779">
                  <c:v>-2.1573181355580573</c:v>
                </c:pt>
                <c:pt idx="780">
                  <c:v>-2.1555329392694347</c:v>
                </c:pt>
                <c:pt idx="781">
                  <c:v>-2.154169739269534</c:v>
                </c:pt>
                <c:pt idx="782">
                  <c:v>-2.1556920192695186</c:v>
                </c:pt>
                <c:pt idx="783">
                  <c:v>-2.1538094192694337</c:v>
                </c:pt>
                <c:pt idx="784">
                  <c:v>-2.1545577392693942</c:v>
                </c:pt>
                <c:pt idx="785">
                  <c:v>-2.1531100370470049</c:v>
                </c:pt>
                <c:pt idx="786">
                  <c:v>-2.1542458692693587</c:v>
                </c:pt>
                <c:pt idx="787">
                  <c:v>-2.1549725292695268</c:v>
                </c:pt>
                <c:pt idx="788">
                  <c:v>-2.1545918692694013</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-2.1479108792694799</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-2.1445336470245517</c:v>
                </c:pt>
                <c:pt idx="814">
                  <c:v>-2.1448101992693998</c:v>
                </c:pt>
                <c:pt idx="815">
                  <c:v>-2.1445137492695561</c:v>
                </c:pt>
                <c:pt idx="816">
                  <c:v>-2.1442462792694243</c:v>
                </c:pt>
                <c:pt idx="817">
                  <c:v>-2.1440109592695511</c:v>
                </c:pt>
                <c:pt idx="818">
                  <c:v>-2.1446006692693658</c:v>
                </c:pt>
                <c:pt idx="819">
                  <c:v>-2.1434680015373346</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-2.140315549269308</c:v>
                </c:pt>
                <c:pt idx="832">
                  <c:v>-2.1398908892695787</c:v>
                </c:pt>
                <c:pt idx="833">
                  <c:v>-2.1401679592693652</c:v>
                </c:pt>
                <c:pt idx="834">
                  <c:v>-2.1394989592695168</c:v>
                </c:pt>
                <c:pt idx="835">
                  <c:v>-2.1391650092694587</c:v>
                </c:pt>
                <c:pt idx="836">
                  <c:v>-2.1381995405193726</c:v>
                </c:pt>
                <c:pt idx="837">
                  <c:v>-2.1395038092694705</c:v>
                </c:pt>
                <c:pt idx="838">
                  <c:v>-2.139875399269366</c:v>
                </c:pt>
                <c:pt idx="839">
                  <c:v>-2.1376888092693918</c:v>
                </c:pt>
                <c:pt idx="840">
                  <c:v>-2.1381461792694827</c:v>
                </c:pt>
                <c:pt idx="841">
                  <c:v>-2.1377977476415118</c:v>
                </c:pt>
                <c:pt idx="842">
                  <c:v>-2.1342093353564437</c:v>
                </c:pt>
                <c:pt idx="843">
                  <c:v>-2.1382044292694777</c:v>
                </c:pt>
                <c:pt idx="844">
                  <c:v>-2.1355411892694427</c:v>
                </c:pt>
                <c:pt idx="845">
                  <c:v>-2.1374092392694024</c:v>
                </c:pt>
                <c:pt idx="846">
                  <c:v>-2.1355811192694034</c:v>
                </c:pt>
                <c:pt idx="847">
                  <c:v>-2.1338696922592062</c:v>
                </c:pt>
                <c:pt idx="848">
                  <c:v>-2.1354789292693916</c:v>
                </c:pt>
                <c:pt idx="849">
                  <c:v>-2.1345901892694883</c:v>
                </c:pt>
                <c:pt idx="850">
                  <c:v>-2.1344880192694786</c:v>
                </c:pt>
                <c:pt idx="851">
                  <c:v>-2.1349544992693827</c:v>
                </c:pt>
                <c:pt idx="852">
                  <c:v>-2.1341594692695587</c:v>
                </c:pt>
                <c:pt idx="853">
                  <c:v>-2.1324205653918114</c:v>
                </c:pt>
                <c:pt idx="854">
                  <c:v>-2.1328753992695568</c:v>
                </c:pt>
                <c:pt idx="855">
                  <c:v>-2.1329429292694382</c:v>
                </c:pt>
                <c:pt idx="856">
                  <c:v>-2.1323911492694236</c:v>
                </c:pt>
                <c:pt idx="857">
                  <c:v>-2.1335003192694302</c:v>
                </c:pt>
                <c:pt idx="858">
                  <c:v>-2.1352917329537182</c:v>
                </c:pt>
                <c:pt idx="859">
                  <c:v>-2.1328219692694574</c:v>
                </c:pt>
                <c:pt idx="860">
                  <c:v>-2.1324849492694966</c:v>
                </c:pt>
                <c:pt idx="861">
                  <c:v>-2.1323560992693826</c:v>
                </c:pt>
                <c:pt idx="862">
                  <c:v>-2.1305129992694827</c:v>
                </c:pt>
                <c:pt idx="863">
                  <c:v>-2.1335683292693233</c:v>
                </c:pt>
                <c:pt idx="864">
                  <c:v>-2.1316323108157738</c:v>
                </c:pt>
                <c:pt idx="865">
                  <c:v>-2.1283344992694002</c:v>
                </c:pt>
                <c:pt idx="866">
                  <c:v>-2.129055169269459</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-2.1268598262797784</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-2.1251206492693671</c:v>
                </c:pt>
                <c:pt idx="885">
                  <c:v>-2.1240840092693682</c:v>
                </c:pt>
                <c:pt idx="886">
                  <c:v>-2.1275320217694738</c:v>
                </c:pt>
                <c:pt idx="887">
                  <c:v>-2.1244563492694795</c:v>
                </c:pt>
                <c:pt idx="888">
                  <c:v>-2.1239983392693071</c:v>
                </c:pt>
                <c:pt idx="889">
                  <c:v>-2.1245390992694282</c:v>
                </c:pt>
                <c:pt idx="890">
                  <c:v>-2.123302699269459</c:v>
                </c:pt>
                <c:pt idx="891">
                  <c:v>-2.1230822077230882</c:v>
                </c:pt>
                <c:pt idx="892">
                  <c:v>-2.1230322192694375</c:v>
                </c:pt>
                <c:pt idx="893">
                  <c:v>-2.1232475592694442</c:v>
                </c:pt>
                <c:pt idx="894">
                  <c:v>-2.1225454192695516</c:v>
                </c:pt>
                <c:pt idx="895">
                  <c:v>-2.1212683792693525</c:v>
                </c:pt>
                <c:pt idx="896">
                  <c:v>-2.1218044860736267</c:v>
                </c:pt>
                <c:pt idx="897">
                  <c:v>-2.1218021792694186</c:v>
                </c:pt>
                <c:pt idx="898">
                  <c:v>-2.1229239992693465</c:v>
                </c:pt>
                <c:pt idx="899">
                  <c:v>-2.1224879292694538</c:v>
                </c:pt>
                <c:pt idx="900">
                  <c:v>-2.1218441192695368</c:v>
                </c:pt>
                <c:pt idx="901">
                  <c:v>-2.1204749992695038</c:v>
                </c:pt>
                <c:pt idx="902">
                  <c:v>-2.1215680840117983</c:v>
                </c:pt>
                <c:pt idx="903">
                  <c:v>-2.1207807592694841</c:v>
                </c:pt>
                <c:pt idx="904">
                  <c:v>-2.1206125492693682</c:v>
                </c:pt>
                <c:pt idx="905">
                  <c:v>-2.1202740592693812</c:v>
                </c:pt>
                <c:pt idx="906">
                  <c:v>-2.1197317292693381</c:v>
                </c:pt>
                <c:pt idx="907">
                  <c:v>-2.1180467138149766</c:v>
                </c:pt>
                <c:pt idx="908">
                  <c:v>-2.1176033392694604</c:v>
                </c:pt>
                <c:pt idx="909">
                  <c:v>-2.1184130592695141</c:v>
                </c:pt>
                <c:pt idx="910">
                  <c:v>-2.1183468692694447</c:v>
                </c:pt>
                <c:pt idx="911">
                  <c:v>-2.1189763892694344</c:v>
                </c:pt>
                <c:pt idx="912">
                  <c:v>-2.1188167392693629</c:v>
                </c:pt>
                <c:pt idx="913">
                  <c:v>-2.119730176795187</c:v>
                </c:pt>
                <c:pt idx="914">
                  <c:v>-2.1173427692693432</c:v>
                </c:pt>
                <c:pt idx="915">
                  <c:v>-2.1192587992694403</c:v>
                </c:pt>
                <c:pt idx="916">
                  <c:v>-2.1177382992694049</c:v>
                </c:pt>
                <c:pt idx="917">
                  <c:v>-2.1166374292694168</c:v>
                </c:pt>
                <c:pt idx="918">
                  <c:v>-2.1165189603003824</c:v>
                </c:pt>
                <c:pt idx="919">
                  <c:v>-2.1180873392694224</c:v>
                </c:pt>
                <c:pt idx="920">
                  <c:v>-2.1165492292694768</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-2.1122799992694135</c:v>
                </c:pt>
                <c:pt idx="931">
                  <c:v>-2.1134797592693575</c:v>
                </c:pt>
                <c:pt idx="932">
                  <c:v>-2.1149338592693852</c:v>
                </c:pt>
                <c:pt idx="933">
                  <c:v>-2.114617809269447</c:v>
                </c:pt>
                <c:pt idx="934">
                  <c:v>-2.1130288365888625</c:v>
                </c:pt>
                <c:pt idx="935">
                  <c:v>-2.1122165792693721</c:v>
                </c:pt>
                <c:pt idx="936">
                  <c:v>-2.1127168992694147</c:v>
                </c:pt>
                <c:pt idx="937">
                  <c:v>-2.1116485292693801</c:v>
                </c:pt>
                <c:pt idx="938">
                  <c:v>-2.1123323092692767</c:v>
                </c:pt>
                <c:pt idx="939">
                  <c:v>-2.1120951252487763</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-2.1100633292694182</c:v>
                </c:pt>
                <c:pt idx="948">
                  <c:v>-2.1117439892693977</c:v>
                </c:pt>
                <c:pt idx="949">
                  <c:v>-2.110374149269461</c:v>
                </c:pt>
                <c:pt idx="950">
                  <c:v>-2.1088183932898326</c:v>
                </c:pt>
                <c:pt idx="951">
                  <c:v>-2.1107574592694789</c:v>
                </c:pt>
                <c:pt idx="952">
                  <c:v>-2.1108118692695825</c:v>
                </c:pt>
                <c:pt idx="953">
                  <c:v>-2.1090179592693801</c:v>
                </c:pt>
                <c:pt idx="954">
                  <c:v>-2.1088216992694142</c:v>
                </c:pt>
                <c:pt idx="955">
                  <c:v>-2.1071515685477724</c:v>
                </c:pt>
                <c:pt idx="956">
                  <c:v>-2.1089762792694842</c:v>
                </c:pt>
                <c:pt idx="957">
                  <c:v>-2.1078514692694341</c:v>
                </c:pt>
                <c:pt idx="958">
                  <c:v>-2.1079312492693947</c:v>
                </c:pt>
                <c:pt idx="959">
                  <c:v>-2.107087759269441</c:v>
                </c:pt>
                <c:pt idx="960">
                  <c:v>-2.1067977792693471</c:v>
                </c:pt>
                <c:pt idx="961">
                  <c:v>-2.1068115376200351</c:v>
                </c:pt>
                <c:pt idx="962">
                  <c:v>-2.1059118792694185</c:v>
                </c:pt>
                <c:pt idx="963">
                  <c:v>-2.1043280092693402</c:v>
                </c:pt>
                <c:pt idx="964">
                  <c:v>-2.1069959692693914</c:v>
                </c:pt>
                <c:pt idx="965">
                  <c:v>-2.1059946092693451</c:v>
                </c:pt>
                <c:pt idx="966">
                  <c:v>-2.1072076510220019</c:v>
                </c:pt>
                <c:pt idx="967">
                  <c:v>-2.1066405692694588</c:v>
                </c:pt>
                <c:pt idx="968">
                  <c:v>-2.1045856192694714</c:v>
                </c:pt>
                <c:pt idx="969">
                  <c:v>-2.1047848592693921</c:v>
                </c:pt>
                <c:pt idx="970">
                  <c:v>-2.1045676892693042</c:v>
                </c:pt>
                <c:pt idx="971">
                  <c:v>-2.1065783443758193</c:v>
                </c:pt>
                <c:pt idx="972">
                  <c:v>-2.1047260092694744</c:v>
                </c:pt>
                <c:pt idx="973">
                  <c:v>-2.1043289292694847</c:v>
                </c:pt>
                <c:pt idx="974">
                  <c:v>-2.1039853092694045</c:v>
                </c:pt>
                <c:pt idx="975">
                  <c:v>-2.1037301092694398</c:v>
                </c:pt>
                <c:pt idx="976">
                  <c:v>-2.1012387192695314</c:v>
                </c:pt>
                <c:pt idx="977">
                  <c:v>-2.1018021030194602</c:v>
                </c:pt>
                <c:pt idx="978">
                  <c:v>-2.1022965692693991</c:v>
                </c:pt>
                <c:pt idx="979">
                  <c:v>-2.1028812792694396</c:v>
                </c:pt>
                <c:pt idx="980">
                  <c:v>-2.1008171592693401</c:v>
                </c:pt>
                <c:pt idx="981">
                  <c:v>-2.1010402892694198</c:v>
                </c:pt>
                <c:pt idx="982">
                  <c:v>-2.1020771655194888</c:v>
                </c:pt>
                <c:pt idx="983">
                  <c:v>-2.1013921683602632</c:v>
                </c:pt>
                <c:pt idx="984">
                  <c:v>-2.1031212292693691</c:v>
                </c:pt>
                <c:pt idx="985">
                  <c:v>-2.1011781492693586</c:v>
                </c:pt>
                <c:pt idx="986">
                  <c:v>-2.1000325592694402</c:v>
                </c:pt>
                <c:pt idx="987">
                  <c:v>-2.1007450392694387</c:v>
                </c:pt>
                <c:pt idx="988">
                  <c:v>-2.1003719603002979</c:v>
                </c:pt>
                <c:pt idx="989">
                  <c:v>-2.0992305892693972</c:v>
                </c:pt>
                <c:pt idx="990">
                  <c:v>-2.1012166392694378</c:v>
                </c:pt>
                <c:pt idx="991">
                  <c:v>-2.0998887492695237</c:v>
                </c:pt>
                <c:pt idx="992">
                  <c:v>-2.0991383192694277</c:v>
                </c:pt>
                <c:pt idx="993">
                  <c:v>-2.099083696769398</c:v>
                </c:pt>
                <c:pt idx="994">
                  <c:v>-2.0988405992695172</c:v>
                </c:pt>
                <c:pt idx="995">
                  <c:v>-2.0993556492693131</c:v>
                </c:pt>
                <c:pt idx="996">
                  <c:v>-2.099299119269427</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-2.0966443992694574</c:v>
                </c:pt>
                <c:pt idx="1006">
                  <c:v>-2.0967126392693127</c:v>
                </c:pt>
                <c:pt idx="1007">
                  <c:v>-2.0963291292693627</c:v>
                </c:pt>
                <c:pt idx="1008">
                  <c:v>-2.0939263492694096</c:v>
                </c:pt>
                <c:pt idx="1009">
                  <c:v>-2.0956281252487416</c:v>
                </c:pt>
                <c:pt idx="1010">
                  <c:v>-2.0967649892694427</c:v>
                </c:pt>
                <c:pt idx="1011">
                  <c:v>-2.0958499892693916</c:v>
                </c:pt>
                <c:pt idx="1012">
                  <c:v>-2.0961287192695437</c:v>
                </c:pt>
                <c:pt idx="1013">
                  <c:v>-2.0946486592693057</c:v>
                </c:pt>
                <c:pt idx="1014">
                  <c:v>-2.0951906551028259</c:v>
                </c:pt>
                <c:pt idx="1015">
                  <c:v>-2.0940241792695105</c:v>
                </c:pt>
                <c:pt idx="1016">
                  <c:v>-2.0925975992695101</c:v>
                </c:pt>
                <c:pt idx="1017">
                  <c:v>-2.0945622592693951</c:v>
                </c:pt>
                <c:pt idx="1018">
                  <c:v>-2.0944454392695948</c:v>
                </c:pt>
                <c:pt idx="1019">
                  <c:v>-2.0938513192693762</c:v>
                </c:pt>
                <c:pt idx="1020">
                  <c:v>-2.0932707953518142</c:v>
                </c:pt>
                <c:pt idx="1021">
                  <c:v>-2.09299768926941</c:v>
                </c:pt>
                <c:pt idx="1022">
                  <c:v>-2.0916292592694106</c:v>
                </c:pt>
                <c:pt idx="1023">
                  <c:v>-2.0923628492694348</c:v>
                </c:pt>
                <c:pt idx="1024">
                  <c:v>-2.0918850792694728</c:v>
                </c:pt>
                <c:pt idx="1025">
                  <c:v>-2.0922974829537209</c:v>
                </c:pt>
                <c:pt idx="1026">
                  <c:v>-2.0922108092694174</c:v>
                </c:pt>
                <c:pt idx="1027">
                  <c:v>-2.0911440292694148</c:v>
                </c:pt>
                <c:pt idx="1028">
                  <c:v>-2.0912128392693838</c:v>
                </c:pt>
                <c:pt idx="1029">
                  <c:v>-2.0900538092693779</c:v>
                </c:pt>
                <c:pt idx="1030">
                  <c:v>-2.0899167855853222</c:v>
                </c:pt>
                <c:pt idx="1031">
                  <c:v>-2.0904199792693703</c:v>
                </c:pt>
                <c:pt idx="1032">
                  <c:v>-2.0897141892694151</c:v>
                </c:pt>
                <c:pt idx="1033">
                  <c:v>-2.0908279292693521</c:v>
                </c:pt>
                <c:pt idx="1034">
                  <c:v>-2.0895763092695181</c:v>
                </c:pt>
                <c:pt idx="1035">
                  <c:v>-2.0903970405194254</c:v>
                </c:pt>
                <c:pt idx="1036">
                  <c:v>-2.0896361092694917</c:v>
                </c:pt>
                <c:pt idx="1037">
                  <c:v>-2.0913623392693523</c:v>
                </c:pt>
                <c:pt idx="1038">
                  <c:v>-2.0898394192692917</c:v>
                </c:pt>
                <c:pt idx="1039">
                  <c:v>-2.0910557392694327</c:v>
                </c:pt>
                <c:pt idx="1040">
                  <c:v>-2.0887166103331793</c:v>
                </c:pt>
                <c:pt idx="1041">
                  <c:v>-2.0900590153668426</c:v>
                </c:pt>
                <c:pt idx="1042">
                  <c:v>-2.0891745592694848</c:v>
                </c:pt>
                <c:pt idx="1043">
                  <c:v>-2.088111369269475</c:v>
                </c:pt>
                <c:pt idx="1044">
                  <c:v>-2.0905316992695191</c:v>
                </c:pt>
                <c:pt idx="1045">
                  <c:v>-2.0893201592695192</c:v>
                </c:pt>
                <c:pt idx="1046">
                  <c:v>-2.0877068119009801</c:v>
                </c:pt>
                <c:pt idx="1047">
                  <c:v>-2.0884718292695372</c:v>
                </c:pt>
                <c:pt idx="1048">
                  <c:v>-2.0882250792693942</c:v>
                </c:pt>
                <c:pt idx="1049">
                  <c:v>-2.0862481292692818</c:v>
                </c:pt>
                <c:pt idx="1050">
                  <c:v>-2.0867892092694982</c:v>
                </c:pt>
                <c:pt idx="1051">
                  <c:v>-2.0862025224272847</c:v>
                </c:pt>
                <c:pt idx="1052">
                  <c:v>-2.0889855292693942</c:v>
                </c:pt>
                <c:pt idx="1053">
                  <c:v>-2.0860956292694777</c:v>
                </c:pt>
                <c:pt idx="1054">
                  <c:v>-2.0864425992693567</c:v>
                </c:pt>
                <c:pt idx="1055">
                  <c:v>-2.0861995292695208</c:v>
                </c:pt>
                <c:pt idx="1056">
                  <c:v>-2.0840185994755132</c:v>
                </c:pt>
                <c:pt idx="1057">
                  <c:v>-2.0843574292694171</c:v>
                </c:pt>
                <c:pt idx="1058">
                  <c:v>-2.0837014792694402</c:v>
                </c:pt>
                <c:pt idx="1059">
                  <c:v>-2.0860551192694379</c:v>
                </c:pt>
                <c:pt idx="1060">
                  <c:v>-2.0851065292693249</c:v>
                </c:pt>
                <c:pt idx="1061">
                  <c:v>-2.08719100251251</c:v>
                </c:pt>
                <c:pt idx="1062">
                  <c:v>-2.0860559192694192</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-2.081265879269262</c:v>
                </c:pt>
                <c:pt idx="1075">
                  <c:v>-2.0811608692694992</c:v>
                </c:pt>
                <c:pt idx="1076">
                  <c:v>-2.0809360948858</c:v>
                </c:pt>
                <c:pt idx="1077">
                  <c:v>-2.0830836692693189</c:v>
                </c:pt>
                <c:pt idx="1078">
                  <c:v>-2.0806586392694379</c:v>
                </c:pt>
                <c:pt idx="1079">
                  <c:v>-2.0799770592693112</c:v>
                </c:pt>
                <c:pt idx="1080">
                  <c:v>-2.0790494992693955</c:v>
                </c:pt>
                <c:pt idx="1081">
                  <c:v>-2.0794028992694527</c:v>
                </c:pt>
                <c:pt idx="1082">
                  <c:v>-2.0807313592695</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-2.0774456092694704</c:v>
                </c:pt>
                <c:pt idx="1091">
                  <c:v>-2.0774602487432081</c:v>
                </c:pt>
                <c:pt idx="1092">
                  <c:v>-2.077394654331135</c:v>
                </c:pt>
                <c:pt idx="1093">
                  <c:v>-2.0758608692693477</c:v>
                </c:pt>
                <c:pt idx="1094">
                  <c:v>-2.076610149269456</c:v>
                </c:pt>
                <c:pt idx="1095">
                  <c:v>-2.0763962192694265</c:v>
                </c:pt>
                <c:pt idx="1096">
                  <c:v>-2.0781183581706002</c:v>
                </c:pt>
                <c:pt idx="1097">
                  <c:v>-2.0751118664123069</c:v>
                </c:pt>
                <c:pt idx="1098">
                  <c:v>-2.0759999992695377</c:v>
                </c:pt>
                <c:pt idx="1099">
                  <c:v>-2.0754852392695495</c:v>
                </c:pt>
                <c:pt idx="1100">
                  <c:v>-2.0766895292693826</c:v>
                </c:pt>
                <c:pt idx="1101">
                  <c:v>-2.076465887176326</c:v>
                </c:pt>
                <c:pt idx="1102">
                  <c:v>-2.0743416862356407</c:v>
                </c:pt>
                <c:pt idx="1103">
                  <c:v>-2.0748563592694738</c:v>
                </c:pt>
                <c:pt idx="1104">
                  <c:v>-2.0734381892696185</c:v>
                </c:pt>
                <c:pt idx="1105">
                  <c:v>-2.0762331792693067</c:v>
                </c:pt>
                <c:pt idx="1106">
                  <c:v>-2.0759223623622782</c:v>
                </c:pt>
                <c:pt idx="1107">
                  <c:v>-2.0728679792693843</c:v>
                </c:pt>
                <c:pt idx="1108">
                  <c:v>-2.0744080792694981</c:v>
                </c:pt>
                <c:pt idx="1109">
                  <c:v>-2.0741893992694003</c:v>
                </c:pt>
                <c:pt idx="1110">
                  <c:v>-2.0740593992694967</c:v>
                </c:pt>
                <c:pt idx="1111">
                  <c:v>-2.0732225016937487</c:v>
                </c:pt>
                <c:pt idx="1112">
                  <c:v>-2.0727055347795815</c:v>
                </c:pt>
                <c:pt idx="1113">
                  <c:v>-2.0719284492693504</c:v>
                </c:pt>
                <c:pt idx="1114">
                  <c:v>-2.0719812092693672</c:v>
                </c:pt>
                <c:pt idx="1115">
                  <c:v>-2.0740649192694867</c:v>
                </c:pt>
                <c:pt idx="1116">
                  <c:v>-2.0722633692693462</c:v>
                </c:pt>
                <c:pt idx="1117">
                  <c:v>-2.072266434527088</c:v>
                </c:pt>
                <c:pt idx="1118">
                  <c:v>-2.0721161792694147</c:v>
                </c:pt>
                <c:pt idx="1119">
                  <c:v>-2.0717839892694467</c:v>
                </c:pt>
                <c:pt idx="1120">
                  <c:v>-2.0717955592693755</c:v>
                </c:pt>
                <c:pt idx="1121">
                  <c:v>-2.0717710943208938</c:v>
                </c:pt>
                <c:pt idx="1122">
                  <c:v>-2.0722835992694071</c:v>
                </c:pt>
                <c:pt idx="1123">
                  <c:v>-2.0716195992692765</c:v>
                </c:pt>
                <c:pt idx="1124">
                  <c:v>-2.0733852592694859</c:v>
                </c:pt>
                <c:pt idx="1125">
                  <c:v>-2.070744939269427</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-2.0702288392693577</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-2.066815389269403</c:v>
                </c:pt>
                <c:pt idx="1144">
                  <c:v>-2.067159699269439</c:v>
                </c:pt>
                <c:pt idx="1145">
                  <c:v>-2.0676934363526556</c:v>
                </c:pt>
                <c:pt idx="1146">
                  <c:v>-2.0682618792693006</c:v>
                </c:pt>
                <c:pt idx="1147">
                  <c:v>-2.0656407292693038</c:v>
                </c:pt>
                <c:pt idx="1148">
                  <c:v>-2.0659656292694977</c:v>
                </c:pt>
                <c:pt idx="1149">
                  <c:v>-2.0673835992695051</c:v>
                </c:pt>
                <c:pt idx="1150">
                  <c:v>-2.0666094242178223</c:v>
                </c:pt>
                <c:pt idx="1151">
                  <c:v>-2.0678345092694075</c:v>
                </c:pt>
                <c:pt idx="1152">
                  <c:v>-2.0653776992694617</c:v>
                </c:pt>
                <c:pt idx="1153">
                  <c:v>-2.0671673092693563</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-2.0674531392692144</c:v>
                </c:pt>
                <c:pt idx="1165">
                  <c:v>-2.0647821592693592</c:v>
                </c:pt>
                <c:pt idx="1166">
                  <c:v>-2.0664903592694657</c:v>
                </c:pt>
                <c:pt idx="1167">
                  <c:v>-2.0629472592695066</c:v>
                </c:pt>
                <c:pt idx="1168">
                  <c:v>-2.0621326792693822</c:v>
                </c:pt>
                <c:pt idx="1169">
                  <c:v>-2.0622671392695171</c:v>
                </c:pt>
                <c:pt idx="1170">
                  <c:v>-2.0648203392694029</c:v>
                </c:pt>
                <c:pt idx="1171">
                  <c:v>-2.063526959269359</c:v>
                </c:pt>
                <c:pt idx="1172">
                  <c:v>-2.0636260292693152</c:v>
                </c:pt>
                <c:pt idx="1173">
                  <c:v>-2.0619401759360301</c:v>
                </c:pt>
                <c:pt idx="1174">
                  <c:v>-2.0631827392695392</c:v>
                </c:pt>
                <c:pt idx="1175">
                  <c:v>-2.0615464992693644</c:v>
                </c:pt>
                <c:pt idx="1176">
                  <c:v>-2.0621587392694347</c:v>
                </c:pt>
                <c:pt idx="1177">
                  <c:v>-2.0613326092694422</c:v>
                </c:pt>
                <c:pt idx="1178">
                  <c:v>-2.0615099780194592</c:v>
                </c:pt>
                <c:pt idx="1179">
                  <c:v>-2.0610968992695433</c:v>
                </c:pt>
                <c:pt idx="1180">
                  <c:v>-2.0618604092694799</c:v>
                </c:pt>
                <c:pt idx="1181">
                  <c:v>-2.0612996492694293</c:v>
                </c:pt>
                <c:pt idx="1182">
                  <c:v>-2.0631836092694202</c:v>
                </c:pt>
                <c:pt idx="1183">
                  <c:v>-2.0613415192693481</c:v>
                </c:pt>
                <c:pt idx="1184">
                  <c:v>-2.0604311224274809</c:v>
                </c:pt>
                <c:pt idx="1185">
                  <c:v>-2.0617013592692786</c:v>
                </c:pt>
                <c:pt idx="1186">
                  <c:v>-2.0617529092694822</c:v>
                </c:pt>
                <c:pt idx="1187">
                  <c:v>-2.0605140292693851</c:v>
                </c:pt>
                <c:pt idx="1188">
                  <c:v>-2.0592286992694619</c:v>
                </c:pt>
                <c:pt idx="1189">
                  <c:v>-2.0595650926026248</c:v>
                </c:pt>
                <c:pt idx="1190">
                  <c:v>-2.0596137192694783</c:v>
                </c:pt>
                <c:pt idx="1191">
                  <c:v>-2.0592171892694027</c:v>
                </c:pt>
                <c:pt idx="1192">
                  <c:v>-2.0584118992693732</c:v>
                </c:pt>
                <c:pt idx="1193">
                  <c:v>-2.0598105792694525</c:v>
                </c:pt>
                <c:pt idx="1194">
                  <c:v>-2.0592653009361737</c:v>
                </c:pt>
                <c:pt idx="1195">
                  <c:v>-2.0579943092694366</c:v>
                </c:pt>
                <c:pt idx="1196">
                  <c:v>-2.0597780692693397</c:v>
                </c:pt>
                <c:pt idx="1197">
                  <c:v>-2.0577640992694199</c:v>
                </c:pt>
                <c:pt idx="1198">
                  <c:v>-2.0585679792694687</c:v>
                </c:pt>
                <c:pt idx="1199">
                  <c:v>-2.05715965926953</c:v>
                </c:pt>
                <c:pt idx="1200">
                  <c:v>-2.0577927384360546</c:v>
                </c:pt>
                <c:pt idx="1201">
                  <c:v>-2.0583617692693252</c:v>
                </c:pt>
                <c:pt idx="1202">
                  <c:v>-2.0544093192694528</c:v>
                </c:pt>
                <c:pt idx="1203">
                  <c:v>-2.055459469269215</c:v>
                </c:pt>
                <c:pt idx="1204">
                  <c:v>-2.0573071592694276</c:v>
                </c:pt>
                <c:pt idx="1205">
                  <c:v>-2.058602957186153</c:v>
                </c:pt>
                <c:pt idx="1206">
                  <c:v>-2.0595202292695798</c:v>
                </c:pt>
                <c:pt idx="1207">
                  <c:v>-2.0560474192694138</c:v>
                </c:pt>
                <c:pt idx="1208">
                  <c:v>-2.0577905192694042</c:v>
                </c:pt>
                <c:pt idx="1209">
                  <c:v>-2.0556718692695597</c:v>
                </c:pt>
                <c:pt idx="1210">
                  <c:v>-2.0567552292693128</c:v>
                </c:pt>
                <c:pt idx="1211">
                  <c:v>-2.0565128403505071</c:v>
                </c:pt>
                <c:pt idx="1212">
                  <c:v>-2.0564463092694392</c:v>
                </c:pt>
                <c:pt idx="1213">
                  <c:v>-2.055097839269493</c:v>
                </c:pt>
                <c:pt idx="1214">
                  <c:v>-2.0565293992694365</c:v>
                </c:pt>
                <c:pt idx="1215">
                  <c:v>-2.0570156692694037</c:v>
                </c:pt>
                <c:pt idx="1216">
                  <c:v>-2.0567892592693382</c:v>
                </c:pt>
                <c:pt idx="1217">
                  <c:v>-2.055663199269397</c:v>
                </c:pt>
                <c:pt idx="1218">
                  <c:v>-2.0552526392694461</c:v>
                </c:pt>
                <c:pt idx="1219">
                  <c:v>-2.0552082992694607</c:v>
                </c:pt>
                <c:pt idx="1220">
                  <c:v>-2.0548202292693531</c:v>
                </c:pt>
                <c:pt idx="1221">
                  <c:v>-2.0540902696860432</c:v>
                </c:pt>
                <c:pt idx="1222">
                  <c:v>-2.0548889092693767</c:v>
                </c:pt>
                <c:pt idx="1223">
                  <c:v>-2.0537070292693045</c:v>
                </c:pt>
                <c:pt idx="1224">
                  <c:v>-2.0533078092693744</c:v>
                </c:pt>
                <c:pt idx="1225">
                  <c:v>-2.0534127392694188</c:v>
                </c:pt>
                <c:pt idx="1226">
                  <c:v>-2.0544067392694529</c:v>
                </c:pt>
                <c:pt idx="1227">
                  <c:v>-2.0529148738528278</c:v>
                </c:pt>
                <c:pt idx="1228">
                  <c:v>-2.0528420892692951</c:v>
                </c:pt>
                <c:pt idx="1229">
                  <c:v>-2.0539408592694599</c:v>
                </c:pt>
                <c:pt idx="1230">
                  <c:v>-2.055455969269381</c:v>
                </c:pt>
                <c:pt idx="1231">
                  <c:v>-2.053933329269455</c:v>
                </c:pt>
                <c:pt idx="1232">
                  <c:v>-2.0519589363526989</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-2.0522056992694724</c:v>
                </c:pt>
                <c:pt idx="1242">
                  <c:v>-2.0519788492694597</c:v>
                </c:pt>
                <c:pt idx="1243">
                  <c:v>-2.0521077384359812</c:v>
                </c:pt>
                <c:pt idx="1244">
                  <c:v>-2.0531332992694944</c:v>
                </c:pt>
                <c:pt idx="1245">
                  <c:v>-2.0514919592694554</c:v>
                </c:pt>
                <c:pt idx="1246">
                  <c:v>-2.0510186192694517</c:v>
                </c:pt>
                <c:pt idx="1247">
                  <c:v>-2.0510393792694397</c:v>
                </c:pt>
                <c:pt idx="1248">
                  <c:v>-2.0518668859361777</c:v>
                </c:pt>
                <c:pt idx="1249">
                  <c:v>-2.0518488092694103</c:v>
                </c:pt>
                <c:pt idx="1250">
                  <c:v>-2.0495834192695077</c:v>
                </c:pt>
                <c:pt idx="1251">
                  <c:v>-2.0504098692694277</c:v>
                </c:pt>
                <c:pt idx="1252">
                  <c:v>-2.0504619792693433</c:v>
                </c:pt>
                <c:pt idx="1253">
                  <c:v>-2.048867689269315</c:v>
                </c:pt>
                <c:pt idx="1254">
                  <c:v>-2.0490816446860176</c:v>
                </c:pt>
                <c:pt idx="1255">
                  <c:v>-2.0506911592696038</c:v>
                </c:pt>
                <c:pt idx="1256">
                  <c:v>-2.0499912592693676</c:v>
                </c:pt>
                <c:pt idx="1257">
                  <c:v>-2.0487154992694343</c:v>
                </c:pt>
                <c:pt idx="1258">
                  <c:v>-2.0483677792693755</c:v>
                </c:pt>
                <c:pt idx="1259">
                  <c:v>-2.0500656342695369</c:v>
                </c:pt>
                <c:pt idx="1260">
                  <c:v>-2.0496035592694</c:v>
                </c:pt>
                <c:pt idx="1261">
                  <c:v>-2.0486082192694397</c:v>
                </c:pt>
                <c:pt idx="1262">
                  <c:v>-2.0480451492693987</c:v>
                </c:pt>
                <c:pt idx="1263">
                  <c:v>-2.0480240192693642</c:v>
                </c:pt>
                <c:pt idx="1264">
                  <c:v>-2.0478964571860416</c:v>
                </c:pt>
                <c:pt idx="1265">
                  <c:v>-2.0478937492693556</c:v>
                </c:pt>
                <c:pt idx="1266">
                  <c:v>-2.0471593492694211</c:v>
                </c:pt>
                <c:pt idx="1267">
                  <c:v>-2.0455177992695894</c:v>
                </c:pt>
                <c:pt idx="1268">
                  <c:v>-2.0490612792694542</c:v>
                </c:pt>
                <c:pt idx="1269">
                  <c:v>-2.047687550936208</c:v>
                </c:pt>
                <c:pt idx="1270">
                  <c:v>-2.0464162192693749</c:v>
                </c:pt>
                <c:pt idx="1271">
                  <c:v>-2.0471100692694266</c:v>
                </c:pt>
                <c:pt idx="1272">
                  <c:v>-2.0482146592693802</c:v>
                </c:pt>
                <c:pt idx="1273">
                  <c:v>-2.0474108492695002</c:v>
                </c:pt>
                <c:pt idx="1274">
                  <c:v>-2.0469362905192687</c:v>
                </c:pt>
                <c:pt idx="1275">
                  <c:v>-2.0461645892694542</c:v>
                </c:pt>
                <c:pt idx="1276">
                  <c:v>-2.0462521792693962</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-2.0437745492694059</c:v>
                </c:pt>
                <c:pt idx="1293">
                  <c:v>-2.0437038892694552</c:v>
                </c:pt>
                <c:pt idx="1294">
                  <c:v>-2.0455085092692968</c:v>
                </c:pt>
                <c:pt idx="1295">
                  <c:v>-2.0465867280194812</c:v>
                </c:pt>
                <c:pt idx="1296">
                  <c:v>-2.0473513792695002</c:v>
                </c:pt>
                <c:pt idx="1297">
                  <c:v>-2.0435108992694397</c:v>
                </c:pt>
                <c:pt idx="1298">
                  <c:v>-2.0421225792694315</c:v>
                </c:pt>
                <c:pt idx="1299">
                  <c:v>-2.0426030592693394</c:v>
                </c:pt>
                <c:pt idx="1300">
                  <c:v>-2.0421694292695167</c:v>
                </c:pt>
                <c:pt idx="1301">
                  <c:v>-2.0439510405193406</c:v>
                </c:pt>
                <c:pt idx="1302">
                  <c:v>-2.0428408392694672</c:v>
                </c:pt>
                <c:pt idx="1303">
                  <c:v>-2.0414932192693414</c:v>
                </c:pt>
                <c:pt idx="1304">
                  <c:v>-2.0425856092694077</c:v>
                </c:pt>
                <c:pt idx="1305">
                  <c:v>-2.0415397692695652</c:v>
                </c:pt>
                <c:pt idx="1306">
                  <c:v>-2.0407949884359997</c:v>
                </c:pt>
                <c:pt idx="1307">
                  <c:v>-2.0420311792693582</c:v>
                </c:pt>
                <c:pt idx="1308">
                  <c:v>-2.0393435792695387</c:v>
                </c:pt>
                <c:pt idx="1309">
                  <c:v>-2.0416622192693827</c:v>
                </c:pt>
                <c:pt idx="1310">
                  <c:v>-2.0399826592694827</c:v>
                </c:pt>
                <c:pt idx="1311">
                  <c:v>-2.0417430792694233</c:v>
                </c:pt>
                <c:pt idx="1312">
                  <c:v>-2.0419077592693986</c:v>
                </c:pt>
                <c:pt idx="1313">
                  <c:v>-2.0417257092694996</c:v>
                </c:pt>
                <c:pt idx="1314">
                  <c:v>-2.0392749492694549</c:v>
                </c:pt>
                <c:pt idx="1315">
                  <c:v>-2.0391667992695517</c:v>
                </c:pt>
                <c:pt idx="1316">
                  <c:v>-2.0394025892694665</c:v>
                </c:pt>
                <c:pt idx="1317">
                  <c:v>-2.0395615717694002</c:v>
                </c:pt>
                <c:pt idx="1318">
                  <c:v>-2.0373256592694418</c:v>
                </c:pt>
                <c:pt idx="1319">
                  <c:v>-2.0395643792695637</c:v>
                </c:pt>
                <c:pt idx="1320">
                  <c:v>-2.0423726292694466</c:v>
                </c:pt>
                <c:pt idx="1321">
                  <c:v>-2.0399340792695</c:v>
                </c:pt>
                <c:pt idx="1322">
                  <c:v>-2.039407400114579</c:v>
                </c:pt>
                <c:pt idx="1323">
                  <c:v>-2.0386988992693871</c:v>
                </c:pt>
                <c:pt idx="1324">
                  <c:v>-2.0390928292694444</c:v>
                </c:pt>
                <c:pt idx="1325">
                  <c:v>-2.03934590926941</c:v>
                </c:pt>
                <c:pt idx="1326">
                  <c:v>-2.0378503992694399</c:v>
                </c:pt>
                <c:pt idx="1327">
                  <c:v>-2.0378637434800742</c:v>
                </c:pt>
                <c:pt idx="1328">
                  <c:v>-2.0375979292694542</c:v>
                </c:pt>
                <c:pt idx="1329">
                  <c:v>-2.0393188392694537</c:v>
                </c:pt>
                <c:pt idx="1330">
                  <c:v>-2.0385890192694234</c:v>
                </c:pt>
                <c:pt idx="1331">
                  <c:v>-2.0374536992693337</c:v>
                </c:pt>
                <c:pt idx="1332">
                  <c:v>-2.0383024884361172</c:v>
                </c:pt>
                <c:pt idx="1333">
                  <c:v>-2.0366605292693367</c:v>
                </c:pt>
                <c:pt idx="1334">
                  <c:v>-2.0376549192693707</c:v>
                </c:pt>
                <c:pt idx="1335">
                  <c:v>-2.0374085892694587</c:v>
                </c:pt>
                <c:pt idx="1336">
                  <c:v>-2.0366687992693739</c:v>
                </c:pt>
                <c:pt idx="1337">
                  <c:v>-2.0396812892695078</c:v>
                </c:pt>
                <c:pt idx="1338">
                  <c:v>-2.0361099467694146</c:v>
                </c:pt>
                <c:pt idx="1339">
                  <c:v>-2.0376969292694977</c:v>
                </c:pt>
                <c:pt idx="1340">
                  <c:v>-2.0365204092695799</c:v>
                </c:pt>
                <c:pt idx="1341">
                  <c:v>-2.0363626692692169</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-2.0342670792692648</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-2.0329622992695224</c:v>
                </c:pt>
                <c:pt idx="1368">
                  <c:v>-2.0317908908483986</c:v>
                </c:pt>
                <c:pt idx="1369">
                  <c:v>-2.0306413792693667</c:v>
                </c:pt>
                <c:pt idx="1370">
                  <c:v>-2.0308828992694137</c:v>
                </c:pt>
                <c:pt idx="1371">
                  <c:v>-2.0309485292692742</c:v>
                </c:pt>
                <c:pt idx="1372">
                  <c:v>-2.0309785392693387</c:v>
                </c:pt>
                <c:pt idx="1373">
                  <c:v>-2.0303398946861382</c:v>
                </c:pt>
                <c:pt idx="1374">
                  <c:v>-2.0311160192693336</c:v>
                </c:pt>
                <c:pt idx="1375">
                  <c:v>-2.0307585192693978</c:v>
                </c:pt>
                <c:pt idx="1376">
                  <c:v>-2.0293678692693802</c:v>
                </c:pt>
                <c:pt idx="1377">
                  <c:v>-2.0306082392694207</c:v>
                </c:pt>
                <c:pt idx="1378">
                  <c:v>-2.0315673192693993</c:v>
                </c:pt>
                <c:pt idx="1379">
                  <c:v>-2.0309678276905458</c:v>
                </c:pt>
                <c:pt idx="1380">
                  <c:v>-2.0293050792692924</c:v>
                </c:pt>
                <c:pt idx="1381">
                  <c:v>-2.0304611892694835</c:v>
                </c:pt>
                <c:pt idx="1382">
                  <c:v>-2.0292598992694009</c:v>
                </c:pt>
                <c:pt idx="1383">
                  <c:v>-2.0279711392694111</c:v>
                </c:pt>
                <c:pt idx="1384">
                  <c:v>-2.0292695405194232</c:v>
                </c:pt>
                <c:pt idx="1385">
                  <c:v>-2.0307569792693978</c:v>
                </c:pt>
                <c:pt idx="1386">
                  <c:v>-2.029897619269287</c:v>
                </c:pt>
                <c:pt idx="1387">
                  <c:v>-2.0281250192694671</c:v>
                </c:pt>
                <c:pt idx="1388">
                  <c:v>-2.0278097392695429</c:v>
                </c:pt>
                <c:pt idx="1389">
                  <c:v>-2.0283226863527801</c:v>
                </c:pt>
                <c:pt idx="1390">
                  <c:v>-2.0275252992693851</c:v>
                </c:pt>
                <c:pt idx="1391">
                  <c:v>-2.0300142292694687</c:v>
                </c:pt>
                <c:pt idx="1392">
                  <c:v>-2.0282950092693848</c:v>
                </c:pt>
                <c:pt idx="1393">
                  <c:v>-2.02750754926931</c:v>
                </c:pt>
                <c:pt idx="1394">
                  <c:v>-2.0266459259361573</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-2.0251627488527153</c:v>
                </c:pt>
                <c:pt idx="1405">
                  <c:v>-2.0269458892693564</c:v>
                </c:pt>
                <c:pt idx="1406">
                  <c:v>-2.0256931092693975</c:v>
                </c:pt>
                <c:pt idx="1407">
                  <c:v>-2.0262498092694821</c:v>
                </c:pt>
                <c:pt idx="1408">
                  <c:v>-2.0261680392695585</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-2.0240340192694402</c:v>
                </c:pt>
                <c:pt idx="1424">
                  <c:v>-2.0217096030194028</c:v>
                </c:pt>
                <c:pt idx="1425">
                  <c:v>-2.023471319269305</c:v>
                </c:pt>
                <c:pt idx="1426">
                  <c:v>-2.0221609592694572</c:v>
                </c:pt>
                <c:pt idx="1427">
                  <c:v>-2.0225271892694248</c:v>
                </c:pt>
                <c:pt idx="1428">
                  <c:v>-2.023477259269403</c:v>
                </c:pt>
                <c:pt idx="1429">
                  <c:v>-2.0217524276905721</c:v>
                </c:pt>
                <c:pt idx="1430">
                  <c:v>-2.0224091992693842</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-2.0212010926026993</c:v>
                </c:pt>
                <c:pt idx="1440">
                  <c:v>-2.0211646892694142</c:v>
                </c:pt>
                <c:pt idx="1441">
                  <c:v>-2.0212817492694102</c:v>
                </c:pt>
                <c:pt idx="1442">
                  <c:v>-2.0198780892694921</c:v>
                </c:pt>
                <c:pt idx="1443">
                  <c:v>-2.0196541292694499</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-2.0198951492693977</c:v>
                </c:pt>
                <c:pt idx="1452">
                  <c:v>-2.0208907592694652</c:v>
                </c:pt>
                <c:pt idx="1453">
                  <c:v>-2.0183916592694402</c:v>
                </c:pt>
                <c:pt idx="1454">
                  <c:v>-2.018679269795598</c:v>
                </c:pt>
                <c:pt idx="1455">
                  <c:v>-2.017253719269533</c:v>
                </c:pt>
                <c:pt idx="1456">
                  <c:v>-2.0193500892695182</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-2.0166586692694239</c:v>
                </c:pt>
                <c:pt idx="1466">
                  <c:v>-2.0170219192694958</c:v>
                </c:pt>
                <c:pt idx="1467">
                  <c:v>-2.0159051792695184</c:v>
                </c:pt>
                <c:pt idx="1468">
                  <c:v>-2.0177811192694008</c:v>
                </c:pt>
                <c:pt idx="1469">
                  <c:v>-2.0175090926026984</c:v>
                </c:pt>
                <c:pt idx="1470">
                  <c:v>-2.0172425392693167</c:v>
                </c:pt>
                <c:pt idx="1471">
                  <c:v>-2.016951359269413</c:v>
                </c:pt>
                <c:pt idx="1472">
                  <c:v>-2.0181180992693277</c:v>
                </c:pt>
                <c:pt idx="1473">
                  <c:v>-2.0159488392694493</c:v>
                </c:pt>
                <c:pt idx="1474">
                  <c:v>-2.0147388487429727</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-2.2296572592694202</c:v>
                </c:pt>
                <c:pt idx="1">
                  <c:v>-2.2226322592692607</c:v>
                </c:pt>
                <c:pt idx="2">
                  <c:v>-2.2226322592692331</c:v>
                </c:pt>
                <c:pt idx="3">
                  <c:v>-2.2213022592695641</c:v>
                </c:pt>
                <c:pt idx="4">
                  <c:v>-2.2213022592695495</c:v>
                </c:pt>
                <c:pt idx="5">
                  <c:v>-2.2213022592695495</c:v>
                </c:pt>
                <c:pt idx="6">
                  <c:v>-2.2213022592695495</c:v>
                </c:pt>
                <c:pt idx="7">
                  <c:v>-2.2213022592695495</c:v>
                </c:pt>
                <c:pt idx="8">
                  <c:v>-2.2212917592695529</c:v>
                </c:pt>
                <c:pt idx="9">
                  <c:v>-2.220701859269461</c:v>
                </c:pt>
                <c:pt idx="10">
                  <c:v>-2.2201972592694359</c:v>
                </c:pt>
                <c:pt idx="11">
                  <c:v>-2.2119922592694512</c:v>
                </c:pt>
                <c:pt idx="12">
                  <c:v>-2.2141267592693676</c:v>
                </c:pt>
                <c:pt idx="13">
                  <c:v>-2.2146648992695077</c:v>
                </c:pt>
                <c:pt idx="14">
                  <c:v>-2.2113058192695263</c:v>
                </c:pt>
                <c:pt idx="15">
                  <c:v>-2.2065269592692829</c:v>
                </c:pt>
                <c:pt idx="16">
                  <c:v>-2.2073115592693515</c:v>
                </c:pt>
                <c:pt idx="17">
                  <c:v>-2.2039067592694224</c:v>
                </c:pt>
                <c:pt idx="18">
                  <c:v>-2.1897345173339819</c:v>
                </c:pt>
                <c:pt idx="19">
                  <c:v>-2.2061251885623872</c:v>
                </c:pt>
                <c:pt idx="20">
                  <c:v>-2.2478663692694312</c:v>
                </c:pt>
                <c:pt idx="21">
                  <c:v>-2.3473236592694211</c:v>
                </c:pt>
                <c:pt idx="22">
                  <c:v>-2.5801079892694219</c:v>
                </c:pt>
                <c:pt idx="23">
                  <c:v>-2.9671415992694552</c:v>
                </c:pt>
                <c:pt idx="24">
                  <c:v>-3.267597299269446</c:v>
                </c:pt>
                <c:pt idx="25">
                  <c:v>-3.2578304392693269</c:v>
                </c:pt>
                <c:pt idx="26">
                  <c:v>-3.2239948475047373</c:v>
                </c:pt>
                <c:pt idx="27">
                  <c:v>-3.3766138485551087</c:v>
                </c:pt>
                <c:pt idx="28">
                  <c:v>-3.5427060192694877</c:v>
                </c:pt>
                <c:pt idx="29">
                  <c:v>-3.7024710392693834</c:v>
                </c:pt>
                <c:pt idx="30">
                  <c:v>-3.1178185092694397</c:v>
                </c:pt>
                <c:pt idx="31">
                  <c:v>-3.5343084592694538</c:v>
                </c:pt>
                <c:pt idx="32">
                  <c:v>-4.3499675466257788</c:v>
                </c:pt>
                <c:pt idx="33">
                  <c:v>-5.1153275767297783</c:v>
                </c:pt>
                <c:pt idx="34">
                  <c:v>-5.2538637092694724</c:v>
                </c:pt>
                <c:pt idx="35">
                  <c:v>-5.7566825792694845</c:v>
                </c:pt>
                <c:pt idx="36">
                  <c:v>-5.9923153392694299</c:v>
                </c:pt>
                <c:pt idx="37">
                  <c:v>-6.3754065521988386</c:v>
                </c:pt>
                <c:pt idx="38">
                  <c:v>-6.522723129269238</c:v>
                </c:pt>
                <c:pt idx="39">
                  <c:v>-7.1813849192693455</c:v>
                </c:pt>
                <c:pt idx="40">
                  <c:v>-7.8549520549682388</c:v>
                </c:pt>
                <c:pt idx="41">
                  <c:v>-8.5812436677201589</c:v>
                </c:pt>
                <c:pt idx="42">
                  <c:v>-9.0244572692693268</c:v>
                </c:pt>
                <c:pt idx="43">
                  <c:v>-9.0050270592694748</c:v>
                </c:pt>
                <c:pt idx="44">
                  <c:v>-9.1915127992694892</c:v>
                </c:pt>
                <c:pt idx="45">
                  <c:v>-9.5356613992695571</c:v>
                </c:pt>
                <c:pt idx="46">
                  <c:v>-9.2954362692694783</c:v>
                </c:pt>
                <c:pt idx="47">
                  <c:v>-9.2130684837591925</c:v>
                </c:pt>
                <c:pt idx="48">
                  <c:v>-8.9822210592693708</c:v>
                </c:pt>
                <c:pt idx="49">
                  <c:v>-6.5271867037138485</c:v>
                </c:pt>
                <c:pt idx="50">
                  <c:v>-6.1160903092693264</c:v>
                </c:pt>
                <c:pt idx="51">
                  <c:v>-5.3999801592694245</c:v>
                </c:pt>
                <c:pt idx="52">
                  <c:v>-4.3352172192694667</c:v>
                </c:pt>
                <c:pt idx="53">
                  <c:v>-3.0592511992693781</c:v>
                </c:pt>
                <c:pt idx="54">
                  <c:v>-1.9130498792692521</c:v>
                </c:pt>
                <c:pt idx="55">
                  <c:v>2.5174775614161215E-2</c:v>
                </c:pt>
                <c:pt idx="56">
                  <c:v>3.7920507561151879</c:v>
                </c:pt>
                <c:pt idx="57">
                  <c:v>4.7131088607307277</c:v>
                </c:pt>
                <c:pt idx="58">
                  <c:v>5.9047884607306713</c:v>
                </c:pt>
                <c:pt idx="59">
                  <c:v>7.9116902407305814</c:v>
                </c:pt>
                <c:pt idx="60">
                  <c:v>8.3262866907306545</c:v>
                </c:pt>
                <c:pt idx="61">
                  <c:v>9.2173640607304819</c:v>
                </c:pt>
                <c:pt idx="62">
                  <c:v>9.17550748073063</c:v>
                </c:pt>
                <c:pt idx="63">
                  <c:v>8.9526608045604732</c:v>
                </c:pt>
                <c:pt idx="64">
                  <c:v>8.7601009550163269</c:v>
                </c:pt>
                <c:pt idx="65">
                  <c:v>9.4827392507306616</c:v>
                </c:pt>
                <c:pt idx="66">
                  <c:v>10.690179960730516</c:v>
                </c:pt>
                <c:pt idx="67">
                  <c:v>12.594712840730798</c:v>
                </c:pt>
                <c:pt idx="68">
                  <c:v>14.012051840730559</c:v>
                </c:pt>
                <c:pt idx="69">
                  <c:v>16.414900376147202</c:v>
                </c:pt>
                <c:pt idx="70">
                  <c:v>16.878447460730627</c:v>
                </c:pt>
                <c:pt idx="71">
                  <c:v>16.811834740730561</c:v>
                </c:pt>
                <c:pt idx="72">
                  <c:v>16.789937740730579</c:v>
                </c:pt>
                <c:pt idx="73">
                  <c:v>16.478650858377627</c:v>
                </c:pt>
                <c:pt idx="74">
                  <c:v>15.784382740730631</c:v>
                </c:pt>
                <c:pt idx="75">
                  <c:v>14.600445290730534</c:v>
                </c:pt>
                <c:pt idx="76">
                  <c:v>13.760961885060548</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10.456490074063888</c:v>
                </c:pt>
                <c:pt idx="90">
                  <c:v>10.175902612525524</c:v>
                </c:pt>
                <c:pt idx="91">
                  <c:v>10.024428540730531</c:v>
                </c:pt>
                <c:pt idx="92">
                  <c:v>9.9251112007308215</c:v>
                </c:pt>
                <c:pt idx="93">
                  <c:v>9.818461740730493</c:v>
                </c:pt>
                <c:pt idx="94">
                  <c:v>9.5655853507304496</c:v>
                </c:pt>
                <c:pt idx="95">
                  <c:v>9.121720460730609</c:v>
                </c:pt>
                <c:pt idx="96">
                  <c:v>8.625150620730448</c:v>
                </c:pt>
                <c:pt idx="97">
                  <c:v>8.282727880730743</c:v>
                </c:pt>
                <c:pt idx="98">
                  <c:v>7.7735624607305125</c:v>
                </c:pt>
                <c:pt idx="99">
                  <c:v>6.1990342975487378</c:v>
                </c:pt>
                <c:pt idx="100">
                  <c:v>5.9798032707305371</c:v>
                </c:pt>
                <c:pt idx="101">
                  <c:v>5.8831563607304247</c:v>
                </c:pt>
                <c:pt idx="102">
                  <c:v>5.6212710407305906</c:v>
                </c:pt>
                <c:pt idx="103">
                  <c:v>5.4294589307305614</c:v>
                </c:pt>
                <c:pt idx="104">
                  <c:v>5.2659625387105375</c:v>
                </c:pt>
                <c:pt idx="105">
                  <c:v>5.2721447995540593</c:v>
                </c:pt>
                <c:pt idx="106">
                  <c:v>5.3462577407305814</c:v>
                </c:pt>
                <c:pt idx="107">
                  <c:v>5.3209132707306015</c:v>
                </c:pt>
                <c:pt idx="108">
                  <c:v>5.2489080007304807</c:v>
                </c:pt>
                <c:pt idx="109">
                  <c:v>5.2544092007306062</c:v>
                </c:pt>
                <c:pt idx="110">
                  <c:v>5.2998590407306345</c:v>
                </c:pt>
                <c:pt idx="111">
                  <c:v>5.3653763407305055</c:v>
                </c:pt>
                <c:pt idx="112">
                  <c:v>5.4411398807305824</c:v>
                </c:pt>
                <c:pt idx="113">
                  <c:v>5.5463118935082774</c:v>
                </c:pt>
                <c:pt idx="114">
                  <c:v>5.6420366080775226</c:v>
                </c:pt>
                <c:pt idx="115">
                  <c:v>5.5652807007307388</c:v>
                </c:pt>
                <c:pt idx="116">
                  <c:v>6.0481029007306724</c:v>
                </c:pt>
                <c:pt idx="117">
                  <c:v>5.906445280730618</c:v>
                </c:pt>
                <c:pt idx="118">
                  <c:v>5.5345924407307185</c:v>
                </c:pt>
                <c:pt idx="119">
                  <c:v>5.2026633136472329</c:v>
                </c:pt>
                <c:pt idx="120">
                  <c:v>4.9874543364752366</c:v>
                </c:pt>
                <c:pt idx="121">
                  <c:v>4.9548034804565706</c:v>
                </c:pt>
                <c:pt idx="122">
                  <c:v>5.0098530907307524</c:v>
                </c:pt>
                <c:pt idx="123">
                  <c:v>5.0150688707305555</c:v>
                </c:pt>
                <c:pt idx="124">
                  <c:v>4.9864972088157486</c:v>
                </c:pt>
                <c:pt idx="125">
                  <c:v>4.9048685007306432</c:v>
                </c:pt>
                <c:pt idx="126">
                  <c:v>4.7634885907304465</c:v>
                </c:pt>
                <c:pt idx="127">
                  <c:v>4.6395024807304992</c:v>
                </c:pt>
                <c:pt idx="128">
                  <c:v>4.3877133807305464</c:v>
                </c:pt>
                <c:pt idx="129">
                  <c:v>4.1115844594804676</c:v>
                </c:pt>
                <c:pt idx="130">
                  <c:v>3.2259418670465361</c:v>
                </c:pt>
                <c:pt idx="131">
                  <c:v>3.1977241407306338</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5.0387707907306929</c:v>
                </c:pt>
                <c:pt idx="140">
                  <c:v>5.2009826007306303</c:v>
                </c:pt>
                <c:pt idx="141">
                  <c:v>5.2569547907305774</c:v>
                </c:pt>
                <c:pt idx="142">
                  <c:v>4.9840045007305855</c:v>
                </c:pt>
                <c:pt idx="143">
                  <c:v>4.7136557807305524</c:v>
                </c:pt>
                <c:pt idx="144">
                  <c:v>4.8118638945767334</c:v>
                </c:pt>
                <c:pt idx="145">
                  <c:v>5.2063892124287037</c:v>
                </c:pt>
                <c:pt idx="146">
                  <c:v>5.3748309124476963</c:v>
                </c:pt>
                <c:pt idx="147">
                  <c:v>5.5053938907305024</c:v>
                </c:pt>
                <c:pt idx="148">
                  <c:v>5.8027516507305279</c:v>
                </c:pt>
                <c:pt idx="149">
                  <c:v>5.7347695407305324</c:v>
                </c:pt>
                <c:pt idx="150">
                  <c:v>5.591843750730674</c:v>
                </c:pt>
                <c:pt idx="151">
                  <c:v>5.3557713607306141</c:v>
                </c:pt>
                <c:pt idx="152">
                  <c:v>5.4623271537740594</c:v>
                </c:pt>
                <c:pt idx="153">
                  <c:v>9.3679033770941373</c:v>
                </c:pt>
                <c:pt idx="154">
                  <c:v>10.439259370730653</c:v>
                </c:pt>
                <c:pt idx="155">
                  <c:v>11.188058740730622</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14.577943540730498</c:v>
                </c:pt>
                <c:pt idx="165">
                  <c:v>14.33138379073046</c:v>
                </c:pt>
                <c:pt idx="166">
                  <c:v>14.011462538710306</c:v>
                </c:pt>
                <c:pt idx="167">
                  <c:v>13.702920920730453</c:v>
                </c:pt>
                <c:pt idx="168">
                  <c:v>13.01777853073061</c:v>
                </c:pt>
                <c:pt idx="169">
                  <c:v>12.455693218991296</c:v>
                </c:pt>
                <c:pt idx="170">
                  <c:v>10.531413183353449</c:v>
                </c:pt>
                <c:pt idx="171">
                  <c:v>10.182636511564001</c:v>
                </c:pt>
                <c:pt idx="172">
                  <c:v>9.7543376307306691</c:v>
                </c:pt>
                <c:pt idx="173">
                  <c:v>9.261352890730544</c:v>
                </c:pt>
                <c:pt idx="174">
                  <c:v>8.7663179007305292</c:v>
                </c:pt>
                <c:pt idx="175">
                  <c:v>7.7432738307305584</c:v>
                </c:pt>
                <c:pt idx="176">
                  <c:v>6.6150721196778761</c:v>
                </c:pt>
                <c:pt idx="177">
                  <c:v>6.1366062912922024</c:v>
                </c:pt>
                <c:pt idx="178">
                  <c:v>6.9462634550163278</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6.9324478032306533</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11.559932373383619</c:v>
                </c:pt>
                <c:pt idx="195">
                  <c:v>11.984610940730448</c:v>
                </c:pt>
                <c:pt idx="196">
                  <c:v>12.45775058073059</c:v>
                </c:pt>
                <c:pt idx="197">
                  <c:v>13.029353500730718</c:v>
                </c:pt>
                <c:pt idx="198">
                  <c:v>13.097071640730551</c:v>
                </c:pt>
                <c:pt idx="199">
                  <c:v>13.287286290730734</c:v>
                </c:pt>
                <c:pt idx="200">
                  <c:v>13.509855149332708</c:v>
                </c:pt>
                <c:pt idx="201">
                  <c:v>13.533606629619456</c:v>
                </c:pt>
                <c:pt idx="202">
                  <c:v>13.620943740730546</c:v>
                </c:pt>
                <c:pt idx="203">
                  <c:v>13.154168410730618</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7.7409549507304716</c:v>
                </c:pt>
                <c:pt idx="214">
                  <c:v>7.1343388407307087</c:v>
                </c:pt>
                <c:pt idx="215">
                  <c:v>6.3723092107305632</c:v>
                </c:pt>
                <c:pt idx="216">
                  <c:v>5.5178768107306775</c:v>
                </c:pt>
                <c:pt idx="217">
                  <c:v>5.1811927407305713</c:v>
                </c:pt>
                <c:pt idx="218">
                  <c:v>2.1512467978734264</c:v>
                </c:pt>
                <c:pt idx="219">
                  <c:v>1.8693056807305766</c:v>
                </c:pt>
                <c:pt idx="220">
                  <c:v>1.8886474670463287</c:v>
                </c:pt>
                <c:pt idx="221">
                  <c:v>2.1092260607306201</c:v>
                </c:pt>
                <c:pt idx="222">
                  <c:v>2.0374797307304675</c:v>
                </c:pt>
                <c:pt idx="223">
                  <c:v>1.9916062207305321</c:v>
                </c:pt>
                <c:pt idx="224">
                  <c:v>1.9548873366902528</c:v>
                </c:pt>
                <c:pt idx="225">
                  <c:v>2.1986082407304952</c:v>
                </c:pt>
                <c:pt idx="226">
                  <c:v>2.373648910730616</c:v>
                </c:pt>
                <c:pt idx="227">
                  <c:v>2.7860374207307359</c:v>
                </c:pt>
                <c:pt idx="228">
                  <c:v>3.2055772007305929</c:v>
                </c:pt>
                <c:pt idx="229">
                  <c:v>3.4087352558821551</c:v>
                </c:pt>
                <c:pt idx="230">
                  <c:v>3.302580000730643</c:v>
                </c:pt>
                <c:pt idx="231">
                  <c:v>3.4903054307306567</c:v>
                </c:pt>
                <c:pt idx="232">
                  <c:v>3.6687323407306045</c:v>
                </c:pt>
                <c:pt idx="233">
                  <c:v>4.1456848159993545</c:v>
                </c:pt>
                <c:pt idx="234">
                  <c:v>5.4753534407305109</c:v>
                </c:pt>
                <c:pt idx="235">
                  <c:v>5.9512020907305514</c:v>
                </c:pt>
                <c:pt idx="236">
                  <c:v>6.0714789007304004</c:v>
                </c:pt>
                <c:pt idx="237">
                  <c:v>6.0460965828359292</c:v>
                </c:pt>
                <c:pt idx="238">
                  <c:v>6.0170848907308034</c:v>
                </c:pt>
                <c:pt idx="239">
                  <c:v>6.1475823207303355</c:v>
                </c:pt>
                <c:pt idx="240">
                  <c:v>6.252143020730486</c:v>
                </c:pt>
                <c:pt idx="241">
                  <c:v>6.6083848619426018</c:v>
                </c:pt>
                <c:pt idx="242">
                  <c:v>6.7552616707304622</c:v>
                </c:pt>
                <c:pt idx="243">
                  <c:v>6.4990153107304707</c:v>
                </c:pt>
                <c:pt idx="244">
                  <c:v>6.2478527407305364</c:v>
                </c:pt>
                <c:pt idx="245">
                  <c:v>5.9061067807304424</c:v>
                </c:pt>
                <c:pt idx="246">
                  <c:v>5.7706227407306159</c:v>
                </c:pt>
                <c:pt idx="247">
                  <c:v>5.805774080730643</c:v>
                </c:pt>
                <c:pt idx="248">
                  <c:v>6.1788556407306015</c:v>
                </c:pt>
                <c:pt idx="249">
                  <c:v>6.8277134798610373</c:v>
                </c:pt>
                <c:pt idx="250">
                  <c:v>7.3488535207306569</c:v>
                </c:pt>
                <c:pt idx="251">
                  <c:v>7.9812524407306773</c:v>
                </c:pt>
                <c:pt idx="252">
                  <c:v>8.5601124407307179</c:v>
                </c:pt>
                <c:pt idx="253">
                  <c:v>9.1810950095478034</c:v>
                </c:pt>
                <c:pt idx="254">
                  <c:v>9.6979669629528491</c:v>
                </c:pt>
                <c:pt idx="255">
                  <c:v>10.454404610730457</c:v>
                </c:pt>
                <c:pt idx="256">
                  <c:v>11.028450590730515</c:v>
                </c:pt>
                <c:pt idx="257">
                  <c:v>11.738378195276137</c:v>
                </c:pt>
                <c:pt idx="258">
                  <c:v>12.24455699073051</c:v>
                </c:pt>
                <c:pt idx="259">
                  <c:v>13.1555494407304</c:v>
                </c:pt>
                <c:pt idx="260">
                  <c:v>13.898788790730331</c:v>
                </c:pt>
                <c:pt idx="261">
                  <c:v>15.075076400524226</c:v>
                </c:pt>
                <c:pt idx="262">
                  <c:v>15.764272447801318</c:v>
                </c:pt>
                <c:pt idx="263">
                  <c:v>16.350823020730591</c:v>
                </c:pt>
                <c:pt idx="264">
                  <c:v>16.60834544073046</c:v>
                </c:pt>
                <c:pt idx="265">
                  <c:v>16.760790506687968</c:v>
                </c:pt>
                <c:pt idx="266">
                  <c:v>17.501312780730693</c:v>
                </c:pt>
                <c:pt idx="267">
                  <c:v>18.07328929073071</c:v>
                </c:pt>
                <c:pt idx="268">
                  <c:v>18.195094880730743</c:v>
                </c:pt>
                <c:pt idx="269">
                  <c:v>17.838283680730584</c:v>
                </c:pt>
                <c:pt idx="270">
                  <c:v>17.141333440730588</c:v>
                </c:pt>
                <c:pt idx="271">
                  <c:v>16.446223960730297</c:v>
                </c:pt>
                <c:pt idx="272">
                  <c:v>15.336428050730499</c:v>
                </c:pt>
                <c:pt idx="273">
                  <c:v>14.182565090730503</c:v>
                </c:pt>
                <c:pt idx="274">
                  <c:v>13.478095389082442</c:v>
                </c:pt>
                <c:pt idx="275">
                  <c:v>12.035300740730618</c:v>
                </c:pt>
                <c:pt idx="276">
                  <c:v>6.2118804533741745</c:v>
                </c:pt>
                <c:pt idx="277">
                  <c:v>5.4796625807304933</c:v>
                </c:pt>
                <c:pt idx="278">
                  <c:v>5.1549493407306075</c:v>
                </c:pt>
                <c:pt idx="279">
                  <c:v>4.8381838407304834</c:v>
                </c:pt>
                <c:pt idx="280">
                  <c:v>4.9858041407305915</c:v>
                </c:pt>
                <c:pt idx="281">
                  <c:v>5.4624819407307434</c:v>
                </c:pt>
                <c:pt idx="282">
                  <c:v>5.8537592407308097</c:v>
                </c:pt>
                <c:pt idx="283">
                  <c:v>6.6191309307304076</c:v>
                </c:pt>
                <c:pt idx="284">
                  <c:v>6.8741768821447806</c:v>
                </c:pt>
                <c:pt idx="285">
                  <c:v>7.5120726007304768</c:v>
                </c:pt>
                <c:pt idx="286">
                  <c:v>8.064136590730703</c:v>
                </c:pt>
                <c:pt idx="287">
                  <c:v>8.1912237407305977</c:v>
                </c:pt>
                <c:pt idx="288">
                  <c:v>8.163182260730494</c:v>
                </c:pt>
                <c:pt idx="289">
                  <c:v>8.3152218907305659</c:v>
                </c:pt>
                <c:pt idx="290">
                  <c:v>8.7532393258368586</c:v>
                </c:pt>
                <c:pt idx="291">
                  <c:v>9.0559745607306752</c:v>
                </c:pt>
                <c:pt idx="292">
                  <c:v>9.1435818207304429</c:v>
                </c:pt>
                <c:pt idx="293">
                  <c:v>9.7922467307306249</c:v>
                </c:pt>
                <c:pt idx="294">
                  <c:v>10.201222940730622</c:v>
                </c:pt>
                <c:pt idx="295">
                  <c:v>10.588669848257439</c:v>
                </c:pt>
                <c:pt idx="296">
                  <c:v>11.116360760730482</c:v>
                </c:pt>
                <c:pt idx="297">
                  <c:v>11.719223000730478</c:v>
                </c:pt>
                <c:pt idx="298">
                  <c:v>12.388876260730548</c:v>
                </c:pt>
                <c:pt idx="299">
                  <c:v>14.649979140730485</c:v>
                </c:pt>
                <c:pt idx="300">
                  <c:v>15.046726160730666</c:v>
                </c:pt>
                <c:pt idx="301">
                  <c:v>15.782575306387187</c:v>
                </c:pt>
                <c:pt idx="302">
                  <c:v>16.935143740730584</c:v>
                </c:pt>
                <c:pt idx="303">
                  <c:v>17.453999296286142</c:v>
                </c:pt>
                <c:pt idx="304">
                  <c:v>18.394072759598604</c:v>
                </c:pt>
                <c:pt idx="305">
                  <c:v>18.608307920730624</c:v>
                </c:pt>
                <c:pt idx="306">
                  <c:v>18.920903290730596</c:v>
                </c:pt>
                <c:pt idx="307">
                  <c:v>19.37929554073051</c:v>
                </c:pt>
                <c:pt idx="308">
                  <c:v>19.247210750730588</c:v>
                </c:pt>
                <c:pt idx="309">
                  <c:v>19.264101980730352</c:v>
                </c:pt>
                <c:pt idx="310">
                  <c:v>19.662116760730587</c:v>
                </c:pt>
                <c:pt idx="311">
                  <c:v>20.10944607073046</c:v>
                </c:pt>
                <c:pt idx="312">
                  <c:v>20.585028740730625</c:v>
                </c:pt>
                <c:pt idx="313">
                  <c:v>20.752582900730523</c:v>
                </c:pt>
                <c:pt idx="314">
                  <c:v>20.785808420730532</c:v>
                </c:pt>
                <c:pt idx="315">
                  <c:v>20.760912940730424</c:v>
                </c:pt>
                <c:pt idx="316">
                  <c:v>20.860829220730523</c:v>
                </c:pt>
                <c:pt idx="317">
                  <c:v>20.931061580730656</c:v>
                </c:pt>
                <c:pt idx="318">
                  <c:v>20.842393180291026</c:v>
                </c:pt>
                <c:pt idx="319">
                  <c:v>20.775238900730486</c:v>
                </c:pt>
                <c:pt idx="320">
                  <c:v>20.793062500730564</c:v>
                </c:pt>
                <c:pt idx="321">
                  <c:v>20.699977890730437</c:v>
                </c:pt>
                <c:pt idx="322">
                  <c:v>20.512678130730677</c:v>
                </c:pt>
                <c:pt idx="323">
                  <c:v>20.235688043760813</c:v>
                </c:pt>
                <c:pt idx="324">
                  <c:v>19.580415000730255</c:v>
                </c:pt>
                <c:pt idx="325">
                  <c:v>17.474600450730719</c:v>
                </c:pt>
                <c:pt idx="326">
                  <c:v>15.143606890730624</c:v>
                </c:pt>
                <c:pt idx="327">
                  <c:v>12.936823970730536</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-1.5432649992693375</c:v>
                </c:pt>
                <c:pt idx="336">
                  <c:v>-2.9183403492694993</c:v>
                </c:pt>
                <c:pt idx="337">
                  <c:v>-4.1177004092692515</c:v>
                </c:pt>
                <c:pt idx="338">
                  <c:v>-4.8145104511885366</c:v>
                </c:pt>
                <c:pt idx="339">
                  <c:v>-5.5537492592693383</c:v>
                </c:pt>
                <c:pt idx="340">
                  <c:v>-5.9406199092693583</c:v>
                </c:pt>
                <c:pt idx="341">
                  <c:v>-6.3232095992694326</c:v>
                </c:pt>
                <c:pt idx="342">
                  <c:v>-6.7506656992694332</c:v>
                </c:pt>
                <c:pt idx="343">
                  <c:v>-7.0734039224272891</c:v>
                </c:pt>
                <c:pt idx="344">
                  <c:v>-7.1889748792694013</c:v>
                </c:pt>
                <c:pt idx="345">
                  <c:v>-7.3120125392693653</c:v>
                </c:pt>
                <c:pt idx="346">
                  <c:v>-7.3348541992695715</c:v>
                </c:pt>
                <c:pt idx="347">
                  <c:v>-7.3693162492694739</c:v>
                </c:pt>
                <c:pt idx="348">
                  <c:v>-7.2903831992694714</c:v>
                </c:pt>
                <c:pt idx="349">
                  <c:v>-6.9507257025683113</c:v>
                </c:pt>
                <c:pt idx="350">
                  <c:v>-6.565419009269438</c:v>
                </c:pt>
                <c:pt idx="351">
                  <c:v>-6.3358487892695914</c:v>
                </c:pt>
                <c:pt idx="352">
                  <c:v>-6.1948702292693287</c:v>
                </c:pt>
                <c:pt idx="353">
                  <c:v>-6.1169779592695068</c:v>
                </c:pt>
                <c:pt idx="354">
                  <c:v>-6.0265773299763765</c:v>
                </c:pt>
                <c:pt idx="355">
                  <c:v>-5.7915902592693405</c:v>
                </c:pt>
                <c:pt idx="356">
                  <c:v>-5.3383890092695623</c:v>
                </c:pt>
                <c:pt idx="357">
                  <c:v>-4.5160900692694455</c:v>
                </c:pt>
                <c:pt idx="358">
                  <c:v>-3.9599179092694783</c:v>
                </c:pt>
                <c:pt idx="359">
                  <c:v>-3.6030407926026613</c:v>
                </c:pt>
                <c:pt idx="360">
                  <c:v>-3.2066949821609692</c:v>
                </c:pt>
                <c:pt idx="361">
                  <c:v>-1.6891000487430721</c:v>
                </c:pt>
                <c:pt idx="362">
                  <c:v>-1.242308119269254</c:v>
                </c:pt>
                <c:pt idx="363">
                  <c:v>-0.6657242292694886</c:v>
                </c:pt>
                <c:pt idx="364">
                  <c:v>-0.43966473926949007</c:v>
                </c:pt>
                <c:pt idx="365">
                  <c:v>-0.28132655714189603</c:v>
                </c:pt>
                <c:pt idx="366">
                  <c:v>-0.59506365926941351</c:v>
                </c:pt>
                <c:pt idx="367">
                  <c:v>-0.95902137926921682</c:v>
                </c:pt>
                <c:pt idx="368">
                  <c:v>-0.44190583926949561</c:v>
                </c:pt>
                <c:pt idx="369">
                  <c:v>0.58762036073045332</c:v>
                </c:pt>
                <c:pt idx="370">
                  <c:v>0.89310487116519366</c:v>
                </c:pt>
                <c:pt idx="371">
                  <c:v>1.0305790907306818</c:v>
                </c:pt>
                <c:pt idx="372">
                  <c:v>1.3706768807305707</c:v>
                </c:pt>
                <c:pt idx="373">
                  <c:v>2.1018539807304961</c:v>
                </c:pt>
                <c:pt idx="374">
                  <c:v>2.5874808907306752</c:v>
                </c:pt>
                <c:pt idx="375">
                  <c:v>2.9729444882052967</c:v>
                </c:pt>
                <c:pt idx="376">
                  <c:v>3.147994500730626</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5.6720569407304753</c:v>
                </c:pt>
                <c:pt idx="385">
                  <c:v>5.7776105307305405</c:v>
                </c:pt>
                <c:pt idx="386">
                  <c:v>5.8008407077636122</c:v>
                </c:pt>
                <c:pt idx="387">
                  <c:v>5.4119955007307965</c:v>
                </c:pt>
                <c:pt idx="388">
                  <c:v>4.6862905407305515</c:v>
                </c:pt>
                <c:pt idx="389">
                  <c:v>4.1067562607305845</c:v>
                </c:pt>
                <c:pt idx="390">
                  <c:v>3.2341262907305346</c:v>
                </c:pt>
                <c:pt idx="391">
                  <c:v>2.7358692891178267</c:v>
                </c:pt>
                <c:pt idx="392">
                  <c:v>2.1940253607304214</c:v>
                </c:pt>
                <c:pt idx="393">
                  <c:v>1.6684125207307881</c:v>
                </c:pt>
                <c:pt idx="394">
                  <c:v>1.0419137807304937</c:v>
                </c:pt>
                <c:pt idx="395">
                  <c:v>0.19382490073064668</c:v>
                </c:pt>
                <c:pt idx="396">
                  <c:v>-0.18892654187833152</c:v>
                </c:pt>
                <c:pt idx="397">
                  <c:v>-0.40417425926942552</c:v>
                </c:pt>
                <c:pt idx="398">
                  <c:v>-0.23918874926945932</c:v>
                </c:pt>
                <c:pt idx="399">
                  <c:v>2.6259440730640911E-2</c:v>
                </c:pt>
                <c:pt idx="400">
                  <c:v>9.3102080730744732E-2</c:v>
                </c:pt>
                <c:pt idx="401">
                  <c:v>9.0272932649739332E-2</c:v>
                </c:pt>
                <c:pt idx="402">
                  <c:v>4.6535008771769339E-2</c:v>
                </c:pt>
                <c:pt idx="403">
                  <c:v>-6.9988599269478882E-2</c:v>
                </c:pt>
                <c:pt idx="404">
                  <c:v>-0.32841395926951233</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-0.37826400926950143</c:v>
                </c:pt>
                <c:pt idx="417">
                  <c:v>0.2307566755131063</c:v>
                </c:pt>
                <c:pt idx="418">
                  <c:v>1.5598110407306358</c:v>
                </c:pt>
                <c:pt idx="419">
                  <c:v>2.0382477407305832</c:v>
                </c:pt>
                <c:pt idx="420">
                  <c:v>1.7868002407305852</c:v>
                </c:pt>
                <c:pt idx="421">
                  <c:v>1.560408540730464</c:v>
                </c:pt>
                <c:pt idx="422">
                  <c:v>1.6487997307305875</c:v>
                </c:pt>
                <c:pt idx="423">
                  <c:v>1.6366601607305733</c:v>
                </c:pt>
                <c:pt idx="424">
                  <c:v>1.388123949521872</c:v>
                </c:pt>
                <c:pt idx="425">
                  <c:v>0.96964188073072077</c:v>
                </c:pt>
                <c:pt idx="426">
                  <c:v>0.65944558073047765</c:v>
                </c:pt>
                <c:pt idx="427">
                  <c:v>5.5489376147377811E-2</c:v>
                </c:pt>
                <c:pt idx="428">
                  <c:v>-1.5817222592694085</c:v>
                </c:pt>
                <c:pt idx="429">
                  <c:v>-1.7248221992694373</c:v>
                </c:pt>
                <c:pt idx="430">
                  <c:v>-2.1066079735552377</c:v>
                </c:pt>
                <c:pt idx="431">
                  <c:v>-2.4412656092693927</c:v>
                </c:pt>
                <c:pt idx="432">
                  <c:v>-2.8230459292695333</c:v>
                </c:pt>
                <c:pt idx="433">
                  <c:v>-2.6723292092695061</c:v>
                </c:pt>
                <c:pt idx="434">
                  <c:v>-3.3191546592694987</c:v>
                </c:pt>
                <c:pt idx="435">
                  <c:v>-3.9542133568305644</c:v>
                </c:pt>
                <c:pt idx="436">
                  <c:v>-4.277211114108181</c:v>
                </c:pt>
                <c:pt idx="437">
                  <c:v>-7.0265206164123395</c:v>
                </c:pt>
                <c:pt idx="438">
                  <c:v>-7.9420781192694294</c:v>
                </c:pt>
                <c:pt idx="439">
                  <c:v>-8.5574928692693586</c:v>
                </c:pt>
                <c:pt idx="440">
                  <c:v>-8.5491877392694704</c:v>
                </c:pt>
                <c:pt idx="441">
                  <c:v>-8.6265620168453729</c:v>
                </c:pt>
                <c:pt idx="442">
                  <c:v>-10.398555709269516</c:v>
                </c:pt>
                <c:pt idx="443">
                  <c:v>-13.071210859269256</c:v>
                </c:pt>
                <c:pt idx="444">
                  <c:v>-14.237349319269427</c:v>
                </c:pt>
                <c:pt idx="445">
                  <c:v>-13.858654989269516</c:v>
                </c:pt>
                <c:pt idx="446">
                  <c:v>-13.65484801684512</c:v>
                </c:pt>
                <c:pt idx="447">
                  <c:v>-14.750429109269451</c:v>
                </c:pt>
                <c:pt idx="448">
                  <c:v>-14.983401009269546</c:v>
                </c:pt>
                <c:pt idx="449">
                  <c:v>-16.252995419269475</c:v>
                </c:pt>
                <c:pt idx="450">
                  <c:v>-15.664054659269336</c:v>
                </c:pt>
                <c:pt idx="451">
                  <c:v>-14.052264912330624</c:v>
                </c:pt>
                <c:pt idx="452">
                  <c:v>-11.761028359269375</c:v>
                </c:pt>
                <c:pt idx="453">
                  <c:v>-10.209944749269384</c:v>
                </c:pt>
                <c:pt idx="454">
                  <c:v>-8.3286273392693744</c:v>
                </c:pt>
                <c:pt idx="455">
                  <c:v>-7.1481200792692787</c:v>
                </c:pt>
                <c:pt idx="456">
                  <c:v>-5.5630227060780726</c:v>
                </c:pt>
                <c:pt idx="457">
                  <c:v>-4.1587274192693116</c:v>
                </c:pt>
                <c:pt idx="458">
                  <c:v>-3.6789534392692</c:v>
                </c:pt>
                <c:pt idx="459">
                  <c:v>-2.5786467592694464</c:v>
                </c:pt>
                <c:pt idx="460">
                  <c:v>-1.7433745092694695</c:v>
                </c:pt>
                <c:pt idx="461">
                  <c:v>-1.4000637977309192</c:v>
                </c:pt>
                <c:pt idx="462">
                  <c:v>-1.1796483492693</c:v>
                </c:pt>
                <c:pt idx="463">
                  <c:v>-1.5869154092695101</c:v>
                </c:pt>
                <c:pt idx="464">
                  <c:v>-2.7044030592694241</c:v>
                </c:pt>
                <c:pt idx="465">
                  <c:v>-4.5773065592693545</c:v>
                </c:pt>
                <c:pt idx="466">
                  <c:v>-5.1972492701389026</c:v>
                </c:pt>
                <c:pt idx="467">
                  <c:v>-5.1336412592694387</c:v>
                </c:pt>
                <c:pt idx="468">
                  <c:v>-4.6652678292693395</c:v>
                </c:pt>
                <c:pt idx="469">
                  <c:v>-3.8880296392694027</c:v>
                </c:pt>
                <c:pt idx="470">
                  <c:v>-2.2936307592693823</c:v>
                </c:pt>
                <c:pt idx="471">
                  <c:v>-1.9307933602795799</c:v>
                </c:pt>
                <c:pt idx="472">
                  <c:v>-1.9282764892694786</c:v>
                </c:pt>
                <c:pt idx="473">
                  <c:v>-1.8794268392695272</c:v>
                </c:pt>
                <c:pt idx="474">
                  <c:v>-1.6972468592693275</c:v>
                </c:pt>
                <c:pt idx="475">
                  <c:v>-1.5702673192693479</c:v>
                </c:pt>
                <c:pt idx="476">
                  <c:v>-1.550111690848297</c:v>
                </c:pt>
                <c:pt idx="477">
                  <c:v>-1.5190091592694841</c:v>
                </c:pt>
                <c:pt idx="478">
                  <c:v>-1.5146193292694499</c:v>
                </c:pt>
                <c:pt idx="479">
                  <c:v>-1.4912708892694138</c:v>
                </c:pt>
                <c:pt idx="480">
                  <c:v>-1.5032617192694135</c:v>
                </c:pt>
                <c:pt idx="481">
                  <c:v>-1.5135294309866358</c:v>
                </c:pt>
                <c:pt idx="482">
                  <c:v>-1.5365330292694352</c:v>
                </c:pt>
                <c:pt idx="483">
                  <c:v>-1.521443659269335</c:v>
                </c:pt>
                <c:pt idx="484">
                  <c:v>-1.5344716592692718</c:v>
                </c:pt>
                <c:pt idx="485">
                  <c:v>-1.5227315592694288</c:v>
                </c:pt>
                <c:pt idx="486">
                  <c:v>-1.5284834382168406</c:v>
                </c:pt>
                <c:pt idx="487">
                  <c:v>-1.5293619392692932</c:v>
                </c:pt>
                <c:pt idx="488">
                  <c:v>-1.5297739592694457</c:v>
                </c:pt>
                <c:pt idx="489">
                  <c:v>-1.5363226892693818</c:v>
                </c:pt>
                <c:pt idx="490">
                  <c:v>-1.5387614092693696</c:v>
                </c:pt>
                <c:pt idx="491">
                  <c:v>-1.5433983775489089</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-1.5564347192694727</c:v>
                </c:pt>
                <c:pt idx="500">
                  <c:v>-1.5592494592694355</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-1.6515922592693757</c:v>
                </c:pt>
                <c:pt idx="513">
                  <c:v>-1.6572480572491888</c:v>
                </c:pt>
                <c:pt idx="514">
                  <c:v>-1.6636988192694537</c:v>
                </c:pt>
                <c:pt idx="515">
                  <c:v>-1.666081499269481</c:v>
                </c:pt>
                <c:pt idx="516">
                  <c:v>-1.6663562592694632</c:v>
                </c:pt>
                <c:pt idx="517">
                  <c:v>-1.6666422905196039</c:v>
                </c:pt>
                <c:pt idx="518">
                  <c:v>-1.667903059269404</c:v>
                </c:pt>
                <c:pt idx="519">
                  <c:v>-1.6679022592694228</c:v>
                </c:pt>
                <c:pt idx="520">
                  <c:v>-1.6694022592694318</c:v>
                </c:pt>
                <c:pt idx="521">
                  <c:v>-1.6690622592694786</c:v>
                </c:pt>
                <c:pt idx="522">
                  <c:v>-1.6689022592694718</c:v>
                </c:pt>
                <c:pt idx="523">
                  <c:v>-1.6689022592694718</c:v>
                </c:pt>
                <c:pt idx="524">
                  <c:v>-1.6689022592694438</c:v>
                </c:pt>
                <c:pt idx="525">
                  <c:v>-1.6694765592695404</c:v>
                </c:pt>
                <c:pt idx="526">
                  <c:v>-1.669572259269529</c:v>
                </c:pt>
                <c:pt idx="527">
                  <c:v>-1.669572259269529</c:v>
                </c:pt>
                <c:pt idx="528">
                  <c:v>-1.6695722592694842</c:v>
                </c:pt>
                <c:pt idx="529">
                  <c:v>-1.6695722592694557</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-1.6723310687932154</c:v>
                </c:pt>
                <c:pt idx="539">
                  <c:v>-1.6727522592694157</c:v>
                </c:pt>
                <c:pt idx="540">
                  <c:v>-1.6722916592692478</c:v>
                </c:pt>
                <c:pt idx="541">
                  <c:v>-1.672262259269246</c:v>
                </c:pt>
                <c:pt idx="542">
                  <c:v>-1.672262259269246</c:v>
                </c:pt>
                <c:pt idx="543">
                  <c:v>-1.6721508306980484</c:v>
                </c:pt>
                <c:pt idx="544">
                  <c:v>-1.6712436592694622</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-1.6676722592694637</c:v>
                </c:pt>
                <c:pt idx="555">
                  <c:v>-1.6686822592694313</c:v>
                </c:pt>
                <c:pt idx="556">
                  <c:v>-1.668569109269342</c:v>
                </c:pt>
                <c:pt idx="557">
                  <c:v>-1.6680430092695695</c:v>
                </c:pt>
                <c:pt idx="558">
                  <c:v>-1.6686585013744542</c:v>
                </c:pt>
                <c:pt idx="559">
                  <c:v>-1.6687372592691638</c:v>
                </c:pt>
                <c:pt idx="560">
                  <c:v>-1.6687372592691638</c:v>
                </c:pt>
                <c:pt idx="561">
                  <c:v>-1.6687372592694198</c:v>
                </c:pt>
                <c:pt idx="562">
                  <c:v>-1.670636259269455</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-1.6737222592694367</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-1.6677906392694388</c:v>
                </c:pt>
                <c:pt idx="582">
                  <c:v>-1.6687924520404918</c:v>
                </c:pt>
                <c:pt idx="583">
                  <c:v>-1.6736062592694028</c:v>
                </c:pt>
                <c:pt idx="584">
                  <c:v>-1.6732762592693278</c:v>
                </c:pt>
                <c:pt idx="585">
                  <c:v>-1.6750554592694442</c:v>
                </c:pt>
                <c:pt idx="586">
                  <c:v>-1.6818201092694238</c:v>
                </c:pt>
                <c:pt idx="587">
                  <c:v>-1.6857446572285517</c:v>
                </c:pt>
                <c:pt idx="588">
                  <c:v>-1.6871520592694651</c:v>
                </c:pt>
                <c:pt idx="589">
                  <c:v>-1.6875322592693878</c:v>
                </c:pt>
                <c:pt idx="590">
                  <c:v>-1.7030457886811938</c:v>
                </c:pt>
                <c:pt idx="591">
                  <c:v>-1.7029822592695318</c:v>
                </c:pt>
                <c:pt idx="592">
                  <c:v>-1.7032435592693378</c:v>
                </c:pt>
                <c:pt idx="593">
                  <c:v>-1.703726217602773</c:v>
                </c:pt>
                <c:pt idx="594">
                  <c:v>-1.7037522592694752</c:v>
                </c:pt>
                <c:pt idx="595">
                  <c:v>-1.7037522592694752</c:v>
                </c:pt>
                <c:pt idx="596">
                  <c:v>-1.7037522592694048</c:v>
                </c:pt>
                <c:pt idx="597">
                  <c:v>-1.7051322592694014</c:v>
                </c:pt>
                <c:pt idx="598">
                  <c:v>-1.7055927765107555</c:v>
                </c:pt>
                <c:pt idx="599">
                  <c:v>-1.7070146592692454</c:v>
                </c:pt>
                <c:pt idx="600">
                  <c:v>-1.7071122592692518</c:v>
                </c:pt>
                <c:pt idx="601">
                  <c:v>-1.7071122592692518</c:v>
                </c:pt>
                <c:pt idx="602">
                  <c:v>-1.7071122592692518</c:v>
                </c:pt>
                <c:pt idx="603">
                  <c:v>-1.7071122592692518</c:v>
                </c:pt>
                <c:pt idx="604">
                  <c:v>-1.7071122592694197</c:v>
                </c:pt>
                <c:pt idx="605">
                  <c:v>-1.709919059269406</c:v>
                </c:pt>
                <c:pt idx="606">
                  <c:v>-1.710496859269367</c:v>
                </c:pt>
                <c:pt idx="607">
                  <c:v>-1.7113022592694411</c:v>
                </c:pt>
                <c:pt idx="608">
                  <c:v>-1.7119995792693008</c:v>
                </c:pt>
                <c:pt idx="609">
                  <c:v>-1.7131492392691965</c:v>
                </c:pt>
                <c:pt idx="610">
                  <c:v>-1.7131622592692373</c:v>
                </c:pt>
                <c:pt idx="611">
                  <c:v>-1.7131622592692513</c:v>
                </c:pt>
                <c:pt idx="612">
                  <c:v>-1.7164122592694318</c:v>
                </c:pt>
                <c:pt idx="613">
                  <c:v>-1.7172842692695696</c:v>
                </c:pt>
                <c:pt idx="614">
                  <c:v>-1.7183962592692668</c:v>
                </c:pt>
                <c:pt idx="615">
                  <c:v>-1.7183962592692668</c:v>
                </c:pt>
                <c:pt idx="616">
                  <c:v>-1.7183962592692668</c:v>
                </c:pt>
                <c:pt idx="617">
                  <c:v>-1.718396259269281</c:v>
                </c:pt>
                <c:pt idx="618">
                  <c:v>-1.7177203392693596</c:v>
                </c:pt>
                <c:pt idx="619">
                  <c:v>-1.7141308592693179</c:v>
                </c:pt>
                <c:pt idx="620">
                  <c:v>-1.7090090926026802</c:v>
                </c:pt>
                <c:pt idx="621">
                  <c:v>-1.7026296878407945</c:v>
                </c:pt>
                <c:pt idx="622">
                  <c:v>-1.6963509392694671</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-1.6911966092694093</c:v>
                </c:pt>
                <c:pt idx="632">
                  <c:v>-1.6917222592693666</c:v>
                </c:pt>
                <c:pt idx="633">
                  <c:v>-1.6911341592695095</c:v>
                </c:pt>
                <c:pt idx="634">
                  <c:v>-1.687482259269359</c:v>
                </c:pt>
                <c:pt idx="635">
                  <c:v>-1.6873145041674462</c:v>
                </c:pt>
                <c:pt idx="636">
                  <c:v>-1.69078535926937</c:v>
                </c:pt>
                <c:pt idx="637">
                  <c:v>-1.6917622592693937</c:v>
                </c:pt>
                <c:pt idx="638">
                  <c:v>-1.6917776592693912</c:v>
                </c:pt>
                <c:pt idx="639">
                  <c:v>-1.6922790592693531</c:v>
                </c:pt>
                <c:pt idx="640">
                  <c:v>-1.6941947855852533</c:v>
                </c:pt>
                <c:pt idx="641">
                  <c:v>-1.6984451992695024</c:v>
                </c:pt>
                <c:pt idx="642">
                  <c:v>-1.7022322592694197</c:v>
                </c:pt>
                <c:pt idx="643">
                  <c:v>-1.7033822592694292</c:v>
                </c:pt>
                <c:pt idx="644">
                  <c:v>-1.705804259269537</c:v>
                </c:pt>
                <c:pt idx="645">
                  <c:v>-1.7074627092694612</c:v>
                </c:pt>
                <c:pt idx="646">
                  <c:v>-1.7109887898815401</c:v>
                </c:pt>
                <c:pt idx="647">
                  <c:v>-1.7137388592696088</c:v>
                </c:pt>
                <c:pt idx="648">
                  <c:v>-1.7142611592692698</c:v>
                </c:pt>
                <c:pt idx="649">
                  <c:v>-1.7140863092693337</c:v>
                </c:pt>
                <c:pt idx="650">
                  <c:v>-1.7160747692692127</c:v>
                </c:pt>
                <c:pt idx="651">
                  <c:v>-1.7196135858000758</c:v>
                </c:pt>
                <c:pt idx="652">
                  <c:v>-1.725303659269368</c:v>
                </c:pt>
                <c:pt idx="653">
                  <c:v>-1.7265654592692954</c:v>
                </c:pt>
                <c:pt idx="654">
                  <c:v>-1.7265922592692937</c:v>
                </c:pt>
                <c:pt idx="655">
                  <c:v>-1.7261346192693707</c:v>
                </c:pt>
                <c:pt idx="656">
                  <c:v>-1.7246814429426818</c:v>
                </c:pt>
                <c:pt idx="657">
                  <c:v>-1.7256950092694128</c:v>
                </c:pt>
                <c:pt idx="658">
                  <c:v>-1.728904139269472</c:v>
                </c:pt>
                <c:pt idx="659">
                  <c:v>-1.7300622592694852</c:v>
                </c:pt>
                <c:pt idx="660">
                  <c:v>-1.7300622592694852</c:v>
                </c:pt>
                <c:pt idx="661">
                  <c:v>-1.7300622592694852</c:v>
                </c:pt>
                <c:pt idx="662">
                  <c:v>-1.7300622592694852</c:v>
                </c:pt>
                <c:pt idx="663">
                  <c:v>-1.7300799592694738</c:v>
                </c:pt>
                <c:pt idx="664">
                  <c:v>-1.7306522592692488</c:v>
                </c:pt>
                <c:pt idx="665">
                  <c:v>-1.7312594592694921</c:v>
                </c:pt>
                <c:pt idx="666">
                  <c:v>-1.7313122592695152</c:v>
                </c:pt>
                <c:pt idx="667">
                  <c:v>-1.7313122592695152</c:v>
                </c:pt>
                <c:pt idx="668">
                  <c:v>-1.7313122592695152</c:v>
                </c:pt>
                <c:pt idx="669">
                  <c:v>-1.7313122592695152</c:v>
                </c:pt>
                <c:pt idx="670">
                  <c:v>-1.7322256592694429</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-1.7279000592695983</c:v>
                </c:pt>
                <c:pt idx="688">
                  <c:v>-1.7245370806978713</c:v>
                </c:pt>
                <c:pt idx="689">
                  <c:v>-1.7233316092693194</c:v>
                </c:pt>
                <c:pt idx="690">
                  <c:v>-1.7229722592693666</c:v>
                </c:pt>
                <c:pt idx="691">
                  <c:v>-1.723976799269674</c:v>
                </c:pt>
                <c:pt idx="692">
                  <c:v>-1.7279144201889798</c:v>
                </c:pt>
                <c:pt idx="693">
                  <c:v>-1.7305443783171315</c:v>
                </c:pt>
                <c:pt idx="694">
                  <c:v>-1.7340815926027346</c:v>
                </c:pt>
                <c:pt idx="695">
                  <c:v>-1.7405318392692948</c:v>
                </c:pt>
                <c:pt idx="696">
                  <c:v>-1.7452237992693362</c:v>
                </c:pt>
                <c:pt idx="697">
                  <c:v>-1.7455822592693528</c:v>
                </c:pt>
                <c:pt idx="698">
                  <c:v>-1.7456877092693899</c:v>
                </c:pt>
                <c:pt idx="699">
                  <c:v>-1.7461372592692896</c:v>
                </c:pt>
                <c:pt idx="700">
                  <c:v>-1.7483886592696078</c:v>
                </c:pt>
                <c:pt idx="701">
                  <c:v>-1.7505439592692653</c:v>
                </c:pt>
                <c:pt idx="702">
                  <c:v>-1.7506022592692716</c:v>
                </c:pt>
                <c:pt idx="703">
                  <c:v>-1.7511356592696192</c:v>
                </c:pt>
                <c:pt idx="704">
                  <c:v>-1.7519646122105663</c:v>
                </c:pt>
                <c:pt idx="705">
                  <c:v>-1.7549961092695412</c:v>
                </c:pt>
                <c:pt idx="706">
                  <c:v>-1.7560434992693672</c:v>
                </c:pt>
                <c:pt idx="707">
                  <c:v>-1.7561743792694378</c:v>
                </c:pt>
                <c:pt idx="708">
                  <c:v>-1.757130659269291</c:v>
                </c:pt>
                <c:pt idx="709">
                  <c:v>-1.7571522592693178</c:v>
                </c:pt>
                <c:pt idx="710">
                  <c:v>-1.7573079592694398</c:v>
                </c:pt>
                <c:pt idx="711">
                  <c:v>-1.7582622592694268</c:v>
                </c:pt>
                <c:pt idx="712">
                  <c:v>-1.7582622592694268</c:v>
                </c:pt>
                <c:pt idx="713">
                  <c:v>-1.7582622592694268</c:v>
                </c:pt>
                <c:pt idx="714">
                  <c:v>-1.7587000143713141</c:v>
                </c:pt>
                <c:pt idx="715">
                  <c:v>-1.760606009269253</c:v>
                </c:pt>
                <c:pt idx="716">
                  <c:v>-1.7611942592694674</c:v>
                </c:pt>
                <c:pt idx="717">
                  <c:v>-1.7612422592694772</c:v>
                </c:pt>
                <c:pt idx="718">
                  <c:v>-1.7612422592694772</c:v>
                </c:pt>
                <c:pt idx="719">
                  <c:v>-1.7612422592694772</c:v>
                </c:pt>
                <c:pt idx="720">
                  <c:v>-1.7578146592693671</c:v>
                </c:pt>
                <c:pt idx="721">
                  <c:v>-1.7557990592695314</c:v>
                </c:pt>
                <c:pt idx="722">
                  <c:v>-1.7551800592694058</c:v>
                </c:pt>
                <c:pt idx="723">
                  <c:v>-1.7549522592694018</c:v>
                </c:pt>
                <c:pt idx="724">
                  <c:v>-1.7544600755959294</c:v>
                </c:pt>
                <c:pt idx="725">
                  <c:v>-1.7520194792692791</c:v>
                </c:pt>
                <c:pt idx="726">
                  <c:v>-1.747866109269308</c:v>
                </c:pt>
                <c:pt idx="727">
                  <c:v>-1.744101289269449</c:v>
                </c:pt>
                <c:pt idx="728">
                  <c:v>-1.7436882592694583</c:v>
                </c:pt>
                <c:pt idx="729">
                  <c:v>-1.7436882592694583</c:v>
                </c:pt>
                <c:pt idx="730">
                  <c:v>-1.7435693192693507</c:v>
                </c:pt>
                <c:pt idx="731">
                  <c:v>-1.7430622592693481</c:v>
                </c:pt>
                <c:pt idx="732">
                  <c:v>-1.7429470592695253</c:v>
                </c:pt>
                <c:pt idx="733">
                  <c:v>-1.7417184392693199</c:v>
                </c:pt>
                <c:pt idx="734">
                  <c:v>-1.7401504345272827</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-1.7308923592696293</c:v>
                </c:pt>
                <c:pt idx="752">
                  <c:v>-1.730842259269648</c:v>
                </c:pt>
                <c:pt idx="753">
                  <c:v>-1.730842259269648</c:v>
                </c:pt>
                <c:pt idx="754">
                  <c:v>-1.730842259269648</c:v>
                </c:pt>
                <c:pt idx="755">
                  <c:v>-1.730842259269648</c:v>
                </c:pt>
                <c:pt idx="756">
                  <c:v>-1.730842259269648</c:v>
                </c:pt>
                <c:pt idx="757">
                  <c:v>-1.7307934592695751</c:v>
                </c:pt>
                <c:pt idx="758">
                  <c:v>-1.7296760992694642</c:v>
                </c:pt>
                <c:pt idx="759">
                  <c:v>-1.72921533426927</c:v>
                </c:pt>
                <c:pt idx="760">
                  <c:v>-1.7288222592692624</c:v>
                </c:pt>
                <c:pt idx="761">
                  <c:v>-1.7272022592694434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-1.7279222592692314</c:v>
                </c:pt>
                <c:pt idx="770">
                  <c:v>-1.7271200641475986</c:v>
                </c:pt>
                <c:pt idx="771">
                  <c:v>-1.7266022592695818</c:v>
                </c:pt>
                <c:pt idx="772">
                  <c:v>-1.7266022592695818</c:v>
                </c:pt>
                <c:pt idx="773">
                  <c:v>-1.7266022592695818</c:v>
                </c:pt>
                <c:pt idx="774">
                  <c:v>-1.7282465092691695</c:v>
                </c:pt>
                <c:pt idx="775">
                  <c:v>-1.7285722592691972</c:v>
                </c:pt>
                <c:pt idx="776">
                  <c:v>-1.728572259269183</c:v>
                </c:pt>
                <c:pt idx="777">
                  <c:v>-1.7296339992693932</c:v>
                </c:pt>
                <c:pt idx="778">
                  <c:v>-1.7309822592693238</c:v>
                </c:pt>
                <c:pt idx="779">
                  <c:v>-1.7310430840116453</c:v>
                </c:pt>
                <c:pt idx="780">
                  <c:v>-1.7317245092692817</c:v>
                </c:pt>
                <c:pt idx="781">
                  <c:v>-1.7339808492694975</c:v>
                </c:pt>
                <c:pt idx="782">
                  <c:v>-1.7359722592694129</c:v>
                </c:pt>
                <c:pt idx="783">
                  <c:v>-1.7359722592694129</c:v>
                </c:pt>
                <c:pt idx="784">
                  <c:v>-1.7359722592694129</c:v>
                </c:pt>
                <c:pt idx="785">
                  <c:v>-1.7359722592694129</c:v>
                </c:pt>
                <c:pt idx="786">
                  <c:v>-1.7359722592694129</c:v>
                </c:pt>
                <c:pt idx="787">
                  <c:v>-1.7376473992696453</c:v>
                </c:pt>
                <c:pt idx="788">
                  <c:v>-1.7380422592696618</c:v>
                </c:pt>
                <c:pt idx="789">
                  <c:v>-1.7380422592696618</c:v>
                </c:pt>
                <c:pt idx="790">
                  <c:v>-1.7380369592696496</c:v>
                </c:pt>
                <c:pt idx="791">
                  <c:v>-1.7363418511062321</c:v>
                </c:pt>
                <c:pt idx="792">
                  <c:v>-1.7349552592693414</c:v>
                </c:pt>
                <c:pt idx="793">
                  <c:v>-1.7350490592693693</c:v>
                </c:pt>
                <c:pt idx="794">
                  <c:v>-1.7335244692695098</c:v>
                </c:pt>
                <c:pt idx="795">
                  <c:v>-1.7323267192694627</c:v>
                </c:pt>
                <c:pt idx="796">
                  <c:v>-1.7333145592694426</c:v>
                </c:pt>
                <c:pt idx="797">
                  <c:v>-1.7345622592694494</c:v>
                </c:pt>
                <c:pt idx="798">
                  <c:v>-1.7345622592694072</c:v>
                </c:pt>
                <c:pt idx="799">
                  <c:v>-1.7343466592695052</c:v>
                </c:pt>
                <c:pt idx="800">
                  <c:v>-1.73412225926948</c:v>
                </c:pt>
                <c:pt idx="801">
                  <c:v>-1.73412225926948</c:v>
                </c:pt>
                <c:pt idx="802">
                  <c:v>-1.7341222592694943</c:v>
                </c:pt>
                <c:pt idx="803">
                  <c:v>-1.73412225926948</c:v>
                </c:pt>
                <c:pt idx="804">
                  <c:v>-1.73412225926948</c:v>
                </c:pt>
                <c:pt idx="805">
                  <c:v>-1.735049359269478</c:v>
                </c:pt>
                <c:pt idx="806">
                  <c:v>-1.7383274992694018</c:v>
                </c:pt>
                <c:pt idx="807">
                  <c:v>-1.7387302592694134</c:v>
                </c:pt>
                <c:pt idx="808">
                  <c:v>-1.7375840960040392</c:v>
                </c:pt>
                <c:pt idx="809">
                  <c:v>-1.7370422592694834</c:v>
                </c:pt>
                <c:pt idx="810">
                  <c:v>-1.736747059269419</c:v>
                </c:pt>
                <c:pt idx="811">
                  <c:v>-1.7339827892693898</c:v>
                </c:pt>
                <c:pt idx="812">
                  <c:v>-1.7337822592693872</c:v>
                </c:pt>
                <c:pt idx="813">
                  <c:v>-1.7351562388612081</c:v>
                </c:pt>
                <c:pt idx="814">
                  <c:v>-1.7349817592694277</c:v>
                </c:pt>
                <c:pt idx="815">
                  <c:v>-1.7344122592694458</c:v>
                </c:pt>
                <c:pt idx="816">
                  <c:v>-1.7344122592694458</c:v>
                </c:pt>
                <c:pt idx="817">
                  <c:v>-1.7344122592694458</c:v>
                </c:pt>
                <c:pt idx="818">
                  <c:v>-1.7360311992694029</c:v>
                </c:pt>
                <c:pt idx="819">
                  <c:v>-1.7402241149396358</c:v>
                </c:pt>
                <c:pt idx="820">
                  <c:v>-1.7400966592694505</c:v>
                </c:pt>
                <c:pt idx="821">
                  <c:v>-1.7398165592694543</c:v>
                </c:pt>
                <c:pt idx="822">
                  <c:v>-1.7414168592695058</c:v>
                </c:pt>
                <c:pt idx="823">
                  <c:v>-1.7449917392693637</c:v>
                </c:pt>
                <c:pt idx="824">
                  <c:v>-1.7476635592693812</c:v>
                </c:pt>
                <c:pt idx="825">
                  <c:v>-1.7489748365888573</c:v>
                </c:pt>
                <c:pt idx="826">
                  <c:v>-1.7492882592692918</c:v>
                </c:pt>
                <c:pt idx="827">
                  <c:v>-1.7492882592692918</c:v>
                </c:pt>
                <c:pt idx="828">
                  <c:v>-1.7494529592692061</c:v>
                </c:pt>
                <c:pt idx="829">
                  <c:v>-1.750417019269378</c:v>
                </c:pt>
                <c:pt idx="830">
                  <c:v>-1.7478499515770798</c:v>
                </c:pt>
                <c:pt idx="831">
                  <c:v>-1.7466322592693309</c:v>
                </c:pt>
                <c:pt idx="832">
                  <c:v>-1.7467294592693292</c:v>
                </c:pt>
                <c:pt idx="833">
                  <c:v>-1.7468386092694854</c:v>
                </c:pt>
                <c:pt idx="834">
                  <c:v>-1.7462729092694502</c:v>
                </c:pt>
                <c:pt idx="835">
                  <c:v>-1.7461522592694498</c:v>
                </c:pt>
                <c:pt idx="836">
                  <c:v>-1.745912363436176</c:v>
                </c:pt>
                <c:pt idx="837">
                  <c:v>-1.7465889592693742</c:v>
                </c:pt>
                <c:pt idx="838">
                  <c:v>-1.7472898792695446</c:v>
                </c:pt>
                <c:pt idx="839">
                  <c:v>-1.748588909269472</c:v>
                </c:pt>
                <c:pt idx="840">
                  <c:v>-1.7503223592694301</c:v>
                </c:pt>
                <c:pt idx="841">
                  <c:v>-1.754547073222952</c:v>
                </c:pt>
                <c:pt idx="842">
                  <c:v>-1.7565222592695018</c:v>
                </c:pt>
                <c:pt idx="843">
                  <c:v>-1.756837059269543</c:v>
                </c:pt>
                <c:pt idx="844">
                  <c:v>-1.7566912592694828</c:v>
                </c:pt>
                <c:pt idx="845">
                  <c:v>-1.7556531592693858</c:v>
                </c:pt>
                <c:pt idx="846">
                  <c:v>-1.755969659269349</c:v>
                </c:pt>
                <c:pt idx="847">
                  <c:v>-1.7551322592692862</c:v>
                </c:pt>
                <c:pt idx="848">
                  <c:v>-1.7551322592692862</c:v>
                </c:pt>
                <c:pt idx="849">
                  <c:v>-1.7551322592692862</c:v>
                </c:pt>
                <c:pt idx="850">
                  <c:v>-1.7551322592692862</c:v>
                </c:pt>
                <c:pt idx="851">
                  <c:v>-1.7551322592692862</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-1.7537222592694894</c:v>
                </c:pt>
                <c:pt idx="863">
                  <c:v>-1.7537222592694894</c:v>
                </c:pt>
                <c:pt idx="864">
                  <c:v>-1.753722259269461</c:v>
                </c:pt>
                <c:pt idx="865">
                  <c:v>-1.7537222592694894</c:v>
                </c:pt>
                <c:pt idx="866">
                  <c:v>-1.7537222592694894</c:v>
                </c:pt>
                <c:pt idx="867">
                  <c:v>-1.7543115592694818</c:v>
                </c:pt>
                <c:pt idx="868">
                  <c:v>-1.7544322592694614</c:v>
                </c:pt>
                <c:pt idx="869">
                  <c:v>-1.7544322592694894</c:v>
                </c:pt>
                <c:pt idx="870">
                  <c:v>-1.7551636592693813</c:v>
                </c:pt>
                <c:pt idx="871">
                  <c:v>-1.7556622592693678</c:v>
                </c:pt>
                <c:pt idx="872">
                  <c:v>-1.7556622592693678</c:v>
                </c:pt>
                <c:pt idx="873">
                  <c:v>-1.7556622592693678</c:v>
                </c:pt>
                <c:pt idx="874">
                  <c:v>-1.7556622592693822</c:v>
                </c:pt>
                <c:pt idx="875">
                  <c:v>-1.755662259269396</c:v>
                </c:pt>
                <c:pt idx="876">
                  <c:v>-1.7551166092694896</c:v>
                </c:pt>
                <c:pt idx="877">
                  <c:v>-1.7538022592694309</c:v>
                </c:pt>
                <c:pt idx="878">
                  <c:v>-1.7538022592694309</c:v>
                </c:pt>
                <c:pt idx="879">
                  <c:v>-1.7540218592694263</c:v>
                </c:pt>
                <c:pt idx="880">
                  <c:v>-1.7538022592693749</c:v>
                </c:pt>
                <c:pt idx="881">
                  <c:v>-1.7538022592694309</c:v>
                </c:pt>
                <c:pt idx="882">
                  <c:v>-1.7543015692693587</c:v>
                </c:pt>
                <c:pt idx="883">
                  <c:v>-1.7581672692693928</c:v>
                </c:pt>
                <c:pt idx="884">
                  <c:v>-1.7621814192694238</c:v>
                </c:pt>
                <c:pt idx="885">
                  <c:v>-1.7653145092694849</c:v>
                </c:pt>
                <c:pt idx="886">
                  <c:v>-1.7657815467692899</c:v>
                </c:pt>
                <c:pt idx="887">
                  <c:v>-1.7656682592692026</c:v>
                </c:pt>
                <c:pt idx="888">
                  <c:v>-1.7656682592692026</c:v>
                </c:pt>
                <c:pt idx="889">
                  <c:v>-1.7652437592694357</c:v>
                </c:pt>
                <c:pt idx="890">
                  <c:v>-1.7649282592694913</c:v>
                </c:pt>
                <c:pt idx="891">
                  <c:v>-1.7647390427745484</c:v>
                </c:pt>
                <c:pt idx="892">
                  <c:v>-1.7644906592694518</c:v>
                </c:pt>
                <c:pt idx="893">
                  <c:v>-1.7644422592694298</c:v>
                </c:pt>
                <c:pt idx="894">
                  <c:v>-1.7643042592695344</c:v>
                </c:pt>
                <c:pt idx="895">
                  <c:v>-1.7633822592693618</c:v>
                </c:pt>
                <c:pt idx="896">
                  <c:v>-1.7633822592693478</c:v>
                </c:pt>
                <c:pt idx="897">
                  <c:v>-1.7633822592693618</c:v>
                </c:pt>
                <c:pt idx="898">
                  <c:v>-1.7633822592693618</c:v>
                </c:pt>
                <c:pt idx="899">
                  <c:v>-1.7627714992694312</c:v>
                </c:pt>
                <c:pt idx="900">
                  <c:v>-1.7608645792694353</c:v>
                </c:pt>
                <c:pt idx="901">
                  <c:v>-1.7608222592692448</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-1.7671544592693897</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-1.7732972592694658</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-1.7769253392694657</c:v>
                </c:pt>
                <c:pt idx="952">
                  <c:v>-1.7774643492694044</c:v>
                </c:pt>
                <c:pt idx="953">
                  <c:v>-1.7776082592693396</c:v>
                </c:pt>
                <c:pt idx="954">
                  <c:v>-1.7776082592693396</c:v>
                </c:pt>
                <c:pt idx="955">
                  <c:v>-1.7771943623621484</c:v>
                </c:pt>
                <c:pt idx="956">
                  <c:v>-1.7766126692693973</c:v>
                </c:pt>
                <c:pt idx="957">
                  <c:v>-1.7771272592694312</c:v>
                </c:pt>
                <c:pt idx="958">
                  <c:v>-1.7771272592694312</c:v>
                </c:pt>
                <c:pt idx="959">
                  <c:v>-1.7771272592694312</c:v>
                </c:pt>
                <c:pt idx="960">
                  <c:v>-1.7771272592694312</c:v>
                </c:pt>
                <c:pt idx="961">
                  <c:v>-1.7769922592694452</c:v>
                </c:pt>
                <c:pt idx="962">
                  <c:v>-1.7756433492693438</c:v>
                </c:pt>
                <c:pt idx="963">
                  <c:v>-1.7747122592693778</c:v>
                </c:pt>
                <c:pt idx="964">
                  <c:v>-1.7747122592693778</c:v>
                </c:pt>
                <c:pt idx="965">
                  <c:v>-1.7747122592693778</c:v>
                </c:pt>
                <c:pt idx="966">
                  <c:v>-1.7748379293725547</c:v>
                </c:pt>
                <c:pt idx="967">
                  <c:v>-1.7760981592693099</c:v>
                </c:pt>
                <c:pt idx="968">
                  <c:v>-1.7769719592693598</c:v>
                </c:pt>
                <c:pt idx="969">
                  <c:v>-1.7774172592694106</c:v>
                </c:pt>
                <c:pt idx="970">
                  <c:v>-1.7774172592694106</c:v>
                </c:pt>
                <c:pt idx="971">
                  <c:v>-1.7774172592693558</c:v>
                </c:pt>
                <c:pt idx="972">
                  <c:v>-1.7774172592693134</c:v>
                </c:pt>
                <c:pt idx="973">
                  <c:v>-1.7774172592694106</c:v>
                </c:pt>
                <c:pt idx="974">
                  <c:v>-1.7774172592694106</c:v>
                </c:pt>
                <c:pt idx="975">
                  <c:v>-1.7774172592694106</c:v>
                </c:pt>
                <c:pt idx="976">
                  <c:v>-1.7774172592694106</c:v>
                </c:pt>
                <c:pt idx="977">
                  <c:v>-1.7774172592693698</c:v>
                </c:pt>
                <c:pt idx="978">
                  <c:v>-1.7774172592694106</c:v>
                </c:pt>
                <c:pt idx="979">
                  <c:v>-1.7774172592694106</c:v>
                </c:pt>
                <c:pt idx="980">
                  <c:v>-1.777624549269345</c:v>
                </c:pt>
                <c:pt idx="981">
                  <c:v>-1.7780282592695738</c:v>
                </c:pt>
                <c:pt idx="982">
                  <c:v>-1.7780282592695738</c:v>
                </c:pt>
                <c:pt idx="983">
                  <c:v>-1.7780282592695738</c:v>
                </c:pt>
                <c:pt idx="984">
                  <c:v>-1.7780282592695738</c:v>
                </c:pt>
                <c:pt idx="985">
                  <c:v>-1.7776498592695851</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-1.7758444992693652</c:v>
                </c:pt>
                <c:pt idx="997">
                  <c:v>-1.7748488592693548</c:v>
                </c:pt>
                <c:pt idx="998">
                  <c:v>-1.7743822592694858</c:v>
                </c:pt>
                <c:pt idx="999">
                  <c:v>-1.7743822592693874</c:v>
                </c:pt>
                <c:pt idx="1000">
                  <c:v>-1.7743822592693874</c:v>
                </c:pt>
                <c:pt idx="1001">
                  <c:v>-1.7750224592693638</c:v>
                </c:pt>
                <c:pt idx="1002">
                  <c:v>-1.7730203592695069</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-1.7732222592694415</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-1.7720058056612822</c:v>
                </c:pt>
                <c:pt idx="1021">
                  <c:v>-1.7697822592694312</c:v>
                </c:pt>
                <c:pt idx="1022">
                  <c:v>-1.7697822592694312</c:v>
                </c:pt>
                <c:pt idx="1023">
                  <c:v>-1.7697822592694312</c:v>
                </c:pt>
                <c:pt idx="1024">
                  <c:v>-1.7697822592694312</c:v>
                </c:pt>
                <c:pt idx="1025">
                  <c:v>-1.769782259269332</c:v>
                </c:pt>
                <c:pt idx="1026">
                  <c:v>-1.7697822592694312</c:v>
                </c:pt>
                <c:pt idx="1027">
                  <c:v>-1.7697822592694312</c:v>
                </c:pt>
                <c:pt idx="1028">
                  <c:v>-1.7697822592694312</c:v>
                </c:pt>
                <c:pt idx="1029">
                  <c:v>-1.7697822592694312</c:v>
                </c:pt>
                <c:pt idx="1030">
                  <c:v>-1.769782259269332</c:v>
                </c:pt>
                <c:pt idx="1031">
                  <c:v>-1.7697822592694312</c:v>
                </c:pt>
                <c:pt idx="1032">
                  <c:v>-1.7696910592693726</c:v>
                </c:pt>
                <c:pt idx="1033">
                  <c:v>-1.7678443592694562</c:v>
                </c:pt>
                <c:pt idx="1034">
                  <c:v>-1.7673622592694858</c:v>
                </c:pt>
                <c:pt idx="1035">
                  <c:v>-1.7673622592694858</c:v>
                </c:pt>
                <c:pt idx="1036">
                  <c:v>-1.7673622592694858</c:v>
                </c:pt>
                <c:pt idx="1037">
                  <c:v>-1.7664305092692842</c:v>
                </c:pt>
                <c:pt idx="1038">
                  <c:v>-1.7657922592693152</c:v>
                </c:pt>
                <c:pt idx="1039">
                  <c:v>-1.7657922592693152</c:v>
                </c:pt>
                <c:pt idx="1040">
                  <c:v>-1.7657922592693152</c:v>
                </c:pt>
                <c:pt idx="1041">
                  <c:v>-1.7657922592693291</c:v>
                </c:pt>
                <c:pt idx="1042">
                  <c:v>-1.7657922592693152</c:v>
                </c:pt>
                <c:pt idx="1043">
                  <c:v>-1.7657922592693152</c:v>
                </c:pt>
                <c:pt idx="1044">
                  <c:v>-1.7656923592693208</c:v>
                </c:pt>
                <c:pt idx="1045">
                  <c:v>-1.7651262592692905</c:v>
                </c:pt>
                <c:pt idx="1046">
                  <c:v>-1.7651262592693049</c:v>
                </c:pt>
                <c:pt idx="1047">
                  <c:v>-1.7651262592692905</c:v>
                </c:pt>
                <c:pt idx="1048">
                  <c:v>-1.7635059692695023</c:v>
                </c:pt>
                <c:pt idx="1049">
                  <c:v>-1.7625322592695898</c:v>
                </c:pt>
                <c:pt idx="1050">
                  <c:v>-1.7625322592695898</c:v>
                </c:pt>
                <c:pt idx="1051">
                  <c:v>-1.7625322592695758</c:v>
                </c:pt>
                <c:pt idx="1052">
                  <c:v>-1.7621066192694008</c:v>
                </c:pt>
                <c:pt idx="1053">
                  <c:v>-1.7602438192693768</c:v>
                </c:pt>
                <c:pt idx="1054">
                  <c:v>-1.7597822592693695</c:v>
                </c:pt>
                <c:pt idx="1055">
                  <c:v>-1.7594573592696878</c:v>
                </c:pt>
                <c:pt idx="1056">
                  <c:v>-1.7578353314343498</c:v>
                </c:pt>
                <c:pt idx="1057">
                  <c:v>-1.756972259269387</c:v>
                </c:pt>
                <c:pt idx="1058">
                  <c:v>-1.756972259269387</c:v>
                </c:pt>
                <c:pt idx="1059">
                  <c:v>-1.756972259269387</c:v>
                </c:pt>
                <c:pt idx="1060">
                  <c:v>-1.756972259269387</c:v>
                </c:pt>
                <c:pt idx="1061">
                  <c:v>-1.7569722592693444</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-1.7519022592691686</c:v>
                </c:pt>
                <c:pt idx="1070">
                  <c:v>-1.7517812592692197</c:v>
                </c:pt>
                <c:pt idx="1071">
                  <c:v>-1.7516822592692876</c:v>
                </c:pt>
                <c:pt idx="1072">
                  <c:v>-1.7516822592692718</c:v>
                </c:pt>
                <c:pt idx="1073">
                  <c:v>-1.7519177392694298</c:v>
                </c:pt>
                <c:pt idx="1074">
                  <c:v>-1.7520882592694418</c:v>
                </c:pt>
                <c:pt idx="1075">
                  <c:v>-1.7520882592694418</c:v>
                </c:pt>
                <c:pt idx="1076">
                  <c:v>-1.7525415195432861</c:v>
                </c:pt>
                <c:pt idx="1077">
                  <c:v>-1.7527922592693954</c:v>
                </c:pt>
                <c:pt idx="1078">
                  <c:v>-1.7527922592693954</c:v>
                </c:pt>
                <c:pt idx="1079">
                  <c:v>-1.7527922592693954</c:v>
                </c:pt>
                <c:pt idx="1080">
                  <c:v>-1.7529238992692462</c:v>
                </c:pt>
                <c:pt idx="1081">
                  <c:v>-1.7545904992693528</c:v>
                </c:pt>
                <c:pt idx="1082">
                  <c:v>-1.7558849192694033</c:v>
                </c:pt>
                <c:pt idx="1083">
                  <c:v>-1.760610519269534</c:v>
                </c:pt>
                <c:pt idx="1084">
                  <c:v>-1.7610062592695754</c:v>
                </c:pt>
                <c:pt idx="1085">
                  <c:v>-1.7610062592695754</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-1.7650282592695814</c:v>
                </c:pt>
                <c:pt idx="1094">
                  <c:v>-1.7657672592695777</c:v>
                </c:pt>
                <c:pt idx="1095">
                  <c:v>-1.7657672592695777</c:v>
                </c:pt>
                <c:pt idx="1096">
                  <c:v>-1.7657672592695635</c:v>
                </c:pt>
                <c:pt idx="1097">
                  <c:v>-1.7657672592695495</c:v>
                </c:pt>
                <c:pt idx="1098">
                  <c:v>-1.7657672592695777</c:v>
                </c:pt>
                <c:pt idx="1099">
                  <c:v>-1.7658743092694174</c:v>
                </c:pt>
                <c:pt idx="1100">
                  <c:v>-1.7659582592695506</c:v>
                </c:pt>
                <c:pt idx="1101">
                  <c:v>-1.7659582592696355</c:v>
                </c:pt>
                <c:pt idx="1102">
                  <c:v>-1.7659582592696215</c:v>
                </c:pt>
                <c:pt idx="1103">
                  <c:v>-1.7659582592695506</c:v>
                </c:pt>
                <c:pt idx="1104">
                  <c:v>-1.7661854192695201</c:v>
                </c:pt>
                <c:pt idx="1105">
                  <c:v>-1.7702124192694979</c:v>
                </c:pt>
                <c:pt idx="1106">
                  <c:v>-1.7718222592695521</c:v>
                </c:pt>
                <c:pt idx="1107">
                  <c:v>-1.7718222592695521</c:v>
                </c:pt>
                <c:pt idx="1108">
                  <c:v>-1.7718222592695521</c:v>
                </c:pt>
                <c:pt idx="1109">
                  <c:v>-1.7718807592695498</c:v>
                </c:pt>
                <c:pt idx="1110">
                  <c:v>-1.7741361592695455</c:v>
                </c:pt>
                <c:pt idx="1111">
                  <c:v>-1.7752337744208546</c:v>
                </c:pt>
                <c:pt idx="1112">
                  <c:v>-1.7793209327388553</c:v>
                </c:pt>
                <c:pt idx="1113">
                  <c:v>-1.7813222592695555</c:v>
                </c:pt>
                <c:pt idx="1114">
                  <c:v>-1.782058779269406</c:v>
                </c:pt>
                <c:pt idx="1115">
                  <c:v>-1.7861567592692751</c:v>
                </c:pt>
                <c:pt idx="1116">
                  <c:v>-1.7921430692694429</c:v>
                </c:pt>
                <c:pt idx="1117">
                  <c:v>-1.7949728778261687</c:v>
                </c:pt>
                <c:pt idx="1118">
                  <c:v>-1.7949722592694546</c:v>
                </c:pt>
                <c:pt idx="1119">
                  <c:v>-1.7955259592691819</c:v>
                </c:pt>
                <c:pt idx="1120">
                  <c:v>-1.7962449092692341</c:v>
                </c:pt>
                <c:pt idx="1121">
                  <c:v>-1.801144114939575</c:v>
                </c:pt>
                <c:pt idx="1122">
                  <c:v>-1.8021160592695509</c:v>
                </c:pt>
                <c:pt idx="1123">
                  <c:v>-1.8029222592695624</c:v>
                </c:pt>
                <c:pt idx="1124">
                  <c:v>-1.8029222592695624</c:v>
                </c:pt>
                <c:pt idx="1125">
                  <c:v>-1.8029222592695624</c:v>
                </c:pt>
                <c:pt idx="1126">
                  <c:v>-1.8029222592695482</c:v>
                </c:pt>
                <c:pt idx="1127">
                  <c:v>-1.8029222592695624</c:v>
                </c:pt>
                <c:pt idx="1128">
                  <c:v>-1.803429499269493</c:v>
                </c:pt>
                <c:pt idx="1129">
                  <c:v>-1.8058076992694476</c:v>
                </c:pt>
                <c:pt idx="1130">
                  <c:v>-1.8086722592693858</c:v>
                </c:pt>
                <c:pt idx="1131">
                  <c:v>-1.8086722592693718</c:v>
                </c:pt>
                <c:pt idx="1132">
                  <c:v>-1.8086722592693858</c:v>
                </c:pt>
                <c:pt idx="1133">
                  <c:v>-1.8086722592693858</c:v>
                </c:pt>
                <c:pt idx="1134">
                  <c:v>-1.8086722592693858</c:v>
                </c:pt>
                <c:pt idx="1135">
                  <c:v>-1.8092669592695216</c:v>
                </c:pt>
                <c:pt idx="1136">
                  <c:v>-1.809292259269538</c:v>
                </c:pt>
                <c:pt idx="1137">
                  <c:v>-1.8092922592695118</c:v>
                </c:pt>
                <c:pt idx="1138">
                  <c:v>-1.8092922592695118</c:v>
                </c:pt>
                <c:pt idx="1139">
                  <c:v>-1.8092922592695118</c:v>
                </c:pt>
                <c:pt idx="1140">
                  <c:v>-1.8099285092694379</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-1.8154562092694821</c:v>
                </c:pt>
                <c:pt idx="1149">
                  <c:v>-1.8207966092695638</c:v>
                </c:pt>
                <c:pt idx="1150">
                  <c:v>-1.82240665102178</c:v>
                </c:pt>
                <c:pt idx="1151">
                  <c:v>-1.8240656992693258</c:v>
                </c:pt>
                <c:pt idx="1152">
                  <c:v>-1.8257040592694653</c:v>
                </c:pt>
                <c:pt idx="1153">
                  <c:v>-1.8259322592694749</c:v>
                </c:pt>
                <c:pt idx="1154">
                  <c:v>-1.8259322592694749</c:v>
                </c:pt>
                <c:pt idx="1155">
                  <c:v>-1.8259322592694749</c:v>
                </c:pt>
                <c:pt idx="1156">
                  <c:v>-1.8259322592695191</c:v>
                </c:pt>
                <c:pt idx="1157">
                  <c:v>-1.8259322592694749</c:v>
                </c:pt>
                <c:pt idx="1158">
                  <c:v>-1.8259322592694749</c:v>
                </c:pt>
                <c:pt idx="1159">
                  <c:v>-1.824898119269605</c:v>
                </c:pt>
                <c:pt idx="1160">
                  <c:v>-1.8235953092693638</c:v>
                </c:pt>
                <c:pt idx="1161">
                  <c:v>-1.8234322592693648</c:v>
                </c:pt>
                <c:pt idx="1162">
                  <c:v>-1.8234322592693932</c:v>
                </c:pt>
                <c:pt idx="1163">
                  <c:v>-1.8234322592693932</c:v>
                </c:pt>
                <c:pt idx="1164">
                  <c:v>-1.8234322592693932</c:v>
                </c:pt>
                <c:pt idx="1165">
                  <c:v>-1.8234322592693932</c:v>
                </c:pt>
                <c:pt idx="1166">
                  <c:v>-1.8234322592693932</c:v>
                </c:pt>
                <c:pt idx="1167">
                  <c:v>-1.8234322592693648</c:v>
                </c:pt>
                <c:pt idx="1168">
                  <c:v>-1.8234322592693932</c:v>
                </c:pt>
                <c:pt idx="1169">
                  <c:v>-1.8234322592693932</c:v>
                </c:pt>
                <c:pt idx="1170">
                  <c:v>-1.8234322592693932</c:v>
                </c:pt>
                <c:pt idx="1171">
                  <c:v>-1.8234322592693932</c:v>
                </c:pt>
                <c:pt idx="1172">
                  <c:v>-1.8234322592693932</c:v>
                </c:pt>
                <c:pt idx="1173">
                  <c:v>-1.8234322592693648</c:v>
                </c:pt>
                <c:pt idx="1174">
                  <c:v>-1.8234322592693932</c:v>
                </c:pt>
                <c:pt idx="1175">
                  <c:v>-1.8242751392695478</c:v>
                </c:pt>
                <c:pt idx="1176">
                  <c:v>-1.8244122592695362</c:v>
                </c:pt>
                <c:pt idx="1177">
                  <c:v>-1.8244122592695362</c:v>
                </c:pt>
                <c:pt idx="1178">
                  <c:v>-1.8233181446860585</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-1.8168082592693628</c:v>
                </c:pt>
                <c:pt idx="1189">
                  <c:v>-1.8168082592693913</c:v>
                </c:pt>
                <c:pt idx="1190">
                  <c:v>-1.8168082592693628</c:v>
                </c:pt>
                <c:pt idx="1191">
                  <c:v>-1.8168082592693628</c:v>
                </c:pt>
                <c:pt idx="1192">
                  <c:v>-1.816731899269411</c:v>
                </c:pt>
                <c:pt idx="1193">
                  <c:v>-1.8167162592694104</c:v>
                </c:pt>
                <c:pt idx="1194">
                  <c:v>-1.8186933217694299</c:v>
                </c:pt>
                <c:pt idx="1195">
                  <c:v>-1.8206622592692838</c:v>
                </c:pt>
                <c:pt idx="1196">
                  <c:v>-1.8206622592692838</c:v>
                </c:pt>
                <c:pt idx="1197">
                  <c:v>-1.8206622592692838</c:v>
                </c:pt>
                <c:pt idx="1198">
                  <c:v>-1.8206622592692838</c:v>
                </c:pt>
                <c:pt idx="1199">
                  <c:v>-1.8206622592692838</c:v>
                </c:pt>
                <c:pt idx="1200">
                  <c:v>-1.8205701759360149</c:v>
                </c:pt>
                <c:pt idx="1201">
                  <c:v>-1.8201422592694738</c:v>
                </c:pt>
                <c:pt idx="1202">
                  <c:v>-1.8201422592694738</c:v>
                </c:pt>
                <c:pt idx="1203">
                  <c:v>-1.8201422592694738</c:v>
                </c:pt>
                <c:pt idx="1204">
                  <c:v>-1.821590959269384</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-1.8219272592696676</c:v>
                </c:pt>
                <c:pt idx="1213">
                  <c:v>-1.8210315092694878</c:v>
                </c:pt>
                <c:pt idx="1214">
                  <c:v>-1.8198784092696618</c:v>
                </c:pt>
                <c:pt idx="1215">
                  <c:v>-1.8197796592695681</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-1.8163570792693684</c:v>
                </c:pt>
                <c:pt idx="1241">
                  <c:v>-1.8170422592695274</c:v>
                </c:pt>
                <c:pt idx="1242">
                  <c:v>-1.8170422592695274</c:v>
                </c:pt>
                <c:pt idx="1243">
                  <c:v>-1.8170422592695274</c:v>
                </c:pt>
                <c:pt idx="1244">
                  <c:v>-1.8177603792693851</c:v>
                </c:pt>
                <c:pt idx="1245">
                  <c:v>-1.8181626192693718</c:v>
                </c:pt>
                <c:pt idx="1246">
                  <c:v>-1.8181622592693714</c:v>
                </c:pt>
                <c:pt idx="1247">
                  <c:v>-1.8176901092693214</c:v>
                </c:pt>
                <c:pt idx="1248">
                  <c:v>-1.8174889259361771</c:v>
                </c:pt>
                <c:pt idx="1249">
                  <c:v>-1.8171852592694484</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-1.819196259269386</c:v>
                </c:pt>
                <c:pt idx="1266">
                  <c:v>-1.8180075792695505</c:v>
                </c:pt>
                <c:pt idx="1267">
                  <c:v>-1.8162736392694256</c:v>
                </c:pt>
                <c:pt idx="1268">
                  <c:v>-1.8154590592694553</c:v>
                </c:pt>
                <c:pt idx="1269">
                  <c:v>-1.8162146551026528</c:v>
                </c:pt>
                <c:pt idx="1270">
                  <c:v>-1.8201598992694978</c:v>
                </c:pt>
                <c:pt idx="1271">
                  <c:v>-1.8230002592693895</c:v>
                </c:pt>
                <c:pt idx="1272">
                  <c:v>-1.8230722592693938</c:v>
                </c:pt>
                <c:pt idx="1273">
                  <c:v>-1.8230722592693938</c:v>
                </c:pt>
                <c:pt idx="1274">
                  <c:v>-1.8230722592693658</c:v>
                </c:pt>
                <c:pt idx="1275">
                  <c:v>-1.8230446592693539</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-1.8195322592693208</c:v>
                </c:pt>
                <c:pt idx="1316">
                  <c:v>-1.8190023592693478</c:v>
                </c:pt>
                <c:pt idx="1317">
                  <c:v>-1.8175613738528256</c:v>
                </c:pt>
                <c:pt idx="1318">
                  <c:v>-1.8173322592695198</c:v>
                </c:pt>
                <c:pt idx="1319">
                  <c:v>-1.8173322592695198</c:v>
                </c:pt>
                <c:pt idx="1320">
                  <c:v>-1.8173491592694666</c:v>
                </c:pt>
                <c:pt idx="1321">
                  <c:v>-1.8174122592693458</c:v>
                </c:pt>
                <c:pt idx="1322">
                  <c:v>-1.8174122592693598</c:v>
                </c:pt>
                <c:pt idx="1323">
                  <c:v>-1.8174122592693458</c:v>
                </c:pt>
                <c:pt idx="1324">
                  <c:v>-1.8174122592693458</c:v>
                </c:pt>
                <c:pt idx="1325">
                  <c:v>-1.8174122592693458</c:v>
                </c:pt>
                <c:pt idx="1326">
                  <c:v>-1.8173282592692854</c:v>
                </c:pt>
                <c:pt idx="1327">
                  <c:v>-1.8151639434799578</c:v>
                </c:pt>
                <c:pt idx="1328">
                  <c:v>-1.8093267492696132</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-1.8062779592695102</c:v>
                </c:pt>
                <c:pt idx="1338">
                  <c:v>-1.8054222592694305</c:v>
                </c:pt>
                <c:pt idx="1339">
                  <c:v>-1.80455555926919</c:v>
                </c:pt>
                <c:pt idx="1340">
                  <c:v>-1.8044055092693161</c:v>
                </c:pt>
                <c:pt idx="1341">
                  <c:v>-1.8053872592693518</c:v>
                </c:pt>
                <c:pt idx="1342">
                  <c:v>-1.8059933592693895</c:v>
                </c:pt>
                <c:pt idx="1343">
                  <c:v>-1.8070622592694974</c:v>
                </c:pt>
                <c:pt idx="1344">
                  <c:v>-1.8070622592694829</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-1.8103916592693394</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-1.8198352592695504</c:v>
                </c:pt>
                <c:pt idx="1368">
                  <c:v>-1.8180323224272441</c:v>
                </c:pt>
                <c:pt idx="1369">
                  <c:v>-1.8179222592693487</c:v>
                </c:pt>
                <c:pt idx="1370">
                  <c:v>-1.8179222592693487</c:v>
                </c:pt>
                <c:pt idx="1371">
                  <c:v>-1.8179222592693487</c:v>
                </c:pt>
                <c:pt idx="1372">
                  <c:v>-1.8195257592694214</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c:v>
                </c:pt>
                <c:pt idx="1389">
                  <c:v>-1.8172352384361539</c:v>
                </c:pt>
                <c:pt idx="1390">
                  <c:v>-1.8167122592694638</c:v>
                </c:pt>
                <c:pt idx="1391">
                  <c:v>-1.8167122592694638</c:v>
                </c:pt>
                <c:pt idx="1392">
                  <c:v>-1.8167122592694638</c:v>
                </c:pt>
                <c:pt idx="1393">
                  <c:v>-1.8167122592694638</c:v>
                </c:pt>
                <c:pt idx="1394">
                  <c:v>-1.8175472592693458</c:v>
                </c:pt>
                <c:pt idx="1395">
                  <c:v>-1.8178122592694002</c:v>
                </c:pt>
                <c:pt idx="1396">
                  <c:v>-1.8178122592694002</c:v>
                </c:pt>
                <c:pt idx="1397">
                  <c:v>-1.8178122592694002</c:v>
                </c:pt>
                <c:pt idx="1398">
                  <c:v>-1.8178122592694002</c:v>
                </c:pt>
                <c:pt idx="1399">
                  <c:v>-1.8178122592693575</c:v>
                </c:pt>
                <c:pt idx="1400">
                  <c:v>-1.8178122592694002</c:v>
                </c:pt>
                <c:pt idx="1401">
                  <c:v>-1.8172732592694811</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-1.8128647592695988</c:v>
                </c:pt>
                <c:pt idx="1412">
                  <c:v>-1.8118442592693316</c:v>
                </c:pt>
                <c:pt idx="1413">
                  <c:v>-1.811532259269452</c:v>
                </c:pt>
                <c:pt idx="1414">
                  <c:v>-1.811532259269494</c:v>
                </c:pt>
                <c:pt idx="1415">
                  <c:v>-1.811532259269452</c:v>
                </c:pt>
                <c:pt idx="1416">
                  <c:v>-1.8094917592695312</c:v>
                </c:pt>
                <c:pt idx="1417">
                  <c:v>-1.8091862592694214</c:v>
                </c:pt>
                <c:pt idx="1418">
                  <c:v>-1.8091862592694214</c:v>
                </c:pt>
                <c:pt idx="1419">
                  <c:v>-1.8091862592694214</c:v>
                </c:pt>
                <c:pt idx="1420">
                  <c:v>-1.8091862592694214</c:v>
                </c:pt>
                <c:pt idx="1421">
                  <c:v>-1.8091862592694214</c:v>
                </c:pt>
                <c:pt idx="1422">
                  <c:v>-1.8091039392694057</c:v>
                </c:pt>
                <c:pt idx="1423">
                  <c:v>-1.8088922592693257</c:v>
                </c:pt>
                <c:pt idx="1424">
                  <c:v>-1.8088922592692978</c:v>
                </c:pt>
                <c:pt idx="1425">
                  <c:v>-1.8088922592693257</c:v>
                </c:pt>
                <c:pt idx="1426">
                  <c:v>-1.8093481592691774</c:v>
                </c:pt>
                <c:pt idx="1427">
                  <c:v>-1.8093622592691612</c:v>
                </c:pt>
                <c:pt idx="1428">
                  <c:v>-1.8093846592692393</c:v>
                </c:pt>
                <c:pt idx="1429">
                  <c:v>-1.8106534171642319</c:v>
                </c:pt>
                <c:pt idx="1430">
                  <c:v>-1.8127744592694177</c:v>
                </c:pt>
                <c:pt idx="1431">
                  <c:v>-1.813082259269521</c:v>
                </c:pt>
                <c:pt idx="1432">
                  <c:v>-1.813082259269521</c:v>
                </c:pt>
                <c:pt idx="1433">
                  <c:v>-1.813082259269521</c:v>
                </c:pt>
                <c:pt idx="1434">
                  <c:v>-1.8142955192694918</c:v>
                </c:pt>
                <c:pt idx="1435">
                  <c:v>-1.8143662592695038</c:v>
                </c:pt>
                <c:pt idx="1436">
                  <c:v>-1.8146109792694041</c:v>
                </c:pt>
                <c:pt idx="1437">
                  <c:v>-1.8146322592693997</c:v>
                </c:pt>
                <c:pt idx="1438">
                  <c:v>-1.8146322592693997</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-1.8213372592694952</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-1.8095811192694646</c:v>
                </c:pt>
                <c:pt idx="1467">
                  <c:v>-1.8076682592694864</c:v>
                </c:pt>
                <c:pt idx="1468">
                  <c:v>-1.8076682592694864</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-2.8537727027693385</c:v>
                </c:pt>
                <c:pt idx="1">
                  <c:v>-2.8524435100113537</c:v>
                </c:pt>
                <c:pt idx="2">
                  <c:v>-2.8511102570853812</c:v>
                </c:pt>
                <c:pt idx="3">
                  <c:v>-2.8511396268988127</c:v>
                </c:pt>
                <c:pt idx="4">
                  <c:v>-2.8475720293678237</c:v>
                </c:pt>
                <c:pt idx="5">
                  <c:v>-2.844939446788743</c:v>
                </c:pt>
                <c:pt idx="6">
                  <c:v>-2.8446445343985776</c:v>
                </c:pt>
                <c:pt idx="7">
                  <c:v>-2.844603401481578</c:v>
                </c:pt>
                <c:pt idx="8">
                  <c:v>-2.8441490800652787</c:v>
                </c:pt>
                <c:pt idx="9">
                  <c:v>-2.846709642094126</c:v>
                </c:pt>
                <c:pt idx="10">
                  <c:v>-2.8476210170023877</c:v>
                </c:pt>
                <c:pt idx="11">
                  <c:v>-2.8509149895661068</c:v>
                </c:pt>
                <c:pt idx="12">
                  <c:v>-2.8404316357730153</c:v>
                </c:pt>
                <c:pt idx="13">
                  <c:v>-2.8457704151922769</c:v>
                </c:pt>
                <c:pt idx="14">
                  <c:v>-2.8289010621981845</c:v>
                </c:pt>
                <c:pt idx="15">
                  <c:v>-2.8298393404626694</c:v>
                </c:pt>
                <c:pt idx="16">
                  <c:v>-2.8273815348353439</c:v>
                </c:pt>
                <c:pt idx="17">
                  <c:v>-2.8209762972681744</c:v>
                </c:pt>
                <c:pt idx="18">
                  <c:v>-2.8538819857960505</c:v>
                </c:pt>
                <c:pt idx="19">
                  <c:v>-2.8438728368588437</c:v>
                </c:pt>
                <c:pt idx="20">
                  <c:v>-2.9631365154492402</c:v>
                </c:pt>
                <c:pt idx="21">
                  <c:v>-3.1272433077438797</c:v>
                </c:pt>
                <c:pt idx="22">
                  <c:v>-3.5035672175405836</c:v>
                </c:pt>
                <c:pt idx="23">
                  <c:v>-3.9053762754210792</c:v>
                </c:pt>
                <c:pt idx="24">
                  <c:v>-3.999702250332831</c:v>
                </c:pt>
                <c:pt idx="25">
                  <c:v>-4.0043599318257748</c:v>
                </c:pt>
                <c:pt idx="26">
                  <c:v>-4.0068682820387753</c:v>
                </c:pt>
                <c:pt idx="27">
                  <c:v>-4.0672706413775099</c:v>
                </c:pt>
                <c:pt idx="28">
                  <c:v>-4.1477147477210563</c:v>
                </c:pt>
                <c:pt idx="29">
                  <c:v>-4.3657607107153069</c:v>
                </c:pt>
                <c:pt idx="30">
                  <c:v>-4.1065579013413895</c:v>
                </c:pt>
                <c:pt idx="31">
                  <c:v>-3.9411286682153612</c:v>
                </c:pt>
                <c:pt idx="32">
                  <c:v>-4.968957305746855</c:v>
                </c:pt>
                <c:pt idx="33">
                  <c:v>-5.2414578246453942</c:v>
                </c:pt>
                <c:pt idx="34">
                  <c:v>-6.583576412065554</c:v>
                </c:pt>
                <c:pt idx="35">
                  <c:v>-6.8483524138996534</c:v>
                </c:pt>
                <c:pt idx="36">
                  <c:v>-7.3827566977906969</c:v>
                </c:pt>
                <c:pt idx="37">
                  <c:v>-7.5245630362817275</c:v>
                </c:pt>
                <c:pt idx="38">
                  <c:v>-7.9910327029225643</c:v>
                </c:pt>
                <c:pt idx="39">
                  <c:v>-8.7020490206776344</c:v>
                </c:pt>
                <c:pt idx="40">
                  <c:v>-8.9783401143244532</c:v>
                </c:pt>
                <c:pt idx="41">
                  <c:v>-9.0255495470667064</c:v>
                </c:pt>
                <c:pt idx="42">
                  <c:v>-9.9129857047516907</c:v>
                </c:pt>
                <c:pt idx="43">
                  <c:v>-10.214364159110943</c:v>
                </c:pt>
                <c:pt idx="44">
                  <c:v>-10.190496897857267</c:v>
                </c:pt>
                <c:pt idx="45">
                  <c:v>-10.547959705093248</c:v>
                </c:pt>
                <c:pt idx="46">
                  <c:v>-10.421549903138256</c:v>
                </c:pt>
                <c:pt idx="47">
                  <c:v>-10.103562250101325</c:v>
                </c:pt>
                <c:pt idx="48">
                  <c:v>-9.7166837912757984</c:v>
                </c:pt>
                <c:pt idx="49">
                  <c:v>-7.9890997593874173</c:v>
                </c:pt>
                <c:pt idx="50">
                  <c:v>-7.0853623686653009</c:v>
                </c:pt>
                <c:pt idx="51">
                  <c:v>-6.202443356587878</c:v>
                </c:pt>
                <c:pt idx="52">
                  <c:v>-5.0775129932114282</c:v>
                </c:pt>
                <c:pt idx="53">
                  <c:v>-3.7541152108117375</c:v>
                </c:pt>
                <c:pt idx="54">
                  <c:v>-2.529043937612812</c:v>
                </c:pt>
                <c:pt idx="55">
                  <c:v>-0.73513859812887183</c:v>
                </c:pt>
                <c:pt idx="56">
                  <c:v>1.3920832551370379</c:v>
                </c:pt>
                <c:pt idx="57">
                  <c:v>4.1604563697753321</c:v>
                </c:pt>
                <c:pt idx="58">
                  <c:v>5.7412578150163593</c:v>
                </c:pt>
                <c:pt idx="59">
                  <c:v>7.4100003743329506</c:v>
                </c:pt>
                <c:pt idx="60">
                  <c:v>7.9629882748632745</c:v>
                </c:pt>
                <c:pt idx="61">
                  <c:v>8.7423887501524682</c:v>
                </c:pt>
                <c:pt idx="62">
                  <c:v>9.1594649931184762</c:v>
                </c:pt>
                <c:pt idx="63">
                  <c:v>8.976068949752289</c:v>
                </c:pt>
                <c:pt idx="64">
                  <c:v>9.1005696379433054</c:v>
                </c:pt>
                <c:pt idx="65">
                  <c:v>9.4152312924184205</c:v>
                </c:pt>
                <c:pt idx="66">
                  <c:v>8.945157334952583</c:v>
                </c:pt>
                <c:pt idx="67">
                  <c:v>10.134392534867757</c:v>
                </c:pt>
                <c:pt idx="68">
                  <c:v>11.622321014106433</c:v>
                </c:pt>
                <c:pt idx="69">
                  <c:v>13.585012299785205</c:v>
                </c:pt>
                <c:pt idx="70">
                  <c:v>15.81129090670945</c:v>
                </c:pt>
                <c:pt idx="71">
                  <c:v>16.89062441654761</c:v>
                </c:pt>
                <c:pt idx="72">
                  <c:v>16.909935334496978</c:v>
                </c:pt>
                <c:pt idx="73">
                  <c:v>16.823542851979084</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8.3648520169458376</c:v>
                </c:pt>
                <c:pt idx="85">
                  <c:v>8.4187388702936232</c:v>
                </c:pt>
                <c:pt idx="86">
                  <c:v>8.3924350528900309</c:v>
                </c:pt>
                <c:pt idx="87">
                  <c:v>8.6736888860967447</c:v>
                </c:pt>
                <c:pt idx="88">
                  <c:v>9.3984496694096951</c:v>
                </c:pt>
                <c:pt idx="89">
                  <c:v>9.8522474378653246</c:v>
                </c:pt>
                <c:pt idx="90">
                  <c:v>9.9048775364058343</c:v>
                </c:pt>
                <c:pt idx="91">
                  <c:v>9.9507427120284557</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4.9707453890030964</c:v>
                </c:pt>
                <c:pt idx="100">
                  <c:v>4.7962606175560314</c:v>
                </c:pt>
                <c:pt idx="101">
                  <c:v>4.7080897055603392</c:v>
                </c:pt>
                <c:pt idx="102">
                  <c:v>4.5125287917184096</c:v>
                </c:pt>
                <c:pt idx="103">
                  <c:v>4.2795266022302298</c:v>
                </c:pt>
                <c:pt idx="104">
                  <c:v>4.137610449475507</c:v>
                </c:pt>
                <c:pt idx="105">
                  <c:v>4.022981509582932</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4.6548102837027052</c:v>
                </c:pt>
                <c:pt idx="114">
                  <c:v>4.8737345426196015</c:v>
                </c:pt>
                <c:pt idx="115">
                  <c:v>4.7377334854681132</c:v>
                </c:pt>
                <c:pt idx="116">
                  <c:v>5.2191417624065926</c:v>
                </c:pt>
                <c:pt idx="117">
                  <c:v>5.3181004269593855</c:v>
                </c:pt>
                <c:pt idx="118">
                  <c:v>5.0135445685982232</c:v>
                </c:pt>
                <c:pt idx="119">
                  <c:v>4.6391591328926118</c:v>
                </c:pt>
                <c:pt idx="120">
                  <c:v>4.3495260236120714</c:v>
                </c:pt>
                <c:pt idx="121">
                  <c:v>4.1841255555431145</c:v>
                </c:pt>
                <c:pt idx="122">
                  <c:v>4.1204938436334881</c:v>
                </c:pt>
                <c:pt idx="123">
                  <c:v>4.4355094536895914</c:v>
                </c:pt>
                <c:pt idx="124">
                  <c:v>4.4007976734176903</c:v>
                </c:pt>
                <c:pt idx="125">
                  <c:v>4.3040761234910425</c:v>
                </c:pt>
                <c:pt idx="126">
                  <c:v>4.1750641712442302</c:v>
                </c:pt>
                <c:pt idx="127">
                  <c:v>4.2350163843570101</c:v>
                </c:pt>
                <c:pt idx="128">
                  <c:v>4.3350373709987098</c:v>
                </c:pt>
                <c:pt idx="129">
                  <c:v>4.2372292138661107</c:v>
                </c:pt>
                <c:pt idx="130">
                  <c:v>3.9384090448059794</c:v>
                </c:pt>
                <c:pt idx="131">
                  <c:v>3.8598208882158067</c:v>
                </c:pt>
                <c:pt idx="132">
                  <c:v>3.6482395380026467</c:v>
                </c:pt>
                <c:pt idx="133">
                  <c:v>3.4841512251642399</c:v>
                </c:pt>
                <c:pt idx="134">
                  <c:v>3.8544238245156337</c:v>
                </c:pt>
                <c:pt idx="135">
                  <c:v>4.4193628864916947</c:v>
                </c:pt>
                <c:pt idx="136">
                  <c:v>4.5263304790832555</c:v>
                </c:pt>
                <c:pt idx="137">
                  <c:v>4.4424595506250295</c:v>
                </c:pt>
                <c:pt idx="138">
                  <c:v>4.8198564926267284</c:v>
                </c:pt>
                <c:pt idx="139">
                  <c:v>4.9499331954741548</c:v>
                </c:pt>
                <c:pt idx="140">
                  <c:v>5.0621471322581897</c:v>
                </c:pt>
                <c:pt idx="141">
                  <c:v>5.2126183246213031</c:v>
                </c:pt>
                <c:pt idx="142">
                  <c:v>5.2053646637227473</c:v>
                </c:pt>
                <c:pt idx="143">
                  <c:v>5.0185157320581455</c:v>
                </c:pt>
                <c:pt idx="144">
                  <c:v>4.5687512661983778</c:v>
                </c:pt>
                <c:pt idx="145">
                  <c:v>4.6586857330377685</c:v>
                </c:pt>
                <c:pt idx="146">
                  <c:v>5.0348259202321799</c:v>
                </c:pt>
                <c:pt idx="147">
                  <c:v>5.1494833951372811</c:v>
                </c:pt>
                <c:pt idx="148">
                  <c:v>5.4416618882485146</c:v>
                </c:pt>
                <c:pt idx="149">
                  <c:v>5.4988724634284294</c:v>
                </c:pt>
                <c:pt idx="150">
                  <c:v>5.2869974150809504</c:v>
                </c:pt>
                <c:pt idx="151">
                  <c:v>4.9696455767647336</c:v>
                </c:pt>
                <c:pt idx="152">
                  <c:v>4.7556587857078823</c:v>
                </c:pt>
                <c:pt idx="153">
                  <c:v>4.9918480932447462</c:v>
                </c:pt>
                <c:pt idx="154">
                  <c:v>5.9100196468488377</c:v>
                </c:pt>
                <c:pt idx="155">
                  <c:v>8.8602289414288684</c:v>
                </c:pt>
                <c:pt idx="156">
                  <c:v>9.8463148873342305</c:v>
                </c:pt>
                <c:pt idx="157">
                  <c:v>10.87012017347601</c:v>
                </c:pt>
                <c:pt idx="158">
                  <c:v>12.004024466270812</c:v>
                </c:pt>
                <c:pt idx="159">
                  <c:v>12.882857924805219</c:v>
                </c:pt>
                <c:pt idx="160">
                  <c:v>13.588931614112937</c:v>
                </c:pt>
                <c:pt idx="161">
                  <c:v>14.020508804032758</c:v>
                </c:pt>
                <c:pt idx="162">
                  <c:v>14.262591350567504</c:v>
                </c:pt>
                <c:pt idx="163">
                  <c:v>14.170475473089184</c:v>
                </c:pt>
                <c:pt idx="164">
                  <c:v>13.947175643208018</c:v>
                </c:pt>
                <c:pt idx="165">
                  <c:v>13.586221698614239</c:v>
                </c:pt>
                <c:pt idx="166">
                  <c:v>13.319505847164855</c:v>
                </c:pt>
                <c:pt idx="167">
                  <c:v>13.074606227052454</c:v>
                </c:pt>
                <c:pt idx="168">
                  <c:v>12.521052179730916</c:v>
                </c:pt>
                <c:pt idx="169">
                  <c:v>11.731214264698048</c:v>
                </c:pt>
                <c:pt idx="170">
                  <c:v>11.184893539489536</c:v>
                </c:pt>
                <c:pt idx="171">
                  <c:v>9.6688052527767354</c:v>
                </c:pt>
                <c:pt idx="172">
                  <c:v>9.1611133454381619</c:v>
                </c:pt>
                <c:pt idx="173">
                  <c:v>8.8417434138951698</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7.0464958853211348</c:v>
                </c:pt>
                <c:pt idx="182">
                  <c:v>7.1886849420786465</c:v>
                </c:pt>
                <c:pt idx="183">
                  <c:v>7.1507045368339162</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8.2035879114382553</c:v>
                </c:pt>
                <c:pt idx="192">
                  <c:v>8.7380687313934136</c:v>
                </c:pt>
                <c:pt idx="193">
                  <c:v>8.9248382810817191</c:v>
                </c:pt>
                <c:pt idx="194">
                  <c:v>9.253019460217951</c:v>
                </c:pt>
                <c:pt idx="195">
                  <c:v>10.249972692438741</c:v>
                </c:pt>
                <c:pt idx="196">
                  <c:v>10.713402545443934</c:v>
                </c:pt>
                <c:pt idx="197">
                  <c:v>11.129176499008139</c:v>
                </c:pt>
                <c:pt idx="198">
                  <c:v>11.72568302572617</c:v>
                </c:pt>
                <c:pt idx="199">
                  <c:v>11.982417390504464</c:v>
                </c:pt>
                <c:pt idx="200">
                  <c:v>12.089810124426364</c:v>
                </c:pt>
                <c:pt idx="201">
                  <c:v>12.402008053776854</c:v>
                </c:pt>
                <c:pt idx="202">
                  <c:v>12.342045974835347</c:v>
                </c:pt>
                <c:pt idx="203">
                  <c:v>11.635889412565676</c:v>
                </c:pt>
                <c:pt idx="204">
                  <c:v>11.95114392746075</c:v>
                </c:pt>
                <c:pt idx="205">
                  <c:v>11.503408027784452</c:v>
                </c:pt>
                <c:pt idx="206">
                  <c:v>10.363329547543934</c:v>
                </c:pt>
                <c:pt idx="207">
                  <c:v>9.4060718569594286</c:v>
                </c:pt>
                <c:pt idx="208">
                  <c:v>9.107825727353509</c:v>
                </c:pt>
                <c:pt idx="209">
                  <c:v>9.1554652343405447</c:v>
                </c:pt>
                <c:pt idx="210">
                  <c:v>9.2298972967117017</c:v>
                </c:pt>
                <c:pt idx="211">
                  <c:v>7.4504293265041124</c:v>
                </c:pt>
                <c:pt idx="212">
                  <c:v>7.3613111431615863</c:v>
                </c:pt>
                <c:pt idx="213">
                  <c:v>6.990358712314741</c:v>
                </c:pt>
                <c:pt idx="214">
                  <c:v>6.3043852072604754</c:v>
                </c:pt>
                <c:pt idx="215">
                  <c:v>5.5501993618753147</c:v>
                </c:pt>
                <c:pt idx="216">
                  <c:v>4.7248599449204445</c:v>
                </c:pt>
                <c:pt idx="217">
                  <c:v>3.9901832447525059</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1.3242854313976433</c:v>
                </c:pt>
                <c:pt idx="228">
                  <c:v>1.5703317643807135</c:v>
                </c:pt>
                <c:pt idx="229">
                  <c:v>1.7430022858022198</c:v>
                </c:pt>
                <c:pt idx="230">
                  <c:v>2.1619337599287292</c:v>
                </c:pt>
                <c:pt idx="231">
                  <c:v>2.3591157053336929</c:v>
                </c:pt>
                <c:pt idx="232">
                  <c:v>2.2499146408835395</c:v>
                </c:pt>
                <c:pt idx="233">
                  <c:v>2.4013989779735425</c:v>
                </c:pt>
                <c:pt idx="234">
                  <c:v>2.4897644744695797</c:v>
                </c:pt>
                <c:pt idx="235">
                  <c:v>2.8064768552974897</c:v>
                </c:pt>
                <c:pt idx="236">
                  <c:v>3.9179573334832103</c:v>
                </c:pt>
                <c:pt idx="237">
                  <c:v>4.6823468743605305</c:v>
                </c:pt>
                <c:pt idx="238">
                  <c:v>4.8991698635247634</c:v>
                </c:pt>
                <c:pt idx="239">
                  <c:v>4.9391040064360681</c:v>
                </c:pt>
                <c:pt idx="240">
                  <c:v>4.864935892930772</c:v>
                </c:pt>
                <c:pt idx="241">
                  <c:v>4.9018806897153553</c:v>
                </c:pt>
                <c:pt idx="242">
                  <c:v>4.8668800683325086</c:v>
                </c:pt>
                <c:pt idx="243">
                  <c:v>5.0179722007822045</c:v>
                </c:pt>
                <c:pt idx="244">
                  <c:v>5.175277983992812</c:v>
                </c:pt>
                <c:pt idx="245">
                  <c:v>4.885088138403944</c:v>
                </c:pt>
                <c:pt idx="246">
                  <c:v>4.5741700347219165</c:v>
                </c:pt>
                <c:pt idx="247">
                  <c:v>4.2582370543692889</c:v>
                </c:pt>
                <c:pt idx="248">
                  <c:v>4.1286396790196385</c:v>
                </c:pt>
                <c:pt idx="249">
                  <c:v>4.1835829349590625</c:v>
                </c:pt>
                <c:pt idx="250">
                  <c:v>4.5953176664301099</c:v>
                </c:pt>
                <c:pt idx="251">
                  <c:v>5.2522126276758945</c:v>
                </c:pt>
                <c:pt idx="252">
                  <c:v>5.8824039777786226</c:v>
                </c:pt>
                <c:pt idx="253">
                  <c:v>6.4612002793247294</c:v>
                </c:pt>
                <c:pt idx="254">
                  <c:v>7.1760496992420695</c:v>
                </c:pt>
                <c:pt idx="255">
                  <c:v>7.9079506105313158</c:v>
                </c:pt>
                <c:pt idx="256">
                  <c:v>8.4842883475402573</c:v>
                </c:pt>
                <c:pt idx="257">
                  <c:v>9.1620197874320279</c:v>
                </c:pt>
                <c:pt idx="258">
                  <c:v>9.7740344863335142</c:v>
                </c:pt>
                <c:pt idx="259">
                  <c:v>10.456805695140956</c:v>
                </c:pt>
                <c:pt idx="260">
                  <c:v>11.109176794426419</c:v>
                </c:pt>
                <c:pt idx="261">
                  <c:v>11.817930953528412</c:v>
                </c:pt>
                <c:pt idx="262">
                  <c:v>12.731053175952097</c:v>
                </c:pt>
                <c:pt idx="263">
                  <c:v>13.761277929221848</c:v>
                </c:pt>
                <c:pt idx="264">
                  <c:v>14.653452416807081</c:v>
                </c:pt>
                <c:pt idx="265">
                  <c:v>15.322902631785205</c:v>
                </c:pt>
                <c:pt idx="266">
                  <c:v>15.79854607728217</c:v>
                </c:pt>
                <c:pt idx="267">
                  <c:v>15.800553545770246</c:v>
                </c:pt>
                <c:pt idx="268">
                  <c:v>16.330486673994102</c:v>
                </c:pt>
                <c:pt idx="269">
                  <c:v>17.21803575747343</c:v>
                </c:pt>
                <c:pt idx="270">
                  <c:v>16.6254206171985</c:v>
                </c:pt>
                <c:pt idx="271">
                  <c:v>15.87535595617647</c:v>
                </c:pt>
                <c:pt idx="272">
                  <c:v>14.848240001452949</c:v>
                </c:pt>
                <c:pt idx="273">
                  <c:v>13.701673448628835</c:v>
                </c:pt>
                <c:pt idx="274">
                  <c:v>12.43273085179152</c:v>
                </c:pt>
                <c:pt idx="275">
                  <c:v>10.897607283207851</c:v>
                </c:pt>
                <c:pt idx="276">
                  <c:v>9.0371605902005658</c:v>
                </c:pt>
                <c:pt idx="277">
                  <c:v>7.2270250706196455</c:v>
                </c:pt>
                <c:pt idx="278">
                  <c:v>5.6824952690750186</c:v>
                </c:pt>
                <c:pt idx="279">
                  <c:v>4.945015914617656</c:v>
                </c:pt>
                <c:pt idx="280">
                  <c:v>4.4652795162060075</c:v>
                </c:pt>
                <c:pt idx="281">
                  <c:v>4.1756365410966865</c:v>
                </c:pt>
                <c:pt idx="282">
                  <c:v>4.1597586280061307</c:v>
                </c:pt>
                <c:pt idx="283">
                  <c:v>4.7273040901694445</c:v>
                </c:pt>
                <c:pt idx="284">
                  <c:v>5.3609090170373763</c:v>
                </c:pt>
                <c:pt idx="285">
                  <c:v>5.74750273286549</c:v>
                </c:pt>
                <c:pt idx="286">
                  <c:v>5.9629604431056009</c:v>
                </c:pt>
                <c:pt idx="287">
                  <c:v>6.4065502661736673</c:v>
                </c:pt>
                <c:pt idx="288">
                  <c:v>6.9536496329475721</c:v>
                </c:pt>
                <c:pt idx="289">
                  <c:v>7.1848202692642689</c:v>
                </c:pt>
                <c:pt idx="290">
                  <c:v>7.0937270987777064</c:v>
                </c:pt>
                <c:pt idx="291">
                  <c:v>6.8955338300296205</c:v>
                </c:pt>
                <c:pt idx="292">
                  <c:v>6.9477856878721314</c:v>
                </c:pt>
                <c:pt idx="293">
                  <c:v>6.8859891719015085</c:v>
                </c:pt>
                <c:pt idx="294">
                  <c:v>7.0442713685994249</c:v>
                </c:pt>
                <c:pt idx="295">
                  <c:v>7.4849648878954333</c:v>
                </c:pt>
                <c:pt idx="296">
                  <c:v>8.1937208683812344</c:v>
                </c:pt>
                <c:pt idx="297">
                  <c:v>9.7769775389559204</c:v>
                </c:pt>
                <c:pt idx="298">
                  <c:v>10.431906164630618</c:v>
                </c:pt>
                <c:pt idx="299">
                  <c:v>12.365049444832003</c:v>
                </c:pt>
                <c:pt idx="300">
                  <c:v>13.267381789750825</c:v>
                </c:pt>
                <c:pt idx="301">
                  <c:v>13.862953946590396</c:v>
                </c:pt>
                <c:pt idx="302">
                  <c:v>14.838772145007468</c:v>
                </c:pt>
                <c:pt idx="303">
                  <c:v>16.086943377668863</c:v>
                </c:pt>
                <c:pt idx="304">
                  <c:v>16.748837582041098</c:v>
                </c:pt>
                <c:pt idx="305">
                  <c:v>16.784442599274509</c:v>
                </c:pt>
                <c:pt idx="306">
                  <c:v>16.953016525013826</c:v>
                </c:pt>
                <c:pt idx="307">
                  <c:v>17.290315551346133</c:v>
                </c:pt>
                <c:pt idx="308">
                  <c:v>17.724725296605769</c:v>
                </c:pt>
                <c:pt idx="309">
                  <c:v>18.267101208113612</c:v>
                </c:pt>
                <c:pt idx="310">
                  <c:v>18.203757730186986</c:v>
                </c:pt>
                <c:pt idx="311">
                  <c:v>18.191749346934159</c:v>
                </c:pt>
                <c:pt idx="312">
                  <c:v>18.441959515017302</c:v>
                </c:pt>
                <c:pt idx="313">
                  <c:v>18.847836676256136</c:v>
                </c:pt>
                <c:pt idx="314">
                  <c:v>19.467788965665086</c:v>
                </c:pt>
                <c:pt idx="315">
                  <c:v>19.80011561428163</c:v>
                </c:pt>
                <c:pt idx="316">
                  <c:v>19.935777135140324</c:v>
                </c:pt>
                <c:pt idx="317">
                  <c:v>19.934774159806288</c:v>
                </c:pt>
                <c:pt idx="318">
                  <c:v>19.992459812588422</c:v>
                </c:pt>
                <c:pt idx="319">
                  <c:v>20.091611695603717</c:v>
                </c:pt>
                <c:pt idx="320">
                  <c:v>20.035157905383826</c:v>
                </c:pt>
                <c:pt idx="321">
                  <c:v>19.956231274974783</c:v>
                </c:pt>
                <c:pt idx="322">
                  <c:v>19.977608249257187</c:v>
                </c:pt>
                <c:pt idx="323">
                  <c:v>19.94814615238127</c:v>
                </c:pt>
                <c:pt idx="324">
                  <c:v>19.795893646682657</c:v>
                </c:pt>
                <c:pt idx="325">
                  <c:v>19.595169868738122</c:v>
                </c:pt>
                <c:pt idx="326">
                  <c:v>19.171801959072756</c:v>
                </c:pt>
                <c:pt idx="327">
                  <c:v>17.60493713537813</c:v>
                </c:pt>
                <c:pt idx="328">
                  <c:v>15.155598817667526</c:v>
                </c:pt>
                <c:pt idx="329">
                  <c:v>12.903068909905247</c:v>
                </c:pt>
                <c:pt idx="330">
                  <c:v>10.781294018665953</c:v>
                </c:pt>
                <c:pt idx="331">
                  <c:v>8.553699158397615</c:v>
                </c:pt>
                <c:pt idx="332">
                  <c:v>6.2825969038081979</c:v>
                </c:pt>
                <c:pt idx="333">
                  <c:v>4.1579685113156675</c:v>
                </c:pt>
                <c:pt idx="334">
                  <c:v>2.3579434930901253</c:v>
                </c:pt>
                <c:pt idx="335">
                  <c:v>0.73031745832111061</c:v>
                </c:pt>
                <c:pt idx="336">
                  <c:v>-0.85121087082956171</c:v>
                </c:pt>
                <c:pt idx="337">
                  <c:v>-2.2343568488286842</c:v>
                </c:pt>
                <c:pt idx="338">
                  <c:v>-3.6766100981083554</c:v>
                </c:pt>
                <c:pt idx="339">
                  <c:v>-5.0267434097417034</c:v>
                </c:pt>
                <c:pt idx="340">
                  <c:v>-5.8889409749423862</c:v>
                </c:pt>
                <c:pt idx="341">
                  <c:v>-6.7051834147237006</c:v>
                </c:pt>
                <c:pt idx="342">
                  <c:v>-7.2678182744376985</c:v>
                </c:pt>
                <c:pt idx="343">
                  <c:v>-7.6572589648938703</c:v>
                </c:pt>
                <c:pt idx="344">
                  <c:v>-8.083049542657875</c:v>
                </c:pt>
                <c:pt idx="345">
                  <c:v>-8.4320234113384629</c:v>
                </c:pt>
                <c:pt idx="346">
                  <c:v>-8.5550056725859864</c:v>
                </c:pt>
                <c:pt idx="347">
                  <c:v>-8.6833730067570887</c:v>
                </c:pt>
                <c:pt idx="348">
                  <c:v>-8.6705499337183376</c:v>
                </c:pt>
                <c:pt idx="349">
                  <c:v>-8.6642220670162686</c:v>
                </c:pt>
                <c:pt idx="350">
                  <c:v>-8.6127124230635985</c:v>
                </c:pt>
                <c:pt idx="351">
                  <c:v>-8.3842133014042304</c:v>
                </c:pt>
                <c:pt idx="352">
                  <c:v>-7.9547461845919925</c:v>
                </c:pt>
                <c:pt idx="353">
                  <c:v>-7.6480961902313194</c:v>
                </c:pt>
                <c:pt idx="354">
                  <c:v>-7.2056838158851404</c:v>
                </c:pt>
                <c:pt idx="355">
                  <c:v>-6.9177795792655346</c:v>
                </c:pt>
                <c:pt idx="356">
                  <c:v>-6.4947071891182162</c:v>
                </c:pt>
                <c:pt idx="357">
                  <c:v>-5.8724263364392089</c:v>
                </c:pt>
                <c:pt idx="358">
                  <c:v>-5.4024298636749704</c:v>
                </c:pt>
                <c:pt idx="359">
                  <c:v>-5.0053878556915237</c:v>
                </c:pt>
                <c:pt idx="360">
                  <c:v>-4.6119919544690049</c:v>
                </c:pt>
                <c:pt idx="361">
                  <c:v>-4.2190660959558199</c:v>
                </c:pt>
                <c:pt idx="362">
                  <c:v>-3.7208221877106809</c:v>
                </c:pt>
                <c:pt idx="363">
                  <c:v>-3.1986899134016227</c:v>
                </c:pt>
                <c:pt idx="364">
                  <c:v>-2.5527108276781121</c:v>
                </c:pt>
                <c:pt idx="365">
                  <c:v>-1.8437091880551835</c:v>
                </c:pt>
                <c:pt idx="366">
                  <c:v>-1.5064770596312824</c:v>
                </c:pt>
                <c:pt idx="367">
                  <c:v>-1.2595899303613862</c:v>
                </c:pt>
                <c:pt idx="368">
                  <c:v>-1.407899595525175</c:v>
                </c:pt>
                <c:pt idx="369">
                  <c:v>-1.9365537328814519</c:v>
                </c:pt>
                <c:pt idx="370">
                  <c:v>-1.6405027501838281</c:v>
                </c:pt>
                <c:pt idx="371">
                  <c:v>-0.66781209538773112</c:v>
                </c:pt>
                <c:pt idx="372">
                  <c:v>-2.6674456448148476E-2</c:v>
                </c:pt>
                <c:pt idx="373">
                  <c:v>0.14146408267708954</c:v>
                </c:pt>
                <c:pt idx="374">
                  <c:v>0.29821995976851667</c:v>
                </c:pt>
                <c:pt idx="375">
                  <c:v>1.1218539543786081</c:v>
                </c:pt>
                <c:pt idx="376">
                  <c:v>1.6987101786365078</c:v>
                </c:pt>
                <c:pt idx="377">
                  <c:v>2.1978892417575291</c:v>
                </c:pt>
                <c:pt idx="378">
                  <c:v>2.4732841386942397</c:v>
                </c:pt>
                <c:pt idx="379">
                  <c:v>2.5569368046629681</c:v>
                </c:pt>
                <c:pt idx="380">
                  <c:v>2.6929125142235462</c:v>
                </c:pt>
                <c:pt idx="381">
                  <c:v>3.2271740092154655</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5.5088364951716358</c:v>
                </c:pt>
                <c:pt idx="390">
                  <c:v>4.8826133331946791</c:v>
                </c:pt>
                <c:pt idx="391">
                  <c:v>4.0164098051275232</c:v>
                </c:pt>
                <c:pt idx="392">
                  <c:v>3.2117875661811786</c:v>
                </c:pt>
                <c:pt idx="393">
                  <c:v>2.484298805313756</c:v>
                </c:pt>
                <c:pt idx="394">
                  <c:v>2.0040914274133432</c:v>
                </c:pt>
                <c:pt idx="395">
                  <c:v>1.3604869518185327</c:v>
                </c:pt>
                <c:pt idx="396">
                  <c:v>0.626326993406779</c:v>
                </c:pt>
                <c:pt idx="397">
                  <c:v>-0.17853346735962841</c:v>
                </c:pt>
                <c:pt idx="398">
                  <c:v>-0.77929990717200481</c:v>
                </c:pt>
                <c:pt idx="399">
                  <c:v>-1.0966501517774105</c:v>
                </c:pt>
                <c:pt idx="400">
                  <c:v>-0.99640164394536157</c:v>
                </c:pt>
                <c:pt idx="401">
                  <c:v>-0.84051623651815643</c:v>
                </c:pt>
                <c:pt idx="402">
                  <c:v>-0.76362462302683043</c:v>
                </c:pt>
                <c:pt idx="403">
                  <c:v>-0.72209942549386774</c:v>
                </c:pt>
                <c:pt idx="404">
                  <c:v>-0.7616796128241855</c:v>
                </c:pt>
                <c:pt idx="405">
                  <c:v>-0.8491728182722369</c:v>
                </c:pt>
                <c:pt idx="406">
                  <c:v>-1.0832962971491404</c:v>
                </c:pt>
                <c:pt idx="407">
                  <c:v>-1.5098451018020143</c:v>
                </c:pt>
                <c:pt idx="408">
                  <c:v>-2.0903418548330142</c:v>
                </c:pt>
                <c:pt idx="409">
                  <c:v>-2.3512717771454712</c:v>
                </c:pt>
                <c:pt idx="410">
                  <c:v>-2.2670890884971389</c:v>
                </c:pt>
                <c:pt idx="411">
                  <c:v>-2.0057435491736997</c:v>
                </c:pt>
                <c:pt idx="412">
                  <c:v>-1.7295366565811574</c:v>
                </c:pt>
                <c:pt idx="413">
                  <c:v>-1.7826446406906058</c:v>
                </c:pt>
                <c:pt idx="414">
                  <c:v>-1.9133277125543338</c:v>
                </c:pt>
                <c:pt idx="415">
                  <c:v>-1.892235708942366</c:v>
                </c:pt>
                <c:pt idx="416">
                  <c:v>-1.7101286740545578</c:v>
                </c:pt>
                <c:pt idx="417">
                  <c:v>-1.3535800117479511</c:v>
                </c:pt>
                <c:pt idx="418">
                  <c:v>-0.85085926786929744</c:v>
                </c:pt>
                <c:pt idx="419">
                  <c:v>-0.26701955464001514</c:v>
                </c:pt>
                <c:pt idx="420">
                  <c:v>0.47932052833664457</c:v>
                </c:pt>
                <c:pt idx="421">
                  <c:v>0.25821713551056275</c:v>
                </c:pt>
                <c:pt idx="422">
                  <c:v>0.25428165640178596</c:v>
                </c:pt>
                <c:pt idx="423">
                  <c:v>0.44706139310467641</c:v>
                </c:pt>
                <c:pt idx="424">
                  <c:v>0.20831463506956993</c:v>
                </c:pt>
                <c:pt idx="425">
                  <c:v>-8.8265990852704701E-2</c:v>
                </c:pt>
                <c:pt idx="426">
                  <c:v>-0.36381153140609968</c:v>
                </c:pt>
                <c:pt idx="427">
                  <c:v>-0.96151030558925632</c:v>
                </c:pt>
                <c:pt idx="428">
                  <c:v>-1.4974610960903871</c:v>
                </c:pt>
                <c:pt idx="429">
                  <c:v>-1.9296591502057661</c:v>
                </c:pt>
                <c:pt idx="430">
                  <c:v>-2.6781035765202006</c:v>
                </c:pt>
                <c:pt idx="431">
                  <c:v>-2.9190809794744967</c:v>
                </c:pt>
                <c:pt idx="432">
                  <c:v>-3.3521783797760865</c:v>
                </c:pt>
                <c:pt idx="433">
                  <c:v>-3.1813343268296452</c:v>
                </c:pt>
                <c:pt idx="434">
                  <c:v>-3.6340205057137922</c:v>
                </c:pt>
                <c:pt idx="435">
                  <c:v>-4.2832038347624124</c:v>
                </c:pt>
                <c:pt idx="436">
                  <c:v>-5.0065708254830303</c:v>
                </c:pt>
                <c:pt idx="437">
                  <c:v>-6.0568875478064248</c:v>
                </c:pt>
                <c:pt idx="438">
                  <c:v>-6.8482888551948724</c:v>
                </c:pt>
                <c:pt idx="439">
                  <c:v>-7.0669263220575882</c:v>
                </c:pt>
                <c:pt idx="440">
                  <c:v>-7.2655649191395355</c:v>
                </c:pt>
                <c:pt idx="441">
                  <c:v>-7.9179538528078881</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-15.572059256025431</c:v>
                </c:pt>
                <c:pt idx="451">
                  <c:v>-16.564592293379235</c:v>
                </c:pt>
                <c:pt idx="452">
                  <c:v>-17.028881232400067</c:v>
                </c:pt>
                <c:pt idx="453">
                  <c:v>-15.516250539227126</c:v>
                </c:pt>
                <c:pt idx="454">
                  <c:v>-13.523464832937426</c:v>
                </c:pt>
                <c:pt idx="455">
                  <c:v>-11.405771207400178</c:v>
                </c:pt>
                <c:pt idx="456">
                  <c:v>-9.803320718674895</c:v>
                </c:pt>
                <c:pt idx="457">
                  <c:v>-8.3794210130096154</c:v>
                </c:pt>
                <c:pt idx="458">
                  <c:v>-6.9421886263024017</c:v>
                </c:pt>
                <c:pt idx="459">
                  <c:v>-5.3370405164189281</c:v>
                </c:pt>
                <c:pt idx="460">
                  <c:v>-4.6406933959442842</c:v>
                </c:pt>
                <c:pt idx="461">
                  <c:v>-3.794097291927494</c:v>
                </c:pt>
                <c:pt idx="462">
                  <c:v>-2.7552326149761797</c:v>
                </c:pt>
                <c:pt idx="463">
                  <c:v>-2.1356102616496182</c:v>
                </c:pt>
                <c:pt idx="464">
                  <c:v>-1.6953136522353418</c:v>
                </c:pt>
                <c:pt idx="465">
                  <c:v>-1.9615329489320601</c:v>
                </c:pt>
                <c:pt idx="466">
                  <c:v>-2.7694215361214893</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-2.2483220053876836</c:v>
                </c:pt>
                <c:pt idx="476">
                  <c:v>-2.2307588190104037</c:v>
                </c:pt>
                <c:pt idx="477">
                  <c:v>-2.2606361534422792</c:v>
                </c:pt>
                <c:pt idx="478">
                  <c:v>-2.2206808748900499</c:v>
                </c:pt>
                <c:pt idx="479">
                  <c:v>-2.1794572302089534</c:v>
                </c:pt>
                <c:pt idx="480">
                  <c:v>-2.1911386371279491</c:v>
                </c:pt>
                <c:pt idx="481">
                  <c:v>-2.1444868134404516</c:v>
                </c:pt>
                <c:pt idx="482">
                  <c:v>-2.1608135458504929</c:v>
                </c:pt>
                <c:pt idx="483">
                  <c:v>-2.1776323933901978</c:v>
                </c:pt>
                <c:pt idx="484">
                  <c:v>-2.208816798356259</c:v>
                </c:pt>
                <c:pt idx="485">
                  <c:v>-2.1845496674721292</c:v>
                </c:pt>
                <c:pt idx="486">
                  <c:v>-2.2084265289361791</c:v>
                </c:pt>
                <c:pt idx="487">
                  <c:v>-2.1932455607594221</c:v>
                </c:pt>
                <c:pt idx="488">
                  <c:v>-2.1934995299600644</c:v>
                </c:pt>
                <c:pt idx="489">
                  <c:v>-2.1865366833381588</c:v>
                </c:pt>
                <c:pt idx="490">
                  <c:v>-2.193853978832498</c:v>
                </c:pt>
                <c:pt idx="491">
                  <c:v>-2.1825204562152152</c:v>
                </c:pt>
                <c:pt idx="492">
                  <c:v>-2.1846792513388782</c:v>
                </c:pt>
                <c:pt idx="493">
                  <c:v>-2.1778155942419346</c:v>
                </c:pt>
                <c:pt idx="494">
                  <c:v>-2.1847401159134847</c:v>
                </c:pt>
                <c:pt idx="495">
                  <c:v>-2.1803302422213724</c:v>
                </c:pt>
                <c:pt idx="496">
                  <c:v>-2.1769873958595687</c:v>
                </c:pt>
                <c:pt idx="497">
                  <c:v>-2.1787385425262813</c:v>
                </c:pt>
                <c:pt idx="498">
                  <c:v>-2.1751286737134428</c:v>
                </c:pt>
                <c:pt idx="499">
                  <c:v>-2.1756083427206647</c:v>
                </c:pt>
                <c:pt idx="500">
                  <c:v>-2.1749008869046236</c:v>
                </c:pt>
                <c:pt idx="501">
                  <c:v>-2.1783356372562395</c:v>
                </c:pt>
                <c:pt idx="502">
                  <c:v>-2.1741970738561398</c:v>
                </c:pt>
                <c:pt idx="503">
                  <c:v>-2.1737245006565828</c:v>
                </c:pt>
                <c:pt idx="504">
                  <c:v>-2.169122205357334</c:v>
                </c:pt>
                <c:pt idx="505">
                  <c:v>-2.1685288137004481</c:v>
                </c:pt>
                <c:pt idx="506">
                  <c:v>-2.1669733898989572</c:v>
                </c:pt>
                <c:pt idx="507">
                  <c:v>-2.1660789386816361</c:v>
                </c:pt>
                <c:pt idx="508">
                  <c:v>-2.1624692975417759</c:v>
                </c:pt>
                <c:pt idx="509">
                  <c:v>-2.1605277024337202</c:v>
                </c:pt>
                <c:pt idx="510">
                  <c:v>-2.1576797412227835</c:v>
                </c:pt>
                <c:pt idx="511">
                  <c:v>-2.1566965354917738</c:v>
                </c:pt>
                <c:pt idx="512">
                  <c:v>-2.1547991468858356</c:v>
                </c:pt>
                <c:pt idx="513">
                  <c:v>-2.1527160909709693</c:v>
                </c:pt>
                <c:pt idx="514">
                  <c:v>-2.153414781377569</c:v>
                </c:pt>
                <c:pt idx="515">
                  <c:v>-2.1516326711866185</c:v>
                </c:pt>
                <c:pt idx="516">
                  <c:v>-2.1490696427005682</c:v>
                </c:pt>
                <c:pt idx="517">
                  <c:v>-2.1468776073229492</c:v>
                </c:pt>
                <c:pt idx="518">
                  <c:v>-2.1448592105322035</c:v>
                </c:pt>
                <c:pt idx="519">
                  <c:v>-2.1447295128289809</c:v>
                </c:pt>
                <c:pt idx="520">
                  <c:v>-2.1433836619985205</c:v>
                </c:pt>
                <c:pt idx="521">
                  <c:v>-2.142997870146905</c:v>
                </c:pt>
                <c:pt idx="522">
                  <c:v>-2.1437583737654791</c:v>
                </c:pt>
                <c:pt idx="523">
                  <c:v>-2.1432143491980895</c:v>
                </c:pt>
                <c:pt idx="524">
                  <c:v>-2.1419997138906992</c:v>
                </c:pt>
                <c:pt idx="525">
                  <c:v>-2.1412388308171586</c:v>
                </c:pt>
                <c:pt idx="526">
                  <c:v>-2.1400645315713454</c:v>
                </c:pt>
                <c:pt idx="527">
                  <c:v>-2.1409017609816159</c:v>
                </c:pt>
                <c:pt idx="528">
                  <c:v>-2.1415895610310312</c:v>
                </c:pt>
                <c:pt idx="529">
                  <c:v>-2.1416357786444209</c:v>
                </c:pt>
                <c:pt idx="530">
                  <c:v>-2.1414886639587767</c:v>
                </c:pt>
                <c:pt idx="531">
                  <c:v>-2.140798397452178</c:v>
                </c:pt>
                <c:pt idx="532">
                  <c:v>-2.1401120772770859</c:v>
                </c:pt>
                <c:pt idx="533">
                  <c:v>-2.1395713160222698</c:v>
                </c:pt>
                <c:pt idx="534">
                  <c:v>-2.1388785071674619</c:v>
                </c:pt>
                <c:pt idx="535">
                  <c:v>-2.1378350819352647</c:v>
                </c:pt>
                <c:pt idx="536">
                  <c:v>-2.1364171726090717</c:v>
                </c:pt>
                <c:pt idx="537">
                  <c:v>-2.1358979643956673</c:v>
                </c:pt>
                <c:pt idx="538">
                  <c:v>-2.1367941231602567</c:v>
                </c:pt>
                <c:pt idx="539">
                  <c:v>-2.1343819280183758</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-2.1038710555954823</c:v>
                </c:pt>
                <c:pt idx="558">
                  <c:v>-2.1017199634073949</c:v>
                </c:pt>
                <c:pt idx="559">
                  <c:v>-2.1012797197698774</c:v>
                </c:pt>
                <c:pt idx="560">
                  <c:v>-2.1020683789460435</c:v>
                </c:pt>
                <c:pt idx="561">
                  <c:v>-2.1019130680334173</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-2.0895130493227381</c:v>
                </c:pt>
                <c:pt idx="570">
                  <c:v>-2.0882358039479412</c:v>
                </c:pt>
                <c:pt idx="571">
                  <c:v>-2.0870434047008337</c:v>
                </c:pt>
                <c:pt idx="572">
                  <c:v>-2.0849486995188689</c:v>
                </c:pt>
                <c:pt idx="573">
                  <c:v>-2.0858204213844544</c:v>
                </c:pt>
                <c:pt idx="574">
                  <c:v>-2.0852397414685315</c:v>
                </c:pt>
                <c:pt idx="575">
                  <c:v>-2.0835134491012894</c:v>
                </c:pt>
                <c:pt idx="576">
                  <c:v>-2.0780911137012037</c:v>
                </c:pt>
                <c:pt idx="577">
                  <c:v>-2.0767357764968888</c:v>
                </c:pt>
                <c:pt idx="578">
                  <c:v>-2.0766671710412368</c:v>
                </c:pt>
                <c:pt idx="579">
                  <c:v>-2.0764714481760222</c:v>
                </c:pt>
                <c:pt idx="580">
                  <c:v>-2.0747680748880128</c:v>
                </c:pt>
                <c:pt idx="581">
                  <c:v>-2.0735331387405775</c:v>
                </c:pt>
                <c:pt idx="582">
                  <c:v>-2.0725843875193712</c:v>
                </c:pt>
                <c:pt idx="583">
                  <c:v>-2.0739547890853394</c:v>
                </c:pt>
                <c:pt idx="584">
                  <c:v>-2.074807044911779</c:v>
                </c:pt>
                <c:pt idx="585">
                  <c:v>-2.0742876090253901</c:v>
                </c:pt>
                <c:pt idx="586">
                  <c:v>-2.0731149034904082</c:v>
                </c:pt>
                <c:pt idx="587">
                  <c:v>-2.0716614771805126</c:v>
                </c:pt>
                <c:pt idx="588">
                  <c:v>-2.0691845090780152</c:v>
                </c:pt>
                <c:pt idx="589">
                  <c:v>-2.0690002836979042</c:v>
                </c:pt>
                <c:pt idx="590">
                  <c:v>-2.0670025672021586</c:v>
                </c:pt>
                <c:pt idx="591">
                  <c:v>-2.0646290764655646</c:v>
                </c:pt>
                <c:pt idx="592">
                  <c:v>-2.0639910609061003</c:v>
                </c:pt>
                <c:pt idx="593">
                  <c:v>-2.0621532846734283</c:v>
                </c:pt>
                <c:pt idx="594">
                  <c:v>-2.0606445338312627</c:v>
                </c:pt>
                <c:pt idx="595">
                  <c:v>-2.0599021681594678</c:v>
                </c:pt>
                <c:pt idx="596">
                  <c:v>-2.0618554125346069</c:v>
                </c:pt>
                <c:pt idx="597">
                  <c:v>-2.0610500573404806</c:v>
                </c:pt>
                <c:pt idx="598">
                  <c:v>-2.0591629899092916</c:v>
                </c:pt>
                <c:pt idx="599">
                  <c:v>-2.0572092142972171</c:v>
                </c:pt>
                <c:pt idx="600">
                  <c:v>-2.0579738539748007</c:v>
                </c:pt>
                <c:pt idx="601">
                  <c:v>-2.0585319563209987</c:v>
                </c:pt>
                <c:pt idx="602">
                  <c:v>-2.0591554767012177</c:v>
                </c:pt>
                <c:pt idx="603">
                  <c:v>-2.0589851393723961</c:v>
                </c:pt>
                <c:pt idx="604">
                  <c:v>-2.0626933629092861</c:v>
                </c:pt>
                <c:pt idx="605">
                  <c:v>-2.0677835234427602</c:v>
                </c:pt>
                <c:pt idx="606">
                  <c:v>-2.068455993512027</c:v>
                </c:pt>
                <c:pt idx="607">
                  <c:v>-2.0682894886782597</c:v>
                </c:pt>
                <c:pt idx="608">
                  <c:v>-2.0687459350423008</c:v>
                </c:pt>
                <c:pt idx="609">
                  <c:v>-2.0682153431802837</c:v>
                </c:pt>
                <c:pt idx="610">
                  <c:v>-2.0684031354369665</c:v>
                </c:pt>
                <c:pt idx="611">
                  <c:v>-2.0672663263406008</c:v>
                </c:pt>
                <c:pt idx="612">
                  <c:v>-2.0674346525581537</c:v>
                </c:pt>
                <c:pt idx="613">
                  <c:v>-2.0674111263509949</c:v>
                </c:pt>
                <c:pt idx="614">
                  <c:v>-2.0602096025631198</c:v>
                </c:pt>
                <c:pt idx="615">
                  <c:v>-2.0583693219277421</c:v>
                </c:pt>
                <c:pt idx="616">
                  <c:v>-2.0568776845039967</c:v>
                </c:pt>
                <c:pt idx="617">
                  <c:v>-2.0571411780239832</c:v>
                </c:pt>
                <c:pt idx="618">
                  <c:v>-2.0588046326508467</c:v>
                </c:pt>
                <c:pt idx="619">
                  <c:v>-2.0583720160579202</c:v>
                </c:pt>
                <c:pt idx="620">
                  <c:v>-2.058769912522564</c:v>
                </c:pt>
                <c:pt idx="621">
                  <c:v>-2.058639000563474</c:v>
                </c:pt>
                <c:pt idx="622">
                  <c:v>-2.0572015113616589</c:v>
                </c:pt>
                <c:pt idx="623">
                  <c:v>-2.0565869840638187</c:v>
                </c:pt>
                <c:pt idx="624">
                  <c:v>-2.057071396257959</c:v>
                </c:pt>
                <c:pt idx="625">
                  <c:v>-2.0571514612532407</c:v>
                </c:pt>
                <c:pt idx="626">
                  <c:v>-2.0575917428362334</c:v>
                </c:pt>
                <c:pt idx="627">
                  <c:v>-2.0579874005166516</c:v>
                </c:pt>
                <c:pt idx="628">
                  <c:v>-2.0573553423999771</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-2.0552560837585307</c:v>
                </c:pt>
                <c:pt idx="653">
                  <c:v>-2.0544531570761237</c:v>
                </c:pt>
                <c:pt idx="654">
                  <c:v>-2.0551835699168635</c:v>
                </c:pt>
                <c:pt idx="655">
                  <c:v>-2.0571288457379846</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-2.0528434332707262</c:v>
                </c:pt>
                <c:pt idx="671">
                  <c:v>-2.0520691554373087</c:v>
                </c:pt>
                <c:pt idx="672">
                  <c:v>-2.0509894163660372</c:v>
                </c:pt>
                <c:pt idx="673">
                  <c:v>-2.0500011259386177</c:v>
                </c:pt>
                <c:pt idx="674">
                  <c:v>-2.0494832458175614</c:v>
                </c:pt>
                <c:pt idx="675">
                  <c:v>-2.0513433340015137</c:v>
                </c:pt>
                <c:pt idx="676">
                  <c:v>-2.0537757161469452</c:v>
                </c:pt>
                <c:pt idx="677">
                  <c:v>-2.0555797588342282</c:v>
                </c:pt>
                <c:pt idx="678">
                  <c:v>-2.0612633110245753</c:v>
                </c:pt>
                <c:pt idx="679">
                  <c:v>-2.0616561986838327</c:v>
                </c:pt>
                <c:pt idx="680">
                  <c:v>-2.0603338361150212</c:v>
                </c:pt>
                <c:pt idx="681">
                  <c:v>-2.0592561840459584</c:v>
                </c:pt>
                <c:pt idx="682">
                  <c:v>-2.0584950732994667</c:v>
                </c:pt>
                <c:pt idx="683">
                  <c:v>-2.0584110240271798</c:v>
                </c:pt>
                <c:pt idx="684">
                  <c:v>-2.0576803076224812</c:v>
                </c:pt>
                <c:pt idx="685">
                  <c:v>-2.0571123015019892</c:v>
                </c:pt>
                <c:pt idx="686">
                  <c:v>-2.0528340607333746</c:v>
                </c:pt>
                <c:pt idx="687">
                  <c:v>-2.0526610672198826</c:v>
                </c:pt>
                <c:pt idx="688">
                  <c:v>-2.0514494675521178</c:v>
                </c:pt>
                <c:pt idx="689">
                  <c:v>-2.0501955207114992</c:v>
                </c:pt>
                <c:pt idx="690">
                  <c:v>-2.0491596466328752</c:v>
                </c:pt>
                <c:pt idx="691">
                  <c:v>-2.0472117146270872</c:v>
                </c:pt>
                <c:pt idx="692">
                  <c:v>-2.0474832146465949</c:v>
                </c:pt>
                <c:pt idx="693">
                  <c:v>-2.0478145167668393</c:v>
                </c:pt>
                <c:pt idx="694">
                  <c:v>-2.0483711392386965</c:v>
                </c:pt>
                <c:pt idx="695">
                  <c:v>-2.0479413306124372</c:v>
                </c:pt>
                <c:pt idx="696">
                  <c:v>-2.0481781484491401</c:v>
                </c:pt>
                <c:pt idx="697">
                  <c:v>-2.0491621130900768</c:v>
                </c:pt>
                <c:pt idx="698">
                  <c:v>-2.0505417354114286</c:v>
                </c:pt>
                <c:pt idx="699">
                  <c:v>-2.0523417558761992</c:v>
                </c:pt>
                <c:pt idx="700">
                  <c:v>-2.0529421295042178</c:v>
                </c:pt>
                <c:pt idx="701">
                  <c:v>-2.0525512909017332</c:v>
                </c:pt>
                <c:pt idx="702">
                  <c:v>-2.0529792401987237</c:v>
                </c:pt>
                <c:pt idx="703">
                  <c:v>-2.0542307964731208</c:v>
                </c:pt>
                <c:pt idx="704">
                  <c:v>-2.0532948328838785</c:v>
                </c:pt>
                <c:pt idx="705">
                  <c:v>-2.0511801304258577</c:v>
                </c:pt>
                <c:pt idx="706">
                  <c:v>-2.0498250967855114</c:v>
                </c:pt>
                <c:pt idx="707">
                  <c:v>-2.0494295908870752</c:v>
                </c:pt>
                <c:pt idx="708">
                  <c:v>-2.0484476373574152</c:v>
                </c:pt>
                <c:pt idx="709">
                  <c:v>-2.0463779003114002</c:v>
                </c:pt>
                <c:pt idx="710">
                  <c:v>-2.0468300208889607</c:v>
                </c:pt>
                <c:pt idx="711">
                  <c:v>-2.047919170443123</c:v>
                </c:pt>
                <c:pt idx="712">
                  <c:v>-2.0477306951675378</c:v>
                </c:pt>
                <c:pt idx="713">
                  <c:v>-2.0468931621932978</c:v>
                </c:pt>
                <c:pt idx="714">
                  <c:v>-2.0456685851660978</c:v>
                </c:pt>
                <c:pt idx="715">
                  <c:v>-2.0450775081844395</c:v>
                </c:pt>
                <c:pt idx="716">
                  <c:v>-2.0454202698442847</c:v>
                </c:pt>
                <c:pt idx="717">
                  <c:v>-2.0462438388762068</c:v>
                </c:pt>
                <c:pt idx="718">
                  <c:v>-2.0476323783889692</c:v>
                </c:pt>
                <c:pt idx="719">
                  <c:v>-2.0492799338532479</c:v>
                </c:pt>
                <c:pt idx="720">
                  <c:v>-2.0507120727402395</c:v>
                </c:pt>
                <c:pt idx="721">
                  <c:v>-2.0500299265696187</c:v>
                </c:pt>
                <c:pt idx="722">
                  <c:v>-2.0488833275354636</c:v>
                </c:pt>
                <c:pt idx="723">
                  <c:v>-2.0477270903454659</c:v>
                </c:pt>
                <c:pt idx="724">
                  <c:v>-2.0464127722216716</c:v>
                </c:pt>
                <c:pt idx="725">
                  <c:v>-2.04412200266504</c:v>
                </c:pt>
                <c:pt idx="726">
                  <c:v>-2.044740248621419</c:v>
                </c:pt>
                <c:pt idx="727">
                  <c:v>-2.0473692643239492</c:v>
                </c:pt>
                <c:pt idx="728">
                  <c:v>-2.0499769167125672</c:v>
                </c:pt>
                <c:pt idx="729">
                  <c:v>-2.0520541669666397</c:v>
                </c:pt>
                <c:pt idx="730">
                  <c:v>-2.0526809127139787</c:v>
                </c:pt>
                <c:pt idx="731">
                  <c:v>-2.0539715907941352</c:v>
                </c:pt>
                <c:pt idx="732">
                  <c:v>-2.0539610798919394</c:v>
                </c:pt>
                <c:pt idx="733">
                  <c:v>-2.0543849690209015</c:v>
                </c:pt>
                <c:pt idx="734">
                  <c:v>-2.0550573252536939</c:v>
                </c:pt>
                <c:pt idx="735">
                  <c:v>-2.055461103270142</c:v>
                </c:pt>
                <c:pt idx="736">
                  <c:v>-2.0559335626332285</c:v>
                </c:pt>
                <c:pt idx="737">
                  <c:v>-2.0557507412364422</c:v>
                </c:pt>
                <c:pt idx="738">
                  <c:v>-2.0546900128583445</c:v>
                </c:pt>
                <c:pt idx="739">
                  <c:v>-2.0538952444574092</c:v>
                </c:pt>
                <c:pt idx="740">
                  <c:v>-2.0536810800814482</c:v>
                </c:pt>
                <c:pt idx="741">
                  <c:v>-2.0523943103873195</c:v>
                </c:pt>
                <c:pt idx="742">
                  <c:v>-2.0499250452203652</c:v>
                </c:pt>
                <c:pt idx="743">
                  <c:v>-2.0485143075928023</c:v>
                </c:pt>
                <c:pt idx="744">
                  <c:v>-2.0489435090911314</c:v>
                </c:pt>
                <c:pt idx="745">
                  <c:v>-2.0500894251063926</c:v>
                </c:pt>
                <c:pt idx="746">
                  <c:v>-2.050884193507315</c:v>
                </c:pt>
                <c:pt idx="747">
                  <c:v>-2.0540649746582829</c:v>
                </c:pt>
                <c:pt idx="748">
                  <c:v>-2.055858544388848</c:v>
                </c:pt>
                <c:pt idx="749">
                  <c:v>-2.0583745963516002</c:v>
                </c:pt>
                <c:pt idx="750">
                  <c:v>-2.0591124844549427</c:v>
                </c:pt>
                <c:pt idx="751">
                  <c:v>-2.0605907271188082</c:v>
                </c:pt>
                <c:pt idx="752">
                  <c:v>-2.0605649241819366</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-2.0609694990537624</c:v>
                </c:pt>
                <c:pt idx="762">
                  <c:v>-2.0601879356852493</c:v>
                </c:pt>
                <c:pt idx="763">
                  <c:v>-2.059162534563356</c:v>
                </c:pt>
                <c:pt idx="764">
                  <c:v>-2.0600471958428557</c:v>
                </c:pt>
                <c:pt idx="765">
                  <c:v>-2.0607105589932417</c:v>
                </c:pt>
                <c:pt idx="766">
                  <c:v>-2.0620352362372643</c:v>
                </c:pt>
                <c:pt idx="767">
                  <c:v>-2.0625612746398474</c:v>
                </c:pt>
                <c:pt idx="768">
                  <c:v>-2.0630465595803757</c:v>
                </c:pt>
                <c:pt idx="769">
                  <c:v>-2.0639934135268172</c:v>
                </c:pt>
                <c:pt idx="770">
                  <c:v>-2.0648637693545595</c:v>
                </c:pt>
                <c:pt idx="771">
                  <c:v>-2.0646327571786292</c:v>
                </c:pt>
                <c:pt idx="772">
                  <c:v>-2.0641893261195041</c:v>
                </c:pt>
                <c:pt idx="773">
                  <c:v>-2.0640907057769997</c:v>
                </c:pt>
                <c:pt idx="774">
                  <c:v>-2.0635611384433492</c:v>
                </c:pt>
                <c:pt idx="775">
                  <c:v>-2.0635576854032678</c:v>
                </c:pt>
                <c:pt idx="776">
                  <c:v>-2.063984875790347</c:v>
                </c:pt>
                <c:pt idx="777">
                  <c:v>-2.0634823256494315</c:v>
                </c:pt>
                <c:pt idx="778">
                  <c:v>-2.0628116390184177</c:v>
                </c:pt>
                <c:pt idx="779">
                  <c:v>-2.0616636739464131</c:v>
                </c:pt>
                <c:pt idx="780">
                  <c:v>-2.0591787372898827</c:v>
                </c:pt>
                <c:pt idx="781">
                  <c:v>-2.0561770209316421</c:v>
                </c:pt>
                <c:pt idx="782">
                  <c:v>-2.0546706227101907</c:v>
                </c:pt>
                <c:pt idx="783">
                  <c:v>-2.0524281198236927</c:v>
                </c:pt>
                <c:pt idx="784">
                  <c:v>-2.0505244322655352</c:v>
                </c:pt>
                <c:pt idx="785">
                  <c:v>-2.0495726074591971</c:v>
                </c:pt>
                <c:pt idx="786">
                  <c:v>-2.0509351922531187</c:v>
                </c:pt>
                <c:pt idx="787">
                  <c:v>-2.0571823109409881</c:v>
                </c:pt>
                <c:pt idx="788">
                  <c:v>-2.0600182434298797</c:v>
                </c:pt>
                <c:pt idx="789">
                  <c:v>-2.0634874482913048</c:v>
                </c:pt>
                <c:pt idx="790">
                  <c:v>-2.0651879377216602</c:v>
                </c:pt>
                <c:pt idx="791">
                  <c:v>-2.0675393821254109</c:v>
                </c:pt>
                <c:pt idx="792">
                  <c:v>-2.0693219097168054</c:v>
                </c:pt>
                <c:pt idx="793">
                  <c:v>-2.0701087095636979</c:v>
                </c:pt>
                <c:pt idx="794">
                  <c:v>-2.0696619393009827</c:v>
                </c:pt>
                <c:pt idx="795">
                  <c:v>-2.0689416579075224</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-2.0722259164244239</c:v>
                </c:pt>
                <c:pt idx="804">
                  <c:v>-2.0723595604591765</c:v>
                </c:pt>
                <c:pt idx="805">
                  <c:v>-2.0721525677818278</c:v>
                </c:pt>
                <c:pt idx="806">
                  <c:v>-2.0719746413539482</c:v>
                </c:pt>
                <c:pt idx="807">
                  <c:v>-2.0704507502591407</c:v>
                </c:pt>
                <c:pt idx="808">
                  <c:v>-2.0696464954843585</c:v>
                </c:pt>
                <c:pt idx="809">
                  <c:v>-2.069148612639367</c:v>
                </c:pt>
                <c:pt idx="810">
                  <c:v>-2.0672785447901152</c:v>
                </c:pt>
                <c:pt idx="811">
                  <c:v>-2.0665461208381064</c:v>
                </c:pt>
                <c:pt idx="812">
                  <c:v>-2.0672716007644611</c:v>
                </c:pt>
                <c:pt idx="813">
                  <c:v>-2.0664663594068027</c:v>
                </c:pt>
                <c:pt idx="814">
                  <c:v>-2.0659115203732199</c:v>
                </c:pt>
                <c:pt idx="815">
                  <c:v>-2.0653063656127699</c:v>
                </c:pt>
                <c:pt idx="816">
                  <c:v>-2.0654075283034672</c:v>
                </c:pt>
                <c:pt idx="817">
                  <c:v>-2.0663277824576567</c:v>
                </c:pt>
                <c:pt idx="818">
                  <c:v>-2.0658832130336817</c:v>
                </c:pt>
                <c:pt idx="819">
                  <c:v>-2.0650945159120146</c:v>
                </c:pt>
                <c:pt idx="820">
                  <c:v>-2.0668102214860231</c:v>
                </c:pt>
                <c:pt idx="821">
                  <c:v>-2.0698030965438363</c:v>
                </c:pt>
                <c:pt idx="822">
                  <c:v>-2.0709306469393387</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-2.0723631273357435</c:v>
                </c:pt>
                <c:pt idx="831">
                  <c:v>-2.0735901708201552</c:v>
                </c:pt>
                <c:pt idx="832">
                  <c:v>-2.0761319498287776</c:v>
                </c:pt>
                <c:pt idx="833">
                  <c:v>-2.0758543026390157</c:v>
                </c:pt>
                <c:pt idx="834">
                  <c:v>-2.0771085909890985</c:v>
                </c:pt>
                <c:pt idx="835">
                  <c:v>-2.0783857604728992</c:v>
                </c:pt>
                <c:pt idx="836">
                  <c:v>-2.0790216510846182</c:v>
                </c:pt>
                <c:pt idx="837">
                  <c:v>-2.0788064242347604</c:v>
                </c:pt>
                <c:pt idx="838">
                  <c:v>-2.0786803313535938</c:v>
                </c:pt>
                <c:pt idx="839">
                  <c:v>-2.0781963745054099</c:v>
                </c:pt>
                <c:pt idx="840">
                  <c:v>-2.0786303191906788</c:v>
                </c:pt>
                <c:pt idx="841">
                  <c:v>-2.0790092429076363</c:v>
                </c:pt>
                <c:pt idx="842">
                  <c:v>-2.0804136056919775</c:v>
                </c:pt>
                <c:pt idx="843">
                  <c:v>-2.0809269323535915</c:v>
                </c:pt>
                <c:pt idx="844">
                  <c:v>-2.0808035715480884</c:v>
                </c:pt>
                <c:pt idx="845">
                  <c:v>-2.0814292548215612</c:v>
                </c:pt>
                <c:pt idx="846">
                  <c:v>-2.0830150729648409</c:v>
                </c:pt>
                <c:pt idx="847">
                  <c:v>-2.0838657350804795</c:v>
                </c:pt>
                <c:pt idx="848">
                  <c:v>-2.0844640217062818</c:v>
                </c:pt>
                <c:pt idx="849">
                  <c:v>-2.084988542289044</c:v>
                </c:pt>
                <c:pt idx="850">
                  <c:v>-2.0858147295601555</c:v>
                </c:pt>
                <c:pt idx="851">
                  <c:v>-2.0867248522670621</c:v>
                </c:pt>
                <c:pt idx="852">
                  <c:v>-2.0863834945905197</c:v>
                </c:pt>
                <c:pt idx="853">
                  <c:v>-2.0869638329970188</c:v>
                </c:pt>
                <c:pt idx="854">
                  <c:v>-2.0844809074517201</c:v>
                </c:pt>
                <c:pt idx="855">
                  <c:v>-2.0835169780323723</c:v>
                </c:pt>
                <c:pt idx="856">
                  <c:v>-2.0817508049494791</c:v>
                </c:pt>
                <c:pt idx="857">
                  <c:v>-2.0810357979798795</c:v>
                </c:pt>
                <c:pt idx="858">
                  <c:v>-2.0813725642514402</c:v>
                </c:pt>
                <c:pt idx="859">
                  <c:v>-2.0811809774452432</c:v>
                </c:pt>
                <c:pt idx="860">
                  <c:v>-2.0817781257061627</c:v>
                </c:pt>
                <c:pt idx="861">
                  <c:v>-2.0805492987834997</c:v>
                </c:pt>
                <c:pt idx="862">
                  <c:v>-2.0798474968462619</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-2.0781416571010758</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-2.0815545887928311</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-2.0935140603020472</c:v>
                </c:pt>
                <c:pt idx="899">
                  <c:v>-2.0947519941436021</c:v>
                </c:pt>
                <c:pt idx="900">
                  <c:v>-2.0951751623081947</c:v>
                </c:pt>
                <c:pt idx="901">
                  <c:v>-2.0948428356595565</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-2.0984704250187542</c:v>
                </c:pt>
                <c:pt idx="911">
                  <c:v>-2.0976700406845201</c:v>
                </c:pt>
                <c:pt idx="912">
                  <c:v>-2.0983895252225881</c:v>
                </c:pt>
                <c:pt idx="913">
                  <c:v>-2.0983829985973892</c:v>
                </c:pt>
                <c:pt idx="914">
                  <c:v>-2.0990279202370061</c:v>
                </c:pt>
                <c:pt idx="915">
                  <c:v>-2.0992118041076679</c:v>
                </c:pt>
                <c:pt idx="916">
                  <c:v>-2.1015468940029232</c:v>
                </c:pt>
                <c:pt idx="917">
                  <c:v>-2.1035225262203503</c:v>
                </c:pt>
                <c:pt idx="918">
                  <c:v>-2.1037029570509205</c:v>
                </c:pt>
                <c:pt idx="919">
                  <c:v>-2.1014012971371052</c:v>
                </c:pt>
                <c:pt idx="920">
                  <c:v>-2.0997057785666442</c:v>
                </c:pt>
                <c:pt idx="921">
                  <c:v>-2.0963208127049784</c:v>
                </c:pt>
                <c:pt idx="922">
                  <c:v>-2.0948990329382577</c:v>
                </c:pt>
                <c:pt idx="923">
                  <c:v>-2.0929745891940827</c:v>
                </c:pt>
                <c:pt idx="924">
                  <c:v>-2.0927710116113381</c:v>
                </c:pt>
                <c:pt idx="925">
                  <c:v>-2.0913862666481009</c:v>
                </c:pt>
                <c:pt idx="926">
                  <c:v>-2.089138792901712</c:v>
                </c:pt>
                <c:pt idx="927">
                  <c:v>-2.087152308272612</c:v>
                </c:pt>
                <c:pt idx="928">
                  <c:v>-2.0876293969861353</c:v>
                </c:pt>
                <c:pt idx="929">
                  <c:v>-2.0887052656168952</c:v>
                </c:pt>
                <c:pt idx="930">
                  <c:v>-2.0902921462340487</c:v>
                </c:pt>
                <c:pt idx="931">
                  <c:v>-2.0920011354554027</c:v>
                </c:pt>
                <c:pt idx="932">
                  <c:v>-2.0928325592048456</c:v>
                </c:pt>
                <c:pt idx="933">
                  <c:v>-2.0953291830739671</c:v>
                </c:pt>
                <c:pt idx="934">
                  <c:v>-2.0980360629330481</c:v>
                </c:pt>
                <c:pt idx="935">
                  <c:v>-2.10144834955139</c:v>
                </c:pt>
                <c:pt idx="936">
                  <c:v>-2.1027303001676092</c:v>
                </c:pt>
                <c:pt idx="937">
                  <c:v>-2.1041460466005661</c:v>
                </c:pt>
                <c:pt idx="938">
                  <c:v>-2.1054363831712521</c:v>
                </c:pt>
                <c:pt idx="939">
                  <c:v>-2.107188554366354</c:v>
                </c:pt>
                <c:pt idx="940">
                  <c:v>-2.1078256592339244</c:v>
                </c:pt>
                <c:pt idx="941">
                  <c:v>-2.1092987413104445</c:v>
                </c:pt>
                <c:pt idx="942">
                  <c:v>-2.1093941362858288</c:v>
                </c:pt>
                <c:pt idx="943">
                  <c:v>-2.1091249509415566</c:v>
                </c:pt>
                <c:pt idx="944">
                  <c:v>-2.1085069706036421</c:v>
                </c:pt>
                <c:pt idx="945">
                  <c:v>-2.1080881661710293</c:v>
                </c:pt>
                <c:pt idx="946">
                  <c:v>-2.1084027722733092</c:v>
                </c:pt>
                <c:pt idx="947">
                  <c:v>-2.1099134962812229</c:v>
                </c:pt>
                <c:pt idx="948">
                  <c:v>-2.1100315826628888</c:v>
                </c:pt>
                <c:pt idx="949">
                  <c:v>-2.1088611918030997</c:v>
                </c:pt>
                <c:pt idx="950">
                  <c:v>-2.108305252350168</c:v>
                </c:pt>
                <c:pt idx="951">
                  <c:v>-2.1072909692584005</c:v>
                </c:pt>
                <c:pt idx="952">
                  <c:v>-2.1077216885765697</c:v>
                </c:pt>
                <c:pt idx="953">
                  <c:v>-2.1074312537548692</c:v>
                </c:pt>
                <c:pt idx="954">
                  <c:v>-2.1088115590951348</c:v>
                </c:pt>
                <c:pt idx="955">
                  <c:v>-2.1090458345836476</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-2.1022264598798395</c:v>
                </c:pt>
                <c:pt idx="968">
                  <c:v>-2.1026167672454092</c:v>
                </c:pt>
                <c:pt idx="969">
                  <c:v>-2.1034221224395395</c:v>
                </c:pt>
                <c:pt idx="970">
                  <c:v>-2.1049430158402203</c:v>
                </c:pt>
                <c:pt idx="971">
                  <c:v>-2.1046354296545928</c:v>
                </c:pt>
                <c:pt idx="972">
                  <c:v>-2.1042037237535709</c:v>
                </c:pt>
                <c:pt idx="973">
                  <c:v>-2.1050529439403647</c:v>
                </c:pt>
                <c:pt idx="974">
                  <c:v>-2.1059648500855612</c:v>
                </c:pt>
                <c:pt idx="975">
                  <c:v>-2.107313736555644</c:v>
                </c:pt>
                <c:pt idx="976">
                  <c:v>-2.1080091636496263</c:v>
                </c:pt>
                <c:pt idx="977">
                  <c:v>-2.108228754231452</c:v>
                </c:pt>
                <c:pt idx="978">
                  <c:v>-2.1093203322973078</c:v>
                </c:pt>
                <c:pt idx="979">
                  <c:v>-2.1105369407704631</c:v>
                </c:pt>
                <c:pt idx="980">
                  <c:v>-2.1103572309042988</c:v>
                </c:pt>
                <c:pt idx="981">
                  <c:v>-2.1110533410171972</c:v>
                </c:pt>
                <c:pt idx="982">
                  <c:v>-2.1127100413459092</c:v>
                </c:pt>
                <c:pt idx="983">
                  <c:v>-2.114443657193732</c:v>
                </c:pt>
                <c:pt idx="984">
                  <c:v>-2.1159864451452393</c:v>
                </c:pt>
                <c:pt idx="985">
                  <c:v>-2.1169602783389232</c:v>
                </c:pt>
                <c:pt idx="986">
                  <c:v>-2.1164358336471398</c:v>
                </c:pt>
                <c:pt idx="987">
                  <c:v>-2.1168826039098501</c:v>
                </c:pt>
                <c:pt idx="988">
                  <c:v>-2.1175770823664726</c:v>
                </c:pt>
                <c:pt idx="989">
                  <c:v>-2.1167785573614992</c:v>
                </c:pt>
                <c:pt idx="990">
                  <c:v>-2.1169471491975003</c:v>
                </c:pt>
                <c:pt idx="991">
                  <c:v>-2.1172500301416903</c:v>
                </c:pt>
                <c:pt idx="992">
                  <c:v>-2.1168878024427191</c:v>
                </c:pt>
                <c:pt idx="993">
                  <c:v>-2.1173200775262067</c:v>
                </c:pt>
                <c:pt idx="994">
                  <c:v>-2.1177051104679094</c:v>
                </c:pt>
                <c:pt idx="995">
                  <c:v>-2.1191325061679485</c:v>
                </c:pt>
                <c:pt idx="996">
                  <c:v>-2.1194217646793212</c:v>
                </c:pt>
                <c:pt idx="997">
                  <c:v>-2.1180463543079355</c:v>
                </c:pt>
                <c:pt idx="998">
                  <c:v>-2.1178505555517404</c:v>
                </c:pt>
                <c:pt idx="999">
                  <c:v>-2.1181350708761641</c:v>
                </c:pt>
                <c:pt idx="1000">
                  <c:v>-2.1181675901657115</c:v>
                </c:pt>
                <c:pt idx="1001">
                  <c:v>-2.1171946676639446</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-2.1115471257486953</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-2.1202687081364004</c:v>
                </c:pt>
                <c:pt idx="1026">
                  <c:v>-2.120578229542275</c:v>
                </c:pt>
                <c:pt idx="1027">
                  <c:v>-2.1211515859776049</c:v>
                </c:pt>
                <c:pt idx="1028">
                  <c:v>-2.1211453249708527</c:v>
                </c:pt>
                <c:pt idx="1029">
                  <c:v>-2.1198972976275212</c:v>
                </c:pt>
                <c:pt idx="1030">
                  <c:v>-2.1179269777794492</c:v>
                </c:pt>
                <c:pt idx="1031">
                  <c:v>-2.1173366217621812</c:v>
                </c:pt>
                <c:pt idx="1032">
                  <c:v>-2.1168114940514853</c:v>
                </c:pt>
                <c:pt idx="1033">
                  <c:v>-2.1174949303689488</c:v>
                </c:pt>
                <c:pt idx="1034">
                  <c:v>-2.1192551839545413</c:v>
                </c:pt>
                <c:pt idx="1035">
                  <c:v>-2.1209082794611618</c:v>
                </c:pt>
                <c:pt idx="1036">
                  <c:v>-2.123534638979018</c:v>
                </c:pt>
                <c:pt idx="1037">
                  <c:v>-2.1248451246077686</c:v>
                </c:pt>
                <c:pt idx="1038">
                  <c:v>-2.1252563019957904</c:v>
                </c:pt>
                <c:pt idx="1039">
                  <c:v>-2.1271570298053382</c:v>
                </c:pt>
                <c:pt idx="1040">
                  <c:v>-2.1288666641000873</c:v>
                </c:pt>
                <c:pt idx="1041">
                  <c:v>-2.128479202646679</c:v>
                </c:pt>
                <c:pt idx="1042">
                  <c:v>-2.1277151321515082</c:v>
                </c:pt>
                <c:pt idx="1043">
                  <c:v>-2.1279281961081153</c:v>
                </c:pt>
                <c:pt idx="1044">
                  <c:v>-2.1280182407686992</c:v>
                </c:pt>
                <c:pt idx="1045">
                  <c:v>-2.1275003227021094</c:v>
                </c:pt>
                <c:pt idx="1046">
                  <c:v>-2.1261942766963347</c:v>
                </c:pt>
                <c:pt idx="1047">
                  <c:v>-2.1257182504566612</c:v>
                </c:pt>
                <c:pt idx="1048">
                  <c:v>-2.1265327505151816</c:v>
                </c:pt>
                <c:pt idx="1049">
                  <c:v>-2.1271823773962586</c:v>
                </c:pt>
                <c:pt idx="1050">
                  <c:v>-2.1277606288004804</c:v>
                </c:pt>
                <c:pt idx="1051">
                  <c:v>-2.1272893836932525</c:v>
                </c:pt>
                <c:pt idx="1052">
                  <c:v>-2.1275450224956955</c:v>
                </c:pt>
                <c:pt idx="1053">
                  <c:v>-2.1274496654657753</c:v>
                </c:pt>
                <c:pt idx="1054">
                  <c:v>-2.1297951903722487</c:v>
                </c:pt>
                <c:pt idx="1055">
                  <c:v>-2.1312556365987723</c:v>
                </c:pt>
                <c:pt idx="1056">
                  <c:v>-2.1314088225636567</c:v>
                </c:pt>
                <c:pt idx="1057">
                  <c:v>-2.1316112238360745</c:v>
                </c:pt>
                <c:pt idx="1058">
                  <c:v>-2.1301748350536087</c:v>
                </c:pt>
                <c:pt idx="1059">
                  <c:v>-2.130902629655163</c:v>
                </c:pt>
                <c:pt idx="1060">
                  <c:v>-2.1319512534202545</c:v>
                </c:pt>
                <c:pt idx="1061">
                  <c:v>-2.1313947068393939</c:v>
                </c:pt>
                <c:pt idx="1062">
                  <c:v>-2.1309086250434413</c:v>
                </c:pt>
                <c:pt idx="1063">
                  <c:v>-2.1313714462507112</c:v>
                </c:pt>
                <c:pt idx="1064">
                  <c:v>-2.1302964124208468</c:v>
                </c:pt>
                <c:pt idx="1065">
                  <c:v>-2.1277731508139652</c:v>
                </c:pt>
                <c:pt idx="1066">
                  <c:v>-2.1277663585702884</c:v>
                </c:pt>
                <c:pt idx="1067">
                  <c:v>-2.1294577410817563</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-2.1243645069631802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-2.1283175927818045</c:v>
                </c:pt>
                <c:pt idx="1085">
                  <c:v>-2.1275791734415352</c:v>
                </c:pt>
                <c:pt idx="1086">
                  <c:v>-2.1268679610214472</c:v>
                </c:pt>
                <c:pt idx="1087">
                  <c:v>-2.1273105193341779</c:v>
                </c:pt>
                <c:pt idx="1088">
                  <c:v>-2.1289229372697349</c:v>
                </c:pt>
                <c:pt idx="1089">
                  <c:v>-2.1305569082466889</c:v>
                </c:pt>
                <c:pt idx="1090">
                  <c:v>-2.1328184597718605</c:v>
                </c:pt>
                <c:pt idx="1091">
                  <c:v>-2.1336888155996121</c:v>
                </c:pt>
                <c:pt idx="1092">
                  <c:v>-2.1330434006685377</c:v>
                </c:pt>
                <c:pt idx="1093">
                  <c:v>-2.1339508292452627</c:v>
                </c:pt>
                <c:pt idx="1094">
                  <c:v>-2.1335739166395626</c:v>
                </c:pt>
                <c:pt idx="1095">
                  <c:v>-2.1338860942301197</c:v>
                </c:pt>
                <c:pt idx="1096">
                  <c:v>-2.1359389455306825</c:v>
                </c:pt>
                <c:pt idx="1097">
                  <c:v>-2.1352964144572395</c:v>
                </c:pt>
                <c:pt idx="1098">
                  <c:v>-2.1368368118425711</c:v>
                </c:pt>
                <c:pt idx="1099">
                  <c:v>-2.1370918814625735</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-2.1268626107066053</c:v>
                </c:pt>
                <c:pt idx="1109">
                  <c:v>-2.1256639504527608</c:v>
                </c:pt>
                <c:pt idx="1110">
                  <c:v>-2.124138617429125</c:v>
                </c:pt>
                <c:pt idx="1111">
                  <c:v>-2.1232627974500575</c:v>
                </c:pt>
                <c:pt idx="1112">
                  <c:v>-2.1236490446476211</c:v>
                </c:pt>
                <c:pt idx="1113">
                  <c:v>-2.1239598941458397</c:v>
                </c:pt>
                <c:pt idx="1114">
                  <c:v>-2.1234680446346061</c:v>
                </c:pt>
                <c:pt idx="1115">
                  <c:v>-2.1216620667270689</c:v>
                </c:pt>
                <c:pt idx="1116">
                  <c:v>-2.1219481757622987</c:v>
                </c:pt>
                <c:pt idx="1117">
                  <c:v>-2.1236287438075916</c:v>
                </c:pt>
                <c:pt idx="1118">
                  <c:v>-2.1246078514251163</c:v>
                </c:pt>
                <c:pt idx="1119">
                  <c:v>-2.1242684669143443</c:v>
                </c:pt>
                <c:pt idx="1120">
                  <c:v>-2.1256918024463909</c:v>
                </c:pt>
                <c:pt idx="1121">
                  <c:v>-2.1258872596931297</c:v>
                </c:pt>
                <c:pt idx="1122">
                  <c:v>-2.1263813479886036</c:v>
                </c:pt>
                <c:pt idx="1123">
                  <c:v>-2.1274219273086352</c:v>
                </c:pt>
                <c:pt idx="1124">
                  <c:v>-2.1272028300182582</c:v>
                </c:pt>
                <c:pt idx="1125">
                  <c:v>-2.1273517281421825</c:v>
                </c:pt>
                <c:pt idx="1126">
                  <c:v>-2.1254531252803868</c:v>
                </c:pt>
                <c:pt idx="1127">
                  <c:v>-2.1241952321082493</c:v>
                </c:pt>
                <c:pt idx="1128">
                  <c:v>-2.1232778238662182</c:v>
                </c:pt>
                <c:pt idx="1129">
                  <c:v>-2.1224838523206992</c:v>
                </c:pt>
                <c:pt idx="1130">
                  <c:v>-2.1218786596147461</c:v>
                </c:pt>
                <c:pt idx="1131">
                  <c:v>-2.1217165944039351</c:v>
                </c:pt>
                <c:pt idx="1132">
                  <c:v>-2.1224823345008792</c:v>
                </c:pt>
                <c:pt idx="1133">
                  <c:v>-2.1234046756573206</c:v>
                </c:pt>
                <c:pt idx="1134">
                  <c:v>-2.1243980887266005</c:v>
                </c:pt>
                <c:pt idx="1135">
                  <c:v>-2.1260987678844292</c:v>
                </c:pt>
                <c:pt idx="1136">
                  <c:v>-2.1242052117735284</c:v>
                </c:pt>
                <c:pt idx="1137">
                  <c:v>-2.1223358648886972</c:v>
                </c:pt>
                <c:pt idx="1138">
                  <c:v>-2.1205749282841753</c:v>
                </c:pt>
                <c:pt idx="1139">
                  <c:v>-2.1190833667514255</c:v>
                </c:pt>
                <c:pt idx="1140">
                  <c:v>-2.1175137133891742</c:v>
                </c:pt>
                <c:pt idx="1141">
                  <c:v>-2.1163149013533342</c:v>
                </c:pt>
                <c:pt idx="1142">
                  <c:v>-2.1163436640388427</c:v>
                </c:pt>
                <c:pt idx="1143">
                  <c:v>-2.1176397683248496</c:v>
                </c:pt>
                <c:pt idx="1144">
                  <c:v>-2.1178910433953226</c:v>
                </c:pt>
                <c:pt idx="1145">
                  <c:v>-2.1188608164209772</c:v>
                </c:pt>
                <c:pt idx="1146">
                  <c:v>-2.1188250338187995</c:v>
                </c:pt>
                <c:pt idx="1147">
                  <c:v>-2.1178518836440627</c:v>
                </c:pt>
                <c:pt idx="1148">
                  <c:v>-2.1178664926597977</c:v>
                </c:pt>
                <c:pt idx="1149">
                  <c:v>-2.1185895820199252</c:v>
                </c:pt>
                <c:pt idx="1150">
                  <c:v>-2.1195363980208697</c:v>
                </c:pt>
                <c:pt idx="1151">
                  <c:v>-2.1181623536873402</c:v>
                </c:pt>
                <c:pt idx="1152">
                  <c:v>-2.1169675638740273</c:v>
                </c:pt>
                <c:pt idx="1153">
                  <c:v>-2.1177668477889209</c:v>
                </c:pt>
                <c:pt idx="1154">
                  <c:v>-2.1185324361038727</c:v>
                </c:pt>
                <c:pt idx="1155">
                  <c:v>-2.1192377290266649</c:v>
                </c:pt>
                <c:pt idx="1156">
                  <c:v>-2.1178490756774142</c:v>
                </c:pt>
                <c:pt idx="1157">
                  <c:v>-2.1155084077943513</c:v>
                </c:pt>
                <c:pt idx="1158">
                  <c:v>-2.1129509572961207</c:v>
                </c:pt>
                <c:pt idx="1159">
                  <c:v>-2.1112050471077741</c:v>
                </c:pt>
                <c:pt idx="1160">
                  <c:v>-2.1117271771243242</c:v>
                </c:pt>
                <c:pt idx="1161">
                  <c:v>-2.1115780513274602</c:v>
                </c:pt>
                <c:pt idx="1162">
                  <c:v>-2.1120202301852227</c:v>
                </c:pt>
                <c:pt idx="1163">
                  <c:v>-2.111724445048651</c:v>
                </c:pt>
                <c:pt idx="1164">
                  <c:v>-2.1126823031887541</c:v>
                </c:pt>
                <c:pt idx="1165">
                  <c:v>-2.1139433078915362</c:v>
                </c:pt>
                <c:pt idx="1166">
                  <c:v>-2.1144485142171257</c:v>
                </c:pt>
                <c:pt idx="1167">
                  <c:v>-2.1137673546294042</c:v>
                </c:pt>
                <c:pt idx="1168">
                  <c:v>-2.1129992619117552</c:v>
                </c:pt>
                <c:pt idx="1169">
                  <c:v>-2.1119482475804592</c:v>
                </c:pt>
                <c:pt idx="1170">
                  <c:v>-2.1120753270445172</c:v>
                </c:pt>
                <c:pt idx="1171">
                  <c:v>-2.1110318638668275</c:v>
                </c:pt>
                <c:pt idx="1172">
                  <c:v>-2.1100775726032879</c:v>
                </c:pt>
                <c:pt idx="1173">
                  <c:v>-2.1095750224623586</c:v>
                </c:pt>
                <c:pt idx="1174">
                  <c:v>-2.1097199742547437</c:v>
                </c:pt>
                <c:pt idx="1175">
                  <c:v>-2.1099468124261875</c:v>
                </c:pt>
                <c:pt idx="1176">
                  <c:v>-2.108928962457858</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-2.1087285722967191</c:v>
                </c:pt>
                <c:pt idx="1185">
                  <c:v>-2.1082489032895015</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-2.1037064480364993</c:v>
                </c:pt>
                <c:pt idx="1195">
                  <c:v>-2.1039082042354682</c:v>
                </c:pt>
                <c:pt idx="1196">
                  <c:v>-2.1037505407021446</c:v>
                </c:pt>
                <c:pt idx="1197">
                  <c:v>-2.1021440802093432</c:v>
                </c:pt>
                <c:pt idx="1198">
                  <c:v>-2.1024685900859037</c:v>
                </c:pt>
                <c:pt idx="1199">
                  <c:v>-2.1019639149972278</c:v>
                </c:pt>
                <c:pt idx="1200">
                  <c:v>-2.1007384272781593</c:v>
                </c:pt>
                <c:pt idx="1201">
                  <c:v>-2.099076338689116</c:v>
                </c:pt>
                <c:pt idx="1202">
                  <c:v>-2.0966606905071767</c:v>
                </c:pt>
                <c:pt idx="1203">
                  <c:v>-2.0958756740985569</c:v>
                </c:pt>
                <c:pt idx="1204">
                  <c:v>-2.0964665234072539</c:v>
                </c:pt>
                <c:pt idx="1205">
                  <c:v>-2.0986440256601595</c:v>
                </c:pt>
                <c:pt idx="1206">
                  <c:v>-2.1001039027042632</c:v>
                </c:pt>
                <c:pt idx="1207">
                  <c:v>-2.1004233278844442</c:v>
                </c:pt>
                <c:pt idx="1208">
                  <c:v>-2.0987807053345482</c:v>
                </c:pt>
                <c:pt idx="1209">
                  <c:v>-2.098139919753919</c:v>
                </c:pt>
                <c:pt idx="1210">
                  <c:v>-2.0985195644352932</c:v>
                </c:pt>
                <c:pt idx="1211">
                  <c:v>-2.0987281128779549</c:v>
                </c:pt>
                <c:pt idx="1212">
                  <c:v>-2.0996193766736395</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-2.1032717064958226</c:v>
                </c:pt>
                <c:pt idx="1221">
                  <c:v>-2.1004360775708912</c:v>
                </c:pt>
                <c:pt idx="1222">
                  <c:v>-2.0995911831705598</c:v>
                </c:pt>
                <c:pt idx="1223">
                  <c:v>-2.0987339564842391</c:v>
                </c:pt>
                <c:pt idx="1224">
                  <c:v>-2.0976023079752508</c:v>
                </c:pt>
                <c:pt idx="1225">
                  <c:v>-2.0978321438408187</c:v>
                </c:pt>
                <c:pt idx="1226">
                  <c:v>-2.0979137266559085</c:v>
                </c:pt>
                <c:pt idx="1227">
                  <c:v>-2.0957756118272197</c:v>
                </c:pt>
                <c:pt idx="1228">
                  <c:v>-2.0936656525561261</c:v>
                </c:pt>
                <c:pt idx="1229">
                  <c:v>-2.0911886844536127</c:v>
                </c:pt>
                <c:pt idx="1230">
                  <c:v>-2.089653295873684</c:v>
                </c:pt>
                <c:pt idx="1231">
                  <c:v>-2.0901588057632523</c:v>
                </c:pt>
                <c:pt idx="1232">
                  <c:v>-2.0900058095258429</c:v>
                </c:pt>
                <c:pt idx="1233">
                  <c:v>-2.0900699374130571</c:v>
                </c:pt>
                <c:pt idx="1234">
                  <c:v>-2.0896152744873198</c:v>
                </c:pt>
                <c:pt idx="1235">
                  <c:v>-2.0903007598615111</c:v>
                </c:pt>
                <c:pt idx="1236">
                  <c:v>-2.0915964088015642</c:v>
                </c:pt>
                <c:pt idx="1237">
                  <c:v>-2.0917181758962737</c:v>
                </c:pt>
                <c:pt idx="1238">
                  <c:v>-2.090056542653187</c:v>
                </c:pt>
                <c:pt idx="1239">
                  <c:v>-2.0901879479037193</c:v>
                </c:pt>
                <c:pt idx="1240">
                  <c:v>-2.0909667412510702</c:v>
                </c:pt>
                <c:pt idx="1241">
                  <c:v>-2.0898252269132866</c:v>
                </c:pt>
                <c:pt idx="1242">
                  <c:v>-2.0893200964786742</c:v>
                </c:pt>
                <c:pt idx="1243">
                  <c:v>-2.0894035386230598</c:v>
                </c:pt>
                <c:pt idx="1244">
                  <c:v>-2.0896040426206812</c:v>
                </c:pt>
                <c:pt idx="1245">
                  <c:v>-2.0913245293271112</c:v>
                </c:pt>
                <c:pt idx="1246">
                  <c:v>-2.0934466311567186</c:v>
                </c:pt>
                <c:pt idx="1247">
                  <c:v>-2.0925563159984177</c:v>
                </c:pt>
                <c:pt idx="1248">
                  <c:v>-2.0933888781127652</c:v>
                </c:pt>
                <c:pt idx="1249">
                  <c:v>-2.0940947402179915</c:v>
                </c:pt>
                <c:pt idx="1250">
                  <c:v>-2.0940108047821742</c:v>
                </c:pt>
                <c:pt idx="1251">
                  <c:v>-2.0949150459372992</c:v>
                </c:pt>
                <c:pt idx="1252">
                  <c:v>-2.0953666732234053</c:v>
                </c:pt>
                <c:pt idx="1253">
                  <c:v>-2.0965764894528967</c:v>
                </c:pt>
                <c:pt idx="1254">
                  <c:v>-2.0966847479512611</c:v>
                </c:pt>
                <c:pt idx="1255">
                  <c:v>-2.0960316300846067</c:v>
                </c:pt>
                <c:pt idx="1256">
                  <c:v>-2.0953189377902204</c:v>
                </c:pt>
                <c:pt idx="1257">
                  <c:v>-2.0941819010208746</c:v>
                </c:pt>
                <c:pt idx="1258">
                  <c:v>-2.0969341636924552</c:v>
                </c:pt>
                <c:pt idx="1259">
                  <c:v>-2.0982361874757203</c:v>
                </c:pt>
                <c:pt idx="1260">
                  <c:v>-2.0980034298070067</c:v>
                </c:pt>
                <c:pt idx="1261">
                  <c:v>-2.0966224793933135</c:v>
                </c:pt>
                <c:pt idx="1262">
                  <c:v>-2.0972609882442277</c:v>
                </c:pt>
                <c:pt idx="1263">
                  <c:v>-2.0973926591132237</c:v>
                </c:pt>
                <c:pt idx="1264">
                  <c:v>-2.0993120940519807</c:v>
                </c:pt>
                <c:pt idx="1265">
                  <c:v>-2.1003209888833876</c:v>
                </c:pt>
                <c:pt idx="1266">
                  <c:v>-2.0999356144322121</c:v>
                </c:pt>
                <c:pt idx="1267">
                  <c:v>-2.1004140312380741</c:v>
                </c:pt>
                <c:pt idx="1268">
                  <c:v>-2.1017826493657594</c:v>
                </c:pt>
                <c:pt idx="1269">
                  <c:v>-2.1026064460706522</c:v>
                </c:pt>
                <c:pt idx="1270">
                  <c:v>-2.1033366312384212</c:v>
                </c:pt>
                <c:pt idx="1271">
                  <c:v>-2.1038232442713021</c:v>
                </c:pt>
                <c:pt idx="1272">
                  <c:v>-2.1038273044393092</c:v>
                </c:pt>
                <c:pt idx="1273">
                  <c:v>-2.1036431928956745</c:v>
                </c:pt>
                <c:pt idx="1274">
                  <c:v>-2.1040993736412474</c:v>
                </c:pt>
                <c:pt idx="1275">
                  <c:v>-2.1060792557541532</c:v>
                </c:pt>
                <c:pt idx="1276">
                  <c:v>-2.1080589481395862</c:v>
                </c:pt>
                <c:pt idx="1277">
                  <c:v>-2.107861897182024</c:v>
                </c:pt>
                <c:pt idx="1278">
                  <c:v>-2.1072928665331858</c:v>
                </c:pt>
                <c:pt idx="1279">
                  <c:v>-2.1071478009043054</c:v>
                </c:pt>
                <c:pt idx="1280">
                  <c:v>-2.1069589082282456</c:v>
                </c:pt>
                <c:pt idx="1281">
                  <c:v>-2.1069834210182967</c:v>
                </c:pt>
                <c:pt idx="1282">
                  <c:v>-2.1064995400610802</c:v>
                </c:pt>
                <c:pt idx="1283">
                  <c:v>-2.1052581531794337</c:v>
                </c:pt>
                <c:pt idx="1284">
                  <c:v>-2.1051294800045639</c:v>
                </c:pt>
                <c:pt idx="1285">
                  <c:v>-2.1055904039370432</c:v>
                </c:pt>
                <c:pt idx="1286">
                  <c:v>-2.1059461050108244</c:v>
                </c:pt>
                <c:pt idx="1287">
                  <c:v>-2.1070613990113012</c:v>
                </c:pt>
                <c:pt idx="1288">
                  <c:v>-2.1072121564644846</c:v>
                </c:pt>
                <c:pt idx="1289">
                  <c:v>-2.1083178123091288</c:v>
                </c:pt>
                <c:pt idx="1290">
                  <c:v>-2.1070133600141512</c:v>
                </c:pt>
                <c:pt idx="1291">
                  <c:v>-2.1068450717420997</c:v>
                </c:pt>
                <c:pt idx="1292">
                  <c:v>-2.1076473154056004</c:v>
                </c:pt>
                <c:pt idx="1293">
                  <c:v>-2.109397209870969</c:v>
                </c:pt>
                <c:pt idx="1294">
                  <c:v>-2.1096146375595453</c:v>
                </c:pt>
                <c:pt idx="1295">
                  <c:v>-2.1104547508274485</c:v>
                </c:pt>
                <c:pt idx="1296">
                  <c:v>-2.111233771847798</c:v>
                </c:pt>
                <c:pt idx="1297">
                  <c:v>-2.1107628303045067</c:v>
                </c:pt>
                <c:pt idx="1298">
                  <c:v>-2.1113183523570211</c:v>
                </c:pt>
                <c:pt idx="1299">
                  <c:v>-2.1121291337569787</c:v>
                </c:pt>
                <c:pt idx="1300">
                  <c:v>-2.1135371772543916</c:v>
                </c:pt>
                <c:pt idx="1301">
                  <c:v>-2.1144596322472737</c:v>
                </c:pt>
                <c:pt idx="1302">
                  <c:v>-2.1142751791942009</c:v>
                </c:pt>
                <c:pt idx="1303">
                  <c:v>-2.1158051415682682</c:v>
                </c:pt>
                <c:pt idx="1304">
                  <c:v>-2.1165470139486282</c:v>
                </c:pt>
                <c:pt idx="1305">
                  <c:v>-2.1163525432847572</c:v>
                </c:pt>
                <c:pt idx="1306">
                  <c:v>-2.1171418854798389</c:v>
                </c:pt>
                <c:pt idx="1307">
                  <c:v>-2.1174579714564459</c:v>
                </c:pt>
                <c:pt idx="1308">
                  <c:v>-2.1171423408257941</c:v>
                </c:pt>
                <c:pt idx="1309">
                  <c:v>-2.1157362325486559</c:v>
                </c:pt>
                <c:pt idx="1310">
                  <c:v>-2.1134941470626178</c:v>
                </c:pt>
                <c:pt idx="1311">
                  <c:v>-2.113086043259699</c:v>
                </c:pt>
                <c:pt idx="1312">
                  <c:v>-2.1144110999586867</c:v>
                </c:pt>
                <c:pt idx="1313">
                  <c:v>-2.1150167859561009</c:v>
                </c:pt>
                <c:pt idx="1314">
                  <c:v>-2.1159836751240988</c:v>
                </c:pt>
                <c:pt idx="1315">
                  <c:v>-2.1168638208896424</c:v>
                </c:pt>
                <c:pt idx="1316">
                  <c:v>-2.1161797394987567</c:v>
                </c:pt>
                <c:pt idx="1317">
                  <c:v>-2.1158796285757377</c:v>
                </c:pt>
                <c:pt idx="1318">
                  <c:v>-2.1146909859326826</c:v>
                </c:pt>
                <c:pt idx="1319">
                  <c:v>-2.112484189757339</c:v>
                </c:pt>
                <c:pt idx="1320">
                  <c:v>-2.1129381696641727</c:v>
                </c:pt>
                <c:pt idx="1321">
                  <c:v>-2.1122521151075331</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-2.1046814575405124</c:v>
                </c:pt>
                <c:pt idx="1335">
                  <c:v>-2.1064826922611388</c:v>
                </c:pt>
                <c:pt idx="1336">
                  <c:v>-2.1077106084919235</c:v>
                </c:pt>
                <c:pt idx="1337">
                  <c:v>-2.1093657530552861</c:v>
                </c:pt>
                <c:pt idx="1338">
                  <c:v>-2.1116475295295007</c:v>
                </c:pt>
                <c:pt idx="1339">
                  <c:v>-2.1133498023981474</c:v>
                </c:pt>
                <c:pt idx="1340">
                  <c:v>-2.1138594104012167</c:v>
                </c:pt>
                <c:pt idx="1341">
                  <c:v>-2.1149878335430969</c:v>
                </c:pt>
                <c:pt idx="1342">
                  <c:v>-2.1140401447957777</c:v>
                </c:pt>
                <c:pt idx="1343">
                  <c:v>-2.1134120330105852</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-2.109704378656124</c:v>
                </c:pt>
                <c:pt idx="1355">
                  <c:v>-2.1073531619253512</c:v>
                </c:pt>
                <c:pt idx="1356">
                  <c:v>-2.1060187706344919</c:v>
                </c:pt>
                <c:pt idx="1357">
                  <c:v>-2.1058621316295447</c:v>
                </c:pt>
                <c:pt idx="1358">
                  <c:v>-2.1076766093280526</c:v>
                </c:pt>
                <c:pt idx="1359">
                  <c:v>-2.1108911619699202</c:v>
                </c:pt>
                <c:pt idx="1360">
                  <c:v>-2.1136261973865658</c:v>
                </c:pt>
                <c:pt idx="1361">
                  <c:v>-2.1169533722587581</c:v>
                </c:pt>
                <c:pt idx="1362">
                  <c:v>-2.1164705158299171</c:v>
                </c:pt>
                <c:pt idx="1363">
                  <c:v>-2.1142336668222441</c:v>
                </c:pt>
                <c:pt idx="1364">
                  <c:v>-2.113028555834191</c:v>
                </c:pt>
                <c:pt idx="1365">
                  <c:v>-2.1116683236609739</c:v>
                </c:pt>
                <c:pt idx="1366">
                  <c:v>-2.1118249247204517</c:v>
                </c:pt>
                <c:pt idx="1367">
                  <c:v>-2.1094057476074313</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-2.1110094001335495</c:v>
                </c:pt>
                <c:pt idx="1377">
                  <c:v>-2.1087361613958002</c:v>
                </c:pt>
                <c:pt idx="1378">
                  <c:v>-2.1064937723457762</c:v>
                </c:pt>
                <c:pt idx="1379">
                  <c:v>-2.1044904399167166</c:v>
                </c:pt>
                <c:pt idx="1380">
                  <c:v>-2.1030086303762787</c:v>
                </c:pt>
                <c:pt idx="1381">
                  <c:v>-2.1033244127889144</c:v>
                </c:pt>
                <c:pt idx="1382">
                  <c:v>-2.1014674740810597</c:v>
                </c:pt>
                <c:pt idx="1383">
                  <c:v>-2.1015807034393159</c:v>
                </c:pt>
                <c:pt idx="1384">
                  <c:v>-2.1043580101378154</c:v>
                </c:pt>
                <c:pt idx="1385">
                  <c:v>-2.1049328843929596</c:v>
                </c:pt>
                <c:pt idx="1386">
                  <c:v>-2.1045524808016864</c:v>
                </c:pt>
                <c:pt idx="1387">
                  <c:v>-2.1041197503722562</c:v>
                </c:pt>
                <c:pt idx="1388">
                  <c:v>-2.1038355006662952</c:v>
                </c:pt>
                <c:pt idx="1389">
                  <c:v>-2.1013468453512312</c:v>
                </c:pt>
                <c:pt idx="1390">
                  <c:v>-2.0996671500523272</c:v>
                </c:pt>
                <c:pt idx="1391">
                  <c:v>-2.0984883732380628</c:v>
                </c:pt>
                <c:pt idx="1392">
                  <c:v>-2.097231580485305</c:v>
                </c:pt>
                <c:pt idx="1393">
                  <c:v>-2.0957103455751582</c:v>
                </c:pt>
                <c:pt idx="1394">
                  <c:v>-2.0942031504983021</c:v>
                </c:pt>
                <c:pt idx="1395">
                  <c:v>-2.0939454246936213</c:v>
                </c:pt>
                <c:pt idx="1396">
                  <c:v>-2.0943499236744665</c:v>
                </c:pt>
                <c:pt idx="1397">
                  <c:v>-2.095096273623279</c:v>
                </c:pt>
                <c:pt idx="1398">
                  <c:v>-2.0939043297221218</c:v>
                </c:pt>
                <c:pt idx="1399">
                  <c:v>-2.0935240399673254</c:v>
                </c:pt>
                <c:pt idx="1400">
                  <c:v>-2.0938325368448427</c:v>
                </c:pt>
                <c:pt idx="1401">
                  <c:v>-2.0937243921829856</c:v>
                </c:pt>
                <c:pt idx="1402">
                  <c:v>-2.093831094916017</c:v>
                </c:pt>
                <c:pt idx="1403">
                  <c:v>-2.0940889345571869</c:v>
                </c:pt>
                <c:pt idx="1404">
                  <c:v>-2.0938053678701465</c:v>
                </c:pt>
                <c:pt idx="1405">
                  <c:v>-2.0932465825050457</c:v>
                </c:pt>
                <c:pt idx="1406">
                  <c:v>-2.092788390648217</c:v>
                </c:pt>
                <c:pt idx="1407">
                  <c:v>-2.0912629437880899</c:v>
                </c:pt>
                <c:pt idx="1408">
                  <c:v>-2.0917539205529332</c:v>
                </c:pt>
                <c:pt idx="1409">
                  <c:v>-2.0915049222121809</c:v>
                </c:pt>
                <c:pt idx="1410">
                  <c:v>-2.0912724301619456</c:v>
                </c:pt>
                <c:pt idx="1411">
                  <c:v>-2.0915220735760998</c:v>
                </c:pt>
                <c:pt idx="1412">
                  <c:v>-2.0916562488477992</c:v>
                </c:pt>
                <c:pt idx="1413">
                  <c:v>-2.0909199544552735</c:v>
                </c:pt>
                <c:pt idx="1414">
                  <c:v>-2.0899000933757037</c:v>
                </c:pt>
                <c:pt idx="1415">
                  <c:v>-2.0926150935707617</c:v>
                </c:pt>
                <c:pt idx="1416">
                  <c:v>-2.0939016355919482</c:v>
                </c:pt>
                <c:pt idx="1417">
                  <c:v>-2.09476504739402</c:v>
                </c:pt>
                <c:pt idx="1418">
                  <c:v>-2.0941128022737701</c:v>
                </c:pt>
                <c:pt idx="1419">
                  <c:v>-2.0943454461060043</c:v>
                </c:pt>
                <c:pt idx="1420">
                  <c:v>-2.0949142111364036</c:v>
                </c:pt>
                <c:pt idx="1421">
                  <c:v>-2.0935243814767852</c:v>
                </c:pt>
                <c:pt idx="1422">
                  <c:v>-2.09397099995752</c:v>
                </c:pt>
                <c:pt idx="1423">
                  <c:v>-2.0944589031372165</c:v>
                </c:pt>
                <c:pt idx="1424">
                  <c:v>-2.094958114074553</c:v>
                </c:pt>
                <c:pt idx="1425">
                  <c:v>-2.0941179628611524</c:v>
                </c:pt>
                <c:pt idx="1426">
                  <c:v>-2.0936584808574827</c:v>
                </c:pt>
                <c:pt idx="1427">
                  <c:v>-2.0951292103132744</c:v>
                </c:pt>
                <c:pt idx="1428">
                  <c:v>-2.094736057035552</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-2.0930224384637861</c:v>
                </c:pt>
                <c:pt idx="1441">
                  <c:v>-2.0934435575716202</c:v>
                </c:pt>
                <c:pt idx="1442">
                  <c:v>-2.0940158894785643</c:v>
                </c:pt>
                <c:pt idx="1443">
                  <c:v>-2.0934700435273896</c:v>
                </c:pt>
                <c:pt idx="1444">
                  <c:v>-2.0929447260892267</c:v>
                </c:pt>
                <c:pt idx="1445">
                  <c:v>-2.091872348444042</c:v>
                </c:pt>
                <c:pt idx="1446">
                  <c:v>-2.0907581928084369</c:v>
                </c:pt>
                <c:pt idx="1447">
                  <c:v>-2.0896323879057235</c:v>
                </c:pt>
                <c:pt idx="1448">
                  <c:v>-2.0892499732032004</c:v>
                </c:pt>
                <c:pt idx="1449">
                  <c:v>-2.0889501278986407</c:v>
                </c:pt>
                <c:pt idx="1450">
                  <c:v>-2.0879100039245388</c:v>
                </c:pt>
                <c:pt idx="1451">
                  <c:v>-2.088901216155084</c:v>
                </c:pt>
                <c:pt idx="1452">
                  <c:v>-2.0891230455211409</c:v>
                </c:pt>
                <c:pt idx="1453">
                  <c:v>-2.0908688039274921</c:v>
                </c:pt>
                <c:pt idx="1454">
                  <c:v>-2.0911998404292689</c:v>
                </c:pt>
                <c:pt idx="1455">
                  <c:v>-2.0907964798132777</c:v>
                </c:pt>
                <c:pt idx="1456">
                  <c:v>-2.0911599976591027</c:v>
                </c:pt>
                <c:pt idx="1457">
                  <c:v>-2.0912708743966277</c:v>
                </c:pt>
                <c:pt idx="1458">
                  <c:v>-2.0915070471599266</c:v>
                </c:pt>
                <c:pt idx="1459">
                  <c:v>-2.0932891194053838</c:v>
                </c:pt>
                <c:pt idx="1460">
                  <c:v>-2.0951704191212737</c:v>
                </c:pt>
                <c:pt idx="1461">
                  <c:v>-2.0954489011119177</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-2.0835928310776586</c:v>
                </c:pt>
                <c:pt idx="1473">
                  <c:v>-2.0834033692191687</c:v>
                </c:pt>
                <c:pt idx="1474">
                  <c:v>-2.0836937281498842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08448128"/>
        <c:axId val="208503168"/>
        <c:extLst/>
      </c:lineChart>
      <c:catAx>
        <c:axId val="2084481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8503168"/>
        <c:crosses val="autoZero"/>
        <c:auto val="1"/>
        <c:lblAlgn val="ctr"/>
        <c:lblOffset val="100"/>
        <c:noMultiLvlLbl val="0"/>
      </c:catAx>
      <c:valAx>
        <c:axId val="208503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84481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1.0025026435194753</c:v>
                </c:pt>
                <c:pt idx="7">
                  <c:v>1.0026487735195673</c:v>
                </c:pt>
                <c:pt idx="8">
                  <c:v>1.0027736935195553</c:v>
                </c:pt>
                <c:pt idx="9">
                  <c:v>1.0028743335195998</c:v>
                </c:pt>
                <c:pt idx="10">
                  <c:v>1.0029139335195225</c:v>
                </c:pt>
                <c:pt idx="11">
                  <c:v>1.0032373545721638</c:v>
                </c:pt>
                <c:pt idx="12">
                  <c:v>1.0030597935194656</c:v>
                </c:pt>
                <c:pt idx="13">
                  <c:v>1.0030071135195868</c:v>
                </c:pt>
                <c:pt idx="14">
                  <c:v>1.0023718635194854</c:v>
                </c:pt>
                <c:pt idx="15">
                  <c:v>1.0014113235194464</c:v>
                </c:pt>
                <c:pt idx="16">
                  <c:v>1.000683593519355</c:v>
                </c:pt>
                <c:pt idx="17">
                  <c:v>1.0003569335195421</c:v>
                </c:pt>
                <c:pt idx="18">
                  <c:v>0.99594593351953808</c:v>
                </c:pt>
                <c:pt idx="19">
                  <c:v>0.99389508503465152</c:v>
                </c:pt>
                <c:pt idx="20">
                  <c:v>0.9900887835194826</c:v>
                </c:pt>
                <c:pt idx="21">
                  <c:v>0.98959397351957656</c:v>
                </c:pt>
                <c:pt idx="22">
                  <c:v>0.99687706351967664</c:v>
                </c:pt>
                <c:pt idx="23">
                  <c:v>1.0390797935195595</c:v>
                </c:pt>
                <c:pt idx="24">
                  <c:v>1.0756981835195059</c:v>
                </c:pt>
                <c:pt idx="25">
                  <c:v>1.0735975835195575</c:v>
                </c:pt>
                <c:pt idx="26">
                  <c:v>1.0729044825391834</c:v>
                </c:pt>
                <c:pt idx="27">
                  <c:v>1.2385405585195457</c:v>
                </c:pt>
                <c:pt idx="28">
                  <c:v>1.4910790735195576</c:v>
                </c:pt>
                <c:pt idx="29">
                  <c:v>2.0824615135196027</c:v>
                </c:pt>
                <c:pt idx="30">
                  <c:v>2.4861192935194225</c:v>
                </c:pt>
                <c:pt idx="31">
                  <c:v>2.2082899535195253</c:v>
                </c:pt>
                <c:pt idx="32">
                  <c:v>1.5614900944390633</c:v>
                </c:pt>
                <c:pt idx="33">
                  <c:v>0.7920724255830156</c:v>
                </c:pt>
                <c:pt idx="34">
                  <c:v>1.0820922735194358</c:v>
                </c:pt>
                <c:pt idx="35">
                  <c:v>1.3648893235194919</c:v>
                </c:pt>
                <c:pt idx="36">
                  <c:v>1.2250282935195671</c:v>
                </c:pt>
                <c:pt idx="37">
                  <c:v>0.61681828705482755</c:v>
                </c:pt>
                <c:pt idx="38">
                  <c:v>9.2283351942512581E-4</c:v>
                </c:pt>
                <c:pt idx="39">
                  <c:v>-0.66334839648051758</c:v>
                </c:pt>
                <c:pt idx="40">
                  <c:v>-1.38455905572782</c:v>
                </c:pt>
                <c:pt idx="41">
                  <c:v>-2.917184066480464</c:v>
                </c:pt>
                <c:pt idx="42">
                  <c:v>-3.3595967564805753</c:v>
                </c:pt>
                <c:pt idx="43">
                  <c:v>-3.4613266764805002</c:v>
                </c:pt>
                <c:pt idx="44">
                  <c:v>-3.447173216480556</c:v>
                </c:pt>
                <c:pt idx="45">
                  <c:v>-3.5618862464804746</c:v>
                </c:pt>
                <c:pt idx="46">
                  <c:v>-3.9928310064804009</c:v>
                </c:pt>
                <c:pt idx="47">
                  <c:v>-4.6400172807661448</c:v>
                </c:pt>
                <c:pt idx="48">
                  <c:v>-4.9741565864804445</c:v>
                </c:pt>
                <c:pt idx="49">
                  <c:v>-7.6011982887027187</c:v>
                </c:pt>
                <c:pt idx="50">
                  <c:v>-7.8132166864803452</c:v>
                </c:pt>
                <c:pt idx="51">
                  <c:v>-7.9452469764804761</c:v>
                </c:pt>
                <c:pt idx="52">
                  <c:v>-7.7281338664805652</c:v>
                </c:pt>
                <c:pt idx="53">
                  <c:v>-7.3576260664806341</c:v>
                </c:pt>
                <c:pt idx="54">
                  <c:v>-6.8454247064804052</c:v>
                </c:pt>
                <c:pt idx="55">
                  <c:v>-6.0125611595037469</c:v>
                </c:pt>
                <c:pt idx="56">
                  <c:v>-1.2767486510958292</c:v>
                </c:pt>
                <c:pt idx="57">
                  <c:v>-4.2427126480433314E-2</c:v>
                </c:pt>
                <c:pt idx="58">
                  <c:v>1.3032689835195719</c:v>
                </c:pt>
                <c:pt idx="59">
                  <c:v>2.9775395335194759</c:v>
                </c:pt>
                <c:pt idx="60">
                  <c:v>4.5062676135194497</c:v>
                </c:pt>
                <c:pt idx="61">
                  <c:v>6.3679037735194459</c:v>
                </c:pt>
                <c:pt idx="62">
                  <c:v>7.9267532235194125</c:v>
                </c:pt>
                <c:pt idx="63">
                  <c:v>9.4463769760727487</c:v>
                </c:pt>
                <c:pt idx="64">
                  <c:v>13.252808362090931</c:v>
                </c:pt>
                <c:pt idx="65">
                  <c:v>14.66746038351954</c:v>
                </c:pt>
                <c:pt idx="66">
                  <c:v>15.182408453519457</c:v>
                </c:pt>
                <c:pt idx="67">
                  <c:v>13.851445993519611</c:v>
                </c:pt>
                <c:pt idx="68">
                  <c:v>11.415857353519687</c:v>
                </c:pt>
                <c:pt idx="69">
                  <c:v>8.2178481835194468</c:v>
                </c:pt>
                <c:pt idx="70">
                  <c:v>5.7775629335195333</c:v>
                </c:pt>
                <c:pt idx="71">
                  <c:v>4.1072128535193482</c:v>
                </c:pt>
                <c:pt idx="72">
                  <c:v>3.5292439335195169</c:v>
                </c:pt>
                <c:pt idx="73">
                  <c:v>-2.328289948833401</c:v>
                </c:pt>
                <c:pt idx="74">
                  <c:v>-4.6124988564806015</c:v>
                </c:pt>
                <c:pt idx="75">
                  <c:v>-6.8604662064804707</c:v>
                </c:pt>
                <c:pt idx="76">
                  <c:v>-8.0766138602948683</c:v>
                </c:pt>
                <c:pt idx="77">
                  <c:v>-9.098348106480362</c:v>
                </c:pt>
                <c:pt idx="78">
                  <c:v>-10.001996486480548</c:v>
                </c:pt>
                <c:pt idx="79">
                  <c:v>-10.979156746480527</c:v>
                </c:pt>
                <c:pt idx="80">
                  <c:v>-11.716006436480356</c:v>
                </c:pt>
                <c:pt idx="81">
                  <c:v>-12.104280899813844</c:v>
                </c:pt>
                <c:pt idx="82">
                  <c:v>-10.758135842599813</c:v>
                </c:pt>
                <c:pt idx="83">
                  <c:v>-10.436839706480527</c:v>
                </c:pt>
                <c:pt idx="84">
                  <c:v>-10.009216556480444</c:v>
                </c:pt>
                <c:pt idx="85">
                  <c:v>-9.2748344164804877</c:v>
                </c:pt>
                <c:pt idx="86">
                  <c:v>-8.5643749264804239</c:v>
                </c:pt>
                <c:pt idx="87">
                  <c:v>-7.9792009236233721</c:v>
                </c:pt>
                <c:pt idx="88">
                  <c:v>-7.6817007464805016</c:v>
                </c:pt>
                <c:pt idx="89">
                  <c:v>-7.5096340664804915</c:v>
                </c:pt>
                <c:pt idx="90">
                  <c:v>-6.2314426049420506</c:v>
                </c:pt>
                <c:pt idx="91">
                  <c:v>-5.9634176164805268</c:v>
                </c:pt>
                <c:pt idx="92">
                  <c:v>-5.4291416464803754</c:v>
                </c:pt>
                <c:pt idx="93">
                  <c:v>-5.0695445510165671</c:v>
                </c:pt>
                <c:pt idx="94">
                  <c:v>-4.6783424064804704</c:v>
                </c:pt>
                <c:pt idx="95">
                  <c:v>-4.0433894364804956</c:v>
                </c:pt>
                <c:pt idx="96">
                  <c:v>-3.145132216480524</c:v>
                </c:pt>
                <c:pt idx="97">
                  <c:v>-2.1023088764803952</c:v>
                </c:pt>
                <c:pt idx="98">
                  <c:v>-1.399672986480468</c:v>
                </c:pt>
                <c:pt idx="99">
                  <c:v>0.93710478579232714</c:v>
                </c:pt>
                <c:pt idx="100">
                  <c:v>1.1332594835196517</c:v>
                </c:pt>
                <c:pt idx="101">
                  <c:v>1.2214373735194899</c:v>
                </c:pt>
                <c:pt idx="102">
                  <c:v>1.1362061235195733</c:v>
                </c:pt>
                <c:pt idx="103">
                  <c:v>0.97664283351952319</c:v>
                </c:pt>
                <c:pt idx="104">
                  <c:v>0.87890869109524772</c:v>
                </c:pt>
                <c:pt idx="105">
                  <c:v>0.80107175704890321</c:v>
                </c:pt>
                <c:pt idx="106">
                  <c:v>0.74961498351959444</c:v>
                </c:pt>
                <c:pt idx="107">
                  <c:v>0.74900773351949357</c:v>
                </c:pt>
                <c:pt idx="108">
                  <c:v>0.80935595351948753</c:v>
                </c:pt>
                <c:pt idx="109">
                  <c:v>0.65432328351951874</c:v>
                </c:pt>
                <c:pt idx="110">
                  <c:v>0.34578036351962377</c:v>
                </c:pt>
                <c:pt idx="111">
                  <c:v>-8.7498846480528428E-2</c:v>
                </c:pt>
                <c:pt idx="112">
                  <c:v>-0.49543170648051671</c:v>
                </c:pt>
                <c:pt idx="113">
                  <c:v>-0.67699488592490031</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-5.1145551064803803</c:v>
                </c:pt>
                <c:pt idx="123">
                  <c:v>-4.915519106480474</c:v>
                </c:pt>
                <c:pt idx="124">
                  <c:v>-4.7350739069059475</c:v>
                </c:pt>
                <c:pt idx="125">
                  <c:v>-4.6669417864804865</c:v>
                </c:pt>
                <c:pt idx="126">
                  <c:v>-4.6961844264806016</c:v>
                </c:pt>
                <c:pt idx="127">
                  <c:v>-4.7597044664805965</c:v>
                </c:pt>
                <c:pt idx="128">
                  <c:v>-4.7520800464805255</c:v>
                </c:pt>
                <c:pt idx="129">
                  <c:v>-4.6643924414804445</c:v>
                </c:pt>
                <c:pt idx="130">
                  <c:v>-3.0504090243752637</c:v>
                </c:pt>
                <c:pt idx="131">
                  <c:v>-2.9651462464804892</c:v>
                </c:pt>
                <c:pt idx="132">
                  <c:v>-2.9906198064803817</c:v>
                </c:pt>
                <c:pt idx="133">
                  <c:v>-2.9199759064804307</c:v>
                </c:pt>
                <c:pt idx="134">
                  <c:v>-2.7053277264804567</c:v>
                </c:pt>
                <c:pt idx="135">
                  <c:v>-2.2491511364805206</c:v>
                </c:pt>
                <c:pt idx="136">
                  <c:v>-2.0259060664804784</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-3.6380533998137516</c:v>
                </c:pt>
                <c:pt idx="147">
                  <c:v>-3.9888492464804699</c:v>
                </c:pt>
                <c:pt idx="148">
                  <c:v>-4.1430483564805201</c:v>
                </c:pt>
                <c:pt idx="149">
                  <c:v>-3.6522616764804487</c:v>
                </c:pt>
                <c:pt idx="150">
                  <c:v>-2.5275008664804597</c:v>
                </c:pt>
                <c:pt idx="151">
                  <c:v>-0.93458831648041563</c:v>
                </c:pt>
                <c:pt idx="152">
                  <c:v>0.56866035743254884</c:v>
                </c:pt>
                <c:pt idx="153">
                  <c:v>4.5174012711818863</c:v>
                </c:pt>
                <c:pt idx="154">
                  <c:v>5.4234143835194715</c:v>
                </c:pt>
                <c:pt idx="155">
                  <c:v>5.9098960735194481</c:v>
                </c:pt>
                <c:pt idx="156">
                  <c:v>5.911130653519578</c:v>
                </c:pt>
                <c:pt idx="157">
                  <c:v>5.7888318035193862</c:v>
                </c:pt>
                <c:pt idx="158">
                  <c:v>5.779887063519439</c:v>
                </c:pt>
                <c:pt idx="159">
                  <c:v>5.8664567112972845</c:v>
                </c:pt>
                <c:pt idx="160">
                  <c:v>5.9096743909663116</c:v>
                </c:pt>
                <c:pt idx="161">
                  <c:v>5.937919076376649</c:v>
                </c:pt>
                <c:pt idx="162">
                  <c:v>3.7381279335194932</c:v>
                </c:pt>
                <c:pt idx="163">
                  <c:v>2.6806851235194937</c:v>
                </c:pt>
                <c:pt idx="164">
                  <c:v>1.206659533519528</c:v>
                </c:pt>
                <c:pt idx="165">
                  <c:v>0.28281200351941138</c:v>
                </c:pt>
                <c:pt idx="166">
                  <c:v>-0.66383405637953152</c:v>
                </c:pt>
                <c:pt idx="167">
                  <c:v>-1.530451606480512</c:v>
                </c:pt>
                <c:pt idx="168">
                  <c:v>-2.292852386480476</c:v>
                </c:pt>
                <c:pt idx="169">
                  <c:v>-2.7068905121327353</c:v>
                </c:pt>
                <c:pt idx="170">
                  <c:v>-5.788615476316636</c:v>
                </c:pt>
                <c:pt idx="171">
                  <c:v>-6.5091768789803881</c:v>
                </c:pt>
                <c:pt idx="172">
                  <c:v>-7.2557513464805368</c:v>
                </c:pt>
                <c:pt idx="173">
                  <c:v>-8.2570648064804573</c:v>
                </c:pt>
                <c:pt idx="174">
                  <c:v>-9.3804199164805553</c:v>
                </c:pt>
                <c:pt idx="175">
                  <c:v>-10.948350916480548</c:v>
                </c:pt>
                <c:pt idx="176">
                  <c:v>-12.26590563490155</c:v>
                </c:pt>
                <c:pt idx="177">
                  <c:v>-13.218667212547929</c:v>
                </c:pt>
                <c:pt idx="178">
                  <c:v>-13.825146066480476</c:v>
                </c:pt>
                <c:pt idx="179">
                  <c:v>-13.756913786480462</c:v>
                </c:pt>
                <c:pt idx="180">
                  <c:v>-13.444180456480453</c:v>
                </c:pt>
                <c:pt idx="181">
                  <c:v>-12.904559210810532</c:v>
                </c:pt>
                <c:pt idx="182">
                  <c:v>-12.074746756480454</c:v>
                </c:pt>
                <c:pt idx="183">
                  <c:v>-11.684351696480348</c:v>
                </c:pt>
                <c:pt idx="184">
                  <c:v>-11.436115246480412</c:v>
                </c:pt>
                <c:pt idx="185">
                  <c:v>-11.034305066480464</c:v>
                </c:pt>
                <c:pt idx="186">
                  <c:v>-10.65474823835542</c:v>
                </c:pt>
                <c:pt idx="187">
                  <c:v>-8.7585476664804958</c:v>
                </c:pt>
                <c:pt idx="188">
                  <c:v>-8.5470219553692033</c:v>
                </c:pt>
                <c:pt idx="189">
                  <c:v>-8.0262820264804606</c:v>
                </c:pt>
                <c:pt idx="190">
                  <c:v>-7.3227531064804046</c:v>
                </c:pt>
                <c:pt idx="191">
                  <c:v>-6.0031020873139624</c:v>
                </c:pt>
                <c:pt idx="192">
                  <c:v>-4.1139026564805246</c:v>
                </c:pt>
                <c:pt idx="193">
                  <c:v>-2.3962109069059778</c:v>
                </c:pt>
                <c:pt idx="194">
                  <c:v>5.3244806069888808</c:v>
                </c:pt>
                <c:pt idx="195">
                  <c:v>7.0720301335194762</c:v>
                </c:pt>
                <c:pt idx="196">
                  <c:v>8.7030585835194483</c:v>
                </c:pt>
                <c:pt idx="197">
                  <c:v>10.129101473519468</c:v>
                </c:pt>
                <c:pt idx="198">
                  <c:v>11.302866483519654</c:v>
                </c:pt>
                <c:pt idx="199">
                  <c:v>12.007455463519518</c:v>
                </c:pt>
                <c:pt idx="200">
                  <c:v>12.402209653949681</c:v>
                </c:pt>
                <c:pt idx="201">
                  <c:v>12.615013933519535</c:v>
                </c:pt>
                <c:pt idx="202">
                  <c:v>12.176963933519517</c:v>
                </c:pt>
                <c:pt idx="203">
                  <c:v>11.602672073519544</c:v>
                </c:pt>
                <c:pt idx="204">
                  <c:v>9.9283201835195865</c:v>
                </c:pt>
                <c:pt idx="205">
                  <c:v>7.9816101035194693</c:v>
                </c:pt>
                <c:pt idx="206">
                  <c:v>6.8104911500143324</c:v>
                </c:pt>
                <c:pt idx="207">
                  <c:v>5.9798080435194993</c:v>
                </c:pt>
                <c:pt idx="208">
                  <c:v>5.3703364135195724</c:v>
                </c:pt>
                <c:pt idx="209">
                  <c:v>4.8013063861511593</c:v>
                </c:pt>
                <c:pt idx="210">
                  <c:v>1.9782764233154375</c:v>
                </c:pt>
                <c:pt idx="211">
                  <c:v>1.3036132356027819</c:v>
                </c:pt>
                <c:pt idx="212">
                  <c:v>0.21330466351957966</c:v>
                </c:pt>
                <c:pt idx="213">
                  <c:v>-1.3009604164804778</c:v>
                </c:pt>
                <c:pt idx="214">
                  <c:v>-2.8792856764802872</c:v>
                </c:pt>
                <c:pt idx="215">
                  <c:v>-4.6134876464804746</c:v>
                </c:pt>
                <c:pt idx="216">
                  <c:v>-6.0445246764803766</c:v>
                </c:pt>
                <c:pt idx="217">
                  <c:v>-6.6679258595839368</c:v>
                </c:pt>
                <c:pt idx="218">
                  <c:v>-8.1705176093375229</c:v>
                </c:pt>
                <c:pt idx="219">
                  <c:v>-7.7647695364804346</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-4.3838065464804421</c:v>
                </c:pt>
                <c:pt idx="232">
                  <c:v>-4.3895821764804914</c:v>
                </c:pt>
                <c:pt idx="233">
                  <c:v>-5.0016321417493641</c:v>
                </c:pt>
                <c:pt idx="234">
                  <c:v>-6.0901934364804315</c:v>
                </c:pt>
                <c:pt idx="235">
                  <c:v>-6.9830814964805414</c:v>
                </c:pt>
                <c:pt idx="236">
                  <c:v>-7.4650213964804806</c:v>
                </c:pt>
                <c:pt idx="237">
                  <c:v>-7.7509618980594395</c:v>
                </c:pt>
                <c:pt idx="238">
                  <c:v>-7.9538572864803996</c:v>
                </c:pt>
                <c:pt idx="239">
                  <c:v>-7.7149343264804262</c:v>
                </c:pt>
                <c:pt idx="240">
                  <c:v>-6.897811506480525</c:v>
                </c:pt>
                <c:pt idx="241">
                  <c:v>-5.8320495210260077</c:v>
                </c:pt>
                <c:pt idx="242">
                  <c:v>-4.576468116480382</c:v>
                </c:pt>
                <c:pt idx="243">
                  <c:v>-3.522473566480528</c:v>
                </c:pt>
                <c:pt idx="244">
                  <c:v>-2.5789413564804602</c:v>
                </c:pt>
                <c:pt idx="245">
                  <c:v>-1.0962934264805166</c:v>
                </c:pt>
                <c:pt idx="246">
                  <c:v>0.55555994351945515</c:v>
                </c:pt>
                <c:pt idx="247">
                  <c:v>2.127454393519514</c:v>
                </c:pt>
                <c:pt idx="248">
                  <c:v>3.5474014235194877</c:v>
                </c:pt>
                <c:pt idx="249">
                  <c:v>4.9003881943890191</c:v>
                </c:pt>
                <c:pt idx="250">
                  <c:v>6.2667513735194547</c:v>
                </c:pt>
                <c:pt idx="251">
                  <c:v>7.6222402135195875</c:v>
                </c:pt>
                <c:pt idx="252">
                  <c:v>8.4575033235194894</c:v>
                </c:pt>
                <c:pt idx="253">
                  <c:v>9.667961170078641</c:v>
                </c:pt>
                <c:pt idx="254">
                  <c:v>10.910084731499316</c:v>
                </c:pt>
                <c:pt idx="255">
                  <c:v>12.503572293519582</c:v>
                </c:pt>
                <c:pt idx="256">
                  <c:v>13.809795633519556</c:v>
                </c:pt>
                <c:pt idx="257">
                  <c:v>14.736827105236761</c:v>
                </c:pt>
                <c:pt idx="258">
                  <c:v>15.386902893519641</c:v>
                </c:pt>
                <c:pt idx="259">
                  <c:v>15.983590573519596</c:v>
                </c:pt>
                <c:pt idx="260">
                  <c:v>16.329639633519502</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2.9161182335194216</c:v>
                </c:pt>
                <c:pt idx="272">
                  <c:v>1.1735282335195194</c:v>
                </c:pt>
                <c:pt idx="273">
                  <c:v>-0.52081909648050995</c:v>
                </c:pt>
                <c:pt idx="274">
                  <c:v>-2.0684509236232236</c:v>
                </c:pt>
                <c:pt idx="275">
                  <c:v>-3.0976460664804506</c:v>
                </c:pt>
                <c:pt idx="276">
                  <c:v>-8.6704546296989449</c:v>
                </c:pt>
                <c:pt idx="277">
                  <c:v>-9.3159831464804217</c:v>
                </c:pt>
                <c:pt idx="278">
                  <c:v>-9.7622599064804092</c:v>
                </c:pt>
                <c:pt idx="279">
                  <c:v>-10.221096256480479</c:v>
                </c:pt>
                <c:pt idx="280">
                  <c:v>-10.443808406480413</c:v>
                </c:pt>
                <c:pt idx="281">
                  <c:v>-10.293145306480518</c:v>
                </c:pt>
                <c:pt idx="282">
                  <c:v>-10.056936726480464</c:v>
                </c:pt>
                <c:pt idx="283">
                  <c:v>-9.7313749364804529</c:v>
                </c:pt>
                <c:pt idx="284">
                  <c:v>-9.1780905109248891</c:v>
                </c:pt>
                <c:pt idx="285">
                  <c:v>-8.8785479664804008</c:v>
                </c:pt>
                <c:pt idx="286">
                  <c:v>-9.2239710864804287</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-5.882467356480495</c:v>
                </c:pt>
                <c:pt idx="295">
                  <c:v>-4.8373655288459689</c:v>
                </c:pt>
                <c:pt idx="296">
                  <c:v>-3.6715195064804091</c:v>
                </c:pt>
                <c:pt idx="297">
                  <c:v>-2.2812768064804652</c:v>
                </c:pt>
                <c:pt idx="298">
                  <c:v>-1.214573776480421</c:v>
                </c:pt>
                <c:pt idx="299">
                  <c:v>-0.10374119648048478</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12.211900883519512</c:v>
                </c:pt>
                <c:pt idx="309">
                  <c:v>12.208097723519463</c:v>
                </c:pt>
                <c:pt idx="310">
                  <c:v>12.227814163519403</c:v>
                </c:pt>
                <c:pt idx="311">
                  <c:v>12.295695513519467</c:v>
                </c:pt>
                <c:pt idx="312">
                  <c:v>12.158033377963974</c:v>
                </c:pt>
                <c:pt idx="313">
                  <c:v>11.821470463519518</c:v>
                </c:pt>
                <c:pt idx="314">
                  <c:v>11.467326603519467</c:v>
                </c:pt>
                <c:pt idx="315">
                  <c:v>11.140779293519568</c:v>
                </c:pt>
                <c:pt idx="316">
                  <c:v>10.791134303519428</c:v>
                </c:pt>
                <c:pt idx="317">
                  <c:v>10.528908933519469</c:v>
                </c:pt>
                <c:pt idx="318">
                  <c:v>10.365743395058074</c:v>
                </c:pt>
                <c:pt idx="319">
                  <c:v>10.143084073519546</c:v>
                </c:pt>
                <c:pt idx="320">
                  <c:v>9.8970706735195186</c:v>
                </c:pt>
                <c:pt idx="321">
                  <c:v>9.5254315835194774</c:v>
                </c:pt>
                <c:pt idx="322">
                  <c:v>8.7972020835195117</c:v>
                </c:pt>
                <c:pt idx="323">
                  <c:v>7.5889597112973384</c:v>
                </c:pt>
                <c:pt idx="324">
                  <c:v>6.0607730135194942</c:v>
                </c:pt>
                <c:pt idx="325">
                  <c:v>4.4294989635194915</c:v>
                </c:pt>
                <c:pt idx="326">
                  <c:v>2.8617477035195122</c:v>
                </c:pt>
                <c:pt idx="327">
                  <c:v>1.1395667935196314</c:v>
                </c:pt>
                <c:pt idx="328">
                  <c:v>-0.62085612648050559</c:v>
                </c:pt>
                <c:pt idx="329">
                  <c:v>-2.5280783664804716</c:v>
                </c:pt>
                <c:pt idx="330">
                  <c:v>-4.1573000864804088</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-12.303934206480516</c:v>
                </c:pt>
                <c:pt idx="343">
                  <c:v>-12.602123771743559</c:v>
                </c:pt>
                <c:pt idx="344">
                  <c:v>-13.0016344864805</c:v>
                </c:pt>
                <c:pt idx="345">
                  <c:v>-13.499036216480553</c:v>
                </c:pt>
                <c:pt idx="346">
                  <c:v>-13.964290096480539</c:v>
                </c:pt>
                <c:pt idx="347">
                  <c:v>-14.469987836480515</c:v>
                </c:pt>
                <c:pt idx="348">
                  <c:v>-14.663315146480523</c:v>
                </c:pt>
                <c:pt idx="349">
                  <c:v>-14.537534829367239</c:v>
                </c:pt>
                <c:pt idx="350">
                  <c:v>-14.29658226648055</c:v>
                </c:pt>
                <c:pt idx="351">
                  <c:v>-13.983686826480524</c:v>
                </c:pt>
                <c:pt idx="352">
                  <c:v>-13.592584186480472</c:v>
                </c:pt>
                <c:pt idx="353">
                  <c:v>-13.056154406480619</c:v>
                </c:pt>
                <c:pt idx="354">
                  <c:v>-12.454302702844171</c:v>
                </c:pt>
                <c:pt idx="355">
                  <c:v>-11.976719906480502</c:v>
                </c:pt>
                <c:pt idx="356">
                  <c:v>-11.671993956480563</c:v>
                </c:pt>
                <c:pt idx="357">
                  <c:v>-11.201970506480491</c:v>
                </c:pt>
                <c:pt idx="358">
                  <c:v>-10.553524946480374</c:v>
                </c:pt>
                <c:pt idx="359">
                  <c:v>-9.8537828664805662</c:v>
                </c:pt>
                <c:pt idx="360">
                  <c:v>-9.0936945002154204</c:v>
                </c:pt>
                <c:pt idx="361">
                  <c:v>-5.2270329085857403</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3.6362588835194378</c:v>
                </c:pt>
                <c:pt idx="370">
                  <c:v>4.0937057922152462</c:v>
                </c:pt>
                <c:pt idx="371">
                  <c:v>3.9721734735194567</c:v>
                </c:pt>
                <c:pt idx="372">
                  <c:v>3.4241488535196227</c:v>
                </c:pt>
                <c:pt idx="373">
                  <c:v>2.9553231735196399</c:v>
                </c:pt>
                <c:pt idx="374">
                  <c:v>2.7061713935195115</c:v>
                </c:pt>
                <c:pt idx="375">
                  <c:v>2.5398817719034392</c:v>
                </c:pt>
                <c:pt idx="376">
                  <c:v>2.3550722435194729</c:v>
                </c:pt>
                <c:pt idx="377">
                  <c:v>2.1052812035194992</c:v>
                </c:pt>
                <c:pt idx="378">
                  <c:v>1.8199872035194864</c:v>
                </c:pt>
                <c:pt idx="379">
                  <c:v>1.6134754135194378</c:v>
                </c:pt>
                <c:pt idx="380">
                  <c:v>1.350294549681138</c:v>
                </c:pt>
                <c:pt idx="381">
                  <c:v>0.82865901351948767</c:v>
                </c:pt>
                <c:pt idx="382">
                  <c:v>0.20626125351955693</c:v>
                </c:pt>
                <c:pt idx="383">
                  <c:v>-0.42060916648047458</c:v>
                </c:pt>
                <c:pt idx="384">
                  <c:v>-1.0883274464805219</c:v>
                </c:pt>
                <c:pt idx="385">
                  <c:v>-1.6838767764805027</c:v>
                </c:pt>
                <c:pt idx="386">
                  <c:v>-2.4174014950518177</c:v>
                </c:pt>
                <c:pt idx="387">
                  <c:v>-2.935782736480391</c:v>
                </c:pt>
                <c:pt idx="388">
                  <c:v>-3.8063058964805228</c:v>
                </c:pt>
                <c:pt idx="389">
                  <c:v>-4.9520110964804855</c:v>
                </c:pt>
                <c:pt idx="390">
                  <c:v>-6.3048587664804678</c:v>
                </c:pt>
                <c:pt idx="391">
                  <c:v>-7.4006927116416721</c:v>
                </c:pt>
                <c:pt idx="392">
                  <c:v>-8.5550112764804727</c:v>
                </c:pt>
                <c:pt idx="393">
                  <c:v>-9.4186249264804616</c:v>
                </c:pt>
                <c:pt idx="394">
                  <c:v>-10.336464986480422</c:v>
                </c:pt>
                <c:pt idx="395">
                  <c:v>-11.187259956480531</c:v>
                </c:pt>
                <c:pt idx="396">
                  <c:v>-11.763737936045723</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-11.835196260028972</c:v>
                </c:pt>
                <c:pt idx="408">
                  <c:v>-11.953670286480623</c:v>
                </c:pt>
                <c:pt idx="409">
                  <c:v>-12.096243746480468</c:v>
                </c:pt>
                <c:pt idx="410">
                  <c:v>-12.142213836480366</c:v>
                </c:pt>
                <c:pt idx="411">
                  <c:v>-12.163952426480549</c:v>
                </c:pt>
                <c:pt idx="412">
                  <c:v>-12.297161813606849</c:v>
                </c:pt>
                <c:pt idx="413">
                  <c:v>-12.386935966480626</c:v>
                </c:pt>
                <c:pt idx="414">
                  <c:v>-12.223375466480485</c:v>
                </c:pt>
                <c:pt idx="415">
                  <c:v>-11.905432786480551</c:v>
                </c:pt>
                <c:pt idx="416">
                  <c:v>-11.558359156480336</c:v>
                </c:pt>
                <c:pt idx="417">
                  <c:v>-11.119687099089239</c:v>
                </c:pt>
                <c:pt idx="418">
                  <c:v>-10.40987853648055</c:v>
                </c:pt>
                <c:pt idx="419">
                  <c:v>-9.964241066480481</c:v>
                </c:pt>
                <c:pt idx="420">
                  <c:v>-4.5056643998138384</c:v>
                </c:pt>
                <c:pt idx="421">
                  <c:v>-3.2679612764804595</c:v>
                </c:pt>
                <c:pt idx="422">
                  <c:v>-1.4673618164805038</c:v>
                </c:pt>
                <c:pt idx="423">
                  <c:v>-0.15315237648047741</c:v>
                </c:pt>
                <c:pt idx="424">
                  <c:v>0.76379388956353256</c:v>
                </c:pt>
                <c:pt idx="425">
                  <c:v>1.6837204535194672</c:v>
                </c:pt>
                <c:pt idx="426">
                  <c:v>2.5911820935196768</c:v>
                </c:pt>
                <c:pt idx="427">
                  <c:v>3.9871185793528552</c:v>
                </c:pt>
                <c:pt idx="428">
                  <c:v>7.7276868565963861</c:v>
                </c:pt>
                <c:pt idx="429">
                  <c:v>7.9525440035194777</c:v>
                </c:pt>
                <c:pt idx="430">
                  <c:v>8.3141953722950888</c:v>
                </c:pt>
                <c:pt idx="431">
                  <c:v>8.5596555135195747</c:v>
                </c:pt>
                <c:pt idx="432">
                  <c:v>8.3916875235195221</c:v>
                </c:pt>
                <c:pt idx="433">
                  <c:v>7.7832115435193998</c:v>
                </c:pt>
                <c:pt idx="434">
                  <c:v>7.0688480735195327</c:v>
                </c:pt>
                <c:pt idx="435">
                  <c:v>6.2293344335194405</c:v>
                </c:pt>
                <c:pt idx="436">
                  <c:v>5.4075917883582774</c:v>
                </c:pt>
                <c:pt idx="437">
                  <c:v>2.3862054811385249</c:v>
                </c:pt>
                <c:pt idx="438">
                  <c:v>2.0196888135195001</c:v>
                </c:pt>
                <c:pt idx="439">
                  <c:v>1.6616868935195299</c:v>
                </c:pt>
                <c:pt idx="440">
                  <c:v>1.0557060735195578</c:v>
                </c:pt>
                <c:pt idx="441">
                  <c:v>0.39637311533772512</c:v>
                </c:pt>
                <c:pt idx="442">
                  <c:v>-0.36313700648051339</c:v>
                </c:pt>
                <c:pt idx="443">
                  <c:v>-1.2803537164804482</c:v>
                </c:pt>
                <c:pt idx="444">
                  <c:v>-1.798976516480508</c:v>
                </c:pt>
                <c:pt idx="445">
                  <c:v>-1.5378610664803878</c:v>
                </c:pt>
                <c:pt idx="446">
                  <c:v>-0.80986215738950362</c:v>
                </c:pt>
                <c:pt idx="447">
                  <c:v>-0.31180347648053441</c:v>
                </c:pt>
                <c:pt idx="448">
                  <c:v>-0.14402621648052621</c:v>
                </c:pt>
                <c:pt idx="449">
                  <c:v>-0.44274463648051149</c:v>
                </c:pt>
                <c:pt idx="450">
                  <c:v>-0.89889188648057206</c:v>
                </c:pt>
                <c:pt idx="451">
                  <c:v>-1.2320904950518639</c:v>
                </c:pt>
                <c:pt idx="452">
                  <c:v>-1.3497902064806038</c:v>
                </c:pt>
                <c:pt idx="453">
                  <c:v>-1.2471411164805062</c:v>
                </c:pt>
                <c:pt idx="454">
                  <c:v>-0.90004314648051365</c:v>
                </c:pt>
                <c:pt idx="455">
                  <c:v>-0.5804930464805127</c:v>
                </c:pt>
                <c:pt idx="456">
                  <c:v>-0.4290552260549278</c:v>
                </c:pt>
                <c:pt idx="457">
                  <c:v>-0.379324106480525</c:v>
                </c:pt>
                <c:pt idx="458">
                  <c:v>-0.40929353648044753</c:v>
                </c:pt>
                <c:pt idx="459">
                  <c:v>-0.61345966648048289</c:v>
                </c:pt>
                <c:pt idx="460">
                  <c:v>-0.8520890364805237</c:v>
                </c:pt>
                <c:pt idx="461">
                  <c:v>-0.84572533021683816</c:v>
                </c:pt>
                <c:pt idx="462">
                  <c:v>-0.78155276648055849</c:v>
                </c:pt>
                <c:pt idx="463">
                  <c:v>-0.71880310648053714</c:v>
                </c:pt>
                <c:pt idx="464">
                  <c:v>-0.52869149648050784</c:v>
                </c:pt>
                <c:pt idx="465">
                  <c:v>0.11019376351958975</c:v>
                </c:pt>
                <c:pt idx="466">
                  <c:v>0.46115340091078849</c:v>
                </c:pt>
                <c:pt idx="467">
                  <c:v>0.43874465351940783</c:v>
                </c:pt>
                <c:pt idx="468">
                  <c:v>0.44112653351949432</c:v>
                </c:pt>
                <c:pt idx="469">
                  <c:v>0.51033424351958112</c:v>
                </c:pt>
                <c:pt idx="470">
                  <c:v>0.70860256351956263</c:v>
                </c:pt>
                <c:pt idx="471">
                  <c:v>0.69919931735789675</c:v>
                </c:pt>
                <c:pt idx="472">
                  <c:v>0.70126948351948371</c:v>
                </c:pt>
                <c:pt idx="473">
                  <c:v>0.70482244351970413</c:v>
                </c:pt>
                <c:pt idx="474">
                  <c:v>0.70908059351960162</c:v>
                </c:pt>
                <c:pt idx="475">
                  <c:v>0.71192311351944815</c:v>
                </c:pt>
                <c:pt idx="476">
                  <c:v>0.71268453351959504</c:v>
                </c:pt>
                <c:pt idx="477">
                  <c:v>0.71378248351953855</c:v>
                </c:pt>
                <c:pt idx="478">
                  <c:v>0.71417648351952445</c:v>
                </c:pt>
                <c:pt idx="479">
                  <c:v>0.71469728351947293</c:v>
                </c:pt>
                <c:pt idx="480">
                  <c:v>0.71579138351957527</c:v>
                </c:pt>
                <c:pt idx="481">
                  <c:v>0.7140639032165268</c:v>
                </c:pt>
                <c:pt idx="482">
                  <c:v>0.71158313351958358</c:v>
                </c:pt>
                <c:pt idx="483">
                  <c:v>0.71294144351964106</c:v>
                </c:pt>
                <c:pt idx="484">
                  <c:v>0.71223403351960834</c:v>
                </c:pt>
                <c:pt idx="485">
                  <c:v>0.71307303351960782</c:v>
                </c:pt>
                <c:pt idx="486">
                  <c:v>0.71258767036162851</c:v>
                </c:pt>
                <c:pt idx="487">
                  <c:v>0.71438295351934755</c:v>
                </c:pt>
                <c:pt idx="488">
                  <c:v>0.71428913351953005</c:v>
                </c:pt>
                <c:pt idx="489">
                  <c:v>0.7158200235195008</c:v>
                </c:pt>
                <c:pt idx="490">
                  <c:v>0.71614296351953155</c:v>
                </c:pt>
                <c:pt idx="491">
                  <c:v>0.71722351416470165</c:v>
                </c:pt>
                <c:pt idx="492">
                  <c:v>0.71776570351951985</c:v>
                </c:pt>
                <c:pt idx="493">
                  <c:v>0.71862698351961285</c:v>
                </c:pt>
                <c:pt idx="494">
                  <c:v>0.71882219438910622</c:v>
                </c:pt>
                <c:pt idx="495">
                  <c:v>0.72031505116659511</c:v>
                </c:pt>
                <c:pt idx="496">
                  <c:v>0.72027598351962763</c:v>
                </c:pt>
                <c:pt idx="497">
                  <c:v>0.72053697198116007</c:v>
                </c:pt>
                <c:pt idx="498">
                  <c:v>0.72056373351955472</c:v>
                </c:pt>
                <c:pt idx="499">
                  <c:v>0.72081649351955102</c:v>
                </c:pt>
                <c:pt idx="500">
                  <c:v>0.72083365351957984</c:v>
                </c:pt>
                <c:pt idx="501">
                  <c:v>0.72161409351949402</c:v>
                </c:pt>
                <c:pt idx="502">
                  <c:v>0.72219680308480039</c:v>
                </c:pt>
                <c:pt idx="503">
                  <c:v>0.73285001685286599</c:v>
                </c:pt>
                <c:pt idx="504">
                  <c:v>0.73417163351938419</c:v>
                </c:pt>
                <c:pt idx="505">
                  <c:v>0.73670012351954195</c:v>
                </c:pt>
                <c:pt idx="506">
                  <c:v>0.73956358351946949</c:v>
                </c:pt>
                <c:pt idx="507">
                  <c:v>0.74224875351949304</c:v>
                </c:pt>
                <c:pt idx="508">
                  <c:v>0.74487066079223041</c:v>
                </c:pt>
                <c:pt idx="509">
                  <c:v>0.74746213351951962</c:v>
                </c:pt>
                <c:pt idx="510">
                  <c:v>0.75043183351948806</c:v>
                </c:pt>
                <c:pt idx="511">
                  <c:v>0.75279450351945543</c:v>
                </c:pt>
                <c:pt idx="512">
                  <c:v>0.75523815351950141</c:v>
                </c:pt>
                <c:pt idx="513">
                  <c:v>0.75769549917603896</c:v>
                </c:pt>
                <c:pt idx="514">
                  <c:v>0.75956949351950886</c:v>
                </c:pt>
                <c:pt idx="515">
                  <c:v>0.76129064351951814</c:v>
                </c:pt>
                <c:pt idx="516">
                  <c:v>0.76282920351949102</c:v>
                </c:pt>
                <c:pt idx="517">
                  <c:v>0.764073048102901</c:v>
                </c:pt>
                <c:pt idx="518">
                  <c:v>0.76518396351960405</c:v>
                </c:pt>
                <c:pt idx="519">
                  <c:v>0.76562726685286064</c:v>
                </c:pt>
                <c:pt idx="520">
                  <c:v>0.7676009800311776</c:v>
                </c:pt>
                <c:pt idx="521">
                  <c:v>0.76804321351956439</c:v>
                </c:pt>
                <c:pt idx="522">
                  <c:v>0.76864750351949174</c:v>
                </c:pt>
                <c:pt idx="523">
                  <c:v>0.76918299351952291</c:v>
                </c:pt>
                <c:pt idx="524">
                  <c:v>0.76960113970501765</c:v>
                </c:pt>
                <c:pt idx="525">
                  <c:v>0.77012958351954985</c:v>
                </c:pt>
                <c:pt idx="526">
                  <c:v>0.77058902351945013</c:v>
                </c:pt>
                <c:pt idx="527">
                  <c:v>0.77106349351943626</c:v>
                </c:pt>
                <c:pt idx="528">
                  <c:v>0.77138362270883964</c:v>
                </c:pt>
                <c:pt idx="529">
                  <c:v>0.77233893351955085</c:v>
                </c:pt>
                <c:pt idx="530">
                  <c:v>0.77265292351947557</c:v>
                </c:pt>
                <c:pt idx="531">
                  <c:v>0.77297825351960026</c:v>
                </c:pt>
                <c:pt idx="532">
                  <c:v>0.77318375351951996</c:v>
                </c:pt>
                <c:pt idx="533">
                  <c:v>0.77340543351957447</c:v>
                </c:pt>
                <c:pt idx="534">
                  <c:v>0.77351685188696551</c:v>
                </c:pt>
                <c:pt idx="535">
                  <c:v>0.77349405351957401</c:v>
                </c:pt>
                <c:pt idx="536">
                  <c:v>0.77347035351950177</c:v>
                </c:pt>
                <c:pt idx="537">
                  <c:v>0.77345567351962274</c:v>
                </c:pt>
                <c:pt idx="538">
                  <c:v>0.77345095732889291</c:v>
                </c:pt>
                <c:pt idx="539">
                  <c:v>0.77345531351966323</c:v>
                </c:pt>
                <c:pt idx="540">
                  <c:v>0.77344813351945318</c:v>
                </c:pt>
                <c:pt idx="541">
                  <c:v>0.77344293351946325</c:v>
                </c:pt>
                <c:pt idx="542">
                  <c:v>0.7734291935195784</c:v>
                </c:pt>
                <c:pt idx="543">
                  <c:v>0.77338532127451765</c:v>
                </c:pt>
                <c:pt idx="544">
                  <c:v>0.77331057351951094</c:v>
                </c:pt>
                <c:pt idx="545">
                  <c:v>0.77323380448726198</c:v>
                </c:pt>
                <c:pt idx="546">
                  <c:v>0.77308060018617852</c:v>
                </c:pt>
                <c:pt idx="547">
                  <c:v>0.77307538351949989</c:v>
                </c:pt>
                <c:pt idx="548">
                  <c:v>0.77307230561251572</c:v>
                </c:pt>
                <c:pt idx="549">
                  <c:v>0.77305731351958973</c:v>
                </c:pt>
                <c:pt idx="550">
                  <c:v>0.7730424135195082</c:v>
                </c:pt>
                <c:pt idx="551">
                  <c:v>0.77303403351951094</c:v>
                </c:pt>
                <c:pt idx="552">
                  <c:v>0.77303663351955465</c:v>
                </c:pt>
                <c:pt idx="553">
                  <c:v>0.77304373149940109</c:v>
                </c:pt>
                <c:pt idx="554">
                  <c:v>0.7731001835194331</c:v>
                </c:pt>
                <c:pt idx="555">
                  <c:v>0.77382143351951904</c:v>
                </c:pt>
                <c:pt idx="556">
                  <c:v>0.77395454351959614</c:v>
                </c:pt>
                <c:pt idx="557">
                  <c:v>0.77403867351947353</c:v>
                </c:pt>
                <c:pt idx="558">
                  <c:v>0.77414414404584875</c:v>
                </c:pt>
                <c:pt idx="559">
                  <c:v>0.7743806335195299</c:v>
                </c:pt>
                <c:pt idx="560">
                  <c:v>0.77457083351945011</c:v>
                </c:pt>
                <c:pt idx="561">
                  <c:v>0.77467193351950336</c:v>
                </c:pt>
                <c:pt idx="562">
                  <c:v>0.77523896800214231</c:v>
                </c:pt>
                <c:pt idx="563">
                  <c:v>0.77526540290708235</c:v>
                </c:pt>
                <c:pt idx="564">
                  <c:v>0.77527791351940556</c:v>
                </c:pt>
                <c:pt idx="565">
                  <c:v>0.77531248351965587</c:v>
                </c:pt>
                <c:pt idx="566">
                  <c:v>0.77532873351953213</c:v>
                </c:pt>
                <c:pt idx="567">
                  <c:v>0.77536003351954885</c:v>
                </c:pt>
                <c:pt idx="568">
                  <c:v>0.77537204310854813</c:v>
                </c:pt>
                <c:pt idx="569">
                  <c:v>0.77539065765744131</c:v>
                </c:pt>
                <c:pt idx="570">
                  <c:v>0.77528289903675329</c:v>
                </c:pt>
                <c:pt idx="571">
                  <c:v>0.7753104335194102</c:v>
                </c:pt>
                <c:pt idx="572">
                  <c:v>0.77560378351960113</c:v>
                </c:pt>
                <c:pt idx="573">
                  <c:v>0.77587717841748982</c:v>
                </c:pt>
                <c:pt idx="574">
                  <c:v>0.77598793351943296</c:v>
                </c:pt>
                <c:pt idx="575">
                  <c:v>0.77600736209093668</c:v>
                </c:pt>
                <c:pt idx="576">
                  <c:v>0.77690162582720745</c:v>
                </c:pt>
                <c:pt idx="577">
                  <c:v>0.77708181107051866</c:v>
                </c:pt>
                <c:pt idx="578">
                  <c:v>0.77742506351939034</c:v>
                </c:pt>
                <c:pt idx="579">
                  <c:v>0.77775170119633685</c:v>
                </c:pt>
                <c:pt idx="580">
                  <c:v>0.7780382535195427</c:v>
                </c:pt>
                <c:pt idx="581">
                  <c:v>0.77834779351967343</c:v>
                </c:pt>
                <c:pt idx="582">
                  <c:v>0.77883690942316264</c:v>
                </c:pt>
                <c:pt idx="583">
                  <c:v>0.78409814339593709</c:v>
                </c:pt>
                <c:pt idx="584">
                  <c:v>0.78536465351948115</c:v>
                </c:pt>
                <c:pt idx="585">
                  <c:v>0.78634791351942235</c:v>
                </c:pt>
                <c:pt idx="586">
                  <c:v>0.78745352351953102</c:v>
                </c:pt>
                <c:pt idx="587">
                  <c:v>0.78872913760126562</c:v>
                </c:pt>
                <c:pt idx="588">
                  <c:v>0.79001086351949945</c:v>
                </c:pt>
                <c:pt idx="589">
                  <c:v>0.79110677726947665</c:v>
                </c:pt>
                <c:pt idx="590">
                  <c:v>0.79765625704885801</c:v>
                </c:pt>
                <c:pt idx="591">
                  <c:v>0.79909219351954164</c:v>
                </c:pt>
                <c:pt idx="592">
                  <c:v>0.80057177351955155</c:v>
                </c:pt>
                <c:pt idx="593">
                  <c:v>0.80200223560289885</c:v>
                </c:pt>
                <c:pt idx="594">
                  <c:v>0.80325990351954724</c:v>
                </c:pt>
                <c:pt idx="595">
                  <c:v>0.8043081235194337</c:v>
                </c:pt>
                <c:pt idx="596">
                  <c:v>0.80504353351951086</c:v>
                </c:pt>
                <c:pt idx="597">
                  <c:v>0.80852393351951102</c:v>
                </c:pt>
                <c:pt idx="598">
                  <c:v>0.80898841627821283</c:v>
                </c:pt>
                <c:pt idx="599">
                  <c:v>0.80985708351949071</c:v>
                </c:pt>
                <c:pt idx="600">
                  <c:v>0.8106763735195005</c:v>
                </c:pt>
                <c:pt idx="601">
                  <c:v>0.81142883351965744</c:v>
                </c:pt>
                <c:pt idx="602">
                  <c:v>0.81203133351954326</c:v>
                </c:pt>
                <c:pt idx="603">
                  <c:v>0.81263887351954855</c:v>
                </c:pt>
                <c:pt idx="604">
                  <c:v>0.81294239505800192</c:v>
                </c:pt>
                <c:pt idx="605">
                  <c:v>0.81446524351953564</c:v>
                </c:pt>
                <c:pt idx="606">
                  <c:v>0.81478366351950782</c:v>
                </c:pt>
                <c:pt idx="607">
                  <c:v>0.81504795351965265</c:v>
                </c:pt>
                <c:pt idx="608">
                  <c:v>0.81522670351962745</c:v>
                </c:pt>
                <c:pt idx="609">
                  <c:v>0.81545766351946725</c:v>
                </c:pt>
                <c:pt idx="610">
                  <c:v>0.81560611129724236</c:v>
                </c:pt>
                <c:pt idx="611">
                  <c:v>0.8157375066902407</c:v>
                </c:pt>
                <c:pt idx="612">
                  <c:v>0.81619210018617161</c:v>
                </c:pt>
                <c:pt idx="613">
                  <c:v>0.81629826351951518</c:v>
                </c:pt>
                <c:pt idx="614">
                  <c:v>0.81654092351959806</c:v>
                </c:pt>
                <c:pt idx="615">
                  <c:v>0.81672806351945004</c:v>
                </c:pt>
                <c:pt idx="616">
                  <c:v>0.81690440351946014</c:v>
                </c:pt>
                <c:pt idx="617">
                  <c:v>0.81705609822533631</c:v>
                </c:pt>
                <c:pt idx="618">
                  <c:v>0.81721961351951444</c:v>
                </c:pt>
                <c:pt idx="619">
                  <c:v>0.81749044351940503</c:v>
                </c:pt>
                <c:pt idx="620">
                  <c:v>0.81769960018617627</c:v>
                </c:pt>
                <c:pt idx="621">
                  <c:v>0.82053304066246757</c:v>
                </c:pt>
                <c:pt idx="622">
                  <c:v>0.82077132351952486</c:v>
                </c:pt>
                <c:pt idx="623">
                  <c:v>0.8209593637521948</c:v>
                </c:pt>
                <c:pt idx="624">
                  <c:v>0.82125016351956504</c:v>
                </c:pt>
                <c:pt idx="625">
                  <c:v>0.8215251735195197</c:v>
                </c:pt>
                <c:pt idx="626">
                  <c:v>0.8216844668528156</c:v>
                </c:pt>
                <c:pt idx="627">
                  <c:v>0.82230749601953468</c:v>
                </c:pt>
                <c:pt idx="628">
                  <c:v>0.8223978914142549</c:v>
                </c:pt>
                <c:pt idx="629">
                  <c:v>0.82259471351945146</c:v>
                </c:pt>
                <c:pt idx="630">
                  <c:v>0.82284311719307612</c:v>
                </c:pt>
                <c:pt idx="631">
                  <c:v>0.82314279351966491</c:v>
                </c:pt>
                <c:pt idx="632">
                  <c:v>0.82350005351958311</c:v>
                </c:pt>
                <c:pt idx="633">
                  <c:v>0.8239113235195975</c:v>
                </c:pt>
                <c:pt idx="634">
                  <c:v>0.82433407351952481</c:v>
                </c:pt>
                <c:pt idx="635">
                  <c:v>0.82478810698891891</c:v>
                </c:pt>
                <c:pt idx="636">
                  <c:v>0.8252908435195847</c:v>
                </c:pt>
                <c:pt idx="637">
                  <c:v>0.82575889351950837</c:v>
                </c:pt>
                <c:pt idx="638">
                  <c:v>0.82623404351942065</c:v>
                </c:pt>
                <c:pt idx="639">
                  <c:v>0.82665582351946143</c:v>
                </c:pt>
                <c:pt idx="640">
                  <c:v>0.82699871246690426</c:v>
                </c:pt>
                <c:pt idx="641">
                  <c:v>0.82728245351958818</c:v>
                </c:pt>
                <c:pt idx="642">
                  <c:v>0.82752778351944301</c:v>
                </c:pt>
                <c:pt idx="643">
                  <c:v>0.82772553351948686</c:v>
                </c:pt>
                <c:pt idx="644">
                  <c:v>0.82790346351940658</c:v>
                </c:pt>
                <c:pt idx="645">
                  <c:v>0.82808683351958012</c:v>
                </c:pt>
                <c:pt idx="646">
                  <c:v>0.82814811719291015</c:v>
                </c:pt>
                <c:pt idx="647">
                  <c:v>0.82810333351959486</c:v>
                </c:pt>
                <c:pt idx="648">
                  <c:v>0.82798843351945273</c:v>
                </c:pt>
                <c:pt idx="649">
                  <c:v>0.8278003035195115</c:v>
                </c:pt>
                <c:pt idx="650">
                  <c:v>0.82764823351952876</c:v>
                </c:pt>
                <c:pt idx="651">
                  <c:v>0.8275692192337516</c:v>
                </c:pt>
                <c:pt idx="652">
                  <c:v>0.82743028351950465</c:v>
                </c:pt>
                <c:pt idx="653">
                  <c:v>0.8271881035194768</c:v>
                </c:pt>
                <c:pt idx="654">
                  <c:v>0.82700447351965189</c:v>
                </c:pt>
                <c:pt idx="655">
                  <c:v>0.82676944351945414</c:v>
                </c:pt>
                <c:pt idx="656">
                  <c:v>0.82661813760108904</c:v>
                </c:pt>
                <c:pt idx="657">
                  <c:v>0.82647269351943464</c:v>
                </c:pt>
                <c:pt idx="658">
                  <c:v>0.8263033435195849</c:v>
                </c:pt>
                <c:pt idx="659">
                  <c:v>0.82599259351948884</c:v>
                </c:pt>
                <c:pt idx="660">
                  <c:v>0.82576763351956284</c:v>
                </c:pt>
                <c:pt idx="661">
                  <c:v>0.82558391311144419</c:v>
                </c:pt>
                <c:pt idx="662">
                  <c:v>0.82535490351962471</c:v>
                </c:pt>
                <c:pt idx="663">
                  <c:v>0.82519882351944485</c:v>
                </c:pt>
                <c:pt idx="664">
                  <c:v>0.82503250351945212</c:v>
                </c:pt>
                <c:pt idx="665">
                  <c:v>0.82491017351964069</c:v>
                </c:pt>
                <c:pt idx="666">
                  <c:v>0.82478720902965108</c:v>
                </c:pt>
                <c:pt idx="667">
                  <c:v>0.82468316351949622</c:v>
                </c:pt>
                <c:pt idx="668">
                  <c:v>0.8245651835194967</c:v>
                </c:pt>
                <c:pt idx="669">
                  <c:v>0.82446575351954765</c:v>
                </c:pt>
                <c:pt idx="670">
                  <c:v>0.82434432351952713</c:v>
                </c:pt>
                <c:pt idx="671">
                  <c:v>0.82407710685282609</c:v>
                </c:pt>
                <c:pt idx="672">
                  <c:v>0.82378572351949431</c:v>
                </c:pt>
                <c:pt idx="673">
                  <c:v>0.82349482351949843</c:v>
                </c:pt>
                <c:pt idx="674">
                  <c:v>0.82328731351961471</c:v>
                </c:pt>
                <c:pt idx="675">
                  <c:v>0.82309078351947706</c:v>
                </c:pt>
                <c:pt idx="676">
                  <c:v>0.82290227351949086</c:v>
                </c:pt>
                <c:pt idx="677">
                  <c:v>0.82272367820032</c:v>
                </c:pt>
                <c:pt idx="678">
                  <c:v>0.82256776351957261</c:v>
                </c:pt>
                <c:pt idx="679">
                  <c:v>0.82242886351952083</c:v>
                </c:pt>
                <c:pt idx="680">
                  <c:v>0.82231735351950874</c:v>
                </c:pt>
                <c:pt idx="681">
                  <c:v>0.82219605351949299</c:v>
                </c:pt>
                <c:pt idx="682">
                  <c:v>0.82207744372360025</c:v>
                </c:pt>
                <c:pt idx="683">
                  <c:v>0.82197790351955413</c:v>
                </c:pt>
                <c:pt idx="684">
                  <c:v>0.82188612864139543</c:v>
                </c:pt>
                <c:pt idx="685">
                  <c:v>0.82158993351950604</c:v>
                </c:pt>
                <c:pt idx="686">
                  <c:v>0.82153796351951769</c:v>
                </c:pt>
                <c:pt idx="687">
                  <c:v>0.82130408351959394</c:v>
                </c:pt>
                <c:pt idx="688">
                  <c:v>0.82095792161476311</c:v>
                </c:pt>
                <c:pt idx="689">
                  <c:v>0.82048227351954495</c:v>
                </c:pt>
                <c:pt idx="690">
                  <c:v>0.82001468351950402</c:v>
                </c:pt>
                <c:pt idx="691">
                  <c:v>0.81967198351955683</c:v>
                </c:pt>
                <c:pt idx="692">
                  <c:v>0.81930156570339818</c:v>
                </c:pt>
                <c:pt idx="693">
                  <c:v>0.81827314780524185</c:v>
                </c:pt>
                <c:pt idx="694">
                  <c:v>0.81802945435284036</c:v>
                </c:pt>
                <c:pt idx="695">
                  <c:v>0.81763309351947777</c:v>
                </c:pt>
                <c:pt idx="696">
                  <c:v>0.81708366351944062</c:v>
                </c:pt>
                <c:pt idx="697">
                  <c:v>0.81664093351941136</c:v>
                </c:pt>
                <c:pt idx="698">
                  <c:v>0.81618813351956065</c:v>
                </c:pt>
                <c:pt idx="699">
                  <c:v>0.81582365303185722</c:v>
                </c:pt>
                <c:pt idx="700">
                  <c:v>0.81539787351953152</c:v>
                </c:pt>
                <c:pt idx="701">
                  <c:v>0.81492140351953679</c:v>
                </c:pt>
                <c:pt idx="702">
                  <c:v>0.81455936351943592</c:v>
                </c:pt>
                <c:pt idx="703">
                  <c:v>0.81421079351954972</c:v>
                </c:pt>
                <c:pt idx="704">
                  <c:v>0.81384835704888547</c:v>
                </c:pt>
                <c:pt idx="705">
                  <c:v>0.81340076351948265</c:v>
                </c:pt>
                <c:pt idx="706">
                  <c:v>0.81314627351952296</c:v>
                </c:pt>
                <c:pt idx="707">
                  <c:v>0.81299087351958454</c:v>
                </c:pt>
                <c:pt idx="708">
                  <c:v>0.81286875351963772</c:v>
                </c:pt>
                <c:pt idx="709">
                  <c:v>0.81281144571460118</c:v>
                </c:pt>
                <c:pt idx="710">
                  <c:v>0.81273619351941362</c:v>
                </c:pt>
                <c:pt idx="711">
                  <c:v>0.8126342135195469</c:v>
                </c:pt>
                <c:pt idx="712">
                  <c:v>0.81249870351946663</c:v>
                </c:pt>
                <c:pt idx="713">
                  <c:v>0.81237233351956262</c:v>
                </c:pt>
                <c:pt idx="714">
                  <c:v>0.81226623964199951</c:v>
                </c:pt>
                <c:pt idx="715">
                  <c:v>0.81212391351954383</c:v>
                </c:pt>
                <c:pt idx="716">
                  <c:v>0.81188678351954024</c:v>
                </c:pt>
                <c:pt idx="717">
                  <c:v>0.8115277335195844</c:v>
                </c:pt>
                <c:pt idx="718">
                  <c:v>0.81123563351954631</c:v>
                </c:pt>
                <c:pt idx="719">
                  <c:v>0.81096914780528051</c:v>
                </c:pt>
                <c:pt idx="720">
                  <c:v>0.8106965835195028</c:v>
                </c:pt>
                <c:pt idx="721">
                  <c:v>0.81046112351944544</c:v>
                </c:pt>
                <c:pt idx="722">
                  <c:v>0.81025119351956265</c:v>
                </c:pt>
                <c:pt idx="723">
                  <c:v>0.81007319351944362</c:v>
                </c:pt>
                <c:pt idx="724">
                  <c:v>0.80987158658069924</c:v>
                </c:pt>
                <c:pt idx="725">
                  <c:v>0.80973763351941996</c:v>
                </c:pt>
                <c:pt idx="726">
                  <c:v>0.80965989351953993</c:v>
                </c:pt>
                <c:pt idx="727">
                  <c:v>0.80955560351965561</c:v>
                </c:pt>
                <c:pt idx="728">
                  <c:v>0.80947072351959692</c:v>
                </c:pt>
                <c:pt idx="729">
                  <c:v>0.80938271923375249</c:v>
                </c:pt>
                <c:pt idx="730">
                  <c:v>0.80929407351951221</c:v>
                </c:pt>
                <c:pt idx="731">
                  <c:v>0.80920425351945491</c:v>
                </c:pt>
                <c:pt idx="732">
                  <c:v>0.80911244351946721</c:v>
                </c:pt>
                <c:pt idx="733">
                  <c:v>0.80900873351940694</c:v>
                </c:pt>
                <c:pt idx="734">
                  <c:v>0.8088935830041496</c:v>
                </c:pt>
                <c:pt idx="735">
                  <c:v>0.8087056735194722</c:v>
                </c:pt>
                <c:pt idx="736">
                  <c:v>0.80837138351951465</c:v>
                </c:pt>
                <c:pt idx="737">
                  <c:v>0.80792336351947946</c:v>
                </c:pt>
                <c:pt idx="738">
                  <c:v>0.80757091351947186</c:v>
                </c:pt>
                <c:pt idx="739">
                  <c:v>0.80727351083903898</c:v>
                </c:pt>
                <c:pt idx="740">
                  <c:v>0.80695979351956892</c:v>
                </c:pt>
                <c:pt idx="741">
                  <c:v>0.80670844351949933</c:v>
                </c:pt>
                <c:pt idx="742">
                  <c:v>0.80648300351946034</c:v>
                </c:pt>
                <c:pt idx="743">
                  <c:v>0.80629376351957793</c:v>
                </c:pt>
                <c:pt idx="744">
                  <c:v>0.8061030178568277</c:v>
                </c:pt>
                <c:pt idx="745">
                  <c:v>0.80590563351954614</c:v>
                </c:pt>
                <c:pt idx="746">
                  <c:v>0.80573467351949801</c:v>
                </c:pt>
                <c:pt idx="747">
                  <c:v>0.80559365351946721</c:v>
                </c:pt>
                <c:pt idx="748">
                  <c:v>0.80545567351957714</c:v>
                </c:pt>
                <c:pt idx="749">
                  <c:v>0.80533066547833698</c:v>
                </c:pt>
                <c:pt idx="750">
                  <c:v>0.80523358351953789</c:v>
                </c:pt>
                <c:pt idx="751">
                  <c:v>0.80546614351955259</c:v>
                </c:pt>
                <c:pt idx="752">
                  <c:v>0.80580760351952718</c:v>
                </c:pt>
                <c:pt idx="753">
                  <c:v>0.80606894351950664</c:v>
                </c:pt>
                <c:pt idx="754">
                  <c:v>0.80636574984607956</c:v>
                </c:pt>
                <c:pt idx="755">
                  <c:v>0.80660956351958901</c:v>
                </c:pt>
                <c:pt idx="756">
                  <c:v>0.80684218351947956</c:v>
                </c:pt>
                <c:pt idx="757">
                  <c:v>0.80705478351967563</c:v>
                </c:pt>
                <c:pt idx="758">
                  <c:v>0.80720718351948062</c:v>
                </c:pt>
                <c:pt idx="759">
                  <c:v>0.80733390851938225</c:v>
                </c:pt>
                <c:pt idx="760">
                  <c:v>0.80734947198118456</c:v>
                </c:pt>
                <c:pt idx="761">
                  <c:v>0.80703926685289673</c:v>
                </c:pt>
                <c:pt idx="762">
                  <c:v>0.80697901351954004</c:v>
                </c:pt>
                <c:pt idx="763">
                  <c:v>0.80688734351956271</c:v>
                </c:pt>
                <c:pt idx="764">
                  <c:v>0.80680903351961508</c:v>
                </c:pt>
                <c:pt idx="765">
                  <c:v>0.80674229434441835</c:v>
                </c:pt>
                <c:pt idx="766">
                  <c:v>0.80667330351963074</c:v>
                </c:pt>
                <c:pt idx="767">
                  <c:v>0.80659697351957649</c:v>
                </c:pt>
                <c:pt idx="768">
                  <c:v>0.80652676351944308</c:v>
                </c:pt>
                <c:pt idx="769">
                  <c:v>0.80648167351960065</c:v>
                </c:pt>
                <c:pt idx="770">
                  <c:v>0.80643954327555889</c:v>
                </c:pt>
                <c:pt idx="771">
                  <c:v>0.80640088351940165</c:v>
                </c:pt>
                <c:pt idx="772">
                  <c:v>0.80637183351963571</c:v>
                </c:pt>
                <c:pt idx="773">
                  <c:v>0.80632457351943365</c:v>
                </c:pt>
                <c:pt idx="774">
                  <c:v>0.80622520351956151</c:v>
                </c:pt>
                <c:pt idx="775">
                  <c:v>0.80601283042679484</c:v>
                </c:pt>
                <c:pt idx="776">
                  <c:v>0.80582645351951698</c:v>
                </c:pt>
                <c:pt idx="777">
                  <c:v>0.80567924351960762</c:v>
                </c:pt>
                <c:pt idx="778">
                  <c:v>0.80559643351948473</c:v>
                </c:pt>
                <c:pt idx="779">
                  <c:v>0.80549987166382853</c:v>
                </c:pt>
                <c:pt idx="780">
                  <c:v>0.805331363519457</c:v>
                </c:pt>
                <c:pt idx="781">
                  <c:v>0.80511875351949558</c:v>
                </c:pt>
                <c:pt idx="782">
                  <c:v>0.80479258351952865</c:v>
                </c:pt>
                <c:pt idx="783">
                  <c:v>0.80449945351945629</c:v>
                </c:pt>
                <c:pt idx="784">
                  <c:v>0.80423133351956833</c:v>
                </c:pt>
                <c:pt idx="785">
                  <c:v>0.80399913105036092</c:v>
                </c:pt>
                <c:pt idx="786">
                  <c:v>0.80376221351947819</c:v>
                </c:pt>
                <c:pt idx="787">
                  <c:v>0.80353773351956193</c:v>
                </c:pt>
                <c:pt idx="788">
                  <c:v>0.80336804351951263</c:v>
                </c:pt>
                <c:pt idx="789">
                  <c:v>0.80314121351951251</c:v>
                </c:pt>
                <c:pt idx="790">
                  <c:v>0.80299530351948312</c:v>
                </c:pt>
                <c:pt idx="791">
                  <c:v>0.80281919882558861</c:v>
                </c:pt>
                <c:pt idx="792">
                  <c:v>0.80263064351952274</c:v>
                </c:pt>
                <c:pt idx="793">
                  <c:v>0.80241554351952971</c:v>
                </c:pt>
                <c:pt idx="794">
                  <c:v>0.80221006351956703</c:v>
                </c:pt>
                <c:pt idx="795">
                  <c:v>0.80207976351947419</c:v>
                </c:pt>
                <c:pt idx="796">
                  <c:v>0.80192208351961369</c:v>
                </c:pt>
                <c:pt idx="797">
                  <c:v>0.80183177562491892</c:v>
                </c:pt>
                <c:pt idx="798">
                  <c:v>0.80179105351956792</c:v>
                </c:pt>
                <c:pt idx="799">
                  <c:v>0.80171968351949541</c:v>
                </c:pt>
                <c:pt idx="800">
                  <c:v>0.80162593351959166</c:v>
                </c:pt>
                <c:pt idx="801">
                  <c:v>0.80154609351956263</c:v>
                </c:pt>
                <c:pt idx="802">
                  <c:v>0.80148642331552367</c:v>
                </c:pt>
                <c:pt idx="803">
                  <c:v>0.8014091052367005</c:v>
                </c:pt>
                <c:pt idx="804">
                  <c:v>0.80132529351954118</c:v>
                </c:pt>
                <c:pt idx="805">
                  <c:v>0.80125268351940804</c:v>
                </c:pt>
                <c:pt idx="806">
                  <c:v>0.80094496351949995</c:v>
                </c:pt>
                <c:pt idx="807">
                  <c:v>0.80061132351959174</c:v>
                </c:pt>
                <c:pt idx="808">
                  <c:v>0.80029567841751403</c:v>
                </c:pt>
                <c:pt idx="809">
                  <c:v>0.80003949351956438</c:v>
                </c:pt>
                <c:pt idx="810">
                  <c:v>0.79984898351959766</c:v>
                </c:pt>
                <c:pt idx="811">
                  <c:v>0.79972249351951252</c:v>
                </c:pt>
                <c:pt idx="812">
                  <c:v>0.79966557351956302</c:v>
                </c:pt>
                <c:pt idx="813">
                  <c:v>0.79959214780512755</c:v>
                </c:pt>
                <c:pt idx="814">
                  <c:v>0.79944763351955006</c:v>
                </c:pt>
                <c:pt idx="815">
                  <c:v>0.79925970351948372</c:v>
                </c:pt>
                <c:pt idx="816">
                  <c:v>0.79903348351948134</c:v>
                </c:pt>
                <c:pt idx="817">
                  <c:v>0.79883442351946665</c:v>
                </c:pt>
                <c:pt idx="818">
                  <c:v>0.7986273035194833</c:v>
                </c:pt>
                <c:pt idx="819">
                  <c:v>0.79834331496273558</c:v>
                </c:pt>
                <c:pt idx="820">
                  <c:v>0.79801011351956674</c:v>
                </c:pt>
                <c:pt idx="821">
                  <c:v>0.79772082351958606</c:v>
                </c:pt>
                <c:pt idx="822">
                  <c:v>0.79744252351964917</c:v>
                </c:pt>
                <c:pt idx="823">
                  <c:v>0.7971001835195467</c:v>
                </c:pt>
                <c:pt idx="824">
                  <c:v>0.79679766351958636</c:v>
                </c:pt>
                <c:pt idx="825">
                  <c:v>0.79640990259156363</c:v>
                </c:pt>
                <c:pt idx="826">
                  <c:v>0.79607326351943264</c:v>
                </c:pt>
                <c:pt idx="827">
                  <c:v>0.79578116351957984</c:v>
                </c:pt>
                <c:pt idx="828">
                  <c:v>0.79547339351941571</c:v>
                </c:pt>
                <c:pt idx="829">
                  <c:v>0.79526309351950963</c:v>
                </c:pt>
                <c:pt idx="830">
                  <c:v>0.79507044634006263</c:v>
                </c:pt>
                <c:pt idx="831">
                  <c:v>0.79487750351951691</c:v>
                </c:pt>
                <c:pt idx="832">
                  <c:v>0.79470685351958792</c:v>
                </c:pt>
                <c:pt idx="833">
                  <c:v>0.79452087351947598</c:v>
                </c:pt>
                <c:pt idx="834">
                  <c:v>0.79395657351950999</c:v>
                </c:pt>
                <c:pt idx="835">
                  <c:v>0.79324099351950572</c:v>
                </c:pt>
                <c:pt idx="836">
                  <c:v>0.79260786060281463</c:v>
                </c:pt>
                <c:pt idx="837">
                  <c:v>0.79205626351952674</c:v>
                </c:pt>
                <c:pt idx="838">
                  <c:v>0.79147586351959576</c:v>
                </c:pt>
                <c:pt idx="839">
                  <c:v>0.79084517351950256</c:v>
                </c:pt>
                <c:pt idx="840">
                  <c:v>0.79038265351950165</c:v>
                </c:pt>
                <c:pt idx="841">
                  <c:v>0.79000720096134058</c:v>
                </c:pt>
                <c:pt idx="842">
                  <c:v>0.78974027047616024</c:v>
                </c:pt>
                <c:pt idx="843">
                  <c:v>0.78942939351964014</c:v>
                </c:pt>
                <c:pt idx="844">
                  <c:v>0.78894211351948396</c:v>
                </c:pt>
                <c:pt idx="845">
                  <c:v>0.78859742351950624</c:v>
                </c:pt>
                <c:pt idx="846">
                  <c:v>0.78814526351949821</c:v>
                </c:pt>
                <c:pt idx="847">
                  <c:v>0.78772850052981058</c:v>
                </c:pt>
                <c:pt idx="848">
                  <c:v>0.787317213519516</c:v>
                </c:pt>
                <c:pt idx="849">
                  <c:v>0.78697576351959431</c:v>
                </c:pt>
                <c:pt idx="850">
                  <c:v>0.78668604351953775</c:v>
                </c:pt>
                <c:pt idx="851">
                  <c:v>0.78639704351960005</c:v>
                </c:pt>
                <c:pt idx="852">
                  <c:v>0.78614668351954764</c:v>
                </c:pt>
                <c:pt idx="853">
                  <c:v>0.78584957637659414</c:v>
                </c:pt>
                <c:pt idx="854">
                  <c:v>0.78559761351957291</c:v>
                </c:pt>
                <c:pt idx="855">
                  <c:v>0.78524263351954593</c:v>
                </c:pt>
                <c:pt idx="856">
                  <c:v>0.78496164351960862</c:v>
                </c:pt>
                <c:pt idx="857">
                  <c:v>0.78468588351948865</c:v>
                </c:pt>
                <c:pt idx="858">
                  <c:v>0.78448432825635317</c:v>
                </c:pt>
                <c:pt idx="859">
                  <c:v>0.7842719435195431</c:v>
                </c:pt>
                <c:pt idx="860">
                  <c:v>0.78407097351950616</c:v>
                </c:pt>
                <c:pt idx="861">
                  <c:v>0.78389995351949693</c:v>
                </c:pt>
                <c:pt idx="862">
                  <c:v>0.7836735335195063</c:v>
                </c:pt>
                <c:pt idx="863">
                  <c:v>0.78349509351957891</c:v>
                </c:pt>
                <c:pt idx="864">
                  <c:v>0.78329752114838413</c:v>
                </c:pt>
                <c:pt idx="865">
                  <c:v>0.7831425535196106</c:v>
                </c:pt>
                <c:pt idx="866">
                  <c:v>0.78301713351952174</c:v>
                </c:pt>
                <c:pt idx="867">
                  <c:v>0.78286268351959665</c:v>
                </c:pt>
                <c:pt idx="868">
                  <c:v>0.78276094351946313</c:v>
                </c:pt>
                <c:pt idx="869">
                  <c:v>0.78264515001431911</c:v>
                </c:pt>
                <c:pt idx="870">
                  <c:v>0.78254225351953832</c:v>
                </c:pt>
                <c:pt idx="871">
                  <c:v>0.78241309351946597</c:v>
                </c:pt>
                <c:pt idx="872">
                  <c:v>0.78231655351942209</c:v>
                </c:pt>
                <c:pt idx="873">
                  <c:v>0.78224250351946978</c:v>
                </c:pt>
                <c:pt idx="874">
                  <c:v>0.78214478200438065</c:v>
                </c:pt>
                <c:pt idx="875">
                  <c:v>0.78206532527227057</c:v>
                </c:pt>
                <c:pt idx="876">
                  <c:v>0.78197284351951291</c:v>
                </c:pt>
                <c:pt idx="877">
                  <c:v>0.78187997351953886</c:v>
                </c:pt>
                <c:pt idx="878">
                  <c:v>0.78177409351951821</c:v>
                </c:pt>
                <c:pt idx="879">
                  <c:v>0.78171001351955882</c:v>
                </c:pt>
                <c:pt idx="880">
                  <c:v>0.78173689554478265</c:v>
                </c:pt>
                <c:pt idx="881">
                  <c:v>0.78176303351948384</c:v>
                </c:pt>
                <c:pt idx="882">
                  <c:v>0.78180207351945863</c:v>
                </c:pt>
                <c:pt idx="883">
                  <c:v>0.78215005351957489</c:v>
                </c:pt>
                <c:pt idx="884">
                  <c:v>0.78317155351948242</c:v>
                </c:pt>
                <c:pt idx="885">
                  <c:v>0.78476707351959085</c:v>
                </c:pt>
                <c:pt idx="886">
                  <c:v>0.78671332101949076</c:v>
                </c:pt>
                <c:pt idx="887">
                  <c:v>0.7889924435195913</c:v>
                </c:pt>
                <c:pt idx="888">
                  <c:v>0.7908271335194581</c:v>
                </c:pt>
                <c:pt idx="889">
                  <c:v>0.79254485351954596</c:v>
                </c:pt>
                <c:pt idx="890">
                  <c:v>0.79405170351962795</c:v>
                </c:pt>
                <c:pt idx="891">
                  <c:v>0.79563585104529122</c:v>
                </c:pt>
                <c:pt idx="892">
                  <c:v>0.79703568351961063</c:v>
                </c:pt>
                <c:pt idx="893">
                  <c:v>0.79829749351945745</c:v>
                </c:pt>
                <c:pt idx="894">
                  <c:v>0.79953975351951223</c:v>
                </c:pt>
                <c:pt idx="895">
                  <c:v>0.8005375735194491</c:v>
                </c:pt>
                <c:pt idx="896">
                  <c:v>0.80171738712776508</c:v>
                </c:pt>
                <c:pt idx="897">
                  <c:v>0.80265033351956694</c:v>
                </c:pt>
                <c:pt idx="898">
                  <c:v>0.80348531351948926</c:v>
                </c:pt>
                <c:pt idx="899">
                  <c:v>0.80431220351948762</c:v>
                </c:pt>
                <c:pt idx="900">
                  <c:v>0.80522313351950603</c:v>
                </c:pt>
                <c:pt idx="901">
                  <c:v>0.8064143435195632</c:v>
                </c:pt>
                <c:pt idx="902">
                  <c:v>0.80747305723078122</c:v>
                </c:pt>
                <c:pt idx="903">
                  <c:v>0.80839535351953085</c:v>
                </c:pt>
                <c:pt idx="904">
                  <c:v>0.80974434351957003</c:v>
                </c:pt>
                <c:pt idx="905">
                  <c:v>0.81084297351948653</c:v>
                </c:pt>
                <c:pt idx="906">
                  <c:v>0.81174609351959037</c:v>
                </c:pt>
                <c:pt idx="907">
                  <c:v>0.81265671274022111</c:v>
                </c:pt>
                <c:pt idx="908">
                  <c:v>0.81349362351949295</c:v>
                </c:pt>
                <c:pt idx="909">
                  <c:v>0.8143161235194043</c:v>
                </c:pt>
                <c:pt idx="910">
                  <c:v>0.81496432351947712</c:v>
                </c:pt>
                <c:pt idx="911">
                  <c:v>0.81559412351958982</c:v>
                </c:pt>
                <c:pt idx="912">
                  <c:v>0.81618091351946065</c:v>
                </c:pt>
                <c:pt idx="913">
                  <c:v>0.81678395413806015</c:v>
                </c:pt>
                <c:pt idx="914">
                  <c:v>0.81739708351951046</c:v>
                </c:pt>
                <c:pt idx="915">
                  <c:v>0.81787449351947006</c:v>
                </c:pt>
                <c:pt idx="916">
                  <c:v>0.81833846351953865</c:v>
                </c:pt>
                <c:pt idx="917">
                  <c:v>0.81871695351956963</c:v>
                </c:pt>
                <c:pt idx="918">
                  <c:v>0.8190713458906913</c:v>
                </c:pt>
                <c:pt idx="919">
                  <c:v>0.8194217935194541</c:v>
                </c:pt>
                <c:pt idx="920">
                  <c:v>0.81968713351941025</c:v>
                </c:pt>
                <c:pt idx="921">
                  <c:v>0.81999152351954918</c:v>
                </c:pt>
                <c:pt idx="922">
                  <c:v>0.82023059351953975</c:v>
                </c:pt>
                <c:pt idx="923">
                  <c:v>0.82043381351951583</c:v>
                </c:pt>
                <c:pt idx="924">
                  <c:v>0.82075272733396787</c:v>
                </c:pt>
                <c:pt idx="925">
                  <c:v>0.82097913351947482</c:v>
                </c:pt>
                <c:pt idx="926">
                  <c:v>0.82114697351950516</c:v>
                </c:pt>
                <c:pt idx="927">
                  <c:v>0.82133668351951883</c:v>
                </c:pt>
                <c:pt idx="928">
                  <c:v>0.82149312351948944</c:v>
                </c:pt>
                <c:pt idx="929">
                  <c:v>0.8216589438287516</c:v>
                </c:pt>
                <c:pt idx="930">
                  <c:v>0.8217960135195338</c:v>
                </c:pt>
                <c:pt idx="931">
                  <c:v>0.82192730351954546</c:v>
                </c:pt>
                <c:pt idx="932">
                  <c:v>0.82205586351942528</c:v>
                </c:pt>
                <c:pt idx="933">
                  <c:v>0.82213947351957306</c:v>
                </c:pt>
                <c:pt idx="934">
                  <c:v>0.8222367582618233</c:v>
                </c:pt>
                <c:pt idx="935">
                  <c:v>0.82224859351960444</c:v>
                </c:pt>
                <c:pt idx="936">
                  <c:v>0.82220596351948094</c:v>
                </c:pt>
                <c:pt idx="937">
                  <c:v>0.82214902351954544</c:v>
                </c:pt>
                <c:pt idx="938">
                  <c:v>0.82210651351942965</c:v>
                </c:pt>
                <c:pt idx="939">
                  <c:v>0.82204506754011875</c:v>
                </c:pt>
                <c:pt idx="940">
                  <c:v>0.82199301351949139</c:v>
                </c:pt>
                <c:pt idx="941">
                  <c:v>0.82195827351954365</c:v>
                </c:pt>
                <c:pt idx="942">
                  <c:v>0.82193081351958908</c:v>
                </c:pt>
                <c:pt idx="943">
                  <c:v>0.82190583351944013</c:v>
                </c:pt>
                <c:pt idx="944">
                  <c:v>0.82189973351950407</c:v>
                </c:pt>
                <c:pt idx="945">
                  <c:v>0.82189341805556793</c:v>
                </c:pt>
                <c:pt idx="946">
                  <c:v>0.82189273351952086</c:v>
                </c:pt>
                <c:pt idx="947">
                  <c:v>0.82189788351952786</c:v>
                </c:pt>
                <c:pt idx="948">
                  <c:v>0.82189588351950504</c:v>
                </c:pt>
                <c:pt idx="949">
                  <c:v>0.8218717335193757</c:v>
                </c:pt>
                <c:pt idx="950">
                  <c:v>0.82187032527187465</c:v>
                </c:pt>
                <c:pt idx="951">
                  <c:v>0.82181285351950506</c:v>
                </c:pt>
                <c:pt idx="952">
                  <c:v>0.82167360351951646</c:v>
                </c:pt>
                <c:pt idx="953">
                  <c:v>0.82148148351954864</c:v>
                </c:pt>
                <c:pt idx="954">
                  <c:v>0.82130057351953789</c:v>
                </c:pt>
                <c:pt idx="955">
                  <c:v>0.82116916032374832</c:v>
                </c:pt>
                <c:pt idx="956">
                  <c:v>0.82105820351948688</c:v>
                </c:pt>
                <c:pt idx="957">
                  <c:v>0.82103188351942569</c:v>
                </c:pt>
                <c:pt idx="958">
                  <c:v>0.82105353351970345</c:v>
                </c:pt>
                <c:pt idx="959">
                  <c:v>0.82107527351945653</c:v>
                </c:pt>
                <c:pt idx="960">
                  <c:v>0.82110783351936456</c:v>
                </c:pt>
                <c:pt idx="961">
                  <c:v>0.82111893351944365</c:v>
                </c:pt>
                <c:pt idx="962">
                  <c:v>0.82118710351944912</c:v>
                </c:pt>
                <c:pt idx="963">
                  <c:v>0.82143990351957696</c:v>
                </c:pt>
                <c:pt idx="964">
                  <c:v>0.8217721935195369</c:v>
                </c:pt>
                <c:pt idx="965">
                  <c:v>0.82207667351951996</c:v>
                </c:pt>
                <c:pt idx="966">
                  <c:v>0.82229970671538521</c:v>
                </c:pt>
                <c:pt idx="967">
                  <c:v>0.82263670351953633</c:v>
                </c:pt>
                <c:pt idx="968">
                  <c:v>0.82293680351954046</c:v>
                </c:pt>
                <c:pt idx="969">
                  <c:v>0.82322942351953743</c:v>
                </c:pt>
                <c:pt idx="970">
                  <c:v>0.82346629351948764</c:v>
                </c:pt>
                <c:pt idx="971">
                  <c:v>0.82366798671085917</c:v>
                </c:pt>
                <c:pt idx="972">
                  <c:v>0.82391608828137919</c:v>
                </c:pt>
                <c:pt idx="973">
                  <c:v>0.82408045351957315</c:v>
                </c:pt>
                <c:pt idx="974">
                  <c:v>0.82420124351961133</c:v>
                </c:pt>
                <c:pt idx="975">
                  <c:v>0.82435227351940965</c:v>
                </c:pt>
                <c:pt idx="976">
                  <c:v>0.82446709351941661</c:v>
                </c:pt>
                <c:pt idx="977">
                  <c:v>0.8245692356027946</c:v>
                </c:pt>
                <c:pt idx="978">
                  <c:v>0.82469886351944632</c:v>
                </c:pt>
                <c:pt idx="979">
                  <c:v>0.82480048351965263</c:v>
                </c:pt>
                <c:pt idx="980">
                  <c:v>0.82488275351946072</c:v>
                </c:pt>
                <c:pt idx="981">
                  <c:v>0.8249311935195196</c:v>
                </c:pt>
                <c:pt idx="982">
                  <c:v>0.82498310018615939</c:v>
                </c:pt>
                <c:pt idx="983">
                  <c:v>0.82502334766080365</c:v>
                </c:pt>
                <c:pt idx="984">
                  <c:v>0.82504689351947291</c:v>
                </c:pt>
                <c:pt idx="985">
                  <c:v>0.82507273351954902</c:v>
                </c:pt>
                <c:pt idx="986">
                  <c:v>0.82507313351941192</c:v>
                </c:pt>
                <c:pt idx="987">
                  <c:v>0.82505333351946364</c:v>
                </c:pt>
                <c:pt idx="988">
                  <c:v>0.8250479541381297</c:v>
                </c:pt>
                <c:pt idx="989">
                  <c:v>0.8250410335195425</c:v>
                </c:pt>
                <c:pt idx="990">
                  <c:v>0.82503485351935646</c:v>
                </c:pt>
                <c:pt idx="991">
                  <c:v>0.82501028351973105</c:v>
                </c:pt>
                <c:pt idx="992">
                  <c:v>0.8249893335195273</c:v>
                </c:pt>
                <c:pt idx="993">
                  <c:v>0.82498638143614644</c:v>
                </c:pt>
                <c:pt idx="994">
                  <c:v>0.82497423351955734</c:v>
                </c:pt>
                <c:pt idx="995">
                  <c:v>0.82496223351942999</c:v>
                </c:pt>
                <c:pt idx="996">
                  <c:v>0.82497383351955256</c:v>
                </c:pt>
                <c:pt idx="997">
                  <c:v>0.82496221351959975</c:v>
                </c:pt>
                <c:pt idx="998">
                  <c:v>0.82482562487759181</c:v>
                </c:pt>
                <c:pt idx="999">
                  <c:v>0.82464309351960041</c:v>
                </c:pt>
                <c:pt idx="1000">
                  <c:v>0.82450485351954395</c:v>
                </c:pt>
                <c:pt idx="1001">
                  <c:v>0.8243759435196002</c:v>
                </c:pt>
                <c:pt idx="1002">
                  <c:v>0.82425631351958528</c:v>
                </c:pt>
                <c:pt idx="1003">
                  <c:v>0.82413672351951561</c:v>
                </c:pt>
                <c:pt idx="1004">
                  <c:v>0.82400163455038689</c:v>
                </c:pt>
                <c:pt idx="1005">
                  <c:v>0.82388450351955222</c:v>
                </c:pt>
                <c:pt idx="1006">
                  <c:v>0.82377620351955883</c:v>
                </c:pt>
                <c:pt idx="1007">
                  <c:v>0.8236788235194461</c:v>
                </c:pt>
                <c:pt idx="1008">
                  <c:v>0.8235975135194179</c:v>
                </c:pt>
                <c:pt idx="1009">
                  <c:v>0.82351496444742556</c:v>
                </c:pt>
                <c:pt idx="1010">
                  <c:v>0.82358903351962465</c:v>
                </c:pt>
                <c:pt idx="1011">
                  <c:v>0.82369067351955305</c:v>
                </c:pt>
                <c:pt idx="1012">
                  <c:v>0.82375559351960836</c:v>
                </c:pt>
                <c:pt idx="1013">
                  <c:v>0.82379973351943903</c:v>
                </c:pt>
                <c:pt idx="1014">
                  <c:v>0.82381679810282549</c:v>
                </c:pt>
                <c:pt idx="1015">
                  <c:v>0.82384581351974195</c:v>
                </c:pt>
                <c:pt idx="1016">
                  <c:v>0.82386707351950994</c:v>
                </c:pt>
                <c:pt idx="1017">
                  <c:v>0.82389337351948422</c:v>
                </c:pt>
                <c:pt idx="1018">
                  <c:v>0.82390477351950353</c:v>
                </c:pt>
                <c:pt idx="1019">
                  <c:v>0.82390493351950311</c:v>
                </c:pt>
                <c:pt idx="1020">
                  <c:v>0.82392939743711346</c:v>
                </c:pt>
                <c:pt idx="1021">
                  <c:v>0.82398541351946808</c:v>
                </c:pt>
                <c:pt idx="1022">
                  <c:v>0.82404981351958329</c:v>
                </c:pt>
                <c:pt idx="1023">
                  <c:v>0.82412113351954208</c:v>
                </c:pt>
                <c:pt idx="1024">
                  <c:v>0.8241722535194943</c:v>
                </c:pt>
                <c:pt idx="1025">
                  <c:v>0.8242191177301379</c:v>
                </c:pt>
                <c:pt idx="1026">
                  <c:v>0.82428213351963109</c:v>
                </c:pt>
                <c:pt idx="1027">
                  <c:v>0.82432471351961689</c:v>
                </c:pt>
                <c:pt idx="1028">
                  <c:v>0.82436979351945183</c:v>
                </c:pt>
                <c:pt idx="1029">
                  <c:v>0.82439808351955568</c:v>
                </c:pt>
                <c:pt idx="1030">
                  <c:v>0.8244157756246866</c:v>
                </c:pt>
                <c:pt idx="1031">
                  <c:v>0.8244495935193481</c:v>
                </c:pt>
                <c:pt idx="1032">
                  <c:v>0.8244750535196792</c:v>
                </c:pt>
                <c:pt idx="1033">
                  <c:v>0.82452939351949961</c:v>
                </c:pt>
                <c:pt idx="1034">
                  <c:v>0.82463096351941212</c:v>
                </c:pt>
                <c:pt idx="1035">
                  <c:v>0.82472578768614946</c:v>
                </c:pt>
                <c:pt idx="1036">
                  <c:v>0.82479661351945532</c:v>
                </c:pt>
                <c:pt idx="1037">
                  <c:v>0.8248361635195931</c:v>
                </c:pt>
                <c:pt idx="1038">
                  <c:v>0.82477189351951408</c:v>
                </c:pt>
                <c:pt idx="1039">
                  <c:v>0.82471745351942771</c:v>
                </c:pt>
                <c:pt idx="1040">
                  <c:v>0.82466175266852104</c:v>
                </c:pt>
                <c:pt idx="1041">
                  <c:v>0.82463059205616673</c:v>
                </c:pt>
                <c:pt idx="1042">
                  <c:v>0.82454883351953145</c:v>
                </c:pt>
                <c:pt idx="1043">
                  <c:v>0.82450247351954464</c:v>
                </c:pt>
                <c:pt idx="1044">
                  <c:v>0.82447461351945783</c:v>
                </c:pt>
                <c:pt idx="1045">
                  <c:v>0.82440098351946745</c:v>
                </c:pt>
                <c:pt idx="1046">
                  <c:v>0.8243385650984435</c:v>
                </c:pt>
                <c:pt idx="1047">
                  <c:v>0.82429021351947818</c:v>
                </c:pt>
                <c:pt idx="1048">
                  <c:v>0.82421999351952169</c:v>
                </c:pt>
                <c:pt idx="1049">
                  <c:v>0.82404978351942904</c:v>
                </c:pt>
                <c:pt idx="1050">
                  <c:v>0.82387864351943718</c:v>
                </c:pt>
                <c:pt idx="1051">
                  <c:v>0.82376239404594165</c:v>
                </c:pt>
                <c:pt idx="1052">
                  <c:v>0.82347524351954038</c:v>
                </c:pt>
                <c:pt idx="1053">
                  <c:v>0.82306151351952095</c:v>
                </c:pt>
                <c:pt idx="1054">
                  <c:v>0.82279240351944483</c:v>
                </c:pt>
                <c:pt idx="1055">
                  <c:v>0.82250330351952561</c:v>
                </c:pt>
                <c:pt idx="1056">
                  <c:v>0.8222148201174807</c:v>
                </c:pt>
                <c:pt idx="1057">
                  <c:v>0.82178805351941453</c:v>
                </c:pt>
                <c:pt idx="1058">
                  <c:v>0.8213829835194415</c:v>
                </c:pt>
                <c:pt idx="1059">
                  <c:v>0.82102141351950619</c:v>
                </c:pt>
                <c:pt idx="1060">
                  <c:v>0.82072585351955074</c:v>
                </c:pt>
                <c:pt idx="1061">
                  <c:v>0.8204587037897535</c:v>
                </c:pt>
                <c:pt idx="1062">
                  <c:v>0.8201699035195289</c:v>
                </c:pt>
                <c:pt idx="1063">
                  <c:v>0.82003857351936915</c:v>
                </c:pt>
                <c:pt idx="1064">
                  <c:v>0.82009525351945711</c:v>
                </c:pt>
                <c:pt idx="1065">
                  <c:v>0.82016053351955565</c:v>
                </c:pt>
                <c:pt idx="1066">
                  <c:v>0.8202073224083366</c:v>
                </c:pt>
                <c:pt idx="1067">
                  <c:v>0.82018730351954661</c:v>
                </c:pt>
                <c:pt idx="1068">
                  <c:v>0.81971362351977606</c:v>
                </c:pt>
                <c:pt idx="1069">
                  <c:v>0.81917720351947521</c:v>
                </c:pt>
                <c:pt idx="1070">
                  <c:v>0.81867413351955265</c:v>
                </c:pt>
                <c:pt idx="1071">
                  <c:v>0.81831558300406448</c:v>
                </c:pt>
                <c:pt idx="1072">
                  <c:v>0.81798112351945962</c:v>
                </c:pt>
                <c:pt idx="1073">
                  <c:v>0.8176746635195562</c:v>
                </c:pt>
                <c:pt idx="1074">
                  <c:v>0.81736776351952767</c:v>
                </c:pt>
                <c:pt idx="1075">
                  <c:v>0.81708171351950143</c:v>
                </c:pt>
                <c:pt idx="1076">
                  <c:v>0.81685578283466498</c:v>
                </c:pt>
                <c:pt idx="1077">
                  <c:v>0.81667214351954065</c:v>
                </c:pt>
                <c:pt idx="1078">
                  <c:v>0.81640975351949585</c:v>
                </c:pt>
                <c:pt idx="1079">
                  <c:v>0.81623202351960344</c:v>
                </c:pt>
                <c:pt idx="1080">
                  <c:v>0.8160753735195263</c:v>
                </c:pt>
                <c:pt idx="1081">
                  <c:v>0.81599286685293748</c:v>
                </c:pt>
                <c:pt idx="1082">
                  <c:v>0.81591521351967566</c:v>
                </c:pt>
                <c:pt idx="1083">
                  <c:v>0.81567015351959327</c:v>
                </c:pt>
                <c:pt idx="1084">
                  <c:v>0.81528647351953565</c:v>
                </c:pt>
                <c:pt idx="1085">
                  <c:v>0.81491092351952088</c:v>
                </c:pt>
                <c:pt idx="1086">
                  <c:v>0.8145847835196065</c:v>
                </c:pt>
                <c:pt idx="1087">
                  <c:v>0.81421406893615256</c:v>
                </c:pt>
                <c:pt idx="1088">
                  <c:v>0.81384920351959855</c:v>
                </c:pt>
                <c:pt idx="1089">
                  <c:v>0.81351567351959109</c:v>
                </c:pt>
                <c:pt idx="1090">
                  <c:v>0.81321477351944793</c:v>
                </c:pt>
                <c:pt idx="1091">
                  <c:v>0.81297832299316064</c:v>
                </c:pt>
                <c:pt idx="1092">
                  <c:v>0.81271176067996009</c:v>
                </c:pt>
                <c:pt idx="1093">
                  <c:v>0.81251985351943412</c:v>
                </c:pt>
                <c:pt idx="1094">
                  <c:v>0.8122911435194754</c:v>
                </c:pt>
                <c:pt idx="1095">
                  <c:v>0.81205409351952262</c:v>
                </c:pt>
                <c:pt idx="1096">
                  <c:v>0.81187973571726957</c:v>
                </c:pt>
                <c:pt idx="1097">
                  <c:v>0.81167545732906143</c:v>
                </c:pt>
                <c:pt idx="1098">
                  <c:v>0.81152655351941405</c:v>
                </c:pt>
                <c:pt idx="1099">
                  <c:v>0.8113564135195348</c:v>
                </c:pt>
                <c:pt idx="1100">
                  <c:v>0.8110574135194949</c:v>
                </c:pt>
                <c:pt idx="1101">
                  <c:v>0.81078446840328522</c:v>
                </c:pt>
                <c:pt idx="1102">
                  <c:v>0.81050046160943623</c:v>
                </c:pt>
                <c:pt idx="1103">
                  <c:v>0.8102237935194696</c:v>
                </c:pt>
                <c:pt idx="1104">
                  <c:v>0.81002680351954992</c:v>
                </c:pt>
                <c:pt idx="1105">
                  <c:v>0.80962404351956418</c:v>
                </c:pt>
                <c:pt idx="1106">
                  <c:v>0.80905492321026851</c:v>
                </c:pt>
                <c:pt idx="1107">
                  <c:v>0.80856210351963276</c:v>
                </c:pt>
                <c:pt idx="1108">
                  <c:v>0.80805210351952894</c:v>
                </c:pt>
                <c:pt idx="1109">
                  <c:v>0.80763281351954841</c:v>
                </c:pt>
                <c:pt idx="1110">
                  <c:v>0.80722708351946471</c:v>
                </c:pt>
                <c:pt idx="1111">
                  <c:v>0.80689388301445364</c:v>
                </c:pt>
                <c:pt idx="1112">
                  <c:v>0.80638058658072953</c:v>
                </c:pt>
                <c:pt idx="1113">
                  <c:v>0.80588932351941034</c:v>
                </c:pt>
                <c:pt idx="1114">
                  <c:v>0.80533548351960005</c:v>
                </c:pt>
                <c:pt idx="1115">
                  <c:v>0.80479590351952157</c:v>
                </c:pt>
                <c:pt idx="1116">
                  <c:v>0.80419309351951695</c:v>
                </c:pt>
                <c:pt idx="1117">
                  <c:v>0.80367057269484343</c:v>
                </c:pt>
                <c:pt idx="1118">
                  <c:v>0.80322950351954736</c:v>
                </c:pt>
                <c:pt idx="1119">
                  <c:v>0.80281168351949506</c:v>
                </c:pt>
                <c:pt idx="1120">
                  <c:v>0.80242998351954564</c:v>
                </c:pt>
                <c:pt idx="1121">
                  <c:v>0.80205429434428765</c:v>
                </c:pt>
                <c:pt idx="1122">
                  <c:v>0.80170292351957229</c:v>
                </c:pt>
                <c:pt idx="1123">
                  <c:v>0.80141997351954364</c:v>
                </c:pt>
                <c:pt idx="1124">
                  <c:v>0.80118171351939926</c:v>
                </c:pt>
                <c:pt idx="1125">
                  <c:v>0.80094504351944984</c:v>
                </c:pt>
                <c:pt idx="1126">
                  <c:v>0.80076634589064832</c:v>
                </c:pt>
                <c:pt idx="1127">
                  <c:v>0.80056926351952062</c:v>
                </c:pt>
                <c:pt idx="1128">
                  <c:v>0.80041256351964163</c:v>
                </c:pt>
                <c:pt idx="1129">
                  <c:v>0.80026163351954116</c:v>
                </c:pt>
                <c:pt idx="1130">
                  <c:v>0.80013278351950134</c:v>
                </c:pt>
                <c:pt idx="1131">
                  <c:v>0.80000065516904362</c:v>
                </c:pt>
                <c:pt idx="1132">
                  <c:v>0.79987826351956093</c:v>
                </c:pt>
                <c:pt idx="1133">
                  <c:v>0.79975221351954118</c:v>
                </c:pt>
                <c:pt idx="1134">
                  <c:v>0.79963335351955445</c:v>
                </c:pt>
                <c:pt idx="1135">
                  <c:v>0.79951358351945556</c:v>
                </c:pt>
                <c:pt idx="1136">
                  <c:v>0.7994069647695442</c:v>
                </c:pt>
                <c:pt idx="1137">
                  <c:v>0.79930703351942733</c:v>
                </c:pt>
                <c:pt idx="1138">
                  <c:v>0.79920030351952764</c:v>
                </c:pt>
                <c:pt idx="1139">
                  <c:v>0.79911941351948002</c:v>
                </c:pt>
                <c:pt idx="1140">
                  <c:v>0.79904208976950031</c:v>
                </c:pt>
                <c:pt idx="1141">
                  <c:v>0.79885398351949388</c:v>
                </c:pt>
                <c:pt idx="1142">
                  <c:v>0.79853825351949714</c:v>
                </c:pt>
                <c:pt idx="1143">
                  <c:v>0.79828610351955831</c:v>
                </c:pt>
                <c:pt idx="1144">
                  <c:v>0.79805995351961323</c:v>
                </c:pt>
                <c:pt idx="1145">
                  <c:v>0.7978097043528436</c:v>
                </c:pt>
                <c:pt idx="1146">
                  <c:v>0.79761349351942223</c:v>
                </c:pt>
                <c:pt idx="1147">
                  <c:v>0.79742052351950665</c:v>
                </c:pt>
                <c:pt idx="1148">
                  <c:v>0.79715568351957922</c:v>
                </c:pt>
                <c:pt idx="1149">
                  <c:v>0.79665196351950995</c:v>
                </c:pt>
                <c:pt idx="1150">
                  <c:v>0.79596854176705079</c:v>
                </c:pt>
                <c:pt idx="1151">
                  <c:v>0.79534639351958125</c:v>
                </c:pt>
                <c:pt idx="1152">
                  <c:v>0.79474047351957011</c:v>
                </c:pt>
                <c:pt idx="1153">
                  <c:v>0.79424170351939116</c:v>
                </c:pt>
                <c:pt idx="1154">
                  <c:v>0.79360458351952579</c:v>
                </c:pt>
                <c:pt idx="1155">
                  <c:v>0.79314473351958514</c:v>
                </c:pt>
                <c:pt idx="1156">
                  <c:v>0.79270756893612249</c:v>
                </c:pt>
                <c:pt idx="1157">
                  <c:v>0.79229649351947429</c:v>
                </c:pt>
                <c:pt idx="1158">
                  <c:v>0.79194675351959842</c:v>
                </c:pt>
                <c:pt idx="1159">
                  <c:v>0.79159566351947508</c:v>
                </c:pt>
                <c:pt idx="1160">
                  <c:v>0.79104875351949266</c:v>
                </c:pt>
                <c:pt idx="1161">
                  <c:v>0.790333475186215</c:v>
                </c:pt>
                <c:pt idx="1162">
                  <c:v>0.78970645351950186</c:v>
                </c:pt>
                <c:pt idx="1163">
                  <c:v>0.78909622351950903</c:v>
                </c:pt>
                <c:pt idx="1164">
                  <c:v>0.78860960351947818</c:v>
                </c:pt>
                <c:pt idx="1165">
                  <c:v>0.78811045351955178</c:v>
                </c:pt>
                <c:pt idx="1166">
                  <c:v>0.7876946935193575</c:v>
                </c:pt>
                <c:pt idx="1167">
                  <c:v>0.78731753768619261</c:v>
                </c:pt>
                <c:pt idx="1168">
                  <c:v>0.78691731351942462</c:v>
                </c:pt>
                <c:pt idx="1169">
                  <c:v>0.78658226351949168</c:v>
                </c:pt>
                <c:pt idx="1170">
                  <c:v>0.78629710351953064</c:v>
                </c:pt>
                <c:pt idx="1171">
                  <c:v>0.78603783351957435</c:v>
                </c:pt>
                <c:pt idx="1172">
                  <c:v>0.78576688351940061</c:v>
                </c:pt>
                <c:pt idx="1173">
                  <c:v>0.78554741268617312</c:v>
                </c:pt>
                <c:pt idx="1174">
                  <c:v>0.78534343351943092</c:v>
                </c:pt>
                <c:pt idx="1175">
                  <c:v>0.78514946351947634</c:v>
                </c:pt>
                <c:pt idx="1176">
                  <c:v>0.78487966351956284</c:v>
                </c:pt>
                <c:pt idx="1177">
                  <c:v>0.78466923351955342</c:v>
                </c:pt>
                <c:pt idx="1178">
                  <c:v>0.78457841268630213</c:v>
                </c:pt>
                <c:pt idx="1179">
                  <c:v>0.78461373351967845</c:v>
                </c:pt>
                <c:pt idx="1180">
                  <c:v>0.7846661135194497</c:v>
                </c:pt>
                <c:pt idx="1181">
                  <c:v>0.78470710351949569</c:v>
                </c:pt>
                <c:pt idx="1182">
                  <c:v>0.784757333519566</c:v>
                </c:pt>
                <c:pt idx="1183">
                  <c:v>0.78480739351950168</c:v>
                </c:pt>
                <c:pt idx="1184">
                  <c:v>0.78487448088789369</c:v>
                </c:pt>
                <c:pt idx="1185">
                  <c:v>0.78495303351948753</c:v>
                </c:pt>
                <c:pt idx="1186">
                  <c:v>0.78502063351956708</c:v>
                </c:pt>
                <c:pt idx="1187">
                  <c:v>0.78508529351957423</c:v>
                </c:pt>
                <c:pt idx="1188">
                  <c:v>0.78511499351957204</c:v>
                </c:pt>
                <c:pt idx="1189">
                  <c:v>0.78515214185291604</c:v>
                </c:pt>
                <c:pt idx="1190">
                  <c:v>0.78518893351955055</c:v>
                </c:pt>
                <c:pt idx="1191">
                  <c:v>0.78520703351940002</c:v>
                </c:pt>
                <c:pt idx="1192">
                  <c:v>0.78524765351949322</c:v>
                </c:pt>
                <c:pt idx="1193">
                  <c:v>0.78532950351953579</c:v>
                </c:pt>
                <c:pt idx="1194">
                  <c:v>0.78543913143619193</c:v>
                </c:pt>
                <c:pt idx="1195">
                  <c:v>0.78573279351940073</c:v>
                </c:pt>
                <c:pt idx="1196">
                  <c:v>0.78599942351951557</c:v>
                </c:pt>
                <c:pt idx="1197">
                  <c:v>0.78626972351945312</c:v>
                </c:pt>
                <c:pt idx="1198">
                  <c:v>0.78647673351957925</c:v>
                </c:pt>
                <c:pt idx="1199">
                  <c:v>0.78669394351962363</c:v>
                </c:pt>
                <c:pt idx="1200">
                  <c:v>0.78686262101943749</c:v>
                </c:pt>
                <c:pt idx="1201">
                  <c:v>0.78704465351957587</c:v>
                </c:pt>
                <c:pt idx="1202">
                  <c:v>0.7871811735195009</c:v>
                </c:pt>
                <c:pt idx="1203">
                  <c:v>0.78728698351955018</c:v>
                </c:pt>
                <c:pt idx="1204">
                  <c:v>0.78760057351964063</c:v>
                </c:pt>
                <c:pt idx="1205">
                  <c:v>0.78817564185277433</c:v>
                </c:pt>
                <c:pt idx="1206">
                  <c:v>0.78887236351948864</c:v>
                </c:pt>
                <c:pt idx="1207">
                  <c:v>0.7896678335195898</c:v>
                </c:pt>
                <c:pt idx="1208">
                  <c:v>0.79033617351961949</c:v>
                </c:pt>
                <c:pt idx="1209">
                  <c:v>0.79140026351946369</c:v>
                </c:pt>
                <c:pt idx="1210">
                  <c:v>0.79272104351952288</c:v>
                </c:pt>
                <c:pt idx="1211">
                  <c:v>0.7938177173033697</c:v>
                </c:pt>
                <c:pt idx="1212">
                  <c:v>0.79524580351950902</c:v>
                </c:pt>
                <c:pt idx="1213">
                  <c:v>0.79631528351939163</c:v>
                </c:pt>
                <c:pt idx="1214">
                  <c:v>0.79739513351951696</c:v>
                </c:pt>
                <c:pt idx="1215">
                  <c:v>0.79859899351953478</c:v>
                </c:pt>
                <c:pt idx="1216">
                  <c:v>0.79939994703300965</c:v>
                </c:pt>
                <c:pt idx="1217">
                  <c:v>0.80077493351966333</c:v>
                </c:pt>
                <c:pt idx="1218">
                  <c:v>0.80203226351952162</c:v>
                </c:pt>
                <c:pt idx="1219">
                  <c:v>0.80303318351954545</c:v>
                </c:pt>
                <c:pt idx="1220">
                  <c:v>0.8040494635194787</c:v>
                </c:pt>
                <c:pt idx="1221">
                  <c:v>0.80486435018622149</c:v>
                </c:pt>
                <c:pt idx="1222">
                  <c:v>0.80571130351945963</c:v>
                </c:pt>
                <c:pt idx="1223">
                  <c:v>0.80639842351951241</c:v>
                </c:pt>
                <c:pt idx="1224">
                  <c:v>0.80707556351956222</c:v>
                </c:pt>
                <c:pt idx="1225">
                  <c:v>0.80774705351940912</c:v>
                </c:pt>
                <c:pt idx="1226">
                  <c:v>0.80891391351946162</c:v>
                </c:pt>
                <c:pt idx="1227">
                  <c:v>0.80997533976955083</c:v>
                </c:pt>
                <c:pt idx="1228">
                  <c:v>0.81086446351945085</c:v>
                </c:pt>
                <c:pt idx="1229">
                  <c:v>0.81175065351956943</c:v>
                </c:pt>
                <c:pt idx="1230">
                  <c:v>0.81267253351946189</c:v>
                </c:pt>
                <c:pt idx="1231">
                  <c:v>0.8137997335195194</c:v>
                </c:pt>
                <c:pt idx="1232">
                  <c:v>0.81471865226949336</c:v>
                </c:pt>
                <c:pt idx="1233">
                  <c:v>0.81562955351948863</c:v>
                </c:pt>
                <c:pt idx="1234">
                  <c:v>0.8163541635195628</c:v>
                </c:pt>
                <c:pt idx="1235">
                  <c:v>0.81713033351958786</c:v>
                </c:pt>
                <c:pt idx="1236">
                  <c:v>0.81779150351953211</c:v>
                </c:pt>
                <c:pt idx="1237">
                  <c:v>0.81832085351935413</c:v>
                </c:pt>
                <c:pt idx="1238">
                  <c:v>0.81883225643633761</c:v>
                </c:pt>
                <c:pt idx="1239">
                  <c:v>0.81939615351959261</c:v>
                </c:pt>
                <c:pt idx="1240">
                  <c:v>0.81977112351961645</c:v>
                </c:pt>
                <c:pt idx="1241">
                  <c:v>0.8201723335195239</c:v>
                </c:pt>
                <c:pt idx="1242">
                  <c:v>0.82048847351953358</c:v>
                </c:pt>
                <c:pt idx="1243">
                  <c:v>0.82080390226959077</c:v>
                </c:pt>
                <c:pt idx="1244">
                  <c:v>0.82108834351947868</c:v>
                </c:pt>
                <c:pt idx="1245">
                  <c:v>0.82143879351951965</c:v>
                </c:pt>
                <c:pt idx="1246">
                  <c:v>0.82175792351958621</c:v>
                </c:pt>
                <c:pt idx="1247">
                  <c:v>0.82208981351950006</c:v>
                </c:pt>
                <c:pt idx="1248">
                  <c:v>0.82239653351951025</c:v>
                </c:pt>
                <c:pt idx="1249">
                  <c:v>0.82288464351943125</c:v>
                </c:pt>
                <c:pt idx="1250">
                  <c:v>0.8236105335194579</c:v>
                </c:pt>
                <c:pt idx="1251">
                  <c:v>0.82480646351953746</c:v>
                </c:pt>
                <c:pt idx="1252">
                  <c:v>0.82600018351942595</c:v>
                </c:pt>
                <c:pt idx="1253">
                  <c:v>0.82696753351943664</c:v>
                </c:pt>
                <c:pt idx="1254">
                  <c:v>0.82800354810287069</c:v>
                </c:pt>
                <c:pt idx="1255">
                  <c:v>0.82883547351947873</c:v>
                </c:pt>
                <c:pt idx="1256">
                  <c:v>0.82971722351960864</c:v>
                </c:pt>
                <c:pt idx="1257">
                  <c:v>0.83043897351950713</c:v>
                </c:pt>
                <c:pt idx="1258">
                  <c:v>0.83108997351946934</c:v>
                </c:pt>
                <c:pt idx="1259">
                  <c:v>0.83164296476950061</c:v>
                </c:pt>
                <c:pt idx="1260">
                  <c:v>0.83223715351962824</c:v>
                </c:pt>
                <c:pt idx="1261">
                  <c:v>0.83271955351949833</c:v>
                </c:pt>
                <c:pt idx="1262">
                  <c:v>0.83316168351952202</c:v>
                </c:pt>
                <c:pt idx="1263">
                  <c:v>0.83356777351946221</c:v>
                </c:pt>
                <c:pt idx="1264">
                  <c:v>0.83392924601953888</c:v>
                </c:pt>
                <c:pt idx="1265">
                  <c:v>0.83425870351953912</c:v>
                </c:pt>
                <c:pt idx="1266">
                  <c:v>0.83459507351959683</c:v>
                </c:pt>
                <c:pt idx="1267">
                  <c:v>0.83485638351960745</c:v>
                </c:pt>
                <c:pt idx="1268">
                  <c:v>0.83517168351954918</c:v>
                </c:pt>
                <c:pt idx="1269">
                  <c:v>0.83545512101959263</c:v>
                </c:pt>
                <c:pt idx="1270">
                  <c:v>0.83569098351952875</c:v>
                </c:pt>
                <c:pt idx="1271">
                  <c:v>0.83593433351947732</c:v>
                </c:pt>
                <c:pt idx="1272">
                  <c:v>0.83620315351956265</c:v>
                </c:pt>
                <c:pt idx="1273">
                  <c:v>0.8364144735195842</c:v>
                </c:pt>
                <c:pt idx="1274">
                  <c:v>0.83663278768625549</c:v>
                </c:pt>
                <c:pt idx="1275">
                  <c:v>0.83682129351958068</c:v>
                </c:pt>
                <c:pt idx="1276">
                  <c:v>0.83686699351948002</c:v>
                </c:pt>
                <c:pt idx="1277">
                  <c:v>0.83685453351942996</c:v>
                </c:pt>
                <c:pt idx="1278">
                  <c:v>0.83683413351943303</c:v>
                </c:pt>
                <c:pt idx="1279">
                  <c:v>0.83682651351959936</c:v>
                </c:pt>
                <c:pt idx="1280">
                  <c:v>0.83680679810284153</c:v>
                </c:pt>
                <c:pt idx="1281">
                  <c:v>0.83677746351946913</c:v>
                </c:pt>
                <c:pt idx="1282">
                  <c:v>0.83672566351943334</c:v>
                </c:pt>
                <c:pt idx="1283">
                  <c:v>0.83682193351959078</c:v>
                </c:pt>
                <c:pt idx="1284">
                  <c:v>0.83691341351951321</c:v>
                </c:pt>
                <c:pt idx="1285">
                  <c:v>0.83700355851952801</c:v>
                </c:pt>
                <c:pt idx="1286">
                  <c:v>0.83708688351959082</c:v>
                </c:pt>
                <c:pt idx="1287">
                  <c:v>0.83717541351946312</c:v>
                </c:pt>
                <c:pt idx="1288">
                  <c:v>0.83725224351951621</c:v>
                </c:pt>
                <c:pt idx="1289">
                  <c:v>0.83731702351938964</c:v>
                </c:pt>
                <c:pt idx="1290">
                  <c:v>0.83738836060290056</c:v>
                </c:pt>
                <c:pt idx="1291">
                  <c:v>0.83743267351968664</c:v>
                </c:pt>
                <c:pt idx="1292">
                  <c:v>0.83748081351935011</c:v>
                </c:pt>
                <c:pt idx="1293">
                  <c:v>0.83751593351959897</c:v>
                </c:pt>
                <c:pt idx="1294">
                  <c:v>0.83753393351953775</c:v>
                </c:pt>
                <c:pt idx="1295">
                  <c:v>0.83745776685286333</c:v>
                </c:pt>
                <c:pt idx="1296">
                  <c:v>0.83737071351942094</c:v>
                </c:pt>
                <c:pt idx="1297">
                  <c:v>0.83728997351960399</c:v>
                </c:pt>
                <c:pt idx="1298">
                  <c:v>0.83721294351951769</c:v>
                </c:pt>
                <c:pt idx="1299">
                  <c:v>0.83715043351955598</c:v>
                </c:pt>
                <c:pt idx="1300">
                  <c:v>0.83709535351947584</c:v>
                </c:pt>
                <c:pt idx="1301">
                  <c:v>0.83704114185287892</c:v>
                </c:pt>
                <c:pt idx="1302">
                  <c:v>0.83699059351953264</c:v>
                </c:pt>
                <c:pt idx="1303">
                  <c:v>0.83688618351958266</c:v>
                </c:pt>
                <c:pt idx="1304">
                  <c:v>0.83672619351949784</c:v>
                </c:pt>
                <c:pt idx="1305">
                  <c:v>0.83658269351946069</c:v>
                </c:pt>
                <c:pt idx="1306">
                  <c:v>0.83642736060291156</c:v>
                </c:pt>
                <c:pt idx="1307">
                  <c:v>0.83630471351955427</c:v>
                </c:pt>
                <c:pt idx="1308">
                  <c:v>0.83621698351950613</c:v>
                </c:pt>
                <c:pt idx="1309">
                  <c:v>0.83609979351960984</c:v>
                </c:pt>
                <c:pt idx="1310">
                  <c:v>0.83600044351948322</c:v>
                </c:pt>
                <c:pt idx="1311">
                  <c:v>0.83591670351958802</c:v>
                </c:pt>
                <c:pt idx="1312">
                  <c:v>0.83582644393622729</c:v>
                </c:pt>
                <c:pt idx="1313">
                  <c:v>0.83575163351946713</c:v>
                </c:pt>
                <c:pt idx="1314">
                  <c:v>0.83568381351954002</c:v>
                </c:pt>
                <c:pt idx="1315">
                  <c:v>0.83567113351966915</c:v>
                </c:pt>
                <c:pt idx="1316">
                  <c:v>0.83565033351959805</c:v>
                </c:pt>
                <c:pt idx="1317">
                  <c:v>0.83558605851949663</c:v>
                </c:pt>
                <c:pt idx="1318">
                  <c:v>0.8354366835194047</c:v>
                </c:pt>
                <c:pt idx="1319">
                  <c:v>0.83528138351945813</c:v>
                </c:pt>
                <c:pt idx="1320">
                  <c:v>0.83515756351961568</c:v>
                </c:pt>
                <c:pt idx="1321">
                  <c:v>0.83518323351957491</c:v>
                </c:pt>
                <c:pt idx="1322">
                  <c:v>0.83522708844908888</c:v>
                </c:pt>
                <c:pt idx="1323">
                  <c:v>0.83527619351954763</c:v>
                </c:pt>
                <c:pt idx="1324">
                  <c:v>0.83533109351945833</c:v>
                </c:pt>
                <c:pt idx="1325">
                  <c:v>0.83538107351948765</c:v>
                </c:pt>
                <c:pt idx="1326">
                  <c:v>0.8354161935196055</c:v>
                </c:pt>
                <c:pt idx="1327">
                  <c:v>0.83545883878258564</c:v>
                </c:pt>
                <c:pt idx="1328">
                  <c:v>0.8354771735193367</c:v>
                </c:pt>
                <c:pt idx="1329">
                  <c:v>0.83545518351969861</c:v>
                </c:pt>
                <c:pt idx="1330">
                  <c:v>0.83542973351942074</c:v>
                </c:pt>
                <c:pt idx="1331">
                  <c:v>0.83541791351944994</c:v>
                </c:pt>
                <c:pt idx="1332">
                  <c:v>0.83540895435264417</c:v>
                </c:pt>
                <c:pt idx="1333">
                  <c:v>0.8353945335194497</c:v>
                </c:pt>
                <c:pt idx="1334">
                  <c:v>0.83536669351931891</c:v>
                </c:pt>
                <c:pt idx="1335">
                  <c:v>0.83533327351939712</c:v>
                </c:pt>
                <c:pt idx="1336">
                  <c:v>0.83531853351951335</c:v>
                </c:pt>
                <c:pt idx="1337">
                  <c:v>0.83530488351955634</c:v>
                </c:pt>
                <c:pt idx="1338">
                  <c:v>0.83523737101954509</c:v>
                </c:pt>
                <c:pt idx="1339">
                  <c:v>0.83518875351949085</c:v>
                </c:pt>
                <c:pt idx="1340">
                  <c:v>0.83515343351951055</c:v>
                </c:pt>
                <c:pt idx="1341">
                  <c:v>0.83517715351939759</c:v>
                </c:pt>
                <c:pt idx="1342">
                  <c:v>0.8352129335194437</c:v>
                </c:pt>
                <c:pt idx="1343">
                  <c:v>0.835198722251833</c:v>
                </c:pt>
                <c:pt idx="1344">
                  <c:v>0.83517083351964194</c:v>
                </c:pt>
                <c:pt idx="1345">
                  <c:v>0.83512838351964569</c:v>
                </c:pt>
                <c:pt idx="1346">
                  <c:v>0.83506089351941304</c:v>
                </c:pt>
                <c:pt idx="1347">
                  <c:v>0.83468612351960303</c:v>
                </c:pt>
                <c:pt idx="1348">
                  <c:v>0.83423762825627534</c:v>
                </c:pt>
                <c:pt idx="1349">
                  <c:v>0.83375029351955943</c:v>
                </c:pt>
                <c:pt idx="1350">
                  <c:v>0.83333311351957384</c:v>
                </c:pt>
                <c:pt idx="1351">
                  <c:v>0.8329463435195249</c:v>
                </c:pt>
                <c:pt idx="1352">
                  <c:v>0.83262813351962173</c:v>
                </c:pt>
                <c:pt idx="1353">
                  <c:v>0.83233469393620396</c:v>
                </c:pt>
                <c:pt idx="1354">
                  <c:v>0.83202294351956163</c:v>
                </c:pt>
                <c:pt idx="1355">
                  <c:v>0.83178854351949516</c:v>
                </c:pt>
                <c:pt idx="1356">
                  <c:v>0.83144798351943905</c:v>
                </c:pt>
                <c:pt idx="1357">
                  <c:v>0.83111541351942908</c:v>
                </c:pt>
                <c:pt idx="1358">
                  <c:v>0.83062429141422589</c:v>
                </c:pt>
                <c:pt idx="1359">
                  <c:v>0.83017445351949237</c:v>
                </c:pt>
                <c:pt idx="1360">
                  <c:v>0.82995806351955692</c:v>
                </c:pt>
                <c:pt idx="1361">
                  <c:v>0.82975227351956138</c:v>
                </c:pt>
                <c:pt idx="1362">
                  <c:v>0.82958268351958964</c:v>
                </c:pt>
                <c:pt idx="1363">
                  <c:v>0.82943560720367904</c:v>
                </c:pt>
                <c:pt idx="1364">
                  <c:v>0.82927975351948902</c:v>
                </c:pt>
                <c:pt idx="1365">
                  <c:v>0.82898786351951659</c:v>
                </c:pt>
                <c:pt idx="1366">
                  <c:v>0.8282106535194933</c:v>
                </c:pt>
                <c:pt idx="1367">
                  <c:v>0.82743307351945861</c:v>
                </c:pt>
                <c:pt idx="1368">
                  <c:v>0.8269137650984959</c:v>
                </c:pt>
                <c:pt idx="1369">
                  <c:v>0.82625437351953346</c:v>
                </c:pt>
                <c:pt idx="1370">
                  <c:v>0.82575218351945523</c:v>
                </c:pt>
                <c:pt idx="1371">
                  <c:v>0.8253256635195656</c:v>
                </c:pt>
                <c:pt idx="1372">
                  <c:v>0.82489206351951483</c:v>
                </c:pt>
                <c:pt idx="1373">
                  <c:v>0.82458976685283858</c:v>
                </c:pt>
                <c:pt idx="1374">
                  <c:v>0.82427874351960062</c:v>
                </c:pt>
                <c:pt idx="1375">
                  <c:v>0.8239999235194827</c:v>
                </c:pt>
                <c:pt idx="1376">
                  <c:v>0.82377036351948785</c:v>
                </c:pt>
                <c:pt idx="1377">
                  <c:v>0.8235374435195697</c:v>
                </c:pt>
                <c:pt idx="1378">
                  <c:v>0.82337034351964178</c:v>
                </c:pt>
                <c:pt idx="1379">
                  <c:v>0.8231590808879603</c:v>
                </c:pt>
                <c:pt idx="1380">
                  <c:v>0.82299654351952389</c:v>
                </c:pt>
                <c:pt idx="1381">
                  <c:v>0.82282442351956508</c:v>
                </c:pt>
                <c:pt idx="1382">
                  <c:v>0.82269147351957295</c:v>
                </c:pt>
                <c:pt idx="1383">
                  <c:v>0.82261688351948825</c:v>
                </c:pt>
                <c:pt idx="1384">
                  <c:v>0.82256922518622733</c:v>
                </c:pt>
                <c:pt idx="1385">
                  <c:v>0.82253955351952024</c:v>
                </c:pt>
                <c:pt idx="1386">
                  <c:v>0.82251487351942465</c:v>
                </c:pt>
                <c:pt idx="1387">
                  <c:v>0.82249143351971765</c:v>
                </c:pt>
                <c:pt idx="1388">
                  <c:v>0.82248053351956685</c:v>
                </c:pt>
                <c:pt idx="1389">
                  <c:v>0.82261402726943911</c:v>
                </c:pt>
                <c:pt idx="1390">
                  <c:v>0.82288616351956989</c:v>
                </c:pt>
                <c:pt idx="1391">
                  <c:v>0.82309537351950968</c:v>
                </c:pt>
                <c:pt idx="1392">
                  <c:v>0.82330478351946113</c:v>
                </c:pt>
                <c:pt idx="1393">
                  <c:v>0.82348782351952865</c:v>
                </c:pt>
                <c:pt idx="1394">
                  <c:v>0.82361258976949558</c:v>
                </c:pt>
                <c:pt idx="1395">
                  <c:v>0.82370169351949873</c:v>
                </c:pt>
                <c:pt idx="1396">
                  <c:v>0.8237605935195389</c:v>
                </c:pt>
                <c:pt idx="1397">
                  <c:v>0.82382213351955735</c:v>
                </c:pt>
                <c:pt idx="1398">
                  <c:v>0.82388579351948232</c:v>
                </c:pt>
                <c:pt idx="1399">
                  <c:v>0.82393783976947188</c:v>
                </c:pt>
                <c:pt idx="1400">
                  <c:v>0.8239983535195875</c:v>
                </c:pt>
                <c:pt idx="1401">
                  <c:v>0.82404073351963936</c:v>
                </c:pt>
                <c:pt idx="1402">
                  <c:v>0.82408378351945544</c:v>
                </c:pt>
                <c:pt idx="1403">
                  <c:v>0.82410363351957283</c:v>
                </c:pt>
                <c:pt idx="1404">
                  <c:v>0.82411440226955912</c:v>
                </c:pt>
                <c:pt idx="1405">
                  <c:v>0.824124383519519</c:v>
                </c:pt>
                <c:pt idx="1406">
                  <c:v>0.82413555351955514</c:v>
                </c:pt>
                <c:pt idx="1407">
                  <c:v>0.82414459351969205</c:v>
                </c:pt>
                <c:pt idx="1408">
                  <c:v>0.82415193351939064</c:v>
                </c:pt>
                <c:pt idx="1409">
                  <c:v>0.82417091268598786</c:v>
                </c:pt>
                <c:pt idx="1410">
                  <c:v>0.82417733351931699</c:v>
                </c:pt>
                <c:pt idx="1411">
                  <c:v>0.82415147351942353</c:v>
                </c:pt>
                <c:pt idx="1412">
                  <c:v>0.82406972351951546</c:v>
                </c:pt>
                <c:pt idx="1413">
                  <c:v>0.82400221351929448</c:v>
                </c:pt>
                <c:pt idx="1414">
                  <c:v>0.82392473351952111</c:v>
                </c:pt>
                <c:pt idx="1415">
                  <c:v>0.82387105351955614</c:v>
                </c:pt>
                <c:pt idx="1416">
                  <c:v>0.82372728351957636</c:v>
                </c:pt>
                <c:pt idx="1417">
                  <c:v>0.82330038351945234</c:v>
                </c:pt>
                <c:pt idx="1418">
                  <c:v>0.82297027351946095</c:v>
                </c:pt>
                <c:pt idx="1419">
                  <c:v>0.82266501685286664</c:v>
                </c:pt>
                <c:pt idx="1420">
                  <c:v>0.82238968351954722</c:v>
                </c:pt>
                <c:pt idx="1421">
                  <c:v>0.82217511351946504</c:v>
                </c:pt>
                <c:pt idx="1422">
                  <c:v>0.82191426351947583</c:v>
                </c:pt>
                <c:pt idx="1423">
                  <c:v>0.82169046351951891</c:v>
                </c:pt>
                <c:pt idx="1424">
                  <c:v>0.82149922518608864</c:v>
                </c:pt>
                <c:pt idx="1425">
                  <c:v>0.82129412351952302</c:v>
                </c:pt>
                <c:pt idx="1426">
                  <c:v>0.82110129351940686</c:v>
                </c:pt>
                <c:pt idx="1427">
                  <c:v>0.82089600351949565</c:v>
                </c:pt>
                <c:pt idx="1428">
                  <c:v>0.82071014351949279</c:v>
                </c:pt>
                <c:pt idx="1429">
                  <c:v>0.82049154404582225</c:v>
                </c:pt>
                <c:pt idx="1430">
                  <c:v>0.82021743351953225</c:v>
                </c:pt>
                <c:pt idx="1431">
                  <c:v>0.82001063351960235</c:v>
                </c:pt>
                <c:pt idx="1432">
                  <c:v>0.81982452351951618</c:v>
                </c:pt>
                <c:pt idx="1433">
                  <c:v>0.81966600351948804</c:v>
                </c:pt>
                <c:pt idx="1434">
                  <c:v>0.81952392351946912</c:v>
                </c:pt>
                <c:pt idx="1435">
                  <c:v>0.8194051756248516</c:v>
                </c:pt>
                <c:pt idx="1436">
                  <c:v>0.8192582535195656</c:v>
                </c:pt>
                <c:pt idx="1437">
                  <c:v>0.81912013351946322</c:v>
                </c:pt>
                <c:pt idx="1438">
                  <c:v>0.81897135351960193</c:v>
                </c:pt>
                <c:pt idx="1439">
                  <c:v>0.81882011060288706</c:v>
                </c:pt>
                <c:pt idx="1440">
                  <c:v>0.81858255351946241</c:v>
                </c:pt>
                <c:pt idx="1441">
                  <c:v>0.81816716351951868</c:v>
                </c:pt>
                <c:pt idx="1442">
                  <c:v>0.81776680351953379</c:v>
                </c:pt>
                <c:pt idx="1443">
                  <c:v>0.81740644351954472</c:v>
                </c:pt>
                <c:pt idx="1444">
                  <c:v>0.81709981773004048</c:v>
                </c:pt>
                <c:pt idx="1445">
                  <c:v>0.81683298351943279</c:v>
                </c:pt>
                <c:pt idx="1446">
                  <c:v>0.81667513351949861</c:v>
                </c:pt>
                <c:pt idx="1447">
                  <c:v>0.81659466351963772</c:v>
                </c:pt>
                <c:pt idx="1448">
                  <c:v>0.81658753351965152</c:v>
                </c:pt>
                <c:pt idx="1449">
                  <c:v>0.81658314404587851</c:v>
                </c:pt>
                <c:pt idx="1450">
                  <c:v>0.81654676351951161</c:v>
                </c:pt>
                <c:pt idx="1451">
                  <c:v>0.81650965351950555</c:v>
                </c:pt>
                <c:pt idx="1452">
                  <c:v>0.81648633351953492</c:v>
                </c:pt>
                <c:pt idx="1453">
                  <c:v>0.81646063351952725</c:v>
                </c:pt>
                <c:pt idx="1454">
                  <c:v>0.81643093351942764</c:v>
                </c:pt>
                <c:pt idx="1455">
                  <c:v>0.81641346351956667</c:v>
                </c:pt>
                <c:pt idx="1456">
                  <c:v>0.81635603351956865</c:v>
                </c:pt>
                <c:pt idx="1457">
                  <c:v>0.8163843135193799</c:v>
                </c:pt>
                <c:pt idx="1458">
                  <c:v>0.81643818351955133</c:v>
                </c:pt>
                <c:pt idx="1459">
                  <c:v>0.816486144045937</c:v>
                </c:pt>
                <c:pt idx="1460">
                  <c:v>0.81650511351942734</c:v>
                </c:pt>
                <c:pt idx="1461">
                  <c:v>0.8165510635196257</c:v>
                </c:pt>
                <c:pt idx="1462">
                  <c:v>0.81657453351960063</c:v>
                </c:pt>
                <c:pt idx="1463">
                  <c:v>0.8166014835193649</c:v>
                </c:pt>
                <c:pt idx="1464">
                  <c:v>0.81661256509825231</c:v>
                </c:pt>
                <c:pt idx="1465">
                  <c:v>0.81660233351944223</c:v>
                </c:pt>
                <c:pt idx="1466">
                  <c:v>0.81651137351944669</c:v>
                </c:pt>
                <c:pt idx="1467">
                  <c:v>0.81629891351946204</c:v>
                </c:pt>
                <c:pt idx="1468">
                  <c:v>0.81607524351946514</c:v>
                </c:pt>
                <c:pt idx="1469">
                  <c:v>0.81585905851948115</c:v>
                </c:pt>
                <c:pt idx="1470">
                  <c:v>0.81567259351953814</c:v>
                </c:pt>
                <c:pt idx="1471">
                  <c:v>0.81550732351954025</c:v>
                </c:pt>
                <c:pt idx="1472">
                  <c:v>0.81536805351956365</c:v>
                </c:pt>
                <c:pt idx="1473">
                  <c:v>0.81522592351952194</c:v>
                </c:pt>
                <c:pt idx="1474">
                  <c:v>0.81510513351951108</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0.55875393351952773</c:v>
                </c:pt>
                <c:pt idx="1">
                  <c:v>0.56002793351955094</c:v>
                </c:pt>
                <c:pt idx="2">
                  <c:v>0.56019078162083269</c:v>
                </c:pt>
                <c:pt idx="3">
                  <c:v>0.5611457251861367</c:v>
                </c:pt>
                <c:pt idx="4">
                  <c:v>0.56143594351947124</c:v>
                </c:pt>
                <c:pt idx="5">
                  <c:v>0.56177777351960989</c:v>
                </c:pt>
                <c:pt idx="6">
                  <c:v>0.5620660835196245</c:v>
                </c:pt>
                <c:pt idx="7">
                  <c:v>0.56236655351960951</c:v>
                </c:pt>
                <c:pt idx="8">
                  <c:v>0.56261081351941522</c:v>
                </c:pt>
                <c:pt idx="9">
                  <c:v>0.56285751351947733</c:v>
                </c:pt>
                <c:pt idx="10">
                  <c:v>0.56298713351952889</c:v>
                </c:pt>
                <c:pt idx="11">
                  <c:v>0.56494156509840865</c:v>
                </c:pt>
                <c:pt idx="12">
                  <c:v>0.56525183351956998</c:v>
                </c:pt>
                <c:pt idx="13">
                  <c:v>0.56604058351951081</c:v>
                </c:pt>
                <c:pt idx="14">
                  <c:v>0.56660442351953799</c:v>
                </c:pt>
                <c:pt idx="15">
                  <c:v>0.56708049351957046</c:v>
                </c:pt>
                <c:pt idx="16">
                  <c:v>0.56791892351962769</c:v>
                </c:pt>
                <c:pt idx="17">
                  <c:v>0.56909893351954333</c:v>
                </c:pt>
                <c:pt idx="18">
                  <c:v>0.57040815932600708</c:v>
                </c:pt>
                <c:pt idx="19">
                  <c:v>0.57134351937811922</c:v>
                </c:pt>
                <c:pt idx="20">
                  <c:v>0.57283343351949412</c:v>
                </c:pt>
                <c:pt idx="21">
                  <c:v>0.57474743351947999</c:v>
                </c:pt>
                <c:pt idx="22">
                  <c:v>0.58581489351955462</c:v>
                </c:pt>
                <c:pt idx="23">
                  <c:v>0.63671619351950581</c:v>
                </c:pt>
                <c:pt idx="24">
                  <c:v>0.67739219351948277</c:v>
                </c:pt>
                <c:pt idx="25">
                  <c:v>0.67622157351947343</c:v>
                </c:pt>
                <c:pt idx="26">
                  <c:v>0.67450393351951943</c:v>
                </c:pt>
                <c:pt idx="27">
                  <c:v>0.80356905851961369</c:v>
                </c:pt>
                <c:pt idx="28">
                  <c:v>1.037102703519492</c:v>
                </c:pt>
                <c:pt idx="29">
                  <c:v>1.4626913435194764</c:v>
                </c:pt>
                <c:pt idx="30">
                  <c:v>1.9762350835195981</c:v>
                </c:pt>
                <c:pt idx="31">
                  <c:v>1.7315956135195556</c:v>
                </c:pt>
                <c:pt idx="32">
                  <c:v>1.0482378760483069</c:v>
                </c:pt>
                <c:pt idx="33">
                  <c:v>0.18570929859880941</c:v>
                </c:pt>
                <c:pt idx="34">
                  <c:v>0.45873047351950902</c:v>
                </c:pt>
                <c:pt idx="35">
                  <c:v>0.72962171351946625</c:v>
                </c:pt>
                <c:pt idx="36">
                  <c:v>0.57882402351936102</c:v>
                </c:pt>
                <c:pt idx="37">
                  <c:v>-4.7516308904775484E-2</c:v>
                </c:pt>
                <c:pt idx="38">
                  <c:v>-0.68030802648059052</c:v>
                </c:pt>
                <c:pt idx="39">
                  <c:v>-1.3463869464805245</c:v>
                </c:pt>
                <c:pt idx="40">
                  <c:v>-2.0661112600288782</c:v>
                </c:pt>
                <c:pt idx="41">
                  <c:v>-3.5023871509874502</c:v>
                </c:pt>
                <c:pt idx="42">
                  <c:v>-4.0166649064804005</c:v>
                </c:pt>
                <c:pt idx="43">
                  <c:v>-4.1141821964804182</c:v>
                </c:pt>
                <c:pt idx="44">
                  <c:v>-4.0721312864804355</c:v>
                </c:pt>
                <c:pt idx="45">
                  <c:v>-4.1479630164805457</c:v>
                </c:pt>
                <c:pt idx="46">
                  <c:v>-4.5439064664805215</c:v>
                </c:pt>
                <c:pt idx="47">
                  <c:v>-5.127428739949754</c:v>
                </c:pt>
                <c:pt idx="48">
                  <c:v>-5.5667792664805065</c:v>
                </c:pt>
                <c:pt idx="49">
                  <c:v>-7.9660430664804807</c:v>
                </c:pt>
                <c:pt idx="50">
                  <c:v>-8.1694166664805028</c:v>
                </c:pt>
                <c:pt idx="51">
                  <c:v>-8.2922306464804336</c:v>
                </c:pt>
                <c:pt idx="52">
                  <c:v>-8.0500776964804714</c:v>
                </c:pt>
                <c:pt idx="53">
                  <c:v>-7.653578416480447</c:v>
                </c:pt>
                <c:pt idx="54">
                  <c:v>-7.1161258564805054</c:v>
                </c:pt>
                <c:pt idx="55">
                  <c:v>-6.2579930664805365</c:v>
                </c:pt>
                <c:pt idx="56">
                  <c:v>-1.5226725280190441</c:v>
                </c:pt>
                <c:pt idx="57">
                  <c:v>-0.33748960648043252</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5.7712203235194259</c:v>
                </c:pt>
                <c:pt idx="71">
                  <c:v>4.0399887735195108</c:v>
                </c:pt>
                <c:pt idx="72">
                  <c:v>3.3676739335195216</c:v>
                </c:pt>
                <c:pt idx="73">
                  <c:v>-2.4156634047158061</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-10.118524486480572</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-5.4231780564804843</c:v>
                </c:pt>
                <c:pt idx="93">
                  <c:v>-5.0668207159649814</c:v>
                </c:pt>
                <c:pt idx="94">
                  <c:v>-4.6703231364804338</c:v>
                </c:pt>
                <c:pt idx="95">
                  <c:v>-4.0335622664804145</c:v>
                </c:pt>
                <c:pt idx="96">
                  <c:v>-3.1172328264805031</c:v>
                </c:pt>
                <c:pt idx="97">
                  <c:v>-2.0999797664803794</c:v>
                </c:pt>
                <c:pt idx="98">
                  <c:v>-1.2908340664804712</c:v>
                </c:pt>
                <c:pt idx="99">
                  <c:v>1.0803978198830064</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0.96417581351954884</c:v>
                </c:pt>
                <c:pt idx="108">
                  <c:v>0.9847399935195269</c:v>
                </c:pt>
                <c:pt idx="109">
                  <c:v>0.83752617351960623</c:v>
                </c:pt>
                <c:pt idx="110">
                  <c:v>0.52168005351941971</c:v>
                </c:pt>
                <c:pt idx="111">
                  <c:v>8.2343083519560642E-2</c:v>
                </c:pt>
                <c:pt idx="112">
                  <c:v>-0.31292426648042337</c:v>
                </c:pt>
                <c:pt idx="113">
                  <c:v>-0.57663941370275063</c:v>
                </c:pt>
                <c:pt idx="114">
                  <c:v>-1.1151290970926016</c:v>
                </c:pt>
                <c:pt idx="115">
                  <c:v>-1.6613428364803746</c:v>
                </c:pt>
                <c:pt idx="116">
                  <c:v>-2.3756961064804747</c:v>
                </c:pt>
                <c:pt idx="117">
                  <c:v>-2.8838384264805508</c:v>
                </c:pt>
                <c:pt idx="118">
                  <c:v>-3.444768166480543</c:v>
                </c:pt>
                <c:pt idx="119">
                  <c:v>-3.9555908893972287</c:v>
                </c:pt>
                <c:pt idx="120">
                  <c:v>-4.5042189175443639</c:v>
                </c:pt>
                <c:pt idx="121">
                  <c:v>-5.2508359020969291</c:v>
                </c:pt>
                <c:pt idx="122">
                  <c:v>-5.1600017164804655</c:v>
                </c:pt>
                <c:pt idx="123">
                  <c:v>-4.960881106480528</c:v>
                </c:pt>
                <c:pt idx="124">
                  <c:v>-4.7838595452039527</c:v>
                </c:pt>
                <c:pt idx="125">
                  <c:v>-4.7241957364804783</c:v>
                </c:pt>
                <c:pt idx="126">
                  <c:v>-4.7539567464802746</c:v>
                </c:pt>
                <c:pt idx="127">
                  <c:v>-4.8228018264805819</c:v>
                </c:pt>
                <c:pt idx="128">
                  <c:v>-4.852632326480375</c:v>
                </c:pt>
                <c:pt idx="129">
                  <c:v>-4.8126668008553946</c:v>
                </c:pt>
                <c:pt idx="130">
                  <c:v>-3.381551234901508</c:v>
                </c:pt>
                <c:pt idx="131">
                  <c:v>-3.2665517764807412</c:v>
                </c:pt>
                <c:pt idx="132">
                  <c:v>-3.2953955664804995</c:v>
                </c:pt>
                <c:pt idx="133">
                  <c:v>-3.2237174164804312</c:v>
                </c:pt>
                <c:pt idx="134">
                  <c:v>-2.9994789864803977</c:v>
                </c:pt>
                <c:pt idx="135">
                  <c:v>-2.5514972664804816</c:v>
                </c:pt>
                <c:pt idx="136">
                  <c:v>-2.2310160664804792</c:v>
                </c:pt>
                <c:pt idx="137">
                  <c:v>-1.9909780009067264</c:v>
                </c:pt>
                <c:pt idx="138">
                  <c:v>-2.2253150064805012</c:v>
                </c:pt>
                <c:pt idx="139">
                  <c:v>-2.3070979264805231</c:v>
                </c:pt>
                <c:pt idx="140">
                  <c:v>-2.5636227064803641</c:v>
                </c:pt>
                <c:pt idx="141">
                  <c:v>-2.5257103864805401</c:v>
                </c:pt>
                <c:pt idx="142">
                  <c:v>-2.5048386864806105</c:v>
                </c:pt>
                <c:pt idx="143">
                  <c:v>-2.6331066364806759</c:v>
                </c:pt>
                <c:pt idx="144">
                  <c:v>-2.7860108357112665</c:v>
                </c:pt>
                <c:pt idx="145">
                  <c:v>-3.5031129155371192</c:v>
                </c:pt>
                <c:pt idx="146">
                  <c:v>-3.7184899250662609</c:v>
                </c:pt>
                <c:pt idx="147">
                  <c:v>-4.0567896864805864</c:v>
                </c:pt>
                <c:pt idx="148">
                  <c:v>-4.2134805564803788</c:v>
                </c:pt>
                <c:pt idx="149">
                  <c:v>-3.7861850764804554</c:v>
                </c:pt>
                <c:pt idx="150">
                  <c:v>-2.6014400864805372</c:v>
                </c:pt>
                <c:pt idx="151">
                  <c:v>-1.0122026364805381</c:v>
                </c:pt>
                <c:pt idx="152">
                  <c:v>0.47133753134552592</c:v>
                </c:pt>
                <c:pt idx="153">
                  <c:v>4.5030682841688998</c:v>
                </c:pt>
                <c:pt idx="154">
                  <c:v>5.4020575235195585</c:v>
                </c:pt>
                <c:pt idx="155">
                  <c:v>5.8728933035196844</c:v>
                </c:pt>
                <c:pt idx="156">
                  <c:v>5.9032243935194773</c:v>
                </c:pt>
                <c:pt idx="157">
                  <c:v>5.7833064935194924</c:v>
                </c:pt>
                <c:pt idx="158">
                  <c:v>5.7759734535195584</c:v>
                </c:pt>
                <c:pt idx="159">
                  <c:v>5.8629556607922506</c:v>
                </c:pt>
                <c:pt idx="160">
                  <c:v>5.9172252952216935</c:v>
                </c:pt>
                <c:pt idx="161">
                  <c:v>5.947224219233803</c:v>
                </c:pt>
                <c:pt idx="162">
                  <c:v>4.2368917112973135</c:v>
                </c:pt>
                <c:pt idx="163">
                  <c:v>2.6122085935194925</c:v>
                </c:pt>
                <c:pt idx="164">
                  <c:v>1.263004483519564</c:v>
                </c:pt>
                <c:pt idx="165">
                  <c:v>0.27936396351957266</c:v>
                </c:pt>
                <c:pt idx="166">
                  <c:v>-0.63885197557140005</c:v>
                </c:pt>
                <c:pt idx="167">
                  <c:v>-1.5282555464804943</c:v>
                </c:pt>
                <c:pt idx="168">
                  <c:v>-2.2952619564805312</c:v>
                </c:pt>
                <c:pt idx="169">
                  <c:v>-2.7274394469151755</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-14.022291780766178</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-10.661310410230406</c:v>
                </c:pt>
                <c:pt idx="187">
                  <c:v>-8.8023731664804679</c:v>
                </c:pt>
                <c:pt idx="188">
                  <c:v>-8.6611271068846634</c:v>
                </c:pt>
                <c:pt idx="189">
                  <c:v>-8.0729380364804797</c:v>
                </c:pt>
                <c:pt idx="190">
                  <c:v>-7.4136820864805104</c:v>
                </c:pt>
                <c:pt idx="191">
                  <c:v>-6.1045334831470797</c:v>
                </c:pt>
                <c:pt idx="192">
                  <c:v>-4.1423667064804865</c:v>
                </c:pt>
                <c:pt idx="193">
                  <c:v>-2.4162452792463771</c:v>
                </c:pt>
                <c:pt idx="194">
                  <c:v>5.3047056580094356</c:v>
                </c:pt>
                <c:pt idx="195">
                  <c:v>7.1461832335195465</c:v>
                </c:pt>
                <c:pt idx="196">
                  <c:v>8.7666597435195115</c:v>
                </c:pt>
                <c:pt idx="197">
                  <c:v>10.256358433519498</c:v>
                </c:pt>
                <c:pt idx="198">
                  <c:v>11.440449683519606</c:v>
                </c:pt>
                <c:pt idx="199">
                  <c:v>12.114099063519646</c:v>
                </c:pt>
                <c:pt idx="200">
                  <c:v>12.513508998035704</c:v>
                </c:pt>
                <c:pt idx="201">
                  <c:v>12.719749377963984</c:v>
                </c:pt>
                <c:pt idx="202">
                  <c:v>12.17968393351952</c:v>
                </c:pt>
                <c:pt idx="203">
                  <c:v>11.710334693519656</c:v>
                </c:pt>
                <c:pt idx="204">
                  <c:v>10.052904923519534</c:v>
                </c:pt>
                <c:pt idx="205">
                  <c:v>8.0764798835195393</c:v>
                </c:pt>
                <c:pt idx="206">
                  <c:v>6.9988957376431529</c:v>
                </c:pt>
                <c:pt idx="207">
                  <c:v>6.0057588735194765</c:v>
                </c:pt>
                <c:pt idx="208">
                  <c:v>5.4442025235195723</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-8.3075490521946804</c:v>
                </c:pt>
                <c:pt idx="219">
                  <c:v>-7.902849526480523</c:v>
                </c:pt>
                <c:pt idx="220">
                  <c:v>-7.5351004875332421</c:v>
                </c:pt>
                <c:pt idx="221">
                  <c:v>-6.8825724964803783</c:v>
                </c:pt>
                <c:pt idx="222">
                  <c:v>-6.2311308564806041</c:v>
                </c:pt>
                <c:pt idx="223">
                  <c:v>-5.6152416064805948</c:v>
                </c:pt>
                <c:pt idx="224">
                  <c:v>-4.5742157230460805</c:v>
                </c:pt>
                <c:pt idx="225">
                  <c:v>-3.7902145764805422</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-4.9513215933621861</c:v>
                </c:pt>
                <c:pt idx="234">
                  <c:v>-6.0938278464803846</c:v>
                </c:pt>
                <c:pt idx="235">
                  <c:v>-6.9748408364805243</c:v>
                </c:pt>
                <c:pt idx="236">
                  <c:v>-7.4735520764805159</c:v>
                </c:pt>
                <c:pt idx="237">
                  <c:v>-7.7244846138488965</c:v>
                </c:pt>
                <c:pt idx="238">
                  <c:v>-7.9583525064804785</c:v>
                </c:pt>
                <c:pt idx="239">
                  <c:v>-7.7179859664804207</c:v>
                </c:pt>
                <c:pt idx="240">
                  <c:v>-6.8787382664805863</c:v>
                </c:pt>
                <c:pt idx="241">
                  <c:v>-5.8067501876926695</c:v>
                </c:pt>
                <c:pt idx="242">
                  <c:v>-4.4876629364805334</c:v>
                </c:pt>
                <c:pt idx="243">
                  <c:v>-3.4465355864804952</c:v>
                </c:pt>
                <c:pt idx="244">
                  <c:v>-2.4818540264805193</c:v>
                </c:pt>
                <c:pt idx="245">
                  <c:v>-1.0079666164805274</c:v>
                </c:pt>
                <c:pt idx="246">
                  <c:v>0.6275918635195864</c:v>
                </c:pt>
                <c:pt idx="247">
                  <c:v>2.1969226035194227</c:v>
                </c:pt>
                <c:pt idx="248">
                  <c:v>3.5531778935195604</c:v>
                </c:pt>
                <c:pt idx="249">
                  <c:v>5.0344787161281488</c:v>
                </c:pt>
                <c:pt idx="250">
                  <c:v>6.3572570935194905</c:v>
                </c:pt>
                <c:pt idx="251">
                  <c:v>7.7322790935193977</c:v>
                </c:pt>
                <c:pt idx="252">
                  <c:v>8.7058648235195903</c:v>
                </c:pt>
                <c:pt idx="253">
                  <c:v>9.7606739872828179</c:v>
                </c:pt>
                <c:pt idx="254">
                  <c:v>11.009576398166072</c:v>
                </c:pt>
                <c:pt idx="255">
                  <c:v>12.619825383519498</c:v>
                </c:pt>
                <c:pt idx="256">
                  <c:v>13.915993563519606</c:v>
                </c:pt>
                <c:pt idx="257">
                  <c:v>14.860626246650973</c:v>
                </c:pt>
                <c:pt idx="258">
                  <c:v>15.480752083519494</c:v>
                </c:pt>
                <c:pt idx="259">
                  <c:v>16.095602553519466</c:v>
                </c:pt>
                <c:pt idx="260">
                  <c:v>16.405732403519483</c:v>
                </c:pt>
                <c:pt idx="261">
                  <c:v>16.496279985065875</c:v>
                </c:pt>
                <c:pt idx="262">
                  <c:v>16.067542458772014</c:v>
                </c:pt>
                <c:pt idx="263">
                  <c:v>15.266727433519662</c:v>
                </c:pt>
                <c:pt idx="264">
                  <c:v>14.486298183519395</c:v>
                </c:pt>
                <c:pt idx="265">
                  <c:v>12.806854263306757</c:v>
                </c:pt>
                <c:pt idx="266">
                  <c:v>10.718509383519461</c:v>
                </c:pt>
                <c:pt idx="267">
                  <c:v>8.7805205135196367</c:v>
                </c:pt>
                <c:pt idx="268">
                  <c:v>7.2457690935195993</c:v>
                </c:pt>
                <c:pt idx="269">
                  <c:v>5.9178365135194664</c:v>
                </c:pt>
                <c:pt idx="270">
                  <c:v>4.3432696935194981</c:v>
                </c:pt>
                <c:pt idx="271">
                  <c:v>2.9029050335196223</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-9.1813250765814551</c:v>
                </c:pt>
                <c:pt idx="285">
                  <c:v>-8.8870864764803414</c:v>
                </c:pt>
                <c:pt idx="286">
                  <c:v>-9.2234785864804216</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-5.7619086664804708</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10.643963933519526</c:v>
                </c:pt>
                <c:pt idx="307">
                  <c:v>11.833031603519487</c:v>
                </c:pt>
                <c:pt idx="308">
                  <c:v>12.427746613519536</c:v>
                </c:pt>
                <c:pt idx="309">
                  <c:v>12.397758273519472</c:v>
                </c:pt>
                <c:pt idx="310">
                  <c:v>12.401598803519494</c:v>
                </c:pt>
                <c:pt idx="311">
                  <c:v>12.449624413519473</c:v>
                </c:pt>
                <c:pt idx="312">
                  <c:v>12.283541832509448</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5.9276524935195845</c:v>
                </c:pt>
                <c:pt idx="325">
                  <c:v>4.2929085035195556</c:v>
                </c:pt>
                <c:pt idx="326">
                  <c:v>2.7638134335195437</c:v>
                </c:pt>
                <c:pt idx="327">
                  <c:v>1.0283202135195473</c:v>
                </c:pt>
                <c:pt idx="328">
                  <c:v>-0.60221450648038055</c:v>
                </c:pt>
                <c:pt idx="329">
                  <c:v>-2.6103272364805203</c:v>
                </c:pt>
                <c:pt idx="330">
                  <c:v>-4.1846422264803209</c:v>
                </c:pt>
                <c:pt idx="331">
                  <c:v>-5.6317728664804605</c:v>
                </c:pt>
                <c:pt idx="332">
                  <c:v>-6.7813681564804424</c:v>
                </c:pt>
                <c:pt idx="333">
                  <c:v>-7.8409172864805265</c:v>
                </c:pt>
                <c:pt idx="334">
                  <c:v>-8.8540060664804798</c:v>
                </c:pt>
                <c:pt idx="335">
                  <c:v>-9.835410066480355</c:v>
                </c:pt>
                <c:pt idx="336">
                  <c:v>-10.359798576480442</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-13.045004056480424</c:v>
                </c:pt>
                <c:pt idx="345">
                  <c:v>-13.545171706480348</c:v>
                </c:pt>
                <c:pt idx="346">
                  <c:v>-13.985408066480298</c:v>
                </c:pt>
                <c:pt idx="347">
                  <c:v>-14.507605606480425</c:v>
                </c:pt>
                <c:pt idx="348">
                  <c:v>-14.708839316480478</c:v>
                </c:pt>
                <c:pt idx="349">
                  <c:v>-14.574240324212481</c:v>
                </c:pt>
                <c:pt idx="350">
                  <c:v>-14.321888736480362</c:v>
                </c:pt>
                <c:pt idx="351">
                  <c:v>-13.99199290648035</c:v>
                </c:pt>
                <c:pt idx="352">
                  <c:v>-13.587309886480497</c:v>
                </c:pt>
                <c:pt idx="353">
                  <c:v>-13.048777946480449</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-3.8564274264804177</c:v>
                </c:pt>
                <c:pt idx="363">
                  <c:v>-2.3005187864804952</c:v>
                </c:pt>
                <c:pt idx="364">
                  <c:v>-1.3408081864805161</c:v>
                </c:pt>
                <c:pt idx="365">
                  <c:v>-0.36399133243797621</c:v>
                </c:pt>
                <c:pt idx="366">
                  <c:v>0.43887368351953265</c:v>
                </c:pt>
                <c:pt idx="367">
                  <c:v>1.7423828035195621</c:v>
                </c:pt>
                <c:pt idx="368">
                  <c:v>3.0278951035196227</c:v>
                </c:pt>
                <c:pt idx="369">
                  <c:v>4.0897779835195402</c:v>
                </c:pt>
                <c:pt idx="370">
                  <c:v>4.5381667704760273</c:v>
                </c:pt>
                <c:pt idx="371">
                  <c:v>4.4064284735194734</c:v>
                </c:pt>
                <c:pt idx="372">
                  <c:v>3.8147919135194988</c:v>
                </c:pt>
                <c:pt idx="373">
                  <c:v>3.3429869235194984</c:v>
                </c:pt>
                <c:pt idx="374">
                  <c:v>3.0613508535194711</c:v>
                </c:pt>
                <c:pt idx="375">
                  <c:v>2.8443997314993092</c:v>
                </c:pt>
                <c:pt idx="376">
                  <c:v>2.6415732535194252</c:v>
                </c:pt>
                <c:pt idx="377">
                  <c:v>2.3672237535194589</c:v>
                </c:pt>
                <c:pt idx="378">
                  <c:v>2.0486661735194929</c:v>
                </c:pt>
                <c:pt idx="379">
                  <c:v>1.8436499735195184</c:v>
                </c:pt>
                <c:pt idx="380">
                  <c:v>1.5372053880649308</c:v>
                </c:pt>
                <c:pt idx="381">
                  <c:v>0.99676906351949535</c:v>
                </c:pt>
                <c:pt idx="382">
                  <c:v>0.43419267351957636</c:v>
                </c:pt>
                <c:pt idx="383">
                  <c:v>-0.32246613648035832</c:v>
                </c:pt>
                <c:pt idx="384">
                  <c:v>-0.99057374648043606</c:v>
                </c:pt>
                <c:pt idx="385">
                  <c:v>-1.5733449564806676</c:v>
                </c:pt>
                <c:pt idx="386">
                  <c:v>-2.3938740774694196</c:v>
                </c:pt>
                <c:pt idx="387">
                  <c:v>-2.9215253764804192</c:v>
                </c:pt>
                <c:pt idx="388">
                  <c:v>-3.8912434264805515</c:v>
                </c:pt>
                <c:pt idx="389">
                  <c:v>-5.0399606264804495</c:v>
                </c:pt>
                <c:pt idx="390">
                  <c:v>-6.4557995664804455</c:v>
                </c:pt>
                <c:pt idx="391">
                  <c:v>-7.5347699266954606</c:v>
                </c:pt>
                <c:pt idx="392">
                  <c:v>-8.7356020064804927</c:v>
                </c:pt>
                <c:pt idx="393">
                  <c:v>-9.5927450664804041</c:v>
                </c:pt>
                <c:pt idx="394">
                  <c:v>-10.428221686480535</c:v>
                </c:pt>
                <c:pt idx="395">
                  <c:v>-11.381256156480589</c:v>
                </c:pt>
                <c:pt idx="396">
                  <c:v>-11.901456696915229</c:v>
                </c:pt>
                <c:pt idx="397">
                  <c:v>-12.568555096480523</c:v>
                </c:pt>
                <c:pt idx="398">
                  <c:v>-12.923677186480361</c:v>
                </c:pt>
                <c:pt idx="399">
                  <c:v>-13.194678136480542</c:v>
                </c:pt>
                <c:pt idx="400">
                  <c:v>-13.183179806480396</c:v>
                </c:pt>
                <c:pt idx="401">
                  <c:v>-12.853134460419973</c:v>
                </c:pt>
                <c:pt idx="402">
                  <c:v>-12.428030334521736</c:v>
                </c:pt>
                <c:pt idx="403">
                  <c:v>-12.105963186480491</c:v>
                </c:pt>
                <c:pt idx="404">
                  <c:v>-11.917682536480521</c:v>
                </c:pt>
                <c:pt idx="405">
                  <c:v>-11.904296676480403</c:v>
                </c:pt>
                <c:pt idx="406">
                  <c:v>-11.919320856480384</c:v>
                </c:pt>
                <c:pt idx="407">
                  <c:v>-11.9418172062654</c:v>
                </c:pt>
                <c:pt idx="408">
                  <c:v>-12.055022416480526</c:v>
                </c:pt>
                <c:pt idx="409">
                  <c:v>-12.185509326480503</c:v>
                </c:pt>
                <c:pt idx="410">
                  <c:v>-12.230331266480418</c:v>
                </c:pt>
                <c:pt idx="411">
                  <c:v>-12.238688406480456</c:v>
                </c:pt>
                <c:pt idx="412">
                  <c:v>-12.365984641193114</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3.96224783976957</c:v>
                </c:pt>
                <c:pt idx="428">
                  <c:v>7.6055923950579682</c:v>
                </c:pt>
                <c:pt idx="429">
                  <c:v>7.9245639935194987</c:v>
                </c:pt>
                <c:pt idx="430">
                  <c:v>8.2805252498461215</c:v>
                </c:pt>
                <c:pt idx="431">
                  <c:v>8.530273913519542</c:v>
                </c:pt>
                <c:pt idx="432">
                  <c:v>8.3808818135195793</c:v>
                </c:pt>
                <c:pt idx="433">
                  <c:v>7.7766821335195715</c:v>
                </c:pt>
                <c:pt idx="434">
                  <c:v>7.0590595735195185</c:v>
                </c:pt>
                <c:pt idx="435">
                  <c:v>6.3518458725440752</c:v>
                </c:pt>
                <c:pt idx="436">
                  <c:v>5.6034115625516945</c:v>
                </c:pt>
                <c:pt idx="437">
                  <c:v>2.2966379335195013</c:v>
                </c:pt>
                <c:pt idx="438">
                  <c:v>1.8141091535194098</c:v>
                </c:pt>
                <c:pt idx="439">
                  <c:v>1.4313318535194475</c:v>
                </c:pt>
                <c:pt idx="440">
                  <c:v>0.79935699351938183</c:v>
                </c:pt>
                <c:pt idx="441">
                  <c:v>8.4081317357871027E-2</c:v>
                </c:pt>
                <c:pt idx="442">
                  <c:v>-0.62654459648041583</c:v>
                </c:pt>
                <c:pt idx="443">
                  <c:v>-1.4690673164803758</c:v>
                </c:pt>
                <c:pt idx="444">
                  <c:v>-2.0359898564804002</c:v>
                </c:pt>
                <c:pt idx="445">
                  <c:v>-1.7794307364805633</c:v>
                </c:pt>
                <c:pt idx="446">
                  <c:v>-1.0636276826421316</c:v>
                </c:pt>
                <c:pt idx="447">
                  <c:v>-0.56698763648049288</c:v>
                </c:pt>
                <c:pt idx="448">
                  <c:v>-0.40194744648054825</c:v>
                </c:pt>
                <c:pt idx="449">
                  <c:v>-0.68871960648046282</c:v>
                </c:pt>
                <c:pt idx="450">
                  <c:v>-1.0916248664805011</c:v>
                </c:pt>
                <c:pt idx="451">
                  <c:v>-1.4217664236233238</c:v>
                </c:pt>
                <c:pt idx="452">
                  <c:v>-1.5619933464803755</c:v>
                </c:pt>
                <c:pt idx="453">
                  <c:v>-1.4751894664804719</c:v>
                </c:pt>
                <c:pt idx="454">
                  <c:v>-1.0968697464804358</c:v>
                </c:pt>
                <c:pt idx="455">
                  <c:v>-0.77546075648050006</c:v>
                </c:pt>
                <c:pt idx="456">
                  <c:v>-0.60424751328901183</c:v>
                </c:pt>
                <c:pt idx="457">
                  <c:v>-0.54534702648050071</c:v>
                </c:pt>
                <c:pt idx="458">
                  <c:v>-0.56314883648042513</c:v>
                </c:pt>
                <c:pt idx="459">
                  <c:v>-0.76608951648053636</c:v>
                </c:pt>
                <c:pt idx="460">
                  <c:v>-1.0029216564805494</c:v>
                </c:pt>
                <c:pt idx="461">
                  <c:v>-0.99932862692013202</c:v>
                </c:pt>
                <c:pt idx="462">
                  <c:v>-0.92475575648043828</c:v>
                </c:pt>
                <c:pt idx="463">
                  <c:v>-0.86700931648043644</c:v>
                </c:pt>
                <c:pt idx="464">
                  <c:v>-0.67818607648055884</c:v>
                </c:pt>
                <c:pt idx="465">
                  <c:v>-6.1866976480317359E-2</c:v>
                </c:pt>
                <c:pt idx="466">
                  <c:v>0.32737300960651838</c:v>
                </c:pt>
                <c:pt idx="467">
                  <c:v>0.30682495351955319</c:v>
                </c:pt>
                <c:pt idx="468">
                  <c:v>0.31232233351944833</c:v>
                </c:pt>
                <c:pt idx="469">
                  <c:v>0.37910425351954374</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0.59066487351947372</c:v>
                </c:pt>
                <c:pt idx="479">
                  <c:v>0.59099001351937575</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0.59516163351948292</c:v>
                </c:pt>
                <c:pt idx="491">
                  <c:v>0.59521832061631008</c:v>
                </c:pt>
                <c:pt idx="492">
                  <c:v>0.59542003351943162</c:v>
                </c:pt>
                <c:pt idx="493">
                  <c:v>0.59548963351959272</c:v>
                </c:pt>
                <c:pt idx="494">
                  <c:v>0.59562784656297663</c:v>
                </c:pt>
                <c:pt idx="495">
                  <c:v>0.59595146293131052</c:v>
                </c:pt>
                <c:pt idx="496">
                  <c:v>0.59607194351949144</c:v>
                </c:pt>
                <c:pt idx="497">
                  <c:v>0.59616817710924719</c:v>
                </c:pt>
                <c:pt idx="498">
                  <c:v>0.59627515351960003</c:v>
                </c:pt>
                <c:pt idx="499">
                  <c:v>0.59635693351951602</c:v>
                </c:pt>
                <c:pt idx="500">
                  <c:v>0.59642627351942679</c:v>
                </c:pt>
                <c:pt idx="501">
                  <c:v>0.59651457351964043</c:v>
                </c:pt>
                <c:pt idx="502">
                  <c:v>0.59658136830215203</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0.59780021351942181</c:v>
                </c:pt>
                <c:pt idx="511">
                  <c:v>0.59793981351956094</c:v>
                </c:pt>
                <c:pt idx="512">
                  <c:v>0.59813039351948305</c:v>
                </c:pt>
                <c:pt idx="513">
                  <c:v>0.59831333755994232</c:v>
                </c:pt>
                <c:pt idx="514">
                  <c:v>0.59847914351945519</c:v>
                </c:pt>
                <c:pt idx="515">
                  <c:v>0.59864995351952865</c:v>
                </c:pt>
                <c:pt idx="516">
                  <c:v>0.59882372351952995</c:v>
                </c:pt>
                <c:pt idx="517">
                  <c:v>0.59894599601945264</c:v>
                </c:pt>
                <c:pt idx="518">
                  <c:v>0.59910000351945314</c:v>
                </c:pt>
                <c:pt idx="519">
                  <c:v>0.59916226685284169</c:v>
                </c:pt>
                <c:pt idx="520">
                  <c:v>0.59936370096144509</c:v>
                </c:pt>
                <c:pt idx="521">
                  <c:v>0.59941509351955369</c:v>
                </c:pt>
                <c:pt idx="522">
                  <c:v>0.5995217735195556</c:v>
                </c:pt>
                <c:pt idx="523">
                  <c:v>0.59961628351953777</c:v>
                </c:pt>
                <c:pt idx="524">
                  <c:v>0.59972170671541392</c:v>
                </c:pt>
                <c:pt idx="525">
                  <c:v>0.59984911351941306</c:v>
                </c:pt>
                <c:pt idx="526">
                  <c:v>0.59993509351943464</c:v>
                </c:pt>
                <c:pt idx="527">
                  <c:v>0.60005824351951476</c:v>
                </c:pt>
                <c:pt idx="528">
                  <c:v>0.60015896054653695</c:v>
                </c:pt>
                <c:pt idx="529">
                  <c:v>0.60058393351950323</c:v>
                </c:pt>
                <c:pt idx="530">
                  <c:v>0.60062197351951196</c:v>
                </c:pt>
                <c:pt idx="531">
                  <c:v>0.60073053351954042</c:v>
                </c:pt>
                <c:pt idx="532">
                  <c:v>0.60083208351946382</c:v>
                </c:pt>
                <c:pt idx="533">
                  <c:v>0.60093202351946262</c:v>
                </c:pt>
                <c:pt idx="534">
                  <c:v>0.60102746413168973</c:v>
                </c:pt>
                <c:pt idx="535">
                  <c:v>0.60113691351951248</c:v>
                </c:pt>
                <c:pt idx="536">
                  <c:v>0.6012490335195676</c:v>
                </c:pt>
                <c:pt idx="537">
                  <c:v>0.60134156351939938</c:v>
                </c:pt>
                <c:pt idx="538">
                  <c:v>0.60143862399564796</c:v>
                </c:pt>
                <c:pt idx="539">
                  <c:v>0.60154569351951437</c:v>
                </c:pt>
                <c:pt idx="540">
                  <c:v>0.60164218351965815</c:v>
                </c:pt>
                <c:pt idx="541">
                  <c:v>0.60179559351957157</c:v>
                </c:pt>
                <c:pt idx="542">
                  <c:v>0.60191191351957507</c:v>
                </c:pt>
                <c:pt idx="543">
                  <c:v>0.60203570902970682</c:v>
                </c:pt>
                <c:pt idx="544">
                  <c:v>0.60215967351951161</c:v>
                </c:pt>
                <c:pt idx="545">
                  <c:v>0.60228024534745828</c:v>
                </c:pt>
                <c:pt idx="546">
                  <c:v>0.60265393351950791</c:v>
                </c:pt>
                <c:pt idx="547">
                  <c:v>0.60270675351951486</c:v>
                </c:pt>
                <c:pt idx="548">
                  <c:v>0.60280125910083071</c:v>
                </c:pt>
                <c:pt idx="549">
                  <c:v>0.6029828335195353</c:v>
                </c:pt>
                <c:pt idx="550">
                  <c:v>0.6031428735195189</c:v>
                </c:pt>
                <c:pt idx="551">
                  <c:v>0.60326027351959732</c:v>
                </c:pt>
                <c:pt idx="552">
                  <c:v>0.60339193351949205</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0.60466053351952298</c:v>
                </c:pt>
                <c:pt idx="562">
                  <c:v>0.6052745197264926</c:v>
                </c:pt>
                <c:pt idx="563">
                  <c:v>0.60534187229508807</c:v>
                </c:pt>
                <c:pt idx="564">
                  <c:v>0.60543741351939828</c:v>
                </c:pt>
                <c:pt idx="565">
                  <c:v>0.60555373351952946</c:v>
                </c:pt>
                <c:pt idx="566">
                  <c:v>0.60567162351940174</c:v>
                </c:pt>
                <c:pt idx="567">
                  <c:v>0.60578921351953219</c:v>
                </c:pt>
                <c:pt idx="568">
                  <c:v>0.60584993351958283</c:v>
                </c:pt>
                <c:pt idx="569">
                  <c:v>0.60593700248496463</c:v>
                </c:pt>
                <c:pt idx="570">
                  <c:v>0.6065599335194507</c:v>
                </c:pt>
                <c:pt idx="571">
                  <c:v>0.60663490351952221</c:v>
                </c:pt>
                <c:pt idx="572">
                  <c:v>0.60678585351957115</c:v>
                </c:pt>
                <c:pt idx="573">
                  <c:v>0.60684362739695563</c:v>
                </c:pt>
                <c:pt idx="574">
                  <c:v>0.60694872351948237</c:v>
                </c:pt>
                <c:pt idx="575">
                  <c:v>0.60703179066237689</c:v>
                </c:pt>
                <c:pt idx="576">
                  <c:v>0.60750547198105653</c:v>
                </c:pt>
                <c:pt idx="577">
                  <c:v>0.60761710698881299</c:v>
                </c:pt>
                <c:pt idx="578">
                  <c:v>0.60774244351942919</c:v>
                </c:pt>
                <c:pt idx="579">
                  <c:v>0.60788088301437582</c:v>
                </c:pt>
                <c:pt idx="580">
                  <c:v>0.60805203351964165</c:v>
                </c:pt>
                <c:pt idx="581">
                  <c:v>0.60814022351961383</c:v>
                </c:pt>
                <c:pt idx="582">
                  <c:v>0.60825231906173349</c:v>
                </c:pt>
                <c:pt idx="583">
                  <c:v>0.60882187179116465</c:v>
                </c:pt>
                <c:pt idx="584">
                  <c:v>0.60899387351951195</c:v>
                </c:pt>
                <c:pt idx="585">
                  <c:v>0.60913371351947054</c:v>
                </c:pt>
                <c:pt idx="586">
                  <c:v>0.60928445351948113</c:v>
                </c:pt>
                <c:pt idx="587">
                  <c:v>0.60947569882554864</c:v>
                </c:pt>
                <c:pt idx="588">
                  <c:v>0.60963797351948545</c:v>
                </c:pt>
                <c:pt idx="589">
                  <c:v>0.60975221476957331</c:v>
                </c:pt>
                <c:pt idx="590">
                  <c:v>0.61037450704894525</c:v>
                </c:pt>
                <c:pt idx="591">
                  <c:v>0.61051901351942384</c:v>
                </c:pt>
                <c:pt idx="592">
                  <c:v>0.6106538135195364</c:v>
                </c:pt>
                <c:pt idx="593">
                  <c:v>0.61080981893631903</c:v>
                </c:pt>
                <c:pt idx="594">
                  <c:v>0.6109356235195682</c:v>
                </c:pt>
                <c:pt idx="595">
                  <c:v>0.61103175351962713</c:v>
                </c:pt>
                <c:pt idx="596">
                  <c:v>0.61110977351951834</c:v>
                </c:pt>
                <c:pt idx="597">
                  <c:v>0.61167004463064378</c:v>
                </c:pt>
                <c:pt idx="598">
                  <c:v>0.61173070938163221</c:v>
                </c:pt>
                <c:pt idx="599">
                  <c:v>0.6119009735194848</c:v>
                </c:pt>
                <c:pt idx="600">
                  <c:v>0.61206496351954365</c:v>
                </c:pt>
                <c:pt idx="601">
                  <c:v>0.61221362351941033</c:v>
                </c:pt>
                <c:pt idx="602">
                  <c:v>0.61234321351948318</c:v>
                </c:pt>
                <c:pt idx="603">
                  <c:v>0.61248115351941246</c:v>
                </c:pt>
                <c:pt idx="604">
                  <c:v>0.6125566258272227</c:v>
                </c:pt>
                <c:pt idx="605">
                  <c:v>0.61301373351956689</c:v>
                </c:pt>
                <c:pt idx="606">
                  <c:v>0.61314572351941132</c:v>
                </c:pt>
                <c:pt idx="607">
                  <c:v>0.61328088351955179</c:v>
                </c:pt>
                <c:pt idx="608">
                  <c:v>0.61340229351960018</c:v>
                </c:pt>
                <c:pt idx="609">
                  <c:v>0.61355774351955061</c:v>
                </c:pt>
                <c:pt idx="610">
                  <c:v>0.61366926685292367</c:v>
                </c:pt>
                <c:pt idx="611">
                  <c:v>0.61375647010497536</c:v>
                </c:pt>
                <c:pt idx="612">
                  <c:v>0.61423393351948785</c:v>
                </c:pt>
                <c:pt idx="613">
                  <c:v>0.6143166035196117</c:v>
                </c:pt>
                <c:pt idx="614">
                  <c:v>0.61448228351959355</c:v>
                </c:pt>
                <c:pt idx="615">
                  <c:v>0.61459347351953586</c:v>
                </c:pt>
                <c:pt idx="616">
                  <c:v>0.61471677351947718</c:v>
                </c:pt>
                <c:pt idx="617">
                  <c:v>0.61487092175485714</c:v>
                </c:pt>
                <c:pt idx="618">
                  <c:v>0.61503379351961485</c:v>
                </c:pt>
                <c:pt idx="619">
                  <c:v>0.61519204351940149</c:v>
                </c:pt>
                <c:pt idx="620">
                  <c:v>0.6152560668528505</c:v>
                </c:pt>
                <c:pt idx="621">
                  <c:v>0.61595776685281578</c:v>
                </c:pt>
                <c:pt idx="622">
                  <c:v>0.61611986351951686</c:v>
                </c:pt>
                <c:pt idx="623">
                  <c:v>0.61623531724036695</c:v>
                </c:pt>
                <c:pt idx="624">
                  <c:v>0.61642256351950664</c:v>
                </c:pt>
                <c:pt idx="625">
                  <c:v>0.61656366351941472</c:v>
                </c:pt>
                <c:pt idx="626">
                  <c:v>0.61667340018620165</c:v>
                </c:pt>
                <c:pt idx="627">
                  <c:v>0.61701393351954592</c:v>
                </c:pt>
                <c:pt idx="628">
                  <c:v>0.61712510194058845</c:v>
                </c:pt>
                <c:pt idx="629">
                  <c:v>0.61727533351960207</c:v>
                </c:pt>
                <c:pt idx="630">
                  <c:v>0.61737557637665963</c:v>
                </c:pt>
                <c:pt idx="631">
                  <c:v>0.61751053351956464</c:v>
                </c:pt>
                <c:pt idx="632">
                  <c:v>0.61768287351950124</c:v>
                </c:pt>
                <c:pt idx="633">
                  <c:v>0.61782721351945014</c:v>
                </c:pt>
                <c:pt idx="634">
                  <c:v>0.61803101351965672</c:v>
                </c:pt>
                <c:pt idx="635">
                  <c:v>0.61818246413184852</c:v>
                </c:pt>
                <c:pt idx="636">
                  <c:v>0.61837748351949695</c:v>
                </c:pt>
                <c:pt idx="637">
                  <c:v>0.61855003351959925</c:v>
                </c:pt>
                <c:pt idx="638">
                  <c:v>0.61869518351955088</c:v>
                </c:pt>
                <c:pt idx="639">
                  <c:v>0.61884912351949883</c:v>
                </c:pt>
                <c:pt idx="640">
                  <c:v>0.61898409141419308</c:v>
                </c:pt>
                <c:pt idx="641">
                  <c:v>0.61916497351961663</c:v>
                </c:pt>
                <c:pt idx="642">
                  <c:v>0.61932881351949087</c:v>
                </c:pt>
                <c:pt idx="643">
                  <c:v>0.61944952351943683</c:v>
                </c:pt>
                <c:pt idx="644">
                  <c:v>0.61958453351957354</c:v>
                </c:pt>
                <c:pt idx="645">
                  <c:v>0.61973089351947719</c:v>
                </c:pt>
                <c:pt idx="646">
                  <c:v>0.61988017841753162</c:v>
                </c:pt>
                <c:pt idx="647">
                  <c:v>0.62005636351948235</c:v>
                </c:pt>
                <c:pt idx="648">
                  <c:v>0.62021293351945461</c:v>
                </c:pt>
                <c:pt idx="649">
                  <c:v>0.62033653351952134</c:v>
                </c:pt>
                <c:pt idx="650">
                  <c:v>0.62048878351950565</c:v>
                </c:pt>
                <c:pt idx="651">
                  <c:v>0.62063079066254678</c:v>
                </c:pt>
                <c:pt idx="652">
                  <c:v>0.62077854351943695</c:v>
                </c:pt>
                <c:pt idx="653">
                  <c:v>0.62089517351958867</c:v>
                </c:pt>
                <c:pt idx="654">
                  <c:v>0.62100947351966496</c:v>
                </c:pt>
                <c:pt idx="655">
                  <c:v>0.62117412351943935</c:v>
                </c:pt>
                <c:pt idx="656">
                  <c:v>0.62130878045832105</c:v>
                </c:pt>
                <c:pt idx="657">
                  <c:v>0.62142190351954874</c:v>
                </c:pt>
                <c:pt idx="658">
                  <c:v>0.62153648351949264</c:v>
                </c:pt>
                <c:pt idx="659">
                  <c:v>0.62167184351953919</c:v>
                </c:pt>
                <c:pt idx="660">
                  <c:v>0.62181502351961782</c:v>
                </c:pt>
                <c:pt idx="661">
                  <c:v>0.62194452535621281</c:v>
                </c:pt>
                <c:pt idx="662">
                  <c:v>0.62211410351955065</c:v>
                </c:pt>
                <c:pt idx="663">
                  <c:v>0.62224406351961792</c:v>
                </c:pt>
                <c:pt idx="664">
                  <c:v>0.6223997435196098</c:v>
                </c:pt>
                <c:pt idx="665">
                  <c:v>0.62254743351951702</c:v>
                </c:pt>
                <c:pt idx="666">
                  <c:v>0.62269022943796415</c:v>
                </c:pt>
                <c:pt idx="667">
                  <c:v>0.62281722351943503</c:v>
                </c:pt>
                <c:pt idx="668">
                  <c:v>0.62298787351950824</c:v>
                </c:pt>
                <c:pt idx="669">
                  <c:v>0.62311395351958021</c:v>
                </c:pt>
                <c:pt idx="670">
                  <c:v>0.62323225351957734</c:v>
                </c:pt>
                <c:pt idx="671">
                  <c:v>0.62335864018619824</c:v>
                </c:pt>
                <c:pt idx="672">
                  <c:v>0.62346559351941377</c:v>
                </c:pt>
                <c:pt idx="673">
                  <c:v>0.62364625351955527</c:v>
                </c:pt>
                <c:pt idx="674">
                  <c:v>0.623791273519547</c:v>
                </c:pt>
                <c:pt idx="675">
                  <c:v>0.62393860351953612</c:v>
                </c:pt>
                <c:pt idx="676">
                  <c:v>0.6240884135194612</c:v>
                </c:pt>
                <c:pt idx="677">
                  <c:v>0.62422068883859216</c:v>
                </c:pt>
                <c:pt idx="678">
                  <c:v>0.62437952351942405</c:v>
                </c:pt>
                <c:pt idx="679">
                  <c:v>0.62451815351950424</c:v>
                </c:pt>
                <c:pt idx="680">
                  <c:v>0.62463072351956028</c:v>
                </c:pt>
                <c:pt idx="681">
                  <c:v>0.62477332351953585</c:v>
                </c:pt>
                <c:pt idx="682">
                  <c:v>0.62489281107059713</c:v>
                </c:pt>
                <c:pt idx="683">
                  <c:v>0.6250016035194822</c:v>
                </c:pt>
                <c:pt idx="684">
                  <c:v>0.62511236034877982</c:v>
                </c:pt>
                <c:pt idx="685">
                  <c:v>0.6255532668528615</c:v>
                </c:pt>
                <c:pt idx="686">
                  <c:v>0.62563160351949754</c:v>
                </c:pt>
                <c:pt idx="687">
                  <c:v>0.62579856351955443</c:v>
                </c:pt>
                <c:pt idx="688">
                  <c:v>0.62586393351939906</c:v>
                </c:pt>
                <c:pt idx="689">
                  <c:v>0.62602591351948766</c:v>
                </c:pt>
                <c:pt idx="690">
                  <c:v>0.62617478351954636</c:v>
                </c:pt>
                <c:pt idx="691">
                  <c:v>0.62629233351953106</c:v>
                </c:pt>
                <c:pt idx="692">
                  <c:v>0.62642335880688904</c:v>
                </c:pt>
                <c:pt idx="693">
                  <c:v>0.62685393351944363</c:v>
                </c:pt>
                <c:pt idx="694">
                  <c:v>0.62699068351963794</c:v>
                </c:pt>
                <c:pt idx="695">
                  <c:v>0.62713181351947178</c:v>
                </c:pt>
                <c:pt idx="696">
                  <c:v>0.62724186351960243</c:v>
                </c:pt>
                <c:pt idx="697">
                  <c:v>0.62734393351942874</c:v>
                </c:pt>
                <c:pt idx="698">
                  <c:v>0.6274780235195313</c:v>
                </c:pt>
                <c:pt idx="699">
                  <c:v>0.62758628717806153</c:v>
                </c:pt>
                <c:pt idx="700">
                  <c:v>0.62771617351950382</c:v>
                </c:pt>
                <c:pt idx="701">
                  <c:v>0.62783271351935466</c:v>
                </c:pt>
                <c:pt idx="702">
                  <c:v>0.62794803351954775</c:v>
                </c:pt>
                <c:pt idx="703">
                  <c:v>0.62808330351958996</c:v>
                </c:pt>
                <c:pt idx="704">
                  <c:v>0.62819329822542747</c:v>
                </c:pt>
                <c:pt idx="705">
                  <c:v>0.62835682351946864</c:v>
                </c:pt>
                <c:pt idx="706">
                  <c:v>0.62846653351954274</c:v>
                </c:pt>
                <c:pt idx="707">
                  <c:v>0.62859023351963283</c:v>
                </c:pt>
                <c:pt idx="708">
                  <c:v>0.62877146351944435</c:v>
                </c:pt>
                <c:pt idx="709">
                  <c:v>0.62886990912939333</c:v>
                </c:pt>
                <c:pt idx="710">
                  <c:v>0.62902867351964376</c:v>
                </c:pt>
                <c:pt idx="711">
                  <c:v>0.62916447351959714</c:v>
                </c:pt>
                <c:pt idx="712">
                  <c:v>0.62927580351945056</c:v>
                </c:pt>
                <c:pt idx="713">
                  <c:v>0.62939850351961135</c:v>
                </c:pt>
                <c:pt idx="714">
                  <c:v>0.6294999539276207</c:v>
                </c:pt>
                <c:pt idx="715">
                  <c:v>0.6296394335193467</c:v>
                </c:pt>
                <c:pt idx="716">
                  <c:v>0.6297611135195379</c:v>
                </c:pt>
                <c:pt idx="717">
                  <c:v>0.62990729351956742</c:v>
                </c:pt>
                <c:pt idx="718">
                  <c:v>0.62999566351962466</c:v>
                </c:pt>
                <c:pt idx="719">
                  <c:v>0.63010752535618064</c:v>
                </c:pt>
                <c:pt idx="720">
                  <c:v>0.63023935351948779</c:v>
                </c:pt>
                <c:pt idx="721">
                  <c:v>0.63033951351953244</c:v>
                </c:pt>
                <c:pt idx="722">
                  <c:v>0.63045749351951674</c:v>
                </c:pt>
                <c:pt idx="723">
                  <c:v>0.63058479351956065</c:v>
                </c:pt>
                <c:pt idx="724">
                  <c:v>0.63073576005015763</c:v>
                </c:pt>
                <c:pt idx="725">
                  <c:v>0.63087341351949866</c:v>
                </c:pt>
                <c:pt idx="726">
                  <c:v>0.63099687351958145</c:v>
                </c:pt>
                <c:pt idx="727">
                  <c:v>0.63109033351934041</c:v>
                </c:pt>
                <c:pt idx="728">
                  <c:v>0.63119026351955865</c:v>
                </c:pt>
                <c:pt idx="729">
                  <c:v>0.63133408658080881</c:v>
                </c:pt>
                <c:pt idx="730">
                  <c:v>0.63145042351944058</c:v>
                </c:pt>
                <c:pt idx="731">
                  <c:v>0.63157672351957383</c:v>
                </c:pt>
                <c:pt idx="732">
                  <c:v>0.63171517351949802</c:v>
                </c:pt>
                <c:pt idx="733">
                  <c:v>0.63183694351974395</c:v>
                </c:pt>
                <c:pt idx="734">
                  <c:v>0.63191966547833678</c:v>
                </c:pt>
                <c:pt idx="735">
                  <c:v>0.63206750351949514</c:v>
                </c:pt>
                <c:pt idx="736">
                  <c:v>0.63217989351963633</c:v>
                </c:pt>
                <c:pt idx="737">
                  <c:v>0.63228647351962763</c:v>
                </c:pt>
                <c:pt idx="738">
                  <c:v>0.6323754335196573</c:v>
                </c:pt>
                <c:pt idx="739">
                  <c:v>0.63248212939575299</c:v>
                </c:pt>
                <c:pt idx="740">
                  <c:v>0.63258124351948386</c:v>
                </c:pt>
                <c:pt idx="741">
                  <c:v>0.63267575351948235</c:v>
                </c:pt>
                <c:pt idx="742">
                  <c:v>0.63278171351946577</c:v>
                </c:pt>
                <c:pt idx="743">
                  <c:v>0.63290590351964382</c:v>
                </c:pt>
                <c:pt idx="744">
                  <c:v>0.63300005400160042</c:v>
                </c:pt>
                <c:pt idx="745">
                  <c:v>0.63312521351956585</c:v>
                </c:pt>
                <c:pt idx="746">
                  <c:v>0.63322652351945463</c:v>
                </c:pt>
                <c:pt idx="747">
                  <c:v>0.63335017351960265</c:v>
                </c:pt>
                <c:pt idx="748">
                  <c:v>0.63346789351946664</c:v>
                </c:pt>
                <c:pt idx="749">
                  <c:v>0.6335744592927316</c:v>
                </c:pt>
                <c:pt idx="750">
                  <c:v>0.63373076351942503</c:v>
                </c:pt>
                <c:pt idx="751">
                  <c:v>0.63384835351947078</c:v>
                </c:pt>
                <c:pt idx="752">
                  <c:v>0.63397469351940827</c:v>
                </c:pt>
                <c:pt idx="753">
                  <c:v>0.63405851351945075</c:v>
                </c:pt>
                <c:pt idx="754">
                  <c:v>0.63415197433582327</c:v>
                </c:pt>
                <c:pt idx="755">
                  <c:v>0.63425346351951506</c:v>
                </c:pt>
                <c:pt idx="756">
                  <c:v>0.63437821351952839</c:v>
                </c:pt>
                <c:pt idx="757">
                  <c:v>0.63450070351947996</c:v>
                </c:pt>
                <c:pt idx="758">
                  <c:v>0.63459680351950198</c:v>
                </c:pt>
                <c:pt idx="759">
                  <c:v>0.63474385851950266</c:v>
                </c:pt>
                <c:pt idx="760">
                  <c:v>0.63484438406898525</c:v>
                </c:pt>
                <c:pt idx="761">
                  <c:v>0.63527226685283722</c:v>
                </c:pt>
                <c:pt idx="762">
                  <c:v>0.63532814351954559</c:v>
                </c:pt>
                <c:pt idx="763">
                  <c:v>0.63542602351943012</c:v>
                </c:pt>
                <c:pt idx="764">
                  <c:v>0.6355150935195597</c:v>
                </c:pt>
                <c:pt idx="765">
                  <c:v>0.63564141805564389</c:v>
                </c:pt>
                <c:pt idx="766">
                  <c:v>0.63574606351952212</c:v>
                </c:pt>
                <c:pt idx="767">
                  <c:v>0.63585008351957406</c:v>
                </c:pt>
                <c:pt idx="768">
                  <c:v>0.63595425351953161</c:v>
                </c:pt>
                <c:pt idx="769">
                  <c:v>0.63604726351954577</c:v>
                </c:pt>
                <c:pt idx="770">
                  <c:v>0.6361527505927147</c:v>
                </c:pt>
                <c:pt idx="771">
                  <c:v>0.63623961351969427</c:v>
                </c:pt>
                <c:pt idx="772">
                  <c:v>0.63635433351957971</c:v>
                </c:pt>
                <c:pt idx="773">
                  <c:v>0.63647094351949984</c:v>
                </c:pt>
                <c:pt idx="774">
                  <c:v>0.63659970351965123</c:v>
                </c:pt>
                <c:pt idx="775">
                  <c:v>0.63671582011745964</c:v>
                </c:pt>
                <c:pt idx="776">
                  <c:v>0.63682523351950615</c:v>
                </c:pt>
                <c:pt idx="777">
                  <c:v>0.6369210235194086</c:v>
                </c:pt>
                <c:pt idx="778">
                  <c:v>0.63702419351952466</c:v>
                </c:pt>
                <c:pt idx="779">
                  <c:v>0.63715626341652865</c:v>
                </c:pt>
                <c:pt idx="780">
                  <c:v>0.63727535351942999</c:v>
                </c:pt>
                <c:pt idx="781">
                  <c:v>0.63737601351955875</c:v>
                </c:pt>
                <c:pt idx="782">
                  <c:v>0.63748829351958392</c:v>
                </c:pt>
                <c:pt idx="783">
                  <c:v>0.63759447351970056</c:v>
                </c:pt>
                <c:pt idx="784">
                  <c:v>0.63769429351947715</c:v>
                </c:pt>
                <c:pt idx="785">
                  <c:v>0.63779042734674518</c:v>
                </c:pt>
                <c:pt idx="786">
                  <c:v>0.63792009351940027</c:v>
                </c:pt>
                <c:pt idx="787">
                  <c:v>0.63803772351968879</c:v>
                </c:pt>
                <c:pt idx="788">
                  <c:v>0.63812620351939331</c:v>
                </c:pt>
                <c:pt idx="789">
                  <c:v>0.63825310351946063</c:v>
                </c:pt>
                <c:pt idx="790">
                  <c:v>0.63836071351941981</c:v>
                </c:pt>
                <c:pt idx="791">
                  <c:v>0.63846608658070669</c:v>
                </c:pt>
                <c:pt idx="792">
                  <c:v>0.63856010351953785</c:v>
                </c:pt>
                <c:pt idx="793">
                  <c:v>0.63868491351948686</c:v>
                </c:pt>
                <c:pt idx="794">
                  <c:v>0.63879074351948195</c:v>
                </c:pt>
                <c:pt idx="795">
                  <c:v>0.63886182351945064</c:v>
                </c:pt>
                <c:pt idx="796">
                  <c:v>0.63904019351955066</c:v>
                </c:pt>
                <c:pt idx="797">
                  <c:v>0.6391699335195139</c:v>
                </c:pt>
                <c:pt idx="798">
                  <c:v>0.63927526351951047</c:v>
                </c:pt>
                <c:pt idx="799">
                  <c:v>0.63940388351963462</c:v>
                </c:pt>
                <c:pt idx="800">
                  <c:v>0.63952136351946365</c:v>
                </c:pt>
                <c:pt idx="801">
                  <c:v>0.63965042351952928</c:v>
                </c:pt>
                <c:pt idx="802">
                  <c:v>0.63979279066229933</c:v>
                </c:pt>
                <c:pt idx="803">
                  <c:v>0.6399103476609157</c:v>
                </c:pt>
                <c:pt idx="804">
                  <c:v>0.64001914351963762</c:v>
                </c:pt>
                <c:pt idx="805">
                  <c:v>0.64010869351956734</c:v>
                </c:pt>
                <c:pt idx="806">
                  <c:v>0.640245073519498</c:v>
                </c:pt>
                <c:pt idx="807">
                  <c:v>0.64031852351945462</c:v>
                </c:pt>
                <c:pt idx="808">
                  <c:v>0.64042690290723658</c:v>
                </c:pt>
                <c:pt idx="809">
                  <c:v>0.64055129351953832</c:v>
                </c:pt>
                <c:pt idx="810">
                  <c:v>0.64067785351946582</c:v>
                </c:pt>
                <c:pt idx="811">
                  <c:v>0.64087223351964595</c:v>
                </c:pt>
                <c:pt idx="812">
                  <c:v>0.64100511351947187</c:v>
                </c:pt>
                <c:pt idx="813">
                  <c:v>0.64112988249911784</c:v>
                </c:pt>
                <c:pt idx="814">
                  <c:v>0.64128080351953742</c:v>
                </c:pt>
                <c:pt idx="815">
                  <c:v>0.64140231351955046</c:v>
                </c:pt>
                <c:pt idx="816">
                  <c:v>0.6415531835195919</c:v>
                </c:pt>
                <c:pt idx="817">
                  <c:v>0.64166832351945524</c:v>
                </c:pt>
                <c:pt idx="818">
                  <c:v>0.64176814351955747</c:v>
                </c:pt>
                <c:pt idx="819">
                  <c:v>0.64188557269474922</c:v>
                </c:pt>
                <c:pt idx="820">
                  <c:v>0.64202359351942706</c:v>
                </c:pt>
                <c:pt idx="821">
                  <c:v>0.6421258935193952</c:v>
                </c:pt>
                <c:pt idx="822">
                  <c:v>0.64223637351958185</c:v>
                </c:pt>
                <c:pt idx="823">
                  <c:v>0.64240368351949129</c:v>
                </c:pt>
                <c:pt idx="824">
                  <c:v>0.6425483035195344</c:v>
                </c:pt>
                <c:pt idx="825">
                  <c:v>0.64270012939576304</c:v>
                </c:pt>
                <c:pt idx="826">
                  <c:v>0.6428320435194349</c:v>
                </c:pt>
                <c:pt idx="827">
                  <c:v>0.64292536351951213</c:v>
                </c:pt>
                <c:pt idx="828">
                  <c:v>0.64303033351947902</c:v>
                </c:pt>
                <c:pt idx="829">
                  <c:v>0.64312799351950189</c:v>
                </c:pt>
                <c:pt idx="830">
                  <c:v>0.64319549762213313</c:v>
                </c:pt>
                <c:pt idx="831">
                  <c:v>0.64327718351955865</c:v>
                </c:pt>
                <c:pt idx="832">
                  <c:v>0.64337631351951274</c:v>
                </c:pt>
                <c:pt idx="833">
                  <c:v>0.64345932351963664</c:v>
                </c:pt>
                <c:pt idx="834">
                  <c:v>0.64359736351947694</c:v>
                </c:pt>
                <c:pt idx="835">
                  <c:v>0.64371483351954173</c:v>
                </c:pt>
                <c:pt idx="836">
                  <c:v>0.64382051685287156</c:v>
                </c:pt>
                <c:pt idx="837">
                  <c:v>0.64390261351953171</c:v>
                </c:pt>
                <c:pt idx="838">
                  <c:v>0.6439920035194745</c:v>
                </c:pt>
                <c:pt idx="839">
                  <c:v>0.64411153351949479</c:v>
                </c:pt>
                <c:pt idx="840">
                  <c:v>0.64418761351950837</c:v>
                </c:pt>
                <c:pt idx="841">
                  <c:v>0.64428877072877921</c:v>
                </c:pt>
                <c:pt idx="842">
                  <c:v>0.6443455422150941</c:v>
                </c:pt>
                <c:pt idx="843">
                  <c:v>0.64445499351937663</c:v>
                </c:pt>
                <c:pt idx="844">
                  <c:v>0.64456990351948384</c:v>
                </c:pt>
                <c:pt idx="845">
                  <c:v>0.64464129351947441</c:v>
                </c:pt>
                <c:pt idx="846">
                  <c:v>0.64478081351956296</c:v>
                </c:pt>
                <c:pt idx="847">
                  <c:v>0.64486017063281065</c:v>
                </c:pt>
                <c:pt idx="848">
                  <c:v>0.64497460351953184</c:v>
                </c:pt>
                <c:pt idx="849">
                  <c:v>0.64508599351963058</c:v>
                </c:pt>
                <c:pt idx="850">
                  <c:v>0.64520984351961108</c:v>
                </c:pt>
                <c:pt idx="851">
                  <c:v>0.64533648351951589</c:v>
                </c:pt>
                <c:pt idx="852">
                  <c:v>0.64545012351953923</c:v>
                </c:pt>
                <c:pt idx="853">
                  <c:v>0.6455778620909598</c:v>
                </c:pt>
                <c:pt idx="854">
                  <c:v>0.64569532351949355</c:v>
                </c:pt>
                <c:pt idx="855">
                  <c:v>0.6457783535194066</c:v>
                </c:pt>
                <c:pt idx="856">
                  <c:v>0.645855693519511</c:v>
                </c:pt>
                <c:pt idx="857">
                  <c:v>0.64593511351965693</c:v>
                </c:pt>
                <c:pt idx="858">
                  <c:v>0.6459921703615249</c:v>
                </c:pt>
                <c:pt idx="859">
                  <c:v>0.64607700351946706</c:v>
                </c:pt>
                <c:pt idx="860">
                  <c:v>0.64621149351949014</c:v>
                </c:pt>
                <c:pt idx="861">
                  <c:v>0.6462730435195877</c:v>
                </c:pt>
                <c:pt idx="862">
                  <c:v>0.64635231351945865</c:v>
                </c:pt>
                <c:pt idx="863">
                  <c:v>0.64643707351943791</c:v>
                </c:pt>
                <c:pt idx="864">
                  <c:v>0.64658172733392405</c:v>
                </c:pt>
                <c:pt idx="865">
                  <c:v>0.64667683351939653</c:v>
                </c:pt>
                <c:pt idx="866">
                  <c:v>0.64675820351951363</c:v>
                </c:pt>
                <c:pt idx="867">
                  <c:v>0.64689267351954782</c:v>
                </c:pt>
                <c:pt idx="868">
                  <c:v>0.64698829351944398</c:v>
                </c:pt>
                <c:pt idx="869">
                  <c:v>0.64707817063296602</c:v>
                </c:pt>
                <c:pt idx="870">
                  <c:v>0.64714331351952392</c:v>
                </c:pt>
                <c:pt idx="871">
                  <c:v>0.64721865351943308</c:v>
                </c:pt>
                <c:pt idx="872">
                  <c:v>0.64730896351945089</c:v>
                </c:pt>
                <c:pt idx="873">
                  <c:v>0.64739588351956712</c:v>
                </c:pt>
                <c:pt idx="874">
                  <c:v>0.64751916584275027</c:v>
                </c:pt>
                <c:pt idx="875">
                  <c:v>0.64760128403504902</c:v>
                </c:pt>
                <c:pt idx="876">
                  <c:v>0.64773173351950986</c:v>
                </c:pt>
                <c:pt idx="877">
                  <c:v>0.64784084351957827</c:v>
                </c:pt>
                <c:pt idx="878">
                  <c:v>0.64794346351944165</c:v>
                </c:pt>
                <c:pt idx="879">
                  <c:v>0.64805490351966566</c:v>
                </c:pt>
                <c:pt idx="880">
                  <c:v>0.64817942719034394</c:v>
                </c:pt>
                <c:pt idx="881">
                  <c:v>0.64828057351948798</c:v>
                </c:pt>
                <c:pt idx="882">
                  <c:v>0.64840195351949848</c:v>
                </c:pt>
                <c:pt idx="883">
                  <c:v>0.64850186351957295</c:v>
                </c:pt>
                <c:pt idx="884">
                  <c:v>0.64857527351955713</c:v>
                </c:pt>
                <c:pt idx="885">
                  <c:v>0.64865634351953494</c:v>
                </c:pt>
                <c:pt idx="886">
                  <c:v>0.6487061960194479</c:v>
                </c:pt>
                <c:pt idx="887">
                  <c:v>0.6488537935194516</c:v>
                </c:pt>
                <c:pt idx="888">
                  <c:v>0.6489740735195566</c:v>
                </c:pt>
                <c:pt idx="889">
                  <c:v>0.64907666351946736</c:v>
                </c:pt>
                <c:pt idx="890">
                  <c:v>0.64917446351953134</c:v>
                </c:pt>
                <c:pt idx="891">
                  <c:v>0.64929311908663578</c:v>
                </c:pt>
                <c:pt idx="892">
                  <c:v>0.64939745351964184</c:v>
                </c:pt>
                <c:pt idx="893">
                  <c:v>0.64949783351956369</c:v>
                </c:pt>
                <c:pt idx="894">
                  <c:v>0.64961709351959773</c:v>
                </c:pt>
                <c:pt idx="895">
                  <c:v>0.64970619351960701</c:v>
                </c:pt>
                <c:pt idx="896">
                  <c:v>0.6498535726948117</c:v>
                </c:pt>
                <c:pt idx="897">
                  <c:v>0.64996429351951934</c:v>
                </c:pt>
                <c:pt idx="898">
                  <c:v>0.65005934351954608</c:v>
                </c:pt>
                <c:pt idx="899">
                  <c:v>0.65018756351958185</c:v>
                </c:pt>
                <c:pt idx="900">
                  <c:v>0.65029910351950337</c:v>
                </c:pt>
                <c:pt idx="901">
                  <c:v>0.6504258535196098</c:v>
                </c:pt>
                <c:pt idx="902">
                  <c:v>0.65053073764325164</c:v>
                </c:pt>
                <c:pt idx="903">
                  <c:v>0.65063985351951126</c:v>
                </c:pt>
                <c:pt idx="904">
                  <c:v>0.65081373351961391</c:v>
                </c:pt>
                <c:pt idx="905">
                  <c:v>0.65094255351965691</c:v>
                </c:pt>
                <c:pt idx="906">
                  <c:v>0.65104579351947567</c:v>
                </c:pt>
                <c:pt idx="907">
                  <c:v>0.6511675179351939</c:v>
                </c:pt>
                <c:pt idx="908">
                  <c:v>0.65125592351968653</c:v>
                </c:pt>
                <c:pt idx="909">
                  <c:v>0.65138581351948566</c:v>
                </c:pt>
                <c:pt idx="910">
                  <c:v>0.65150041351947441</c:v>
                </c:pt>
                <c:pt idx="911">
                  <c:v>0.65161727351940857</c:v>
                </c:pt>
                <c:pt idx="912">
                  <c:v>0.65171099351947515</c:v>
                </c:pt>
                <c:pt idx="913">
                  <c:v>0.65181773764327278</c:v>
                </c:pt>
                <c:pt idx="914">
                  <c:v>0.65197667351950206</c:v>
                </c:pt>
                <c:pt idx="915">
                  <c:v>0.65208736351937213</c:v>
                </c:pt>
                <c:pt idx="916">
                  <c:v>0.65222028351951411</c:v>
                </c:pt>
                <c:pt idx="917">
                  <c:v>0.65231887351940743</c:v>
                </c:pt>
                <c:pt idx="918">
                  <c:v>0.65241095413812056</c:v>
                </c:pt>
                <c:pt idx="919">
                  <c:v>0.65251898351951365</c:v>
                </c:pt>
                <c:pt idx="920">
                  <c:v>0.65262925351952505</c:v>
                </c:pt>
                <c:pt idx="921">
                  <c:v>0.65277262351958476</c:v>
                </c:pt>
                <c:pt idx="922">
                  <c:v>0.65288552351957496</c:v>
                </c:pt>
                <c:pt idx="923">
                  <c:v>0.65297093351941515</c:v>
                </c:pt>
                <c:pt idx="924">
                  <c:v>0.65309658300412865</c:v>
                </c:pt>
                <c:pt idx="925">
                  <c:v>0.65320907351943702</c:v>
                </c:pt>
                <c:pt idx="926">
                  <c:v>0.65331162351955796</c:v>
                </c:pt>
                <c:pt idx="927">
                  <c:v>0.65342504351959296</c:v>
                </c:pt>
                <c:pt idx="928">
                  <c:v>0.65354930351947083</c:v>
                </c:pt>
                <c:pt idx="929">
                  <c:v>0.65367407784950404</c:v>
                </c:pt>
                <c:pt idx="930">
                  <c:v>0.65380676351955602</c:v>
                </c:pt>
                <c:pt idx="931">
                  <c:v>0.65390955351957147</c:v>
                </c:pt>
                <c:pt idx="932">
                  <c:v>0.65403761351956535</c:v>
                </c:pt>
                <c:pt idx="933">
                  <c:v>0.65412362351932696</c:v>
                </c:pt>
                <c:pt idx="934">
                  <c:v>0.65423758300407564</c:v>
                </c:pt>
                <c:pt idx="935">
                  <c:v>0.65433312351949391</c:v>
                </c:pt>
                <c:pt idx="936">
                  <c:v>0.65442715351949443</c:v>
                </c:pt>
                <c:pt idx="937">
                  <c:v>0.65455336351941185</c:v>
                </c:pt>
                <c:pt idx="938">
                  <c:v>0.65466253351954318</c:v>
                </c:pt>
                <c:pt idx="939">
                  <c:v>0.65475880980827295</c:v>
                </c:pt>
                <c:pt idx="940">
                  <c:v>0.65486621351968433</c:v>
                </c:pt>
                <c:pt idx="941">
                  <c:v>0.65495467351951553</c:v>
                </c:pt>
                <c:pt idx="942">
                  <c:v>0.65507558351950712</c:v>
                </c:pt>
                <c:pt idx="943">
                  <c:v>0.65516536351968691</c:v>
                </c:pt>
                <c:pt idx="944">
                  <c:v>0.65529657351952353</c:v>
                </c:pt>
                <c:pt idx="945">
                  <c:v>0.65541121187011764</c:v>
                </c:pt>
                <c:pt idx="946">
                  <c:v>0.65549397351955618</c:v>
                </c:pt>
                <c:pt idx="947">
                  <c:v>0.65564658351948679</c:v>
                </c:pt>
                <c:pt idx="948">
                  <c:v>0.65574802351938266</c:v>
                </c:pt>
                <c:pt idx="949">
                  <c:v>0.65586436351951394</c:v>
                </c:pt>
                <c:pt idx="950">
                  <c:v>0.65597180980815195</c:v>
                </c:pt>
                <c:pt idx="951">
                  <c:v>0.65610341351953405</c:v>
                </c:pt>
                <c:pt idx="952">
                  <c:v>0.65621707351957315</c:v>
                </c:pt>
                <c:pt idx="953">
                  <c:v>0.65633430351948785</c:v>
                </c:pt>
                <c:pt idx="954">
                  <c:v>0.65646066351961063</c:v>
                </c:pt>
                <c:pt idx="955">
                  <c:v>0.65656504692162798</c:v>
                </c:pt>
                <c:pt idx="956">
                  <c:v>0.6566988835195422</c:v>
                </c:pt>
                <c:pt idx="957">
                  <c:v>0.6567965835194669</c:v>
                </c:pt>
                <c:pt idx="958">
                  <c:v>0.65687529351953677</c:v>
                </c:pt>
                <c:pt idx="959">
                  <c:v>0.65700921351953301</c:v>
                </c:pt>
                <c:pt idx="960">
                  <c:v>0.65709861351951226</c:v>
                </c:pt>
                <c:pt idx="961">
                  <c:v>0.65721089228239427</c:v>
                </c:pt>
                <c:pt idx="962">
                  <c:v>0.65732265351968744</c:v>
                </c:pt>
                <c:pt idx="963">
                  <c:v>0.65739816351947633</c:v>
                </c:pt>
                <c:pt idx="964">
                  <c:v>0.65754141351951367</c:v>
                </c:pt>
                <c:pt idx="965">
                  <c:v>0.65764592351947004</c:v>
                </c:pt>
                <c:pt idx="966">
                  <c:v>0.65774726341646916</c:v>
                </c:pt>
                <c:pt idx="967">
                  <c:v>0.65787066351966106</c:v>
                </c:pt>
                <c:pt idx="968">
                  <c:v>0.65799526351941318</c:v>
                </c:pt>
                <c:pt idx="969">
                  <c:v>0.65814056351946848</c:v>
                </c:pt>
                <c:pt idx="970">
                  <c:v>0.65824514351953911</c:v>
                </c:pt>
                <c:pt idx="971">
                  <c:v>0.6583728696898008</c:v>
                </c:pt>
                <c:pt idx="972">
                  <c:v>0.6585323382815037</c:v>
                </c:pt>
                <c:pt idx="973">
                  <c:v>0.6586461935195328</c:v>
                </c:pt>
                <c:pt idx="974">
                  <c:v>0.65873244351944182</c:v>
                </c:pt>
                <c:pt idx="975">
                  <c:v>0.65883113351950162</c:v>
                </c:pt>
                <c:pt idx="976">
                  <c:v>0.65892443351944796</c:v>
                </c:pt>
                <c:pt idx="977">
                  <c:v>0.65907851685277485</c:v>
                </c:pt>
                <c:pt idx="978">
                  <c:v>0.65922036351951097</c:v>
                </c:pt>
                <c:pt idx="979">
                  <c:v>0.65934797351954666</c:v>
                </c:pt>
                <c:pt idx="980">
                  <c:v>0.6594693035194743</c:v>
                </c:pt>
                <c:pt idx="981">
                  <c:v>0.65956938351946803</c:v>
                </c:pt>
                <c:pt idx="982">
                  <c:v>0.65971410018619414</c:v>
                </c:pt>
                <c:pt idx="983">
                  <c:v>0.65986030725690625</c:v>
                </c:pt>
                <c:pt idx="984">
                  <c:v>0.65996112351942471</c:v>
                </c:pt>
                <c:pt idx="985">
                  <c:v>0.66006590351948335</c:v>
                </c:pt>
                <c:pt idx="986">
                  <c:v>0.66016120351953811</c:v>
                </c:pt>
                <c:pt idx="987">
                  <c:v>0.66028499351951286</c:v>
                </c:pt>
                <c:pt idx="988">
                  <c:v>0.6603877685709707</c:v>
                </c:pt>
                <c:pt idx="989">
                  <c:v>0.6604897435194933</c:v>
                </c:pt>
                <c:pt idx="990">
                  <c:v>0.66057734351963404</c:v>
                </c:pt>
                <c:pt idx="991">
                  <c:v>0.66068248351956682</c:v>
                </c:pt>
                <c:pt idx="992">
                  <c:v>0.66077874351937527</c:v>
                </c:pt>
                <c:pt idx="993">
                  <c:v>0.66087735018619953</c:v>
                </c:pt>
                <c:pt idx="994">
                  <c:v>0.66099645351959091</c:v>
                </c:pt>
                <c:pt idx="995">
                  <c:v>0.66110538351960002</c:v>
                </c:pt>
                <c:pt idx="996">
                  <c:v>0.66124167351945851</c:v>
                </c:pt>
                <c:pt idx="997">
                  <c:v>0.66136441351953812</c:v>
                </c:pt>
                <c:pt idx="998">
                  <c:v>0.66145541500100213</c:v>
                </c:pt>
                <c:pt idx="999">
                  <c:v>0.66161443351944882</c:v>
                </c:pt>
                <c:pt idx="1000">
                  <c:v>0.6617169935195929</c:v>
                </c:pt>
                <c:pt idx="1001">
                  <c:v>0.66181867351957968</c:v>
                </c:pt>
                <c:pt idx="1002">
                  <c:v>0.66195231351955131</c:v>
                </c:pt>
                <c:pt idx="1003">
                  <c:v>0.66202889351953653</c:v>
                </c:pt>
                <c:pt idx="1004">
                  <c:v>0.66213251083905789</c:v>
                </c:pt>
                <c:pt idx="1005">
                  <c:v>0.66222842351953914</c:v>
                </c:pt>
                <c:pt idx="1006">
                  <c:v>0.66231542351954631</c:v>
                </c:pt>
                <c:pt idx="1007">
                  <c:v>0.6624289035194143</c:v>
                </c:pt>
                <c:pt idx="1008">
                  <c:v>0.66252814351946665</c:v>
                </c:pt>
                <c:pt idx="1009">
                  <c:v>0.66266474795249064</c:v>
                </c:pt>
                <c:pt idx="1010">
                  <c:v>0.66277653351949373</c:v>
                </c:pt>
                <c:pt idx="1011">
                  <c:v>0.66290079351957121</c:v>
                </c:pt>
                <c:pt idx="1012">
                  <c:v>0.6630244935195464</c:v>
                </c:pt>
                <c:pt idx="1013">
                  <c:v>0.66311078351948682</c:v>
                </c:pt>
                <c:pt idx="1014">
                  <c:v>0.6631955481029197</c:v>
                </c:pt>
                <c:pt idx="1015">
                  <c:v>0.6633157535195715</c:v>
                </c:pt>
                <c:pt idx="1016">
                  <c:v>0.66340607351965275</c:v>
                </c:pt>
                <c:pt idx="1017">
                  <c:v>0.66353622351957331</c:v>
                </c:pt>
                <c:pt idx="1018">
                  <c:v>0.66362458351960796</c:v>
                </c:pt>
                <c:pt idx="1019">
                  <c:v>0.66375069351956306</c:v>
                </c:pt>
                <c:pt idx="1020">
                  <c:v>0.66384841805559724</c:v>
                </c:pt>
                <c:pt idx="1021">
                  <c:v>0.66395565351952601</c:v>
                </c:pt>
                <c:pt idx="1022">
                  <c:v>0.66403884351949483</c:v>
                </c:pt>
                <c:pt idx="1023">
                  <c:v>0.66416507351964205</c:v>
                </c:pt>
                <c:pt idx="1024">
                  <c:v>0.66426877351948344</c:v>
                </c:pt>
                <c:pt idx="1025">
                  <c:v>0.66437515720375184</c:v>
                </c:pt>
                <c:pt idx="1026">
                  <c:v>0.66450182351957543</c:v>
                </c:pt>
                <c:pt idx="1027">
                  <c:v>0.66459838351953382</c:v>
                </c:pt>
                <c:pt idx="1028">
                  <c:v>0.66468663351951141</c:v>
                </c:pt>
                <c:pt idx="1029">
                  <c:v>0.66478594351961984</c:v>
                </c:pt>
                <c:pt idx="1030">
                  <c:v>0.66487444667749007</c:v>
                </c:pt>
                <c:pt idx="1031">
                  <c:v>0.66496949351948209</c:v>
                </c:pt>
                <c:pt idx="1032">
                  <c:v>0.66511391351943572</c:v>
                </c:pt>
                <c:pt idx="1033">
                  <c:v>0.66522356351943424</c:v>
                </c:pt>
                <c:pt idx="1034">
                  <c:v>0.66533096351952414</c:v>
                </c:pt>
                <c:pt idx="1035">
                  <c:v>0.66545994393622721</c:v>
                </c:pt>
                <c:pt idx="1036">
                  <c:v>0.66555878351950204</c:v>
                </c:pt>
                <c:pt idx="1037">
                  <c:v>0.66566300351957131</c:v>
                </c:pt>
                <c:pt idx="1038">
                  <c:v>0.66578172351961651</c:v>
                </c:pt>
                <c:pt idx="1039">
                  <c:v>0.66590692351947456</c:v>
                </c:pt>
                <c:pt idx="1040">
                  <c:v>0.66599384841321019</c:v>
                </c:pt>
                <c:pt idx="1041">
                  <c:v>0.66608364083643323</c:v>
                </c:pt>
                <c:pt idx="1042">
                  <c:v>0.66620198351951598</c:v>
                </c:pt>
                <c:pt idx="1043">
                  <c:v>0.6663002735195559</c:v>
                </c:pt>
                <c:pt idx="1044">
                  <c:v>0.66640154351954273</c:v>
                </c:pt>
                <c:pt idx="1045">
                  <c:v>0.66649099351951935</c:v>
                </c:pt>
                <c:pt idx="1046">
                  <c:v>0.66653669667744064</c:v>
                </c:pt>
                <c:pt idx="1047">
                  <c:v>0.66668445351956795</c:v>
                </c:pt>
                <c:pt idx="1048">
                  <c:v>0.66676512351961192</c:v>
                </c:pt>
                <c:pt idx="1049">
                  <c:v>0.66684689351956483</c:v>
                </c:pt>
                <c:pt idx="1050">
                  <c:v>0.66694439351954571</c:v>
                </c:pt>
                <c:pt idx="1051">
                  <c:v>0.66702867036161884</c:v>
                </c:pt>
                <c:pt idx="1052">
                  <c:v>0.66713218351954162</c:v>
                </c:pt>
                <c:pt idx="1053">
                  <c:v>0.667239903519532</c:v>
                </c:pt>
                <c:pt idx="1054">
                  <c:v>0.66731393351969504</c:v>
                </c:pt>
                <c:pt idx="1055">
                  <c:v>0.6674160935195933</c:v>
                </c:pt>
                <c:pt idx="1056">
                  <c:v>0.66747531496285761</c:v>
                </c:pt>
                <c:pt idx="1057">
                  <c:v>0.66757697351943202</c:v>
                </c:pt>
                <c:pt idx="1058">
                  <c:v>0.66767193351953236</c:v>
                </c:pt>
                <c:pt idx="1059">
                  <c:v>0.66776381351958858</c:v>
                </c:pt>
                <c:pt idx="1060">
                  <c:v>0.66787533351945005</c:v>
                </c:pt>
                <c:pt idx="1061">
                  <c:v>0.66797123081671983</c:v>
                </c:pt>
                <c:pt idx="1062">
                  <c:v>0.66807663351947943</c:v>
                </c:pt>
                <c:pt idx="1063">
                  <c:v>0.66818661351958353</c:v>
                </c:pt>
                <c:pt idx="1064">
                  <c:v>0.66829543351959297</c:v>
                </c:pt>
                <c:pt idx="1065">
                  <c:v>0.66840368351944468</c:v>
                </c:pt>
                <c:pt idx="1066">
                  <c:v>0.66849443351947335</c:v>
                </c:pt>
                <c:pt idx="1067">
                  <c:v>0.66856223351958244</c:v>
                </c:pt>
                <c:pt idx="1068">
                  <c:v>0.66870762351955437</c:v>
                </c:pt>
                <c:pt idx="1069">
                  <c:v>0.66882849351954454</c:v>
                </c:pt>
                <c:pt idx="1070">
                  <c:v>0.66893057351960461</c:v>
                </c:pt>
                <c:pt idx="1071">
                  <c:v>0.66902764485973965</c:v>
                </c:pt>
                <c:pt idx="1072">
                  <c:v>0.66911963351944592</c:v>
                </c:pt>
                <c:pt idx="1073">
                  <c:v>0.66921399351957911</c:v>
                </c:pt>
                <c:pt idx="1074">
                  <c:v>0.66932513351952405</c:v>
                </c:pt>
                <c:pt idx="1075">
                  <c:v>0.66943827351950602</c:v>
                </c:pt>
                <c:pt idx="1076">
                  <c:v>0.66954913899898982</c:v>
                </c:pt>
                <c:pt idx="1077">
                  <c:v>0.66963388351948328</c:v>
                </c:pt>
                <c:pt idx="1078">
                  <c:v>0.66972364351950686</c:v>
                </c:pt>
                <c:pt idx="1079">
                  <c:v>0.66981255351952196</c:v>
                </c:pt>
                <c:pt idx="1080">
                  <c:v>0.6699008535194394</c:v>
                </c:pt>
                <c:pt idx="1081">
                  <c:v>0.669957133519548</c:v>
                </c:pt>
                <c:pt idx="1082">
                  <c:v>0.67005623351954813</c:v>
                </c:pt>
                <c:pt idx="1083">
                  <c:v>0.67016022351947657</c:v>
                </c:pt>
                <c:pt idx="1084">
                  <c:v>0.67025997351950939</c:v>
                </c:pt>
                <c:pt idx="1085">
                  <c:v>0.67037150351961983</c:v>
                </c:pt>
                <c:pt idx="1086">
                  <c:v>0.67045615351948296</c:v>
                </c:pt>
                <c:pt idx="1087">
                  <c:v>0.67058327726943068</c:v>
                </c:pt>
                <c:pt idx="1088">
                  <c:v>0.67067498351957844</c:v>
                </c:pt>
                <c:pt idx="1089">
                  <c:v>0.67076732351947266</c:v>
                </c:pt>
                <c:pt idx="1090">
                  <c:v>0.67085063351953866</c:v>
                </c:pt>
                <c:pt idx="1091">
                  <c:v>0.67094953351950815</c:v>
                </c:pt>
                <c:pt idx="1092">
                  <c:v>0.67105969895166595</c:v>
                </c:pt>
                <c:pt idx="1093">
                  <c:v>0.67116109351953213</c:v>
                </c:pt>
                <c:pt idx="1094">
                  <c:v>0.67126900351952912</c:v>
                </c:pt>
                <c:pt idx="1095">
                  <c:v>0.67135219351945363</c:v>
                </c:pt>
                <c:pt idx="1096">
                  <c:v>0.67142119725582594</c:v>
                </c:pt>
                <c:pt idx="1097">
                  <c:v>0.67151220732907413</c:v>
                </c:pt>
                <c:pt idx="1098">
                  <c:v>0.67157407351939713</c:v>
                </c:pt>
                <c:pt idx="1099">
                  <c:v>0.67167883351948365</c:v>
                </c:pt>
                <c:pt idx="1100">
                  <c:v>0.67178029351950708</c:v>
                </c:pt>
                <c:pt idx="1101">
                  <c:v>0.67188337537999165</c:v>
                </c:pt>
                <c:pt idx="1102">
                  <c:v>0.67197982115992394</c:v>
                </c:pt>
                <c:pt idx="1103">
                  <c:v>0.67206629351952241</c:v>
                </c:pt>
                <c:pt idx="1104">
                  <c:v>0.67216916351961264</c:v>
                </c:pt>
                <c:pt idx="1105">
                  <c:v>0.67224749351953783</c:v>
                </c:pt>
                <c:pt idx="1106">
                  <c:v>0.67232262424128963</c:v>
                </c:pt>
                <c:pt idx="1107">
                  <c:v>0.67240454351953494</c:v>
                </c:pt>
                <c:pt idx="1108">
                  <c:v>0.67249815351948683</c:v>
                </c:pt>
                <c:pt idx="1109">
                  <c:v>0.67257403351951273</c:v>
                </c:pt>
                <c:pt idx="1110">
                  <c:v>0.67265639351939166</c:v>
                </c:pt>
                <c:pt idx="1111">
                  <c:v>0.67272444867100734</c:v>
                </c:pt>
                <c:pt idx="1112">
                  <c:v>0.67282481107060077</c:v>
                </c:pt>
                <c:pt idx="1113">
                  <c:v>0.6729034735196846</c:v>
                </c:pt>
                <c:pt idx="1114">
                  <c:v>0.67298282351953476</c:v>
                </c:pt>
                <c:pt idx="1115">
                  <c:v>0.67305509351948334</c:v>
                </c:pt>
                <c:pt idx="1116">
                  <c:v>0.67312810351943331</c:v>
                </c:pt>
                <c:pt idx="1117">
                  <c:v>0.6732079129009636</c:v>
                </c:pt>
                <c:pt idx="1118">
                  <c:v>0.67327604351953774</c:v>
                </c:pt>
                <c:pt idx="1119">
                  <c:v>0.67335765351949139</c:v>
                </c:pt>
                <c:pt idx="1120">
                  <c:v>0.67344426351961484</c:v>
                </c:pt>
                <c:pt idx="1121">
                  <c:v>0.67354469640607006</c:v>
                </c:pt>
                <c:pt idx="1122">
                  <c:v>0.67362739351951295</c:v>
                </c:pt>
                <c:pt idx="1123">
                  <c:v>0.67373468351937305</c:v>
                </c:pt>
                <c:pt idx="1124">
                  <c:v>0.67380679351951989</c:v>
                </c:pt>
                <c:pt idx="1125">
                  <c:v>0.67389554351950987</c:v>
                </c:pt>
                <c:pt idx="1126">
                  <c:v>0.67397386135469783</c:v>
                </c:pt>
                <c:pt idx="1127">
                  <c:v>0.67406514351952906</c:v>
                </c:pt>
                <c:pt idx="1128">
                  <c:v>0.67412747351962077</c:v>
                </c:pt>
                <c:pt idx="1129">
                  <c:v>0.67420353351953333</c:v>
                </c:pt>
                <c:pt idx="1130">
                  <c:v>0.67429622351947927</c:v>
                </c:pt>
                <c:pt idx="1131">
                  <c:v>0.67439411908650171</c:v>
                </c:pt>
                <c:pt idx="1132">
                  <c:v>0.67446531351956374</c:v>
                </c:pt>
                <c:pt idx="1133">
                  <c:v>0.67455420351946471</c:v>
                </c:pt>
                <c:pt idx="1134">
                  <c:v>0.67462317351956613</c:v>
                </c:pt>
                <c:pt idx="1135">
                  <c:v>0.67468329351958167</c:v>
                </c:pt>
                <c:pt idx="1136">
                  <c:v>0.67475391268617435</c:v>
                </c:pt>
                <c:pt idx="1137">
                  <c:v>0.67481916351951765</c:v>
                </c:pt>
                <c:pt idx="1138">
                  <c:v>0.6749174635194366</c:v>
                </c:pt>
                <c:pt idx="1139">
                  <c:v>0.67500025351947435</c:v>
                </c:pt>
                <c:pt idx="1140">
                  <c:v>0.67508965226949535</c:v>
                </c:pt>
                <c:pt idx="1141">
                  <c:v>0.67516492351936164</c:v>
                </c:pt>
                <c:pt idx="1142">
                  <c:v>0.67523902351955434</c:v>
                </c:pt>
                <c:pt idx="1143">
                  <c:v>0.67532838351940117</c:v>
                </c:pt>
                <c:pt idx="1144">
                  <c:v>0.67541527351947928</c:v>
                </c:pt>
                <c:pt idx="1145">
                  <c:v>0.67550227726958911</c:v>
                </c:pt>
                <c:pt idx="1146">
                  <c:v>0.67555975351966546</c:v>
                </c:pt>
                <c:pt idx="1147">
                  <c:v>0.67563752351945683</c:v>
                </c:pt>
                <c:pt idx="1148">
                  <c:v>0.67573675351943219</c:v>
                </c:pt>
                <c:pt idx="1149">
                  <c:v>0.67581614351944164</c:v>
                </c:pt>
                <c:pt idx="1150">
                  <c:v>0.67588044898349353</c:v>
                </c:pt>
                <c:pt idx="1151">
                  <c:v>0.67593754351956792</c:v>
                </c:pt>
                <c:pt idx="1152">
                  <c:v>0.676011633519497</c:v>
                </c:pt>
                <c:pt idx="1153">
                  <c:v>0.67607404351958045</c:v>
                </c:pt>
                <c:pt idx="1154">
                  <c:v>0.67615289351955921</c:v>
                </c:pt>
                <c:pt idx="1155">
                  <c:v>0.67621743351941399</c:v>
                </c:pt>
                <c:pt idx="1156">
                  <c:v>0.67630717310282762</c:v>
                </c:pt>
                <c:pt idx="1157">
                  <c:v>0.67638506351947814</c:v>
                </c:pt>
                <c:pt idx="1158">
                  <c:v>0.67644497351946786</c:v>
                </c:pt>
                <c:pt idx="1159">
                  <c:v>0.67652706351944536</c:v>
                </c:pt>
                <c:pt idx="1160">
                  <c:v>0.67659283351950961</c:v>
                </c:pt>
                <c:pt idx="1161">
                  <c:v>0.67666188143619133</c:v>
                </c:pt>
                <c:pt idx="1162">
                  <c:v>0.67672855351958494</c:v>
                </c:pt>
                <c:pt idx="1163">
                  <c:v>0.67682916351945921</c:v>
                </c:pt>
                <c:pt idx="1164">
                  <c:v>0.67690205351960075</c:v>
                </c:pt>
                <c:pt idx="1165">
                  <c:v>0.67701134351962478</c:v>
                </c:pt>
                <c:pt idx="1166">
                  <c:v>0.67706805351955057</c:v>
                </c:pt>
                <c:pt idx="1167">
                  <c:v>0.67714495435287048</c:v>
                </c:pt>
                <c:pt idx="1168">
                  <c:v>0.67721163351953639</c:v>
                </c:pt>
                <c:pt idx="1169">
                  <c:v>0.67726376351940665</c:v>
                </c:pt>
                <c:pt idx="1170">
                  <c:v>0.67732495351950495</c:v>
                </c:pt>
                <c:pt idx="1171">
                  <c:v>0.67739737351942808</c:v>
                </c:pt>
                <c:pt idx="1172">
                  <c:v>0.67746793351955292</c:v>
                </c:pt>
                <c:pt idx="1173">
                  <c:v>0.67752461060291713</c:v>
                </c:pt>
                <c:pt idx="1174">
                  <c:v>0.67759843351963656</c:v>
                </c:pt>
                <c:pt idx="1175">
                  <c:v>0.67765513351946804</c:v>
                </c:pt>
                <c:pt idx="1176">
                  <c:v>0.67774155351941434</c:v>
                </c:pt>
                <c:pt idx="1177">
                  <c:v>0.67783075351941835</c:v>
                </c:pt>
                <c:pt idx="1178">
                  <c:v>0.67791345435273365</c:v>
                </c:pt>
                <c:pt idx="1179">
                  <c:v>0.67798916351934346</c:v>
                </c:pt>
                <c:pt idx="1180">
                  <c:v>0.67805869351949233</c:v>
                </c:pt>
                <c:pt idx="1181">
                  <c:v>0.67811780351952899</c:v>
                </c:pt>
                <c:pt idx="1182">
                  <c:v>0.67819604351952256</c:v>
                </c:pt>
                <c:pt idx="1183">
                  <c:v>0.67828827351958743</c:v>
                </c:pt>
                <c:pt idx="1184">
                  <c:v>0.67837301773011094</c:v>
                </c:pt>
                <c:pt idx="1185">
                  <c:v>0.6784702235195138</c:v>
                </c:pt>
                <c:pt idx="1186">
                  <c:v>0.67854814351955095</c:v>
                </c:pt>
                <c:pt idx="1187">
                  <c:v>0.67862945351933834</c:v>
                </c:pt>
                <c:pt idx="1188">
                  <c:v>0.67870963351954938</c:v>
                </c:pt>
                <c:pt idx="1189">
                  <c:v>0.67879740226946961</c:v>
                </c:pt>
                <c:pt idx="1190">
                  <c:v>0.67889583351955141</c:v>
                </c:pt>
                <c:pt idx="1191">
                  <c:v>0.67897267351944179</c:v>
                </c:pt>
                <c:pt idx="1192">
                  <c:v>0.67906698351959138</c:v>
                </c:pt>
                <c:pt idx="1193">
                  <c:v>0.67916029351960261</c:v>
                </c:pt>
                <c:pt idx="1194">
                  <c:v>0.67923323560289506</c:v>
                </c:pt>
                <c:pt idx="1195">
                  <c:v>0.67933128351946115</c:v>
                </c:pt>
                <c:pt idx="1196">
                  <c:v>0.67938627351957026</c:v>
                </c:pt>
                <c:pt idx="1197">
                  <c:v>0.67944967351960217</c:v>
                </c:pt>
                <c:pt idx="1198">
                  <c:v>0.67950198351945923</c:v>
                </c:pt>
                <c:pt idx="1199">
                  <c:v>0.67957095351943253</c:v>
                </c:pt>
                <c:pt idx="1200">
                  <c:v>0.67961981893609191</c:v>
                </c:pt>
                <c:pt idx="1201">
                  <c:v>0.67969707351952402</c:v>
                </c:pt>
                <c:pt idx="1202">
                  <c:v>0.67973121351944921</c:v>
                </c:pt>
                <c:pt idx="1203">
                  <c:v>0.67981473351960831</c:v>
                </c:pt>
                <c:pt idx="1204">
                  <c:v>0.67987559351948668</c:v>
                </c:pt>
                <c:pt idx="1205">
                  <c:v>0.67996168351959629</c:v>
                </c:pt>
                <c:pt idx="1206">
                  <c:v>0.68003344351957806</c:v>
                </c:pt>
                <c:pt idx="1207">
                  <c:v>0.68012492351960063</c:v>
                </c:pt>
                <c:pt idx="1208">
                  <c:v>0.68018907351954416</c:v>
                </c:pt>
                <c:pt idx="1209">
                  <c:v>0.68028898351964529</c:v>
                </c:pt>
                <c:pt idx="1210">
                  <c:v>0.68036843351947773</c:v>
                </c:pt>
                <c:pt idx="1211">
                  <c:v>0.68045914973583743</c:v>
                </c:pt>
                <c:pt idx="1212">
                  <c:v>0.6805445835194206</c:v>
                </c:pt>
                <c:pt idx="1213">
                  <c:v>0.68064110351955021</c:v>
                </c:pt>
                <c:pt idx="1214">
                  <c:v>0.68071345351958956</c:v>
                </c:pt>
                <c:pt idx="1215">
                  <c:v>0.68080170351952218</c:v>
                </c:pt>
                <c:pt idx="1216">
                  <c:v>0.68085244703310477</c:v>
                </c:pt>
                <c:pt idx="1217">
                  <c:v>0.68092614351950065</c:v>
                </c:pt>
                <c:pt idx="1218">
                  <c:v>0.68103353351956764</c:v>
                </c:pt>
                <c:pt idx="1219">
                  <c:v>0.68110638351947761</c:v>
                </c:pt>
                <c:pt idx="1220">
                  <c:v>0.68118941351957862</c:v>
                </c:pt>
                <c:pt idx="1221">
                  <c:v>0.68127222518619135</c:v>
                </c:pt>
                <c:pt idx="1222">
                  <c:v>0.68137775351959984</c:v>
                </c:pt>
                <c:pt idx="1223">
                  <c:v>0.68146141351960099</c:v>
                </c:pt>
                <c:pt idx="1224">
                  <c:v>0.6815559335195629</c:v>
                </c:pt>
                <c:pt idx="1225">
                  <c:v>0.6816211135195287</c:v>
                </c:pt>
                <c:pt idx="1226">
                  <c:v>0.68170732351947694</c:v>
                </c:pt>
                <c:pt idx="1227">
                  <c:v>0.68180430851953244</c:v>
                </c:pt>
                <c:pt idx="1228">
                  <c:v>0.6818793935195393</c:v>
                </c:pt>
                <c:pt idx="1229">
                  <c:v>0.68199288351952836</c:v>
                </c:pt>
                <c:pt idx="1230">
                  <c:v>0.68206759351946289</c:v>
                </c:pt>
                <c:pt idx="1231">
                  <c:v>0.68217148351954082</c:v>
                </c:pt>
                <c:pt idx="1232">
                  <c:v>0.68225062101947764</c:v>
                </c:pt>
                <c:pt idx="1233">
                  <c:v>0.68233428351956604</c:v>
                </c:pt>
                <c:pt idx="1234">
                  <c:v>0.68239642351946372</c:v>
                </c:pt>
                <c:pt idx="1235">
                  <c:v>0.68250243351944562</c:v>
                </c:pt>
                <c:pt idx="1236">
                  <c:v>0.6826061135195135</c:v>
                </c:pt>
                <c:pt idx="1237">
                  <c:v>0.68270570351946125</c:v>
                </c:pt>
                <c:pt idx="1238">
                  <c:v>0.68280245435285281</c:v>
                </c:pt>
                <c:pt idx="1239">
                  <c:v>0.68292588351951844</c:v>
                </c:pt>
                <c:pt idx="1240">
                  <c:v>0.68299617351942765</c:v>
                </c:pt>
                <c:pt idx="1241">
                  <c:v>0.68312346351959441</c:v>
                </c:pt>
                <c:pt idx="1242">
                  <c:v>0.68321633351946787</c:v>
                </c:pt>
                <c:pt idx="1243">
                  <c:v>0.6833059439360909</c:v>
                </c:pt>
                <c:pt idx="1244">
                  <c:v>0.68339653351947194</c:v>
                </c:pt>
                <c:pt idx="1245">
                  <c:v>0.68351777351956855</c:v>
                </c:pt>
                <c:pt idx="1246">
                  <c:v>0.68361813351958978</c:v>
                </c:pt>
                <c:pt idx="1247">
                  <c:v>0.68371457351953902</c:v>
                </c:pt>
                <c:pt idx="1248">
                  <c:v>0.68378314685284636</c:v>
                </c:pt>
                <c:pt idx="1249">
                  <c:v>0.68389952351960115</c:v>
                </c:pt>
                <c:pt idx="1250">
                  <c:v>0.68401339351936452</c:v>
                </c:pt>
                <c:pt idx="1251">
                  <c:v>0.6841229535195209</c:v>
                </c:pt>
                <c:pt idx="1252">
                  <c:v>0.68423760351954865</c:v>
                </c:pt>
                <c:pt idx="1253">
                  <c:v>0.6843331535196171</c:v>
                </c:pt>
                <c:pt idx="1254">
                  <c:v>0.6844384856028255</c:v>
                </c:pt>
                <c:pt idx="1255">
                  <c:v>0.68454894351940265</c:v>
                </c:pt>
                <c:pt idx="1256">
                  <c:v>0.68469929351957526</c:v>
                </c:pt>
                <c:pt idx="1257">
                  <c:v>0.68480133351944672</c:v>
                </c:pt>
                <c:pt idx="1258">
                  <c:v>0.68491733351953665</c:v>
                </c:pt>
                <c:pt idx="1259">
                  <c:v>0.68503739185285739</c:v>
                </c:pt>
                <c:pt idx="1260">
                  <c:v>0.68514850351945822</c:v>
                </c:pt>
                <c:pt idx="1261">
                  <c:v>0.68524549351956177</c:v>
                </c:pt>
                <c:pt idx="1262">
                  <c:v>0.68535103351953985</c:v>
                </c:pt>
                <c:pt idx="1263">
                  <c:v>0.68542794351961334</c:v>
                </c:pt>
                <c:pt idx="1264">
                  <c:v>0.68551603768632652</c:v>
                </c:pt>
                <c:pt idx="1265">
                  <c:v>0.6856043335195513</c:v>
                </c:pt>
                <c:pt idx="1266">
                  <c:v>0.6857642235195287</c:v>
                </c:pt>
                <c:pt idx="1267">
                  <c:v>0.68584999351952802</c:v>
                </c:pt>
                <c:pt idx="1268">
                  <c:v>0.68597780351950854</c:v>
                </c:pt>
                <c:pt idx="1269">
                  <c:v>0.68607940226944408</c:v>
                </c:pt>
                <c:pt idx="1270">
                  <c:v>0.68618364351947192</c:v>
                </c:pt>
                <c:pt idx="1271">
                  <c:v>0.68627714351941904</c:v>
                </c:pt>
                <c:pt idx="1272">
                  <c:v>0.68639511351946814</c:v>
                </c:pt>
                <c:pt idx="1273">
                  <c:v>0.68647787351963563</c:v>
                </c:pt>
                <c:pt idx="1274">
                  <c:v>0.68659301685291041</c:v>
                </c:pt>
                <c:pt idx="1275">
                  <c:v>0.68669487351940295</c:v>
                </c:pt>
                <c:pt idx="1276">
                  <c:v>0.68676779351952288</c:v>
                </c:pt>
                <c:pt idx="1277">
                  <c:v>0.6868699635196126</c:v>
                </c:pt>
                <c:pt idx="1278">
                  <c:v>0.68695339351951779</c:v>
                </c:pt>
                <c:pt idx="1279">
                  <c:v>0.68705957351943581</c:v>
                </c:pt>
                <c:pt idx="1280">
                  <c:v>0.68716070435279153</c:v>
                </c:pt>
                <c:pt idx="1281">
                  <c:v>0.68730716351949184</c:v>
                </c:pt>
                <c:pt idx="1282">
                  <c:v>0.68740012351955215</c:v>
                </c:pt>
                <c:pt idx="1283">
                  <c:v>0.68751311351954314</c:v>
                </c:pt>
                <c:pt idx="1284">
                  <c:v>0.6875990235194549</c:v>
                </c:pt>
                <c:pt idx="1285">
                  <c:v>0.6877144647695137</c:v>
                </c:pt>
                <c:pt idx="1286">
                  <c:v>0.68781683351959311</c:v>
                </c:pt>
                <c:pt idx="1287">
                  <c:v>0.68790552351964662</c:v>
                </c:pt>
                <c:pt idx="1288">
                  <c:v>0.68801828351946881</c:v>
                </c:pt>
                <c:pt idx="1289">
                  <c:v>0.68812126351966185</c:v>
                </c:pt>
                <c:pt idx="1290">
                  <c:v>0.68825399601945492</c:v>
                </c:pt>
                <c:pt idx="1291">
                  <c:v>0.6883329535195486</c:v>
                </c:pt>
                <c:pt idx="1292">
                  <c:v>0.68845937351956465</c:v>
                </c:pt>
                <c:pt idx="1293">
                  <c:v>0.68855745351960762</c:v>
                </c:pt>
                <c:pt idx="1294">
                  <c:v>0.68866128351952383</c:v>
                </c:pt>
                <c:pt idx="1295">
                  <c:v>0.68876118351961679</c:v>
                </c:pt>
                <c:pt idx="1296">
                  <c:v>0.68880029351943683</c:v>
                </c:pt>
                <c:pt idx="1297">
                  <c:v>0.6889438535195066</c:v>
                </c:pt>
                <c:pt idx="1298">
                  <c:v>0.68904380351948435</c:v>
                </c:pt>
                <c:pt idx="1299">
                  <c:v>0.68914413351940773</c:v>
                </c:pt>
                <c:pt idx="1300">
                  <c:v>0.68923810351958692</c:v>
                </c:pt>
                <c:pt idx="1301">
                  <c:v>0.68933496476944356</c:v>
                </c:pt>
                <c:pt idx="1302">
                  <c:v>0.68945551351950662</c:v>
                </c:pt>
                <c:pt idx="1303">
                  <c:v>0.68955359351940615</c:v>
                </c:pt>
                <c:pt idx="1304">
                  <c:v>0.68967439351951243</c:v>
                </c:pt>
                <c:pt idx="1305">
                  <c:v>0.68976286351954763</c:v>
                </c:pt>
                <c:pt idx="1306">
                  <c:v>0.68985089185285631</c:v>
                </c:pt>
                <c:pt idx="1307">
                  <c:v>0.68994165351957126</c:v>
                </c:pt>
                <c:pt idx="1308">
                  <c:v>0.69002644351969988</c:v>
                </c:pt>
                <c:pt idx="1309">
                  <c:v>0.69013486351949083</c:v>
                </c:pt>
                <c:pt idx="1310">
                  <c:v>0.69021370351951861</c:v>
                </c:pt>
                <c:pt idx="1311">
                  <c:v>0.69029865351953634</c:v>
                </c:pt>
                <c:pt idx="1312">
                  <c:v>0.69039693351949583</c:v>
                </c:pt>
                <c:pt idx="1313">
                  <c:v>0.69047805351942904</c:v>
                </c:pt>
                <c:pt idx="1314">
                  <c:v>0.69059244351946369</c:v>
                </c:pt>
                <c:pt idx="1315">
                  <c:v>0.69068671351952693</c:v>
                </c:pt>
                <c:pt idx="1316">
                  <c:v>0.69081176351953499</c:v>
                </c:pt>
                <c:pt idx="1317">
                  <c:v>0.69090824601966061</c:v>
                </c:pt>
                <c:pt idx="1318">
                  <c:v>0.69098644351943561</c:v>
                </c:pt>
                <c:pt idx="1319">
                  <c:v>0.69111499351953465</c:v>
                </c:pt>
                <c:pt idx="1320">
                  <c:v>0.69118739351954162</c:v>
                </c:pt>
                <c:pt idx="1321">
                  <c:v>0.69128825351951806</c:v>
                </c:pt>
                <c:pt idx="1322">
                  <c:v>0.69137221520961134</c:v>
                </c:pt>
                <c:pt idx="1323">
                  <c:v>0.69145855351962382</c:v>
                </c:pt>
                <c:pt idx="1324">
                  <c:v>0.69155350351947265</c:v>
                </c:pt>
                <c:pt idx="1325">
                  <c:v>0.69164905351951567</c:v>
                </c:pt>
                <c:pt idx="1326">
                  <c:v>0.69176305351951028</c:v>
                </c:pt>
                <c:pt idx="1327">
                  <c:v>0.69185418615103345</c:v>
                </c:pt>
                <c:pt idx="1328">
                  <c:v>0.69198194351953779</c:v>
                </c:pt>
                <c:pt idx="1329">
                  <c:v>0.69206658351946249</c:v>
                </c:pt>
                <c:pt idx="1330">
                  <c:v>0.69217525351958253</c:v>
                </c:pt>
                <c:pt idx="1331">
                  <c:v>0.69226762351951265</c:v>
                </c:pt>
                <c:pt idx="1332">
                  <c:v>0.69238666268624627</c:v>
                </c:pt>
                <c:pt idx="1333">
                  <c:v>0.6924952535194413</c:v>
                </c:pt>
                <c:pt idx="1334">
                  <c:v>0.69259087351953674</c:v>
                </c:pt>
                <c:pt idx="1335">
                  <c:v>0.69267769351955844</c:v>
                </c:pt>
                <c:pt idx="1336">
                  <c:v>0.6927707335195834</c:v>
                </c:pt>
                <c:pt idx="1337">
                  <c:v>0.69285977351936034</c:v>
                </c:pt>
                <c:pt idx="1338">
                  <c:v>0.69297555851962178</c:v>
                </c:pt>
                <c:pt idx="1339">
                  <c:v>0.69307895351956184</c:v>
                </c:pt>
                <c:pt idx="1340">
                  <c:v>0.69315735351970964</c:v>
                </c:pt>
                <c:pt idx="1341">
                  <c:v>0.69328110351955274</c:v>
                </c:pt>
                <c:pt idx="1342">
                  <c:v>0.693399743519451</c:v>
                </c:pt>
                <c:pt idx="1343">
                  <c:v>0.693493510984311</c:v>
                </c:pt>
                <c:pt idx="1344">
                  <c:v>0.69362395351949402</c:v>
                </c:pt>
                <c:pt idx="1345">
                  <c:v>0.69375384351957592</c:v>
                </c:pt>
                <c:pt idx="1346">
                  <c:v>0.69384057351963813</c:v>
                </c:pt>
                <c:pt idx="1347">
                  <c:v>0.69398291351944863</c:v>
                </c:pt>
                <c:pt idx="1348">
                  <c:v>0.69408914404607469</c:v>
                </c:pt>
                <c:pt idx="1349">
                  <c:v>0.69418772351957758</c:v>
                </c:pt>
                <c:pt idx="1350">
                  <c:v>0.69426979351945362</c:v>
                </c:pt>
                <c:pt idx="1351">
                  <c:v>0.69437251351952634</c:v>
                </c:pt>
                <c:pt idx="1352">
                  <c:v>0.69447441351934602</c:v>
                </c:pt>
                <c:pt idx="1353">
                  <c:v>0.69456164185282765</c:v>
                </c:pt>
                <c:pt idx="1354">
                  <c:v>0.6946637135195769</c:v>
                </c:pt>
                <c:pt idx="1355">
                  <c:v>0.6947426135195256</c:v>
                </c:pt>
                <c:pt idx="1356">
                  <c:v>0.69483333351952714</c:v>
                </c:pt>
                <c:pt idx="1357">
                  <c:v>0.69494371351963602</c:v>
                </c:pt>
                <c:pt idx="1358">
                  <c:v>0.69503910194057994</c:v>
                </c:pt>
                <c:pt idx="1359">
                  <c:v>0.69512292351952065</c:v>
                </c:pt>
                <c:pt idx="1360">
                  <c:v>0.69519095351933091</c:v>
                </c:pt>
                <c:pt idx="1361">
                  <c:v>0.69525783351939374</c:v>
                </c:pt>
                <c:pt idx="1362">
                  <c:v>0.69533687351946583</c:v>
                </c:pt>
                <c:pt idx="1363">
                  <c:v>0.69542237562477283</c:v>
                </c:pt>
                <c:pt idx="1364">
                  <c:v>0.69552075351959008</c:v>
                </c:pt>
                <c:pt idx="1365">
                  <c:v>0.69559971351962824</c:v>
                </c:pt>
                <c:pt idx="1366">
                  <c:v>0.69567822351965125</c:v>
                </c:pt>
                <c:pt idx="1367">
                  <c:v>0.69573169351962039</c:v>
                </c:pt>
                <c:pt idx="1368">
                  <c:v>0.69580532299320963</c:v>
                </c:pt>
                <c:pt idx="1369">
                  <c:v>0.69590683351950366</c:v>
                </c:pt>
                <c:pt idx="1370">
                  <c:v>0.69603453351943889</c:v>
                </c:pt>
                <c:pt idx="1371">
                  <c:v>0.69612794351958662</c:v>
                </c:pt>
                <c:pt idx="1372">
                  <c:v>0.69621271351962832</c:v>
                </c:pt>
                <c:pt idx="1373">
                  <c:v>0.69628177726952012</c:v>
                </c:pt>
                <c:pt idx="1374">
                  <c:v>0.69635496351948356</c:v>
                </c:pt>
                <c:pt idx="1375">
                  <c:v>0.69645735351952065</c:v>
                </c:pt>
                <c:pt idx="1376">
                  <c:v>0.69653774351945652</c:v>
                </c:pt>
                <c:pt idx="1377">
                  <c:v>0.69662480351947254</c:v>
                </c:pt>
                <c:pt idx="1378">
                  <c:v>0.69669903351955376</c:v>
                </c:pt>
                <c:pt idx="1379">
                  <c:v>0.69682879667736664</c:v>
                </c:pt>
                <c:pt idx="1380">
                  <c:v>0.6969236135195328</c:v>
                </c:pt>
                <c:pt idx="1381">
                  <c:v>0.69704073351950313</c:v>
                </c:pt>
                <c:pt idx="1382">
                  <c:v>0.69711341351951872</c:v>
                </c:pt>
                <c:pt idx="1383">
                  <c:v>0.69721811351954099</c:v>
                </c:pt>
                <c:pt idx="1384">
                  <c:v>0.69731769393622756</c:v>
                </c:pt>
                <c:pt idx="1385">
                  <c:v>0.69739291351949506</c:v>
                </c:pt>
                <c:pt idx="1386">
                  <c:v>0.69747523351951446</c:v>
                </c:pt>
                <c:pt idx="1387">
                  <c:v>0.69757638351957563</c:v>
                </c:pt>
                <c:pt idx="1388">
                  <c:v>0.69765649351943315</c:v>
                </c:pt>
                <c:pt idx="1389">
                  <c:v>0.69774960018615828</c:v>
                </c:pt>
                <c:pt idx="1390">
                  <c:v>0.69784775351948514</c:v>
                </c:pt>
                <c:pt idx="1391">
                  <c:v>0.69791378351948263</c:v>
                </c:pt>
                <c:pt idx="1392">
                  <c:v>0.69800333351951016</c:v>
                </c:pt>
                <c:pt idx="1393">
                  <c:v>0.69807478351957486</c:v>
                </c:pt>
                <c:pt idx="1394">
                  <c:v>0.69816026685282351</c:v>
                </c:pt>
                <c:pt idx="1395">
                  <c:v>0.69823366351936045</c:v>
                </c:pt>
                <c:pt idx="1396">
                  <c:v>0.69830889351962466</c:v>
                </c:pt>
                <c:pt idx="1397">
                  <c:v>0.69840852351943283</c:v>
                </c:pt>
                <c:pt idx="1398">
                  <c:v>0.69851396351951678</c:v>
                </c:pt>
                <c:pt idx="1399">
                  <c:v>0.6985896835195019</c:v>
                </c:pt>
                <c:pt idx="1400">
                  <c:v>0.69866526351951741</c:v>
                </c:pt>
                <c:pt idx="1401">
                  <c:v>0.69872723351958022</c:v>
                </c:pt>
                <c:pt idx="1402">
                  <c:v>0.69883074351956564</c:v>
                </c:pt>
                <c:pt idx="1403">
                  <c:v>0.69891634351958565</c:v>
                </c:pt>
                <c:pt idx="1404">
                  <c:v>0.6989865689361775</c:v>
                </c:pt>
                <c:pt idx="1405">
                  <c:v>0.69907997351950513</c:v>
                </c:pt>
                <c:pt idx="1406">
                  <c:v>0.69916347351952035</c:v>
                </c:pt>
                <c:pt idx="1407">
                  <c:v>0.69923193351945789</c:v>
                </c:pt>
                <c:pt idx="1408">
                  <c:v>0.69931667351957705</c:v>
                </c:pt>
                <c:pt idx="1409">
                  <c:v>0.69941020435281587</c:v>
                </c:pt>
                <c:pt idx="1410">
                  <c:v>0.69947403351949555</c:v>
                </c:pt>
                <c:pt idx="1411">
                  <c:v>0.69952738351949562</c:v>
                </c:pt>
                <c:pt idx="1412">
                  <c:v>0.69959790351941864</c:v>
                </c:pt>
                <c:pt idx="1413">
                  <c:v>0.69965756351946595</c:v>
                </c:pt>
                <c:pt idx="1414">
                  <c:v>0.69972541773016583</c:v>
                </c:pt>
                <c:pt idx="1415">
                  <c:v>0.69979746351951855</c:v>
                </c:pt>
                <c:pt idx="1416">
                  <c:v>0.69986994351951792</c:v>
                </c:pt>
                <c:pt idx="1417">
                  <c:v>0.69994910351934592</c:v>
                </c:pt>
                <c:pt idx="1418">
                  <c:v>0.70001638351939732</c:v>
                </c:pt>
                <c:pt idx="1419">
                  <c:v>0.70008164185286148</c:v>
                </c:pt>
                <c:pt idx="1420">
                  <c:v>0.70016009351944364</c:v>
                </c:pt>
                <c:pt idx="1421">
                  <c:v>0.70023733351955364</c:v>
                </c:pt>
                <c:pt idx="1422">
                  <c:v>0.70033121351940708</c:v>
                </c:pt>
                <c:pt idx="1423">
                  <c:v>0.70042223351953381</c:v>
                </c:pt>
                <c:pt idx="1424">
                  <c:v>0.700489787686152</c:v>
                </c:pt>
                <c:pt idx="1425">
                  <c:v>0.70061512351975364</c:v>
                </c:pt>
                <c:pt idx="1426">
                  <c:v>0.7006909235195331</c:v>
                </c:pt>
                <c:pt idx="1427">
                  <c:v>0.70078868351944956</c:v>
                </c:pt>
                <c:pt idx="1428">
                  <c:v>0.70087463351943557</c:v>
                </c:pt>
                <c:pt idx="1429">
                  <c:v>0.7009603229932253</c:v>
                </c:pt>
                <c:pt idx="1430">
                  <c:v>0.7010381835194297</c:v>
                </c:pt>
                <c:pt idx="1431">
                  <c:v>0.70111007351967336</c:v>
                </c:pt>
                <c:pt idx="1432">
                  <c:v>0.70119284351955136</c:v>
                </c:pt>
                <c:pt idx="1433">
                  <c:v>0.70127450351947285</c:v>
                </c:pt>
                <c:pt idx="1434">
                  <c:v>0.70135942351945013</c:v>
                </c:pt>
                <c:pt idx="1435">
                  <c:v>0.70142831246687565</c:v>
                </c:pt>
                <c:pt idx="1436">
                  <c:v>0.7015216535194807</c:v>
                </c:pt>
                <c:pt idx="1437">
                  <c:v>0.70159232351947765</c:v>
                </c:pt>
                <c:pt idx="1438">
                  <c:v>0.70164812351949279</c:v>
                </c:pt>
                <c:pt idx="1439">
                  <c:v>0.70171965226950594</c:v>
                </c:pt>
                <c:pt idx="1440">
                  <c:v>0.70178196351945243</c:v>
                </c:pt>
                <c:pt idx="1441">
                  <c:v>0.70185663351938599</c:v>
                </c:pt>
                <c:pt idx="1442">
                  <c:v>0.70191283351964273</c:v>
                </c:pt>
                <c:pt idx="1443">
                  <c:v>0.70196555351952983</c:v>
                </c:pt>
                <c:pt idx="1444">
                  <c:v>0.70203324930889832</c:v>
                </c:pt>
                <c:pt idx="1445">
                  <c:v>0.70207710351945762</c:v>
                </c:pt>
                <c:pt idx="1446">
                  <c:v>0.70217388351950794</c:v>
                </c:pt>
                <c:pt idx="1447">
                  <c:v>0.70226201351953077</c:v>
                </c:pt>
                <c:pt idx="1448">
                  <c:v>0.70232602351944762</c:v>
                </c:pt>
                <c:pt idx="1449">
                  <c:v>0.70239408088794031</c:v>
                </c:pt>
                <c:pt idx="1450">
                  <c:v>0.70245743351952816</c:v>
                </c:pt>
                <c:pt idx="1451">
                  <c:v>0.70252293351944672</c:v>
                </c:pt>
                <c:pt idx="1452">
                  <c:v>0.70258839351942015</c:v>
                </c:pt>
                <c:pt idx="1453">
                  <c:v>0.7026448235194811</c:v>
                </c:pt>
                <c:pt idx="1454">
                  <c:v>0.70270321773011923</c:v>
                </c:pt>
                <c:pt idx="1455">
                  <c:v>0.7027597335195449</c:v>
                </c:pt>
                <c:pt idx="1456">
                  <c:v>0.70285015351956448</c:v>
                </c:pt>
                <c:pt idx="1457">
                  <c:v>0.70293178351949015</c:v>
                </c:pt>
                <c:pt idx="1458">
                  <c:v>0.7029987735194555</c:v>
                </c:pt>
                <c:pt idx="1459">
                  <c:v>0.70309213351946265</c:v>
                </c:pt>
                <c:pt idx="1460">
                  <c:v>0.70314383351949339</c:v>
                </c:pt>
                <c:pt idx="1461">
                  <c:v>0.7032153035194868</c:v>
                </c:pt>
                <c:pt idx="1462">
                  <c:v>0.70329335351948596</c:v>
                </c:pt>
                <c:pt idx="1463">
                  <c:v>0.70337576351953279</c:v>
                </c:pt>
                <c:pt idx="1464">
                  <c:v>0.70346845983520656</c:v>
                </c:pt>
                <c:pt idx="1465">
                  <c:v>0.7035279835195356</c:v>
                </c:pt>
                <c:pt idx="1466">
                  <c:v>0.70360369351959939</c:v>
                </c:pt>
                <c:pt idx="1467">
                  <c:v>0.70366663351950565</c:v>
                </c:pt>
                <c:pt idx="1468">
                  <c:v>0.70374646351950998</c:v>
                </c:pt>
                <c:pt idx="1469">
                  <c:v>0.70382824601944238</c:v>
                </c:pt>
                <c:pt idx="1470">
                  <c:v>0.70390048351970491</c:v>
                </c:pt>
                <c:pt idx="1471">
                  <c:v>0.70399689351949024</c:v>
                </c:pt>
                <c:pt idx="1472">
                  <c:v>0.70408472351935814</c:v>
                </c:pt>
                <c:pt idx="1473">
                  <c:v>0.70418399351949412</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0.99760393351951526</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1.0036647135195369</c:v>
                </c:pt>
                <c:pt idx="10">
                  <c:v>1.0036699335195178</c:v>
                </c:pt>
                <c:pt idx="11">
                  <c:v>0.99497993351959013</c:v>
                </c:pt>
                <c:pt idx="12">
                  <c:v>1.001923303519457</c:v>
                </c:pt>
                <c:pt idx="13">
                  <c:v>0.99737599351939865</c:v>
                </c:pt>
                <c:pt idx="14">
                  <c:v>0.99504320351962861</c:v>
                </c:pt>
                <c:pt idx="15">
                  <c:v>0.98960167351943262</c:v>
                </c:pt>
                <c:pt idx="16">
                  <c:v>0.98824203351964002</c:v>
                </c:pt>
                <c:pt idx="17">
                  <c:v>0.97691393351951383</c:v>
                </c:pt>
                <c:pt idx="18">
                  <c:v>0.9659113528743577</c:v>
                </c:pt>
                <c:pt idx="19">
                  <c:v>0.95510004463061193</c:v>
                </c:pt>
                <c:pt idx="20">
                  <c:v>0.96606581351962184</c:v>
                </c:pt>
                <c:pt idx="21">
                  <c:v>0.99445363351952665</c:v>
                </c:pt>
                <c:pt idx="22">
                  <c:v>1.015136333519647</c:v>
                </c:pt>
                <c:pt idx="23">
                  <c:v>1.0559297835194266</c:v>
                </c:pt>
                <c:pt idx="24">
                  <c:v>1.1407853735195921</c:v>
                </c:pt>
                <c:pt idx="25">
                  <c:v>1.1156495535196314</c:v>
                </c:pt>
                <c:pt idx="26">
                  <c:v>1.1048279923430329</c:v>
                </c:pt>
                <c:pt idx="27">
                  <c:v>1.6525468263766809</c:v>
                </c:pt>
                <c:pt idx="28">
                  <c:v>2.0037323335195647</c:v>
                </c:pt>
                <c:pt idx="29">
                  <c:v>2.4742276235196767</c:v>
                </c:pt>
                <c:pt idx="30">
                  <c:v>2.838972913519421</c:v>
                </c:pt>
                <c:pt idx="31">
                  <c:v>2.577665073519507</c:v>
                </c:pt>
                <c:pt idx="32">
                  <c:v>1.9827882438644622</c:v>
                </c:pt>
                <c:pt idx="33">
                  <c:v>1.1687530763766067</c:v>
                </c:pt>
                <c:pt idx="34">
                  <c:v>1.5255839335193571</c:v>
                </c:pt>
                <c:pt idx="35">
                  <c:v>1.8276989735194724</c:v>
                </c:pt>
                <c:pt idx="36">
                  <c:v>1.704341213519452</c:v>
                </c:pt>
                <c:pt idx="37">
                  <c:v>1.0722146708932041</c:v>
                </c:pt>
                <c:pt idx="38">
                  <c:v>0.59681113351939563</c:v>
                </c:pt>
                <c:pt idx="39">
                  <c:v>0.11265919351947649</c:v>
                </c:pt>
                <c:pt idx="40">
                  <c:v>-0.6233677008891334</c:v>
                </c:pt>
                <c:pt idx="41">
                  <c:v>-2.4085966861989476</c:v>
                </c:pt>
                <c:pt idx="42">
                  <c:v>-3.1095021064804484</c:v>
                </c:pt>
                <c:pt idx="43">
                  <c:v>-3.5380789664804553</c:v>
                </c:pt>
                <c:pt idx="44">
                  <c:v>-3.5536570164804999</c:v>
                </c:pt>
                <c:pt idx="45">
                  <c:v>-3.6125042064804567</c:v>
                </c:pt>
                <c:pt idx="46">
                  <c:v>-4.0647982064803845</c:v>
                </c:pt>
                <c:pt idx="47">
                  <c:v>-4.7658465358682625</c:v>
                </c:pt>
                <c:pt idx="48">
                  <c:v>-5.1886105464805059</c:v>
                </c:pt>
                <c:pt idx="49">
                  <c:v>-7.7396572887027277</c:v>
                </c:pt>
                <c:pt idx="50">
                  <c:v>-7.9698259664804461</c:v>
                </c:pt>
                <c:pt idx="51">
                  <c:v>-8.0800323464805928</c:v>
                </c:pt>
                <c:pt idx="52">
                  <c:v>-7.8452028064805006</c:v>
                </c:pt>
                <c:pt idx="53">
                  <c:v>-7.4579130664804438</c:v>
                </c:pt>
                <c:pt idx="54">
                  <c:v>-6.9784695664803724</c:v>
                </c:pt>
                <c:pt idx="55">
                  <c:v>-6.1340708339223653</c:v>
                </c:pt>
                <c:pt idx="56">
                  <c:v>-1.832247143403539</c:v>
                </c:pt>
                <c:pt idx="57">
                  <c:v>-0.449873916480513</c:v>
                </c:pt>
                <c:pt idx="58">
                  <c:v>0.65936253351938612</c:v>
                </c:pt>
                <c:pt idx="59">
                  <c:v>2.6879351335194883</c:v>
                </c:pt>
                <c:pt idx="60">
                  <c:v>4.1903614835195189</c:v>
                </c:pt>
                <c:pt idx="61">
                  <c:v>6.1282088735195259</c:v>
                </c:pt>
                <c:pt idx="62">
                  <c:v>7.5962996835193213</c:v>
                </c:pt>
                <c:pt idx="63">
                  <c:v>9.2238481675620481</c:v>
                </c:pt>
                <c:pt idx="64">
                  <c:v>12.884873147805108</c:v>
                </c:pt>
                <c:pt idx="65">
                  <c:v>14.429339833519553</c:v>
                </c:pt>
                <c:pt idx="66">
                  <c:v>14.957707873519432</c:v>
                </c:pt>
                <c:pt idx="67">
                  <c:v>13.710291653519461</c:v>
                </c:pt>
                <c:pt idx="68">
                  <c:v>11.837719333519374</c:v>
                </c:pt>
                <c:pt idx="69">
                  <c:v>8.3655577876862282</c:v>
                </c:pt>
                <c:pt idx="70">
                  <c:v>6.1473341535194646</c:v>
                </c:pt>
                <c:pt idx="71">
                  <c:v>4.5748043035195085</c:v>
                </c:pt>
                <c:pt idx="72">
                  <c:v>4.0850979335195214</c:v>
                </c:pt>
                <c:pt idx="73">
                  <c:v>-1.5520303311862897</c:v>
                </c:pt>
                <c:pt idx="74">
                  <c:v>-3.7524858964804366</c:v>
                </c:pt>
                <c:pt idx="75">
                  <c:v>-6.0724980264804165</c:v>
                </c:pt>
                <c:pt idx="76">
                  <c:v>-7.3058715819445323</c:v>
                </c:pt>
                <c:pt idx="77">
                  <c:v>-8.3843430564805885</c:v>
                </c:pt>
                <c:pt idx="78">
                  <c:v>-9.2051504464806158</c:v>
                </c:pt>
                <c:pt idx="79">
                  <c:v>-10.386074816480523</c:v>
                </c:pt>
                <c:pt idx="80">
                  <c:v>-11.017839536480649</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-7.7086984964805803</c:v>
                </c:pt>
                <c:pt idx="89">
                  <c:v>-7.5465729664804755</c:v>
                </c:pt>
                <c:pt idx="90">
                  <c:v>-6.4431781177625993</c:v>
                </c:pt>
                <c:pt idx="91">
                  <c:v>-6.2428468664804369</c:v>
                </c:pt>
                <c:pt idx="92">
                  <c:v>-5.8605380764803376</c:v>
                </c:pt>
                <c:pt idx="93">
                  <c:v>-5.2367405613259725</c:v>
                </c:pt>
                <c:pt idx="94">
                  <c:v>-4.8589191164803651</c:v>
                </c:pt>
                <c:pt idx="95">
                  <c:v>-4.2802592664804076</c:v>
                </c:pt>
                <c:pt idx="96">
                  <c:v>-3.4381939264804382</c:v>
                </c:pt>
                <c:pt idx="97">
                  <c:v>-2.7048326664804012</c:v>
                </c:pt>
                <c:pt idx="98">
                  <c:v>-1.8526018664804127</c:v>
                </c:pt>
                <c:pt idx="99">
                  <c:v>0.35565416079222761</c:v>
                </c:pt>
                <c:pt idx="100">
                  <c:v>0.61464860351943007</c:v>
                </c:pt>
                <c:pt idx="101">
                  <c:v>0.71461998351946965</c:v>
                </c:pt>
                <c:pt idx="102">
                  <c:v>0.69645255351962021</c:v>
                </c:pt>
                <c:pt idx="103">
                  <c:v>0.5870385835197135</c:v>
                </c:pt>
                <c:pt idx="104">
                  <c:v>0.5222603476609885</c:v>
                </c:pt>
                <c:pt idx="105">
                  <c:v>0.55059812469592351</c:v>
                </c:pt>
                <c:pt idx="106">
                  <c:v>0.52260393351947898</c:v>
                </c:pt>
                <c:pt idx="107">
                  <c:v>0.56309033351965365</c:v>
                </c:pt>
                <c:pt idx="108">
                  <c:v>0.63070702351950814</c:v>
                </c:pt>
                <c:pt idx="109">
                  <c:v>0.54763841351948206</c:v>
                </c:pt>
                <c:pt idx="110">
                  <c:v>0.27703743351938215</c:v>
                </c:pt>
                <c:pt idx="111">
                  <c:v>-0.13723396648055086</c:v>
                </c:pt>
                <c:pt idx="112">
                  <c:v>-0.48616831648024628</c:v>
                </c:pt>
                <c:pt idx="113">
                  <c:v>-0.68252223314719662</c:v>
                </c:pt>
                <c:pt idx="114">
                  <c:v>-1.0948023521949017</c:v>
                </c:pt>
                <c:pt idx="115">
                  <c:v>-1.5502433164803477</c:v>
                </c:pt>
                <c:pt idx="116">
                  <c:v>-2.2414595464804852</c:v>
                </c:pt>
                <c:pt idx="117">
                  <c:v>-2.6437599664804052</c:v>
                </c:pt>
                <c:pt idx="118">
                  <c:v>-3.1465558764805053</c:v>
                </c:pt>
                <c:pt idx="119">
                  <c:v>-3.6320917227303697</c:v>
                </c:pt>
                <c:pt idx="120">
                  <c:v>-4.1925985132888695</c:v>
                </c:pt>
                <c:pt idx="121">
                  <c:v>-4.9719474363434362</c:v>
                </c:pt>
                <c:pt idx="122">
                  <c:v>-4.8905409064804299</c:v>
                </c:pt>
                <c:pt idx="123">
                  <c:v>-4.7467914064804972</c:v>
                </c:pt>
                <c:pt idx="124">
                  <c:v>-4.5463974707357835</c:v>
                </c:pt>
                <c:pt idx="125">
                  <c:v>-4.4816486964804465</c:v>
                </c:pt>
                <c:pt idx="126">
                  <c:v>-4.5075531064802448</c:v>
                </c:pt>
                <c:pt idx="127">
                  <c:v>-4.5209042064804033</c:v>
                </c:pt>
                <c:pt idx="128">
                  <c:v>-4.183690366480576</c:v>
                </c:pt>
                <c:pt idx="129">
                  <c:v>-3.8210669258553764</c:v>
                </c:pt>
                <c:pt idx="130">
                  <c:v>-2.0501334349014972</c:v>
                </c:pt>
                <c:pt idx="131">
                  <c:v>-2.0359602464804452</c:v>
                </c:pt>
                <c:pt idx="132">
                  <c:v>-2.2165860264805701</c:v>
                </c:pt>
                <c:pt idx="133">
                  <c:v>-2.2851971764804295</c:v>
                </c:pt>
                <c:pt idx="134">
                  <c:v>-2.1773754864805572</c:v>
                </c:pt>
                <c:pt idx="135">
                  <c:v>-1.814311466480462</c:v>
                </c:pt>
                <c:pt idx="136">
                  <c:v>-1.6328560664804861</c:v>
                </c:pt>
                <c:pt idx="137">
                  <c:v>-1.3892660664804595</c:v>
                </c:pt>
                <c:pt idx="138">
                  <c:v>-1.7653446164803739</c:v>
                </c:pt>
                <c:pt idx="139">
                  <c:v>-1.9899189864803621</c:v>
                </c:pt>
                <c:pt idx="140">
                  <c:v>-2.1645794564803866</c:v>
                </c:pt>
                <c:pt idx="141">
                  <c:v>-2.3021602364804608</c:v>
                </c:pt>
                <c:pt idx="142">
                  <c:v>-2.373793566480435</c:v>
                </c:pt>
                <c:pt idx="143">
                  <c:v>-2.527289326480485</c:v>
                </c:pt>
                <c:pt idx="144">
                  <c:v>-2.6986176049419872</c:v>
                </c:pt>
                <c:pt idx="145">
                  <c:v>-3.4027651608201928</c:v>
                </c:pt>
                <c:pt idx="146">
                  <c:v>-3.6413038442582462</c:v>
                </c:pt>
                <c:pt idx="147">
                  <c:v>-3.9827860864803042</c:v>
                </c:pt>
                <c:pt idx="148">
                  <c:v>-4.1551943664803721</c:v>
                </c:pt>
                <c:pt idx="149">
                  <c:v>-3.7195515764802582</c:v>
                </c:pt>
                <c:pt idx="150">
                  <c:v>-2.6867021364804629</c:v>
                </c:pt>
                <c:pt idx="151">
                  <c:v>-1.1174311764805083</c:v>
                </c:pt>
                <c:pt idx="152">
                  <c:v>0.21639514004121499</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5.6109166994770208</c:v>
                </c:pt>
                <c:pt idx="161">
                  <c:v>5.6754216478052815</c:v>
                </c:pt>
                <c:pt idx="162">
                  <c:v>3.7018903038898667</c:v>
                </c:pt>
                <c:pt idx="163">
                  <c:v>2.844613893519603</c:v>
                </c:pt>
                <c:pt idx="164">
                  <c:v>1.4736255335195798</c:v>
                </c:pt>
                <c:pt idx="165">
                  <c:v>0.55724719351947405</c:v>
                </c:pt>
                <c:pt idx="166">
                  <c:v>-0.39907632910672047</c:v>
                </c:pt>
                <c:pt idx="167">
                  <c:v>-1.1750914664803815</c:v>
                </c:pt>
                <c:pt idx="168">
                  <c:v>-2.0324654664805246</c:v>
                </c:pt>
                <c:pt idx="169">
                  <c:v>-2.4171401969152977</c:v>
                </c:pt>
                <c:pt idx="170">
                  <c:v>-5.4026426074640126</c:v>
                </c:pt>
                <c:pt idx="171">
                  <c:v>-6.13283174356377</c:v>
                </c:pt>
                <c:pt idx="172">
                  <c:v>-6.6859558964803645</c:v>
                </c:pt>
                <c:pt idx="173">
                  <c:v>-7.4915775664807045</c:v>
                </c:pt>
                <c:pt idx="174">
                  <c:v>-8.4142971664805764</c:v>
                </c:pt>
                <c:pt idx="175">
                  <c:v>-10.231543626480358</c:v>
                </c:pt>
                <c:pt idx="176">
                  <c:v>-11.607043266480471</c:v>
                </c:pt>
                <c:pt idx="177">
                  <c:v>-12.643508538390563</c:v>
                </c:pt>
                <c:pt idx="178">
                  <c:v>-13.42517320933765</c:v>
                </c:pt>
                <c:pt idx="179">
                  <c:v>-13.392775926480454</c:v>
                </c:pt>
                <c:pt idx="180">
                  <c:v>-13.162946056480434</c:v>
                </c:pt>
                <c:pt idx="181">
                  <c:v>-12.723856355140327</c:v>
                </c:pt>
                <c:pt idx="182">
                  <c:v>-11.893672686480414</c:v>
                </c:pt>
                <c:pt idx="183">
                  <c:v>-11.56579186648063</c:v>
                </c:pt>
                <c:pt idx="184">
                  <c:v>-11.366707666480472</c:v>
                </c:pt>
                <c:pt idx="185">
                  <c:v>-11.01401701648062</c:v>
                </c:pt>
                <c:pt idx="186">
                  <c:v>-10.850904347730562</c:v>
                </c:pt>
                <c:pt idx="187">
                  <c:v>-8.8816060664804724</c:v>
                </c:pt>
                <c:pt idx="188">
                  <c:v>-8.7403562685006477</c:v>
                </c:pt>
                <c:pt idx="189">
                  <c:v>-8.1623765264804877</c:v>
                </c:pt>
                <c:pt idx="190">
                  <c:v>-7.624025916480532</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11.331432213519424</c:v>
                </c:pt>
                <c:pt idx="200">
                  <c:v>11.765482374379745</c:v>
                </c:pt>
                <c:pt idx="201">
                  <c:v>12.123224600186205</c:v>
                </c:pt>
                <c:pt idx="202">
                  <c:v>12.008918933519505</c:v>
                </c:pt>
                <c:pt idx="203">
                  <c:v>11.584302233519496</c:v>
                </c:pt>
                <c:pt idx="204">
                  <c:v>10.22323898351959</c:v>
                </c:pt>
                <c:pt idx="205">
                  <c:v>8.3519235335196242</c:v>
                </c:pt>
                <c:pt idx="206">
                  <c:v>7.1571559747566234</c:v>
                </c:pt>
                <c:pt idx="207">
                  <c:v>6.2791003035194137</c:v>
                </c:pt>
                <c:pt idx="208">
                  <c:v>5.6231568735195339</c:v>
                </c:pt>
                <c:pt idx="209">
                  <c:v>5.0415042493090754</c:v>
                </c:pt>
                <c:pt idx="210">
                  <c:v>2.2415943416828492</c:v>
                </c:pt>
                <c:pt idx="211">
                  <c:v>1.5184287147695839</c:v>
                </c:pt>
                <c:pt idx="212">
                  <c:v>0.51023233351955355</c:v>
                </c:pt>
                <c:pt idx="213">
                  <c:v>-1.0140136464805067</c:v>
                </c:pt>
                <c:pt idx="214">
                  <c:v>-2.4592566064804777</c:v>
                </c:pt>
                <c:pt idx="215">
                  <c:v>-4.0347336164804855</c:v>
                </c:pt>
                <c:pt idx="216">
                  <c:v>-5.5372314664804625</c:v>
                </c:pt>
                <c:pt idx="217">
                  <c:v>-6.0379160664805047</c:v>
                </c:pt>
                <c:pt idx="218">
                  <c:v>-7.5313185950519594</c:v>
                </c:pt>
                <c:pt idx="219">
                  <c:v>-7.1816406264803732</c:v>
                </c:pt>
                <c:pt idx="220">
                  <c:v>-6.8000946559543314</c:v>
                </c:pt>
                <c:pt idx="221">
                  <c:v>-6.3201982364804756</c:v>
                </c:pt>
                <c:pt idx="222">
                  <c:v>-5.7014441164805163</c:v>
                </c:pt>
                <c:pt idx="223">
                  <c:v>-5.1559115564805991</c:v>
                </c:pt>
                <c:pt idx="224">
                  <c:v>-4.2356985109248493</c:v>
                </c:pt>
                <c:pt idx="225">
                  <c:v>-3.4808758164803919</c:v>
                </c:pt>
                <c:pt idx="226">
                  <c:v>-3.2606311864805013</c:v>
                </c:pt>
                <c:pt idx="227">
                  <c:v>-3.4690186064806587</c:v>
                </c:pt>
                <c:pt idx="228">
                  <c:v>-3.8783930664803195</c:v>
                </c:pt>
                <c:pt idx="229">
                  <c:v>-4.6646418341573366</c:v>
                </c:pt>
                <c:pt idx="230">
                  <c:v>-4.8868952564802459</c:v>
                </c:pt>
                <c:pt idx="231">
                  <c:v>-4.755002286480547</c:v>
                </c:pt>
                <c:pt idx="232">
                  <c:v>-4.7726050364803712</c:v>
                </c:pt>
                <c:pt idx="233">
                  <c:v>-5.2423998729320704</c:v>
                </c:pt>
                <c:pt idx="234">
                  <c:v>-6.3819753064804745</c:v>
                </c:pt>
                <c:pt idx="235">
                  <c:v>-7.2480798064805185</c:v>
                </c:pt>
                <c:pt idx="236">
                  <c:v>-7.7275724664804564</c:v>
                </c:pt>
                <c:pt idx="237">
                  <c:v>-7.9736885717434802</c:v>
                </c:pt>
                <c:pt idx="238">
                  <c:v>-8.1996162264804546</c:v>
                </c:pt>
                <c:pt idx="239">
                  <c:v>-8.0687441664805988</c:v>
                </c:pt>
                <c:pt idx="240">
                  <c:v>-7.3276533064804346</c:v>
                </c:pt>
                <c:pt idx="241">
                  <c:v>-6.3822463190056995</c:v>
                </c:pt>
                <c:pt idx="242">
                  <c:v>-5.2393442164805784</c:v>
                </c:pt>
                <c:pt idx="243">
                  <c:v>-4.3060964164806421</c:v>
                </c:pt>
                <c:pt idx="244">
                  <c:v>-3.5483815164805814</c:v>
                </c:pt>
                <c:pt idx="245">
                  <c:v>-1.9955065664805038</c:v>
                </c:pt>
                <c:pt idx="246">
                  <c:v>-0.33138866648065068</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15.128278703519458</c:v>
                </c:pt>
                <c:pt idx="259">
                  <c:v>15.852261823519456</c:v>
                </c:pt>
                <c:pt idx="260">
                  <c:v>16.206841653519461</c:v>
                </c:pt>
                <c:pt idx="261">
                  <c:v>16.380029345890719</c:v>
                </c:pt>
                <c:pt idx="262">
                  <c:v>16.045707691095323</c:v>
                </c:pt>
                <c:pt idx="263">
                  <c:v>15.339492053519461</c:v>
                </c:pt>
                <c:pt idx="264">
                  <c:v>14.675372153519501</c:v>
                </c:pt>
                <c:pt idx="265">
                  <c:v>13.200534890966388</c:v>
                </c:pt>
                <c:pt idx="266">
                  <c:v>11.379901913519504</c:v>
                </c:pt>
                <c:pt idx="267">
                  <c:v>9.4120361935194747</c:v>
                </c:pt>
                <c:pt idx="268">
                  <c:v>7.941372413519602</c:v>
                </c:pt>
                <c:pt idx="269">
                  <c:v>6.6505143635195338</c:v>
                </c:pt>
                <c:pt idx="270">
                  <c:v>5.1154401835195529</c:v>
                </c:pt>
                <c:pt idx="271">
                  <c:v>3.7956799635195848</c:v>
                </c:pt>
                <c:pt idx="272">
                  <c:v>2.0423496635195826</c:v>
                </c:pt>
                <c:pt idx="273">
                  <c:v>0.35058192351971296</c:v>
                </c:pt>
                <c:pt idx="274">
                  <c:v>-0.52214731922782676</c:v>
                </c:pt>
                <c:pt idx="275">
                  <c:v>-2.1754534664805187</c:v>
                </c:pt>
                <c:pt idx="276">
                  <c:v>-7.8455872963654221</c:v>
                </c:pt>
                <c:pt idx="277">
                  <c:v>-8.5381036464803639</c:v>
                </c:pt>
                <c:pt idx="278">
                  <c:v>-8.9139486764805582</c:v>
                </c:pt>
                <c:pt idx="279">
                  <c:v>-9.6005296064804071</c:v>
                </c:pt>
                <c:pt idx="280">
                  <c:v>-9.9193410664804187</c:v>
                </c:pt>
                <c:pt idx="281">
                  <c:v>-9.9009182864805716</c:v>
                </c:pt>
                <c:pt idx="282">
                  <c:v>-9.8330596664806507</c:v>
                </c:pt>
                <c:pt idx="283">
                  <c:v>-9.4781289264804727</c:v>
                </c:pt>
                <c:pt idx="284">
                  <c:v>-9.0433033594098617</c:v>
                </c:pt>
                <c:pt idx="285">
                  <c:v>-8.7715765164804367</c:v>
                </c:pt>
                <c:pt idx="286">
                  <c:v>-9.1013708064803982</c:v>
                </c:pt>
                <c:pt idx="287">
                  <c:v>-9.5356667664804036</c:v>
                </c:pt>
                <c:pt idx="288">
                  <c:v>-9.8407796464805131</c:v>
                </c:pt>
                <c:pt idx="289">
                  <c:v>-9.8064205164803457</c:v>
                </c:pt>
                <c:pt idx="290">
                  <c:v>-10.023055045203847</c:v>
                </c:pt>
                <c:pt idx="291">
                  <c:v>-9.6000789564803988</c:v>
                </c:pt>
                <c:pt idx="292">
                  <c:v>-8.66694772648043</c:v>
                </c:pt>
                <c:pt idx="293">
                  <c:v>-7.6109585864803835</c:v>
                </c:pt>
                <c:pt idx="294">
                  <c:v>-6.704611746480694</c:v>
                </c:pt>
                <c:pt idx="295">
                  <c:v>-5.6340587761578655</c:v>
                </c:pt>
                <c:pt idx="296">
                  <c:v>-4.5634967264805075</c:v>
                </c:pt>
                <c:pt idx="297">
                  <c:v>-2.9835809664805892</c:v>
                </c:pt>
                <c:pt idx="298">
                  <c:v>-1.8784424264803368</c:v>
                </c:pt>
                <c:pt idx="299">
                  <c:v>-0.80180407648043839</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11.557387033519623</c:v>
                </c:pt>
                <c:pt idx="308">
                  <c:v>12.221426033519521</c:v>
                </c:pt>
                <c:pt idx="309">
                  <c:v>12.229372683519419</c:v>
                </c:pt>
                <c:pt idx="310">
                  <c:v>12.445513233519454</c:v>
                </c:pt>
                <c:pt idx="311">
                  <c:v>12.680477233519539</c:v>
                </c:pt>
                <c:pt idx="312">
                  <c:v>12.659538276953972</c:v>
                </c:pt>
                <c:pt idx="313">
                  <c:v>12.376798023519386</c:v>
                </c:pt>
                <c:pt idx="314">
                  <c:v>12.05099498351953</c:v>
                </c:pt>
                <c:pt idx="315">
                  <c:v>11.731176753519359</c:v>
                </c:pt>
                <c:pt idx="316">
                  <c:v>11.338825643519556</c:v>
                </c:pt>
                <c:pt idx="317">
                  <c:v>11.054148213519516</c:v>
                </c:pt>
                <c:pt idx="318">
                  <c:v>10.888308988464548</c:v>
                </c:pt>
                <c:pt idx="319">
                  <c:v>10.67459428351942</c:v>
                </c:pt>
                <c:pt idx="320">
                  <c:v>10.409615543519704</c:v>
                </c:pt>
                <c:pt idx="321">
                  <c:v>10.062664333519516</c:v>
                </c:pt>
                <c:pt idx="322">
                  <c:v>9.3447225435195929</c:v>
                </c:pt>
                <c:pt idx="323">
                  <c:v>8.1375900446306186</c:v>
                </c:pt>
                <c:pt idx="324">
                  <c:v>6.6820770635196283</c:v>
                </c:pt>
                <c:pt idx="325">
                  <c:v>5.034072623519549</c:v>
                </c:pt>
                <c:pt idx="326">
                  <c:v>3.53788153351951</c:v>
                </c:pt>
                <c:pt idx="327">
                  <c:v>1.8167382335194708</c:v>
                </c:pt>
                <c:pt idx="328">
                  <c:v>0.20452082351965817</c:v>
                </c:pt>
                <c:pt idx="329">
                  <c:v>-1.819191416480507</c:v>
                </c:pt>
                <c:pt idx="330">
                  <c:v>-3.3266969264805608</c:v>
                </c:pt>
                <c:pt idx="331">
                  <c:v>-4.8609586464805581</c:v>
                </c:pt>
                <c:pt idx="332">
                  <c:v>-6.0397773964805115</c:v>
                </c:pt>
                <c:pt idx="333">
                  <c:v>-7.145653806480567</c:v>
                </c:pt>
                <c:pt idx="334">
                  <c:v>-8.2203195664806259</c:v>
                </c:pt>
                <c:pt idx="335">
                  <c:v>-9.2670788064804999</c:v>
                </c:pt>
                <c:pt idx="336">
                  <c:v>-9.8753537464805685</c:v>
                </c:pt>
                <c:pt idx="337">
                  <c:v>-10.225429206480404</c:v>
                </c:pt>
                <c:pt idx="338">
                  <c:v>-10.589571480621919</c:v>
                </c:pt>
                <c:pt idx="339">
                  <c:v>-11.118065966480481</c:v>
                </c:pt>
                <c:pt idx="340">
                  <c:v>-11.550527626480559</c:v>
                </c:pt>
                <c:pt idx="341">
                  <c:v>-11.961480696480502</c:v>
                </c:pt>
                <c:pt idx="342">
                  <c:v>-12.215028366480448</c:v>
                </c:pt>
                <c:pt idx="343">
                  <c:v>-12.539986698059536</c:v>
                </c:pt>
                <c:pt idx="344">
                  <c:v>-12.919620386480489</c:v>
                </c:pt>
                <c:pt idx="345">
                  <c:v>-13.447359966480418</c:v>
                </c:pt>
                <c:pt idx="346">
                  <c:v>-13.883406666480544</c:v>
                </c:pt>
                <c:pt idx="347">
                  <c:v>-14.452700886480507</c:v>
                </c:pt>
                <c:pt idx="348">
                  <c:v>-14.729001616480501</c:v>
                </c:pt>
                <c:pt idx="349">
                  <c:v>-14.704033375758819</c:v>
                </c:pt>
                <c:pt idx="350">
                  <c:v>-14.525603326480507</c:v>
                </c:pt>
                <c:pt idx="351">
                  <c:v>-14.273128566480468</c:v>
                </c:pt>
                <c:pt idx="352">
                  <c:v>-13.922334266480506</c:v>
                </c:pt>
                <c:pt idx="353">
                  <c:v>-13.440789906480621</c:v>
                </c:pt>
                <c:pt idx="354">
                  <c:v>-13.035341682642068</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-5.5225266664805002</c:v>
                </c:pt>
                <c:pt idx="363">
                  <c:v>-3.8818580364804767</c:v>
                </c:pt>
                <c:pt idx="364">
                  <c:v>-2.7348168764803988</c:v>
                </c:pt>
                <c:pt idx="365">
                  <c:v>-1.7667290345655289</c:v>
                </c:pt>
                <c:pt idx="366">
                  <c:v>-0.89897581648044655</c:v>
                </c:pt>
                <c:pt idx="367">
                  <c:v>0.56354921351953891</c:v>
                </c:pt>
                <c:pt idx="368">
                  <c:v>1.9145354635193721</c:v>
                </c:pt>
                <c:pt idx="369">
                  <c:v>3.1564649135194793</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1.0569942735194742</c:v>
                </c:pt>
                <c:pt idx="382">
                  <c:v>0.47646354351945847</c:v>
                </c:pt>
                <c:pt idx="383">
                  <c:v>-0.13242667648054862</c:v>
                </c:pt>
                <c:pt idx="384">
                  <c:v>-0.70184205648047526</c:v>
                </c:pt>
                <c:pt idx="385">
                  <c:v>-1.1663045664806497</c:v>
                </c:pt>
                <c:pt idx="386">
                  <c:v>-1.7291287697771898</c:v>
                </c:pt>
                <c:pt idx="387">
                  <c:v>-2.0844990664804808</c:v>
                </c:pt>
                <c:pt idx="388">
                  <c:v>-2.8936619564803872</c:v>
                </c:pt>
                <c:pt idx="389">
                  <c:v>-3.8691237364805202</c:v>
                </c:pt>
                <c:pt idx="390">
                  <c:v>-5.4871206064805449</c:v>
                </c:pt>
                <c:pt idx="391">
                  <c:v>-6.4726185395988836</c:v>
                </c:pt>
                <c:pt idx="392">
                  <c:v>-7.824845616480415</c:v>
                </c:pt>
                <c:pt idx="393">
                  <c:v>-8.6840960164803711</c:v>
                </c:pt>
                <c:pt idx="394">
                  <c:v>-9.4957398464804985</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-11.862299530398186</c:v>
                </c:pt>
                <c:pt idx="403">
                  <c:v>-11.589605646480464</c:v>
                </c:pt>
                <c:pt idx="404">
                  <c:v>-11.427976946480568</c:v>
                </c:pt>
                <c:pt idx="405">
                  <c:v>-11.486387256480409</c:v>
                </c:pt>
                <c:pt idx="406">
                  <c:v>-11.628890026480418</c:v>
                </c:pt>
                <c:pt idx="407">
                  <c:v>-11.709496303039666</c:v>
                </c:pt>
                <c:pt idx="408">
                  <c:v>-11.896873166480471</c:v>
                </c:pt>
                <c:pt idx="409">
                  <c:v>-12.038803756480318</c:v>
                </c:pt>
                <c:pt idx="410">
                  <c:v>-12.128393856480548</c:v>
                </c:pt>
                <c:pt idx="411">
                  <c:v>-12.185612906480429</c:v>
                </c:pt>
                <c:pt idx="412">
                  <c:v>-12.421222031997743</c:v>
                </c:pt>
                <c:pt idx="413">
                  <c:v>-12.591953166480446</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-2.6244306464803562</c:v>
                </c:pt>
                <c:pt idx="423">
                  <c:v>-1.2577645164805893</c:v>
                </c:pt>
                <c:pt idx="424">
                  <c:v>-0.45113216538169382</c:v>
                </c:pt>
                <c:pt idx="425">
                  <c:v>0.65822402351956777</c:v>
                </c:pt>
                <c:pt idx="426">
                  <c:v>1.5261596335194838</c:v>
                </c:pt>
                <c:pt idx="427">
                  <c:v>2.8609436106028308</c:v>
                </c:pt>
                <c:pt idx="428">
                  <c:v>7.1621239335195765</c:v>
                </c:pt>
                <c:pt idx="429">
                  <c:v>7.4362435535196632</c:v>
                </c:pt>
                <c:pt idx="430">
                  <c:v>8.0101363314787228</c:v>
                </c:pt>
                <c:pt idx="431">
                  <c:v>8.348858273519518</c:v>
                </c:pt>
                <c:pt idx="432">
                  <c:v>8.2623537435196219</c:v>
                </c:pt>
                <c:pt idx="433">
                  <c:v>7.7546337435195394</c:v>
                </c:pt>
                <c:pt idx="434">
                  <c:v>7.2296892635194165</c:v>
                </c:pt>
                <c:pt idx="435">
                  <c:v>6.6027379091292788</c:v>
                </c:pt>
                <c:pt idx="436">
                  <c:v>6.3269136754550361</c:v>
                </c:pt>
                <c:pt idx="437">
                  <c:v>3.4071733382814293</c:v>
                </c:pt>
                <c:pt idx="438">
                  <c:v>3.1200813735194832</c:v>
                </c:pt>
                <c:pt idx="439">
                  <c:v>2.7599549335194378</c:v>
                </c:pt>
                <c:pt idx="440">
                  <c:v>2.0180178335195067</c:v>
                </c:pt>
                <c:pt idx="441">
                  <c:v>1.3329522163477781</c:v>
                </c:pt>
                <c:pt idx="442">
                  <c:v>0.53975045351934781</c:v>
                </c:pt>
                <c:pt idx="443">
                  <c:v>-0.43190211648061488</c:v>
                </c:pt>
                <c:pt idx="444">
                  <c:v>-1.11351594648049</c:v>
                </c:pt>
                <c:pt idx="445">
                  <c:v>-1.006966236480449</c:v>
                </c:pt>
                <c:pt idx="446">
                  <c:v>-0.4371336422380665</c:v>
                </c:pt>
                <c:pt idx="447">
                  <c:v>-2.7428306480303002E-2</c:v>
                </c:pt>
                <c:pt idx="448">
                  <c:v>0.10544021351952891</c:v>
                </c:pt>
                <c:pt idx="449">
                  <c:v>-0.22077881648044695</c:v>
                </c:pt>
                <c:pt idx="450">
                  <c:v>-0.68365827648054511</c:v>
                </c:pt>
                <c:pt idx="451">
                  <c:v>-1.0786410664804293</c:v>
                </c:pt>
                <c:pt idx="452">
                  <c:v>-1.2299082964805992</c:v>
                </c:pt>
                <c:pt idx="453">
                  <c:v>-1.1662378464805305</c:v>
                </c:pt>
                <c:pt idx="454">
                  <c:v>-0.85268712648043365</c:v>
                </c:pt>
                <c:pt idx="455">
                  <c:v>-0.5757798164806216</c:v>
                </c:pt>
                <c:pt idx="456">
                  <c:v>-0.41535061967201242</c:v>
                </c:pt>
                <c:pt idx="457">
                  <c:v>-0.38172922648047347</c:v>
                </c:pt>
                <c:pt idx="458">
                  <c:v>-0.43168281648060342</c:v>
                </c:pt>
                <c:pt idx="459">
                  <c:v>-0.57705435648049008</c:v>
                </c:pt>
                <c:pt idx="460">
                  <c:v>-0.80355908648039165</c:v>
                </c:pt>
                <c:pt idx="461">
                  <c:v>-0.88976422032673952</c:v>
                </c:pt>
                <c:pt idx="462">
                  <c:v>-0.74083542648048994</c:v>
                </c:pt>
                <c:pt idx="463">
                  <c:v>-0.60709926648043444</c:v>
                </c:pt>
                <c:pt idx="464">
                  <c:v>-0.45729726648035279</c:v>
                </c:pt>
                <c:pt idx="465">
                  <c:v>6.3672533519550711E-2</c:v>
                </c:pt>
                <c:pt idx="466">
                  <c:v>0.46960040091084998</c:v>
                </c:pt>
                <c:pt idx="467">
                  <c:v>0.45070961351957806</c:v>
                </c:pt>
                <c:pt idx="468">
                  <c:v>0.46057019351961598</c:v>
                </c:pt>
                <c:pt idx="469">
                  <c:v>0.52483503351951066</c:v>
                </c:pt>
                <c:pt idx="470">
                  <c:v>0.67989868351952842</c:v>
                </c:pt>
                <c:pt idx="471">
                  <c:v>0.69317734766093508</c:v>
                </c:pt>
                <c:pt idx="472">
                  <c:v>0.74891541351961388</c:v>
                </c:pt>
                <c:pt idx="473">
                  <c:v>0.74904273351947637</c:v>
                </c:pt>
                <c:pt idx="474">
                  <c:v>0.75251593351939206</c:v>
                </c:pt>
                <c:pt idx="475">
                  <c:v>0.72680578351962422</c:v>
                </c:pt>
                <c:pt idx="476">
                  <c:v>0.72471896509854661</c:v>
                </c:pt>
                <c:pt idx="477">
                  <c:v>0.71640743351948055</c:v>
                </c:pt>
                <c:pt idx="478">
                  <c:v>0.70704593351956901</c:v>
                </c:pt>
                <c:pt idx="479">
                  <c:v>0.72167937351972233</c:v>
                </c:pt>
                <c:pt idx="480">
                  <c:v>0.71451723351940299</c:v>
                </c:pt>
                <c:pt idx="481">
                  <c:v>0.64116787291328725</c:v>
                </c:pt>
                <c:pt idx="482">
                  <c:v>0.74030709351947843</c:v>
                </c:pt>
                <c:pt idx="483">
                  <c:v>0.70307005351941343</c:v>
                </c:pt>
                <c:pt idx="484">
                  <c:v>0.72418422351958855</c:v>
                </c:pt>
                <c:pt idx="485">
                  <c:v>0.70605449351944705</c:v>
                </c:pt>
                <c:pt idx="486">
                  <c:v>0.71628811246687185</c:v>
                </c:pt>
                <c:pt idx="487">
                  <c:v>0.72007541351966808</c:v>
                </c:pt>
                <c:pt idx="488">
                  <c:v>0.71195981351948834</c:v>
                </c:pt>
                <c:pt idx="489">
                  <c:v>0.72585387351940034</c:v>
                </c:pt>
                <c:pt idx="490">
                  <c:v>0.72210433351945502</c:v>
                </c:pt>
                <c:pt idx="491">
                  <c:v>0.73188258943343953</c:v>
                </c:pt>
                <c:pt idx="492">
                  <c:v>0.72409707351944697</c:v>
                </c:pt>
                <c:pt idx="493">
                  <c:v>0.73010392351959486</c:v>
                </c:pt>
                <c:pt idx="494">
                  <c:v>0.71507436830214033</c:v>
                </c:pt>
                <c:pt idx="495">
                  <c:v>0.72227370999016216</c:v>
                </c:pt>
                <c:pt idx="496">
                  <c:v>0.72099216351954065</c:v>
                </c:pt>
                <c:pt idx="497">
                  <c:v>0.72378072839146068</c:v>
                </c:pt>
                <c:pt idx="498">
                  <c:v>0.72283438351956875</c:v>
                </c:pt>
                <c:pt idx="499">
                  <c:v>0.7219439935195906</c:v>
                </c:pt>
                <c:pt idx="500">
                  <c:v>0.72220870351945665</c:v>
                </c:pt>
                <c:pt idx="501">
                  <c:v>0.73060503351956929</c:v>
                </c:pt>
                <c:pt idx="502">
                  <c:v>0.73052686830206426</c:v>
                </c:pt>
                <c:pt idx="503">
                  <c:v>0.75891393351951053</c:v>
                </c:pt>
                <c:pt idx="504">
                  <c:v>0.75905197351954956</c:v>
                </c:pt>
                <c:pt idx="505">
                  <c:v>0.76216979351957814</c:v>
                </c:pt>
                <c:pt idx="506">
                  <c:v>0.76479294351939786</c:v>
                </c:pt>
                <c:pt idx="507">
                  <c:v>0.7683220835195369</c:v>
                </c:pt>
                <c:pt idx="508">
                  <c:v>0.77111100422654144</c:v>
                </c:pt>
                <c:pt idx="509">
                  <c:v>0.77532222351958313</c:v>
                </c:pt>
                <c:pt idx="510">
                  <c:v>0.77778008351950489</c:v>
                </c:pt>
                <c:pt idx="511">
                  <c:v>0.77788313351952565</c:v>
                </c:pt>
                <c:pt idx="512">
                  <c:v>0.77802103351942586</c:v>
                </c:pt>
                <c:pt idx="513">
                  <c:v>0.77941100422670262</c:v>
                </c:pt>
                <c:pt idx="514">
                  <c:v>0.77726031351956382</c:v>
                </c:pt>
                <c:pt idx="515">
                  <c:v>0.77704223351942647</c:v>
                </c:pt>
                <c:pt idx="516">
                  <c:v>0.77704393351943923</c:v>
                </c:pt>
                <c:pt idx="517">
                  <c:v>0.7765617460194677</c:v>
                </c:pt>
                <c:pt idx="518">
                  <c:v>0.77385113351944557</c:v>
                </c:pt>
                <c:pt idx="519">
                  <c:v>0.77380393351951937</c:v>
                </c:pt>
                <c:pt idx="520">
                  <c:v>0.77391793351954352</c:v>
                </c:pt>
                <c:pt idx="521">
                  <c:v>0.77417701351953627</c:v>
                </c:pt>
                <c:pt idx="522">
                  <c:v>0.77429893351952039</c:v>
                </c:pt>
                <c:pt idx="523">
                  <c:v>0.77429893351952039</c:v>
                </c:pt>
                <c:pt idx="524">
                  <c:v>0.77429893351949253</c:v>
                </c:pt>
                <c:pt idx="525">
                  <c:v>0.7751660835196077</c:v>
                </c:pt>
                <c:pt idx="526">
                  <c:v>0.77533393351960589</c:v>
                </c:pt>
                <c:pt idx="527">
                  <c:v>0.77533393351960589</c:v>
                </c:pt>
                <c:pt idx="528">
                  <c:v>0.7753339335195929</c:v>
                </c:pt>
                <c:pt idx="529">
                  <c:v>0.77533393351956326</c:v>
                </c:pt>
                <c:pt idx="530">
                  <c:v>0.77533393351960589</c:v>
                </c:pt>
                <c:pt idx="531">
                  <c:v>0.77533393351960589</c:v>
                </c:pt>
                <c:pt idx="532">
                  <c:v>0.77533393351960589</c:v>
                </c:pt>
                <c:pt idx="533">
                  <c:v>0.77533393351960589</c:v>
                </c:pt>
                <c:pt idx="534">
                  <c:v>0.77414019882543561</c:v>
                </c:pt>
                <c:pt idx="535">
                  <c:v>0.77333393351938351</c:v>
                </c:pt>
                <c:pt idx="536">
                  <c:v>0.77333393351938351</c:v>
                </c:pt>
                <c:pt idx="537">
                  <c:v>0.77333393351938351</c:v>
                </c:pt>
                <c:pt idx="538">
                  <c:v>0.77357852875751121</c:v>
                </c:pt>
                <c:pt idx="539">
                  <c:v>0.77345993351940712</c:v>
                </c:pt>
                <c:pt idx="540">
                  <c:v>0.77334149351938519</c:v>
                </c:pt>
                <c:pt idx="541">
                  <c:v>0.77333393351938351</c:v>
                </c:pt>
                <c:pt idx="542">
                  <c:v>0.77333393351938351</c:v>
                </c:pt>
                <c:pt idx="543">
                  <c:v>0.77280764780523725</c:v>
                </c:pt>
                <c:pt idx="544">
                  <c:v>0.77241981351952205</c:v>
                </c:pt>
                <c:pt idx="545">
                  <c:v>0.77225173997115371</c:v>
                </c:pt>
                <c:pt idx="546">
                  <c:v>0.77288393351953966</c:v>
                </c:pt>
                <c:pt idx="547">
                  <c:v>0.77288393351960993</c:v>
                </c:pt>
                <c:pt idx="548">
                  <c:v>0.77288393351960993</c:v>
                </c:pt>
                <c:pt idx="549">
                  <c:v>0.77288393351960993</c:v>
                </c:pt>
                <c:pt idx="550">
                  <c:v>0.77288393351960993</c:v>
                </c:pt>
                <c:pt idx="551">
                  <c:v>0.77290593351952785</c:v>
                </c:pt>
                <c:pt idx="552">
                  <c:v>0.77299393351950407</c:v>
                </c:pt>
                <c:pt idx="553">
                  <c:v>0.7736432264490134</c:v>
                </c:pt>
                <c:pt idx="554">
                  <c:v>0.77494793351962898</c:v>
                </c:pt>
                <c:pt idx="555">
                  <c:v>0.77543393351960865</c:v>
                </c:pt>
                <c:pt idx="556">
                  <c:v>0.77525075351960182</c:v>
                </c:pt>
                <c:pt idx="557">
                  <c:v>0.77444201351952102</c:v>
                </c:pt>
                <c:pt idx="558">
                  <c:v>0.77612625983515215</c:v>
                </c:pt>
                <c:pt idx="559">
                  <c:v>0.7763539335193762</c:v>
                </c:pt>
                <c:pt idx="560">
                  <c:v>0.7763539335193762</c:v>
                </c:pt>
                <c:pt idx="561">
                  <c:v>0.7763539335195323</c:v>
                </c:pt>
                <c:pt idx="562">
                  <c:v>0.77555793351962277</c:v>
                </c:pt>
                <c:pt idx="563">
                  <c:v>0.77555793351967994</c:v>
                </c:pt>
                <c:pt idx="564">
                  <c:v>0.77555793351967994</c:v>
                </c:pt>
                <c:pt idx="565">
                  <c:v>0.77555793351967994</c:v>
                </c:pt>
                <c:pt idx="566">
                  <c:v>0.77555793351967994</c:v>
                </c:pt>
                <c:pt idx="567">
                  <c:v>0.77555793351967994</c:v>
                </c:pt>
                <c:pt idx="568">
                  <c:v>0.77555793351969404</c:v>
                </c:pt>
                <c:pt idx="569">
                  <c:v>0.77544762317467275</c:v>
                </c:pt>
                <c:pt idx="570">
                  <c:v>0.77499393351955614</c:v>
                </c:pt>
                <c:pt idx="571">
                  <c:v>0.77651083351946815</c:v>
                </c:pt>
                <c:pt idx="572">
                  <c:v>0.77900393351961983</c:v>
                </c:pt>
                <c:pt idx="573">
                  <c:v>0.77900393351961983</c:v>
                </c:pt>
                <c:pt idx="574">
                  <c:v>0.77726063351939234</c:v>
                </c:pt>
                <c:pt idx="575">
                  <c:v>0.77621393351952994</c:v>
                </c:pt>
                <c:pt idx="576">
                  <c:v>0.78025393351949068</c:v>
                </c:pt>
                <c:pt idx="577">
                  <c:v>0.78050634168265032</c:v>
                </c:pt>
                <c:pt idx="578">
                  <c:v>0.78057393351940663</c:v>
                </c:pt>
                <c:pt idx="579">
                  <c:v>0.78057393351940663</c:v>
                </c:pt>
                <c:pt idx="580">
                  <c:v>0.78057393351940663</c:v>
                </c:pt>
                <c:pt idx="581">
                  <c:v>0.78237263351931574</c:v>
                </c:pt>
                <c:pt idx="582">
                  <c:v>0.78540074074838628</c:v>
                </c:pt>
                <c:pt idx="583">
                  <c:v>0.7957127606801605</c:v>
                </c:pt>
                <c:pt idx="584">
                  <c:v>0.79559393351959951</c:v>
                </c:pt>
                <c:pt idx="585">
                  <c:v>0.79622360351949495</c:v>
                </c:pt>
                <c:pt idx="586">
                  <c:v>0.79879629351947534</c:v>
                </c:pt>
                <c:pt idx="587">
                  <c:v>0.80213662739714653</c:v>
                </c:pt>
                <c:pt idx="588">
                  <c:v>0.80452550351944363</c:v>
                </c:pt>
                <c:pt idx="589">
                  <c:v>0.80498393351955255</c:v>
                </c:pt>
                <c:pt idx="590">
                  <c:v>0.81543360999002346</c:v>
                </c:pt>
                <c:pt idx="591">
                  <c:v>0.81549393351944865</c:v>
                </c:pt>
                <c:pt idx="592">
                  <c:v>0.81549393351944865</c:v>
                </c:pt>
                <c:pt idx="593">
                  <c:v>0.81546435018611851</c:v>
                </c:pt>
                <c:pt idx="594">
                  <c:v>0.81545393351944995</c:v>
                </c:pt>
                <c:pt idx="595">
                  <c:v>0.81545393351944995</c:v>
                </c:pt>
                <c:pt idx="596">
                  <c:v>0.81545393351953632</c:v>
                </c:pt>
                <c:pt idx="597">
                  <c:v>0.81669393351953334</c:v>
                </c:pt>
                <c:pt idx="598">
                  <c:v>0.81707065765745435</c:v>
                </c:pt>
                <c:pt idx="599">
                  <c:v>0.81807693351953636</c:v>
                </c:pt>
                <c:pt idx="600">
                  <c:v>0.81813393351954855</c:v>
                </c:pt>
                <c:pt idx="601">
                  <c:v>0.81813393351954855</c:v>
                </c:pt>
                <c:pt idx="602">
                  <c:v>0.81813393351954855</c:v>
                </c:pt>
                <c:pt idx="603">
                  <c:v>0.81813393351954855</c:v>
                </c:pt>
                <c:pt idx="604">
                  <c:v>0.81813393351954855</c:v>
                </c:pt>
                <c:pt idx="605">
                  <c:v>0.81791673351959693</c:v>
                </c:pt>
                <c:pt idx="606">
                  <c:v>0.81767533351964672</c:v>
                </c:pt>
                <c:pt idx="607">
                  <c:v>0.81730393351966768</c:v>
                </c:pt>
                <c:pt idx="608">
                  <c:v>0.81726133351955466</c:v>
                </c:pt>
                <c:pt idx="609">
                  <c:v>0.81711367351960063</c:v>
                </c:pt>
                <c:pt idx="610">
                  <c:v>0.81710793351966515</c:v>
                </c:pt>
                <c:pt idx="611">
                  <c:v>0.81710793351965094</c:v>
                </c:pt>
                <c:pt idx="612">
                  <c:v>0.81791393351953579</c:v>
                </c:pt>
                <c:pt idx="613">
                  <c:v>0.81824473351972093</c:v>
                </c:pt>
                <c:pt idx="614">
                  <c:v>0.8186039335196843</c:v>
                </c:pt>
                <c:pt idx="615">
                  <c:v>0.8186039335196843</c:v>
                </c:pt>
                <c:pt idx="616">
                  <c:v>0.8186039335196843</c:v>
                </c:pt>
                <c:pt idx="617">
                  <c:v>0.81860393351966865</c:v>
                </c:pt>
                <c:pt idx="618">
                  <c:v>0.81901733351963912</c:v>
                </c:pt>
                <c:pt idx="619">
                  <c:v>0.82089767351931386</c:v>
                </c:pt>
                <c:pt idx="620">
                  <c:v>0.82045213351949564</c:v>
                </c:pt>
                <c:pt idx="621">
                  <c:v>0.82386405256720263</c:v>
                </c:pt>
                <c:pt idx="622">
                  <c:v>0.82265307351950656</c:v>
                </c:pt>
                <c:pt idx="623">
                  <c:v>0.8229676544497696</c:v>
                </c:pt>
                <c:pt idx="624">
                  <c:v>0.82400696351953684</c:v>
                </c:pt>
                <c:pt idx="625">
                  <c:v>0.82418793351952624</c:v>
                </c:pt>
                <c:pt idx="626">
                  <c:v>0.82418793351952624</c:v>
                </c:pt>
                <c:pt idx="627">
                  <c:v>0.82418793351952624</c:v>
                </c:pt>
                <c:pt idx="628">
                  <c:v>0.82418793351948383</c:v>
                </c:pt>
                <c:pt idx="629">
                  <c:v>0.8250741735194842</c:v>
                </c:pt>
                <c:pt idx="630">
                  <c:v>0.82567393351945551</c:v>
                </c:pt>
                <c:pt idx="631">
                  <c:v>0.82593917351954493</c:v>
                </c:pt>
                <c:pt idx="632">
                  <c:v>0.82758393351947879</c:v>
                </c:pt>
                <c:pt idx="633">
                  <c:v>0.82781163351953313</c:v>
                </c:pt>
                <c:pt idx="634">
                  <c:v>0.82887029351960173</c:v>
                </c:pt>
                <c:pt idx="635">
                  <c:v>0.82926153556034876</c:v>
                </c:pt>
                <c:pt idx="636">
                  <c:v>0.82997287351938298</c:v>
                </c:pt>
                <c:pt idx="637">
                  <c:v>0.83032393351949618</c:v>
                </c:pt>
                <c:pt idx="638">
                  <c:v>0.83036173351942577</c:v>
                </c:pt>
                <c:pt idx="639">
                  <c:v>0.83069593351956705</c:v>
                </c:pt>
                <c:pt idx="640">
                  <c:v>0.83022536509852785</c:v>
                </c:pt>
                <c:pt idx="641">
                  <c:v>0.82994448351957006</c:v>
                </c:pt>
                <c:pt idx="642">
                  <c:v>0.82977883351945791</c:v>
                </c:pt>
                <c:pt idx="643">
                  <c:v>0.8298039335195303</c:v>
                </c:pt>
                <c:pt idx="644">
                  <c:v>0.82957333351954865</c:v>
                </c:pt>
                <c:pt idx="645">
                  <c:v>0.82975503351954927</c:v>
                </c:pt>
                <c:pt idx="646">
                  <c:v>0.82804791311130654</c:v>
                </c:pt>
                <c:pt idx="647">
                  <c:v>0.82774749351968313</c:v>
                </c:pt>
                <c:pt idx="648">
                  <c:v>0.82612683351958327</c:v>
                </c:pt>
                <c:pt idx="649">
                  <c:v>0.82613563351960084</c:v>
                </c:pt>
                <c:pt idx="650">
                  <c:v>0.82658228351955643</c:v>
                </c:pt>
                <c:pt idx="651">
                  <c:v>0.82699903556026411</c:v>
                </c:pt>
                <c:pt idx="652">
                  <c:v>0.82526283351954643</c:v>
                </c:pt>
                <c:pt idx="653">
                  <c:v>0.82485933351944296</c:v>
                </c:pt>
                <c:pt idx="654">
                  <c:v>0.82485393351945091</c:v>
                </c:pt>
                <c:pt idx="655">
                  <c:v>0.82490153351952478</c:v>
                </c:pt>
                <c:pt idx="656">
                  <c:v>0.82520142331534885</c:v>
                </c:pt>
                <c:pt idx="657">
                  <c:v>0.82497763351951192</c:v>
                </c:pt>
                <c:pt idx="658">
                  <c:v>0.82382258351958781</c:v>
                </c:pt>
                <c:pt idx="659">
                  <c:v>0.82350393351959095</c:v>
                </c:pt>
                <c:pt idx="660">
                  <c:v>0.82350393351959095</c:v>
                </c:pt>
                <c:pt idx="661">
                  <c:v>0.82350393351959095</c:v>
                </c:pt>
                <c:pt idx="662">
                  <c:v>0.82350393351959095</c:v>
                </c:pt>
                <c:pt idx="663">
                  <c:v>0.82350603351959406</c:v>
                </c:pt>
                <c:pt idx="664">
                  <c:v>0.82364913351951285</c:v>
                </c:pt>
                <c:pt idx="665">
                  <c:v>0.82358033351964366</c:v>
                </c:pt>
                <c:pt idx="666">
                  <c:v>0.82357393351963992</c:v>
                </c:pt>
                <c:pt idx="667">
                  <c:v>0.82357393351963992</c:v>
                </c:pt>
                <c:pt idx="668">
                  <c:v>0.82357393351963992</c:v>
                </c:pt>
                <c:pt idx="669">
                  <c:v>0.82357393351963992</c:v>
                </c:pt>
                <c:pt idx="670">
                  <c:v>0.82247909351969095</c:v>
                </c:pt>
                <c:pt idx="671">
                  <c:v>0.82105993351965034</c:v>
                </c:pt>
                <c:pt idx="672">
                  <c:v>0.82105993351970774</c:v>
                </c:pt>
                <c:pt idx="673">
                  <c:v>0.82105993351970774</c:v>
                </c:pt>
                <c:pt idx="674">
                  <c:v>0.82105993351970774</c:v>
                </c:pt>
                <c:pt idx="675">
                  <c:v>0.82105993351970774</c:v>
                </c:pt>
                <c:pt idx="676">
                  <c:v>0.82105993351970774</c:v>
                </c:pt>
                <c:pt idx="677">
                  <c:v>0.82105993351969375</c:v>
                </c:pt>
                <c:pt idx="678">
                  <c:v>0.82105993351970774</c:v>
                </c:pt>
                <c:pt idx="679">
                  <c:v>0.82105993351970774</c:v>
                </c:pt>
                <c:pt idx="680">
                  <c:v>0.82105993351970774</c:v>
                </c:pt>
                <c:pt idx="681">
                  <c:v>0.82105993351970774</c:v>
                </c:pt>
                <c:pt idx="682">
                  <c:v>0.82105993351970774</c:v>
                </c:pt>
                <c:pt idx="683">
                  <c:v>0.82105993351970774</c:v>
                </c:pt>
                <c:pt idx="684">
                  <c:v>0.82105993351967965</c:v>
                </c:pt>
                <c:pt idx="685">
                  <c:v>0.82088993351951234</c:v>
                </c:pt>
                <c:pt idx="686">
                  <c:v>0.81996663351960031</c:v>
                </c:pt>
                <c:pt idx="687">
                  <c:v>0.81845442351958486</c:v>
                </c:pt>
                <c:pt idx="688">
                  <c:v>0.816517028757487</c:v>
                </c:pt>
                <c:pt idx="689">
                  <c:v>0.81610803351964145</c:v>
                </c:pt>
                <c:pt idx="690">
                  <c:v>0.8160139335196277</c:v>
                </c:pt>
                <c:pt idx="691">
                  <c:v>0.81607187351966248</c:v>
                </c:pt>
                <c:pt idx="692">
                  <c:v>0.81573927834696769</c:v>
                </c:pt>
                <c:pt idx="693">
                  <c:v>0.81540845732904299</c:v>
                </c:pt>
                <c:pt idx="694">
                  <c:v>0.8145091939361605</c:v>
                </c:pt>
                <c:pt idx="695">
                  <c:v>0.81246853351946413</c:v>
                </c:pt>
                <c:pt idx="696">
                  <c:v>0.81227233351950312</c:v>
                </c:pt>
                <c:pt idx="697">
                  <c:v>0.81230893351949085</c:v>
                </c:pt>
                <c:pt idx="698">
                  <c:v>0.81230038351961298</c:v>
                </c:pt>
                <c:pt idx="699">
                  <c:v>0.81226393351963111</c:v>
                </c:pt>
                <c:pt idx="700">
                  <c:v>0.81137703351960622</c:v>
                </c:pt>
                <c:pt idx="701">
                  <c:v>0.81103433351960064</c:v>
                </c:pt>
                <c:pt idx="702">
                  <c:v>0.81107393351960977</c:v>
                </c:pt>
                <c:pt idx="703">
                  <c:v>0.8105492335194685</c:v>
                </c:pt>
                <c:pt idx="704">
                  <c:v>0.80962052175478061</c:v>
                </c:pt>
                <c:pt idx="705">
                  <c:v>0.81019413351949021</c:v>
                </c:pt>
                <c:pt idx="706">
                  <c:v>0.81104663351951234</c:v>
                </c:pt>
                <c:pt idx="707">
                  <c:v>0.81118501351939398</c:v>
                </c:pt>
                <c:pt idx="708">
                  <c:v>0.81197337351950838</c:v>
                </c:pt>
                <c:pt idx="709">
                  <c:v>0.81198893351951695</c:v>
                </c:pt>
                <c:pt idx="710">
                  <c:v>0.81189848351950189</c:v>
                </c:pt>
                <c:pt idx="711">
                  <c:v>0.81127893351941927</c:v>
                </c:pt>
                <c:pt idx="712">
                  <c:v>0.81127893351941927</c:v>
                </c:pt>
                <c:pt idx="713">
                  <c:v>0.81127893351941927</c:v>
                </c:pt>
                <c:pt idx="714">
                  <c:v>0.81119270902979679</c:v>
                </c:pt>
                <c:pt idx="715">
                  <c:v>0.81050193351961763</c:v>
                </c:pt>
                <c:pt idx="716">
                  <c:v>0.80865173351944208</c:v>
                </c:pt>
                <c:pt idx="717">
                  <c:v>0.80846393351943391</c:v>
                </c:pt>
                <c:pt idx="718">
                  <c:v>0.80846393351943391</c:v>
                </c:pt>
                <c:pt idx="719">
                  <c:v>0.80846393351943391</c:v>
                </c:pt>
                <c:pt idx="720">
                  <c:v>0.80814373351957414</c:v>
                </c:pt>
                <c:pt idx="721">
                  <c:v>0.80817273351961205</c:v>
                </c:pt>
                <c:pt idx="722">
                  <c:v>0.80831973351944064</c:v>
                </c:pt>
                <c:pt idx="723">
                  <c:v>0.80836393351947433</c:v>
                </c:pt>
                <c:pt idx="724">
                  <c:v>0.80805378045835141</c:v>
                </c:pt>
                <c:pt idx="725">
                  <c:v>0.80901988351965315</c:v>
                </c:pt>
                <c:pt idx="726">
                  <c:v>0.80853171351950115</c:v>
                </c:pt>
                <c:pt idx="727">
                  <c:v>0.80858423351963893</c:v>
                </c:pt>
                <c:pt idx="728">
                  <c:v>0.80853993351962572</c:v>
                </c:pt>
                <c:pt idx="729">
                  <c:v>0.80853993351962572</c:v>
                </c:pt>
                <c:pt idx="730">
                  <c:v>0.80847913351952783</c:v>
                </c:pt>
                <c:pt idx="731">
                  <c:v>0.80821993351949728</c:v>
                </c:pt>
                <c:pt idx="732">
                  <c:v>0.80817769351946933</c:v>
                </c:pt>
                <c:pt idx="733">
                  <c:v>0.80732133351949831</c:v>
                </c:pt>
                <c:pt idx="734">
                  <c:v>0.80781145929292109</c:v>
                </c:pt>
                <c:pt idx="735">
                  <c:v>0.80587709351954284</c:v>
                </c:pt>
                <c:pt idx="736">
                  <c:v>0.80401931351933364</c:v>
                </c:pt>
                <c:pt idx="737">
                  <c:v>0.8042839335195151</c:v>
                </c:pt>
                <c:pt idx="738">
                  <c:v>0.8042839335195151</c:v>
                </c:pt>
                <c:pt idx="739">
                  <c:v>0.8042839335195151</c:v>
                </c:pt>
                <c:pt idx="740">
                  <c:v>0.8042839335195151</c:v>
                </c:pt>
                <c:pt idx="741">
                  <c:v>0.8042839335195151</c:v>
                </c:pt>
                <c:pt idx="742">
                  <c:v>0.8042839335195151</c:v>
                </c:pt>
                <c:pt idx="743">
                  <c:v>0.8042839335195151</c:v>
                </c:pt>
                <c:pt idx="744">
                  <c:v>0.8042839335195151</c:v>
                </c:pt>
                <c:pt idx="745">
                  <c:v>0.8042839335195151</c:v>
                </c:pt>
                <c:pt idx="746">
                  <c:v>0.8042839335195151</c:v>
                </c:pt>
                <c:pt idx="747">
                  <c:v>0.8042839335195151</c:v>
                </c:pt>
                <c:pt idx="748">
                  <c:v>0.8042839335195151</c:v>
                </c:pt>
                <c:pt idx="749">
                  <c:v>0.8042839335195151</c:v>
                </c:pt>
                <c:pt idx="750">
                  <c:v>0.80555799351958635</c:v>
                </c:pt>
                <c:pt idx="751">
                  <c:v>0.8088518735196023</c:v>
                </c:pt>
                <c:pt idx="752">
                  <c:v>0.80891393351960561</c:v>
                </c:pt>
                <c:pt idx="753">
                  <c:v>0.80891393351960561</c:v>
                </c:pt>
                <c:pt idx="754">
                  <c:v>0.8089139335196196</c:v>
                </c:pt>
                <c:pt idx="755">
                  <c:v>0.80891393351960561</c:v>
                </c:pt>
                <c:pt idx="756">
                  <c:v>0.80891393351960561</c:v>
                </c:pt>
                <c:pt idx="757">
                  <c:v>0.80889553351963328</c:v>
                </c:pt>
                <c:pt idx="758">
                  <c:v>0.80856543351949195</c:v>
                </c:pt>
                <c:pt idx="759">
                  <c:v>0.80798862101961788</c:v>
                </c:pt>
                <c:pt idx="760">
                  <c:v>0.80733393351960103</c:v>
                </c:pt>
                <c:pt idx="761">
                  <c:v>0.80607393351948731</c:v>
                </c:pt>
                <c:pt idx="762">
                  <c:v>0.80607393351960066</c:v>
                </c:pt>
                <c:pt idx="763">
                  <c:v>0.80607393351960066</c:v>
                </c:pt>
                <c:pt idx="764">
                  <c:v>0.80607393351960066</c:v>
                </c:pt>
                <c:pt idx="765">
                  <c:v>0.80607393351960066</c:v>
                </c:pt>
                <c:pt idx="766">
                  <c:v>0.80607393351960066</c:v>
                </c:pt>
                <c:pt idx="767">
                  <c:v>0.80607843351959074</c:v>
                </c:pt>
                <c:pt idx="768">
                  <c:v>0.80611758351953711</c:v>
                </c:pt>
                <c:pt idx="769">
                  <c:v>0.80611393351954064</c:v>
                </c:pt>
                <c:pt idx="770">
                  <c:v>0.80592881156830942</c:v>
                </c:pt>
                <c:pt idx="771">
                  <c:v>0.80579393351955475</c:v>
                </c:pt>
                <c:pt idx="772">
                  <c:v>0.80579393351955475</c:v>
                </c:pt>
                <c:pt idx="773">
                  <c:v>0.80579393351955475</c:v>
                </c:pt>
                <c:pt idx="774">
                  <c:v>0.80438118351949583</c:v>
                </c:pt>
                <c:pt idx="775">
                  <c:v>0.80406893351950404</c:v>
                </c:pt>
                <c:pt idx="776">
                  <c:v>0.80406893351950404</c:v>
                </c:pt>
                <c:pt idx="777">
                  <c:v>0.80450955351949593</c:v>
                </c:pt>
                <c:pt idx="778">
                  <c:v>0.80474793351949614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0.80080083351933395</c:v>
                </c:pt>
                <c:pt idx="795">
                  <c:v>0.80064179351936249</c:v>
                </c:pt>
                <c:pt idx="796">
                  <c:v>0.80083113351949653</c:v>
                </c:pt>
                <c:pt idx="797">
                  <c:v>0.80116393351941895</c:v>
                </c:pt>
                <c:pt idx="798">
                  <c:v>0.80116393351946169</c:v>
                </c:pt>
                <c:pt idx="799">
                  <c:v>0.80091893351941346</c:v>
                </c:pt>
                <c:pt idx="800">
                  <c:v>0.80066393351938958</c:v>
                </c:pt>
                <c:pt idx="801">
                  <c:v>0.80066393351938958</c:v>
                </c:pt>
                <c:pt idx="802">
                  <c:v>0.80066393351938958</c:v>
                </c:pt>
                <c:pt idx="803">
                  <c:v>0.80066393351938958</c:v>
                </c:pt>
                <c:pt idx="804">
                  <c:v>0.80066393351938958</c:v>
                </c:pt>
                <c:pt idx="805">
                  <c:v>0.79995667351937683</c:v>
                </c:pt>
                <c:pt idx="806">
                  <c:v>0.79756823351948603</c:v>
                </c:pt>
                <c:pt idx="807">
                  <c:v>0.7972919335194194</c:v>
                </c:pt>
                <c:pt idx="808">
                  <c:v>0.79745393351942084</c:v>
                </c:pt>
                <c:pt idx="809">
                  <c:v>0.79745393351942084</c:v>
                </c:pt>
                <c:pt idx="810">
                  <c:v>0.79753493351950178</c:v>
                </c:pt>
                <c:pt idx="811">
                  <c:v>0.79883439351942864</c:v>
                </c:pt>
                <c:pt idx="812">
                  <c:v>0.79893393351942277</c:v>
                </c:pt>
                <c:pt idx="813">
                  <c:v>0.7984870967846831</c:v>
                </c:pt>
                <c:pt idx="814">
                  <c:v>0.79754821351937943</c:v>
                </c:pt>
                <c:pt idx="815">
                  <c:v>0.79679793351928818</c:v>
                </c:pt>
                <c:pt idx="816">
                  <c:v>0.79679793351928818</c:v>
                </c:pt>
                <c:pt idx="817">
                  <c:v>0.79679793351928818</c:v>
                </c:pt>
                <c:pt idx="818">
                  <c:v>0.79637081351951844</c:v>
                </c:pt>
                <c:pt idx="819">
                  <c:v>0.79508774795259252</c:v>
                </c:pt>
                <c:pt idx="820">
                  <c:v>0.7950059335195353</c:v>
                </c:pt>
                <c:pt idx="821">
                  <c:v>0.79491103351935632</c:v>
                </c:pt>
                <c:pt idx="822">
                  <c:v>0.79434143351938036</c:v>
                </c:pt>
                <c:pt idx="823">
                  <c:v>0.79366471351957812</c:v>
                </c:pt>
                <c:pt idx="824">
                  <c:v>0.79325003351954282</c:v>
                </c:pt>
                <c:pt idx="825">
                  <c:v>0.79277419125125448</c:v>
                </c:pt>
                <c:pt idx="826">
                  <c:v>0.79270893351928073</c:v>
                </c:pt>
                <c:pt idx="827">
                  <c:v>0.79270893351928073</c:v>
                </c:pt>
                <c:pt idx="828">
                  <c:v>0.79277076351942921</c:v>
                </c:pt>
                <c:pt idx="829">
                  <c:v>0.79325077351967477</c:v>
                </c:pt>
                <c:pt idx="830">
                  <c:v>0.79299236941702056</c:v>
                </c:pt>
                <c:pt idx="831">
                  <c:v>0.79318393351962868</c:v>
                </c:pt>
                <c:pt idx="832">
                  <c:v>0.79303813351955965</c:v>
                </c:pt>
                <c:pt idx="833">
                  <c:v>0.79157819351965486</c:v>
                </c:pt>
                <c:pt idx="834">
                  <c:v>0.78774213351941691</c:v>
                </c:pt>
                <c:pt idx="835">
                  <c:v>0.78672393351945524</c:v>
                </c:pt>
                <c:pt idx="836">
                  <c:v>0.78674044393615361</c:v>
                </c:pt>
                <c:pt idx="837">
                  <c:v>0.78591713351967485</c:v>
                </c:pt>
                <c:pt idx="838">
                  <c:v>0.78546976351954367</c:v>
                </c:pt>
                <c:pt idx="839">
                  <c:v>0.78522403351947112</c:v>
                </c:pt>
                <c:pt idx="840">
                  <c:v>0.78584503351968027</c:v>
                </c:pt>
                <c:pt idx="841">
                  <c:v>0.78672691026366692</c:v>
                </c:pt>
                <c:pt idx="842">
                  <c:v>0.78707893351942593</c:v>
                </c:pt>
                <c:pt idx="843">
                  <c:v>0.78652558351933521</c:v>
                </c:pt>
                <c:pt idx="844">
                  <c:v>0.78513815351955463</c:v>
                </c:pt>
                <c:pt idx="845">
                  <c:v>0.78482247351971191</c:v>
                </c:pt>
                <c:pt idx="846">
                  <c:v>0.78357813351955485</c:v>
                </c:pt>
                <c:pt idx="847">
                  <c:v>0.78354393351956764</c:v>
                </c:pt>
                <c:pt idx="848">
                  <c:v>0.78354393351956764</c:v>
                </c:pt>
                <c:pt idx="849">
                  <c:v>0.78354393351956764</c:v>
                </c:pt>
                <c:pt idx="850">
                  <c:v>0.78354393351956764</c:v>
                </c:pt>
                <c:pt idx="851">
                  <c:v>0.78354393351956764</c:v>
                </c:pt>
                <c:pt idx="852">
                  <c:v>0.78334603351958021</c:v>
                </c:pt>
                <c:pt idx="853">
                  <c:v>0.78261071923371661</c:v>
                </c:pt>
                <c:pt idx="854">
                  <c:v>0.78232393351949403</c:v>
                </c:pt>
                <c:pt idx="855">
                  <c:v>0.78232393351949403</c:v>
                </c:pt>
                <c:pt idx="856">
                  <c:v>0.78232393351949403</c:v>
                </c:pt>
                <c:pt idx="857">
                  <c:v>0.78232393351949403</c:v>
                </c:pt>
                <c:pt idx="858">
                  <c:v>0.78232393351949403</c:v>
                </c:pt>
                <c:pt idx="859">
                  <c:v>0.78232393351949403</c:v>
                </c:pt>
                <c:pt idx="860">
                  <c:v>0.78232393351949403</c:v>
                </c:pt>
                <c:pt idx="861">
                  <c:v>0.78217383351952385</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0.78144003351957525</c:v>
                </c:pt>
                <c:pt idx="871">
                  <c:v>0.78135393351954063</c:v>
                </c:pt>
                <c:pt idx="872">
                  <c:v>0.78135393351954063</c:v>
                </c:pt>
                <c:pt idx="873">
                  <c:v>0.78135393351954063</c:v>
                </c:pt>
                <c:pt idx="874">
                  <c:v>0.78135393351952664</c:v>
                </c:pt>
                <c:pt idx="875">
                  <c:v>0.78135393351951277</c:v>
                </c:pt>
                <c:pt idx="876">
                  <c:v>0.78121353351957745</c:v>
                </c:pt>
                <c:pt idx="877">
                  <c:v>0.78072393351968283</c:v>
                </c:pt>
                <c:pt idx="878">
                  <c:v>0.78072393351968283</c:v>
                </c:pt>
                <c:pt idx="879">
                  <c:v>0.78154013351948626</c:v>
                </c:pt>
                <c:pt idx="880">
                  <c:v>0.78189393351945691</c:v>
                </c:pt>
                <c:pt idx="881">
                  <c:v>0.78189393351944292</c:v>
                </c:pt>
                <c:pt idx="882">
                  <c:v>0.78284063351937305</c:v>
                </c:pt>
                <c:pt idx="883">
                  <c:v>0.78830683351947228</c:v>
                </c:pt>
                <c:pt idx="884">
                  <c:v>0.79700593351947435</c:v>
                </c:pt>
                <c:pt idx="885">
                  <c:v>0.80467860351956455</c:v>
                </c:pt>
                <c:pt idx="886">
                  <c:v>0.80708255851946831</c:v>
                </c:pt>
                <c:pt idx="887">
                  <c:v>0.80839393351942712</c:v>
                </c:pt>
                <c:pt idx="888">
                  <c:v>0.80839393351942712</c:v>
                </c:pt>
                <c:pt idx="889">
                  <c:v>0.80914173351951291</c:v>
                </c:pt>
                <c:pt idx="890">
                  <c:v>0.80961393351948796</c:v>
                </c:pt>
                <c:pt idx="891">
                  <c:v>0.80987001599372488</c:v>
                </c:pt>
                <c:pt idx="892">
                  <c:v>0.81049653351956863</c:v>
                </c:pt>
                <c:pt idx="893">
                  <c:v>0.81064393351957487</c:v>
                </c:pt>
                <c:pt idx="894">
                  <c:v>0.81076903351964924</c:v>
                </c:pt>
                <c:pt idx="895">
                  <c:v>0.81161393351968203</c:v>
                </c:pt>
                <c:pt idx="896">
                  <c:v>0.8116139335196666</c:v>
                </c:pt>
                <c:pt idx="897">
                  <c:v>0.81161393351968203</c:v>
                </c:pt>
                <c:pt idx="898">
                  <c:v>0.81161393351968203</c:v>
                </c:pt>
                <c:pt idx="899">
                  <c:v>0.81266329351947975</c:v>
                </c:pt>
                <c:pt idx="900">
                  <c:v>0.81618951351964664</c:v>
                </c:pt>
                <c:pt idx="901">
                  <c:v>0.81784793351950469</c:v>
                </c:pt>
                <c:pt idx="902">
                  <c:v>0.81788535619981106</c:v>
                </c:pt>
                <c:pt idx="903">
                  <c:v>0.81857393351947538</c:v>
                </c:pt>
                <c:pt idx="904">
                  <c:v>0.8210208335196415</c:v>
                </c:pt>
                <c:pt idx="905">
                  <c:v>0.82105393351963585</c:v>
                </c:pt>
                <c:pt idx="906">
                  <c:v>0.82112517351960568</c:v>
                </c:pt>
                <c:pt idx="907">
                  <c:v>0.8213879335193327</c:v>
                </c:pt>
                <c:pt idx="908">
                  <c:v>0.82138793351936101</c:v>
                </c:pt>
                <c:pt idx="909">
                  <c:v>0.82138793351936101</c:v>
                </c:pt>
                <c:pt idx="910">
                  <c:v>0.82138793351936101</c:v>
                </c:pt>
                <c:pt idx="911">
                  <c:v>0.82145701351929412</c:v>
                </c:pt>
                <c:pt idx="912">
                  <c:v>0.82267197351937926</c:v>
                </c:pt>
                <c:pt idx="913">
                  <c:v>0.82269393351941966</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0.82242181351958588</c:v>
                </c:pt>
                <c:pt idx="922">
                  <c:v>0.82250993351960011</c:v>
                </c:pt>
                <c:pt idx="923">
                  <c:v>0.82276541351955035</c:v>
                </c:pt>
                <c:pt idx="924">
                  <c:v>0.82364950052965591</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0.82488393351940348</c:v>
                </c:pt>
                <c:pt idx="964">
                  <c:v>0.82488393351940348</c:v>
                </c:pt>
                <c:pt idx="965">
                  <c:v>0.82488393351940348</c:v>
                </c:pt>
                <c:pt idx="966">
                  <c:v>0.82500515001424901</c:v>
                </c:pt>
                <c:pt idx="967">
                  <c:v>0.82586527351944194</c:v>
                </c:pt>
                <c:pt idx="968">
                  <c:v>0.82589848351966677</c:v>
                </c:pt>
                <c:pt idx="969">
                  <c:v>0.82565393351970495</c:v>
                </c:pt>
                <c:pt idx="970">
                  <c:v>0.82565393351970495</c:v>
                </c:pt>
                <c:pt idx="971">
                  <c:v>0.82565393351969085</c:v>
                </c:pt>
                <c:pt idx="972">
                  <c:v>0.82565393351967686</c:v>
                </c:pt>
                <c:pt idx="973">
                  <c:v>0.82565393351970495</c:v>
                </c:pt>
                <c:pt idx="974">
                  <c:v>0.82565393351970495</c:v>
                </c:pt>
                <c:pt idx="975">
                  <c:v>0.82565393351970495</c:v>
                </c:pt>
                <c:pt idx="976">
                  <c:v>0.82565393351970495</c:v>
                </c:pt>
                <c:pt idx="977">
                  <c:v>0.82565393351969085</c:v>
                </c:pt>
                <c:pt idx="978">
                  <c:v>0.82565393351970495</c:v>
                </c:pt>
                <c:pt idx="979">
                  <c:v>0.82565393351970495</c:v>
                </c:pt>
                <c:pt idx="980">
                  <c:v>0.82555773351973061</c:v>
                </c:pt>
                <c:pt idx="981">
                  <c:v>0.82535393351943764</c:v>
                </c:pt>
                <c:pt idx="982">
                  <c:v>0.82535393351941022</c:v>
                </c:pt>
                <c:pt idx="983">
                  <c:v>0.82535393351943764</c:v>
                </c:pt>
                <c:pt idx="984">
                  <c:v>0.82535393351943764</c:v>
                </c:pt>
                <c:pt idx="985">
                  <c:v>0.82523973351941182</c:v>
                </c:pt>
                <c:pt idx="986">
                  <c:v>0.82493093351951274</c:v>
                </c:pt>
                <c:pt idx="987">
                  <c:v>0.82492393351948812</c:v>
                </c:pt>
                <c:pt idx="988">
                  <c:v>0.82492393351945892</c:v>
                </c:pt>
                <c:pt idx="989">
                  <c:v>0.82492393351948812</c:v>
                </c:pt>
                <c:pt idx="990">
                  <c:v>0.82492393351948812</c:v>
                </c:pt>
                <c:pt idx="991">
                  <c:v>0.82492393351948812</c:v>
                </c:pt>
                <c:pt idx="992">
                  <c:v>0.82492393351948812</c:v>
                </c:pt>
                <c:pt idx="993">
                  <c:v>0.82492393351945892</c:v>
                </c:pt>
                <c:pt idx="994">
                  <c:v>0.82492393351948812</c:v>
                </c:pt>
                <c:pt idx="995">
                  <c:v>0.82492393351948812</c:v>
                </c:pt>
                <c:pt idx="996">
                  <c:v>0.82493953351952798</c:v>
                </c:pt>
                <c:pt idx="997">
                  <c:v>0.82398354351951764</c:v>
                </c:pt>
                <c:pt idx="998">
                  <c:v>0.82302793351949999</c:v>
                </c:pt>
                <c:pt idx="999">
                  <c:v>0.8230279335195706</c:v>
                </c:pt>
                <c:pt idx="1000">
                  <c:v>0.8230279335195706</c:v>
                </c:pt>
                <c:pt idx="1001">
                  <c:v>0.82290280351955536</c:v>
                </c:pt>
                <c:pt idx="1002">
                  <c:v>0.82290766351953115</c:v>
                </c:pt>
                <c:pt idx="1003">
                  <c:v>0.82275393351958115</c:v>
                </c:pt>
                <c:pt idx="1004">
                  <c:v>0.82275393351956583</c:v>
                </c:pt>
                <c:pt idx="1005">
                  <c:v>0.82275393351958115</c:v>
                </c:pt>
                <c:pt idx="1006">
                  <c:v>0.82275393351958115</c:v>
                </c:pt>
                <c:pt idx="1007">
                  <c:v>0.82275393351958115</c:v>
                </c:pt>
                <c:pt idx="1008">
                  <c:v>0.82275393351958115</c:v>
                </c:pt>
                <c:pt idx="1009">
                  <c:v>0.8234191293958445</c:v>
                </c:pt>
                <c:pt idx="1010">
                  <c:v>0.82464393351975385</c:v>
                </c:pt>
                <c:pt idx="1011">
                  <c:v>0.82410393351966604</c:v>
                </c:pt>
                <c:pt idx="1012">
                  <c:v>0.82410393351966604</c:v>
                </c:pt>
                <c:pt idx="1013">
                  <c:v>0.82410393351966604</c:v>
                </c:pt>
                <c:pt idx="1014">
                  <c:v>0.82410393351968181</c:v>
                </c:pt>
                <c:pt idx="1015">
                  <c:v>0.82410393351966604</c:v>
                </c:pt>
                <c:pt idx="1016">
                  <c:v>0.82410393351966604</c:v>
                </c:pt>
                <c:pt idx="1017">
                  <c:v>0.82410393351966604</c:v>
                </c:pt>
                <c:pt idx="1018">
                  <c:v>0.82410393351966604</c:v>
                </c:pt>
                <c:pt idx="1019">
                  <c:v>0.82410393351966604</c:v>
                </c:pt>
                <c:pt idx="1020">
                  <c:v>0.82425898506598116</c:v>
                </c:pt>
                <c:pt idx="1021">
                  <c:v>0.82469393351948672</c:v>
                </c:pt>
                <c:pt idx="1022">
                  <c:v>0.82469393351948672</c:v>
                </c:pt>
                <c:pt idx="1023">
                  <c:v>0.82469393351948672</c:v>
                </c:pt>
                <c:pt idx="1024">
                  <c:v>0.82469393351948672</c:v>
                </c:pt>
                <c:pt idx="1025">
                  <c:v>0.82469393351957188</c:v>
                </c:pt>
                <c:pt idx="1026">
                  <c:v>0.82469393351948672</c:v>
                </c:pt>
                <c:pt idx="1027">
                  <c:v>0.82469393351948672</c:v>
                </c:pt>
                <c:pt idx="1028">
                  <c:v>0.82469393351948672</c:v>
                </c:pt>
                <c:pt idx="1029">
                  <c:v>0.82469393351948672</c:v>
                </c:pt>
                <c:pt idx="1030">
                  <c:v>0.82469393351957188</c:v>
                </c:pt>
                <c:pt idx="1031">
                  <c:v>0.82469393351948672</c:v>
                </c:pt>
                <c:pt idx="1032">
                  <c:v>0.8247775335196379</c:v>
                </c:pt>
                <c:pt idx="1033">
                  <c:v>0.82559803351945649</c:v>
                </c:pt>
                <c:pt idx="1034">
                  <c:v>0.8256989335195497</c:v>
                </c:pt>
                <c:pt idx="1035">
                  <c:v>0.82569893351957901</c:v>
                </c:pt>
                <c:pt idx="1036">
                  <c:v>0.8256989335195497</c:v>
                </c:pt>
                <c:pt idx="1037">
                  <c:v>0.82474058351967183</c:v>
                </c:pt>
                <c:pt idx="1038">
                  <c:v>0.82407393351962865</c:v>
                </c:pt>
                <c:pt idx="1039">
                  <c:v>0.82407393351962865</c:v>
                </c:pt>
                <c:pt idx="1040">
                  <c:v>0.82407393351962865</c:v>
                </c:pt>
                <c:pt idx="1041">
                  <c:v>0.82407393351960112</c:v>
                </c:pt>
                <c:pt idx="1042">
                  <c:v>0.82407393351962865</c:v>
                </c:pt>
                <c:pt idx="1043">
                  <c:v>0.82407393351962865</c:v>
                </c:pt>
                <c:pt idx="1044">
                  <c:v>0.82400643351964264</c:v>
                </c:pt>
                <c:pt idx="1045">
                  <c:v>0.82362393351947361</c:v>
                </c:pt>
                <c:pt idx="1046">
                  <c:v>0.82362393351940222</c:v>
                </c:pt>
                <c:pt idx="1047">
                  <c:v>0.82362393351947361</c:v>
                </c:pt>
                <c:pt idx="1048">
                  <c:v>0.82283871351930471</c:v>
                </c:pt>
                <c:pt idx="1049">
                  <c:v>0.82228793351927765</c:v>
                </c:pt>
                <c:pt idx="1050">
                  <c:v>0.82228793351927765</c:v>
                </c:pt>
                <c:pt idx="1051">
                  <c:v>0.8222879335193487</c:v>
                </c:pt>
                <c:pt idx="1052">
                  <c:v>0.81966277351939765</c:v>
                </c:pt>
                <c:pt idx="1053">
                  <c:v>0.81985869351962182</c:v>
                </c:pt>
                <c:pt idx="1054">
                  <c:v>0.82007393351962365</c:v>
                </c:pt>
                <c:pt idx="1055">
                  <c:v>0.82003403351959292</c:v>
                </c:pt>
                <c:pt idx="1056">
                  <c:v>0.8182472943442467</c:v>
                </c:pt>
                <c:pt idx="1057">
                  <c:v>0.8176499335195222</c:v>
                </c:pt>
                <c:pt idx="1058">
                  <c:v>0.8176499335195222</c:v>
                </c:pt>
                <c:pt idx="1059">
                  <c:v>0.8176499335195222</c:v>
                </c:pt>
                <c:pt idx="1060">
                  <c:v>0.8176499335195222</c:v>
                </c:pt>
                <c:pt idx="1061">
                  <c:v>0.81764993351959359</c:v>
                </c:pt>
                <c:pt idx="1062">
                  <c:v>0.81774791351959986</c:v>
                </c:pt>
                <c:pt idx="1063">
                  <c:v>0.82028465351950985</c:v>
                </c:pt>
                <c:pt idx="1064">
                  <c:v>0.82080393351951586</c:v>
                </c:pt>
                <c:pt idx="1065">
                  <c:v>0.82080393351951586</c:v>
                </c:pt>
                <c:pt idx="1066">
                  <c:v>0.82080393351958736</c:v>
                </c:pt>
                <c:pt idx="1067">
                  <c:v>0.82080393351951586</c:v>
                </c:pt>
                <c:pt idx="1068">
                  <c:v>0.81587208351955165</c:v>
                </c:pt>
                <c:pt idx="1069">
                  <c:v>0.814143933519618</c:v>
                </c:pt>
                <c:pt idx="1070">
                  <c:v>0.81447943351956753</c:v>
                </c:pt>
                <c:pt idx="1071">
                  <c:v>0.81475393351958547</c:v>
                </c:pt>
                <c:pt idx="1072">
                  <c:v>0.81475393351955594</c:v>
                </c:pt>
                <c:pt idx="1073">
                  <c:v>0.81454861351966323</c:v>
                </c:pt>
                <c:pt idx="1074">
                  <c:v>0.81439993351962559</c:v>
                </c:pt>
                <c:pt idx="1075">
                  <c:v>0.81439993351962559</c:v>
                </c:pt>
                <c:pt idx="1076">
                  <c:v>0.81445401571121956</c:v>
                </c:pt>
                <c:pt idx="1077">
                  <c:v>0.81448393351948434</c:v>
                </c:pt>
                <c:pt idx="1078">
                  <c:v>0.81448393351948434</c:v>
                </c:pt>
                <c:pt idx="1079">
                  <c:v>0.81448393351948434</c:v>
                </c:pt>
                <c:pt idx="1080">
                  <c:v>0.81455559351940221</c:v>
                </c:pt>
                <c:pt idx="1081">
                  <c:v>0.81538300018630139</c:v>
                </c:pt>
                <c:pt idx="1082">
                  <c:v>0.81499055351969385</c:v>
                </c:pt>
                <c:pt idx="1083">
                  <c:v>0.81194796351951615</c:v>
                </c:pt>
                <c:pt idx="1084">
                  <c:v>0.81143893351961083</c:v>
                </c:pt>
                <c:pt idx="1085">
                  <c:v>0.81143893351961083</c:v>
                </c:pt>
                <c:pt idx="1086">
                  <c:v>0.81154780351971689</c:v>
                </c:pt>
                <c:pt idx="1087">
                  <c:v>0.81074266268622364</c:v>
                </c:pt>
                <c:pt idx="1088">
                  <c:v>0.81043393351954762</c:v>
                </c:pt>
                <c:pt idx="1089">
                  <c:v>0.81043393351954762</c:v>
                </c:pt>
                <c:pt idx="1090">
                  <c:v>0.81043393351954762</c:v>
                </c:pt>
                <c:pt idx="1091">
                  <c:v>0.81043393351959181</c:v>
                </c:pt>
                <c:pt idx="1092">
                  <c:v>0.81043393351961868</c:v>
                </c:pt>
                <c:pt idx="1093">
                  <c:v>0.81027791351958711</c:v>
                </c:pt>
                <c:pt idx="1094">
                  <c:v>0.81002793351955094</c:v>
                </c:pt>
                <c:pt idx="1095">
                  <c:v>0.81002793351955094</c:v>
                </c:pt>
                <c:pt idx="1096">
                  <c:v>0.81002793351955094</c:v>
                </c:pt>
                <c:pt idx="1097">
                  <c:v>0.81002793351955094</c:v>
                </c:pt>
                <c:pt idx="1098">
                  <c:v>0.81002793351955094</c:v>
                </c:pt>
                <c:pt idx="1099">
                  <c:v>0.8090778735194013</c:v>
                </c:pt>
                <c:pt idx="1100">
                  <c:v>0.80804393351931614</c:v>
                </c:pt>
                <c:pt idx="1101">
                  <c:v>0.80804393351934445</c:v>
                </c:pt>
                <c:pt idx="1102">
                  <c:v>0.80804393351934445</c:v>
                </c:pt>
                <c:pt idx="1103">
                  <c:v>0.80804393351931614</c:v>
                </c:pt>
                <c:pt idx="1104">
                  <c:v>0.80783181351931654</c:v>
                </c:pt>
                <c:pt idx="1105">
                  <c:v>0.80463373351935275</c:v>
                </c:pt>
                <c:pt idx="1106">
                  <c:v>0.80351993351938356</c:v>
                </c:pt>
                <c:pt idx="1107">
                  <c:v>0.80351993351936812</c:v>
                </c:pt>
                <c:pt idx="1108">
                  <c:v>0.80351993351936812</c:v>
                </c:pt>
                <c:pt idx="1109">
                  <c:v>0.80349725351938306</c:v>
                </c:pt>
                <c:pt idx="1110">
                  <c:v>0.80324691351964361</c:v>
                </c:pt>
                <c:pt idx="1111">
                  <c:v>0.80277140826710691</c:v>
                </c:pt>
                <c:pt idx="1112">
                  <c:v>0.8016089743359629</c:v>
                </c:pt>
                <c:pt idx="1113">
                  <c:v>0.80045393351966254</c:v>
                </c:pt>
                <c:pt idx="1114">
                  <c:v>0.80025833351929565</c:v>
                </c:pt>
                <c:pt idx="1115">
                  <c:v>0.79880633351972163</c:v>
                </c:pt>
                <c:pt idx="1116">
                  <c:v>0.79860033351944693</c:v>
                </c:pt>
                <c:pt idx="1117">
                  <c:v>0.79897702630319389</c:v>
                </c:pt>
                <c:pt idx="1118">
                  <c:v>0.79897393351967738</c:v>
                </c:pt>
                <c:pt idx="1119">
                  <c:v>0.79897393351967738</c:v>
                </c:pt>
                <c:pt idx="1120">
                  <c:v>0.79896549351968971</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0.79888807351956503</c:v>
                </c:pt>
                <c:pt idx="1129">
                  <c:v>0.79892949351954001</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0.79629535351949898</c:v>
                </c:pt>
                <c:pt idx="1142">
                  <c:v>0.79587931351959473</c:v>
                </c:pt>
                <c:pt idx="1143">
                  <c:v>0.79573793351957789</c:v>
                </c:pt>
                <c:pt idx="1144">
                  <c:v>0.79573793351957789</c:v>
                </c:pt>
                <c:pt idx="1145">
                  <c:v>0.79573793351954825</c:v>
                </c:pt>
                <c:pt idx="1146">
                  <c:v>0.79573793351957789</c:v>
                </c:pt>
                <c:pt idx="1147">
                  <c:v>0.79516587351968004</c:v>
                </c:pt>
                <c:pt idx="1148">
                  <c:v>0.79379641351961683</c:v>
                </c:pt>
                <c:pt idx="1149">
                  <c:v>0.79030881351958993</c:v>
                </c:pt>
                <c:pt idx="1150">
                  <c:v>0.7892983665093426</c:v>
                </c:pt>
                <c:pt idx="1151">
                  <c:v>0.78944843351954053</c:v>
                </c:pt>
                <c:pt idx="1152">
                  <c:v>0.78888563351930174</c:v>
                </c:pt>
                <c:pt idx="1153">
                  <c:v>0.78860393351928482</c:v>
                </c:pt>
                <c:pt idx="1154">
                  <c:v>0.78860393351928482</c:v>
                </c:pt>
                <c:pt idx="1155">
                  <c:v>0.78860393351928482</c:v>
                </c:pt>
                <c:pt idx="1156">
                  <c:v>0.78860393351929903</c:v>
                </c:pt>
                <c:pt idx="1157">
                  <c:v>0.78860393351928482</c:v>
                </c:pt>
                <c:pt idx="1158">
                  <c:v>0.78860393351928482</c:v>
                </c:pt>
                <c:pt idx="1159">
                  <c:v>0.78754573351969404</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0.78276788351948434</c:v>
                </c:pt>
                <c:pt idx="1176">
                  <c:v>0.78264393351949724</c:v>
                </c:pt>
                <c:pt idx="1177">
                  <c:v>0.78264393351949724</c:v>
                </c:pt>
                <c:pt idx="1178">
                  <c:v>0.78472214185283773</c:v>
                </c:pt>
                <c:pt idx="1179">
                  <c:v>0.78511793351948822</c:v>
                </c:pt>
                <c:pt idx="1180">
                  <c:v>0.78511793351948822</c:v>
                </c:pt>
                <c:pt idx="1181">
                  <c:v>0.78511793351948822</c:v>
                </c:pt>
                <c:pt idx="1182">
                  <c:v>0.78511793351948822</c:v>
                </c:pt>
                <c:pt idx="1183">
                  <c:v>0.78515919351956165</c:v>
                </c:pt>
                <c:pt idx="1184">
                  <c:v>0.7855058808879517</c:v>
                </c:pt>
                <c:pt idx="1185">
                  <c:v>0.78567393351954884</c:v>
                </c:pt>
                <c:pt idx="1186">
                  <c:v>0.78567393351954884</c:v>
                </c:pt>
                <c:pt idx="1187">
                  <c:v>0.78546303351950564</c:v>
                </c:pt>
                <c:pt idx="1188">
                  <c:v>0.78530393351955763</c:v>
                </c:pt>
                <c:pt idx="1189">
                  <c:v>0.78530393351958738</c:v>
                </c:pt>
                <c:pt idx="1190">
                  <c:v>0.78530393351955763</c:v>
                </c:pt>
                <c:pt idx="1191">
                  <c:v>0.78530393351955763</c:v>
                </c:pt>
                <c:pt idx="1192">
                  <c:v>0.78585173351950965</c:v>
                </c:pt>
                <c:pt idx="1193">
                  <c:v>0.78596393351951233</c:v>
                </c:pt>
                <c:pt idx="1194">
                  <c:v>0.78737137101957555</c:v>
                </c:pt>
                <c:pt idx="1195">
                  <c:v>0.78861993351966964</c:v>
                </c:pt>
                <c:pt idx="1196">
                  <c:v>0.78861993351966964</c:v>
                </c:pt>
                <c:pt idx="1197">
                  <c:v>0.78861993351966964</c:v>
                </c:pt>
                <c:pt idx="1198">
                  <c:v>0.78861993351966964</c:v>
                </c:pt>
                <c:pt idx="1199">
                  <c:v>0.78861993351966964</c:v>
                </c:pt>
                <c:pt idx="1200">
                  <c:v>0.7886604856030176</c:v>
                </c:pt>
                <c:pt idx="1201">
                  <c:v>0.7888489335195058</c:v>
                </c:pt>
                <c:pt idx="1202">
                  <c:v>0.7888489335195058</c:v>
                </c:pt>
                <c:pt idx="1203">
                  <c:v>0.7888489335195058</c:v>
                </c:pt>
                <c:pt idx="1204">
                  <c:v>0.79062973351956833</c:v>
                </c:pt>
                <c:pt idx="1205">
                  <c:v>0.7956195376862496</c:v>
                </c:pt>
                <c:pt idx="1206">
                  <c:v>0.79641493351955761</c:v>
                </c:pt>
                <c:pt idx="1207">
                  <c:v>0.79647393351956464</c:v>
                </c:pt>
                <c:pt idx="1208">
                  <c:v>0.79807865351952734</c:v>
                </c:pt>
                <c:pt idx="1209">
                  <c:v>0.80399375351948033</c:v>
                </c:pt>
                <c:pt idx="1210">
                  <c:v>0.80623381351941392</c:v>
                </c:pt>
                <c:pt idx="1211">
                  <c:v>0.80629528487085622</c:v>
                </c:pt>
                <c:pt idx="1212">
                  <c:v>0.80664393351972485</c:v>
                </c:pt>
                <c:pt idx="1213">
                  <c:v>0.80709203351942593</c:v>
                </c:pt>
                <c:pt idx="1214">
                  <c:v>0.80868563351934786</c:v>
                </c:pt>
                <c:pt idx="1215">
                  <c:v>0.80990265351943114</c:v>
                </c:pt>
                <c:pt idx="1216">
                  <c:v>0.81110174433045767</c:v>
                </c:pt>
                <c:pt idx="1217">
                  <c:v>0.81247807351935863</c:v>
                </c:pt>
                <c:pt idx="1218">
                  <c:v>0.81323993351938551</c:v>
                </c:pt>
                <c:pt idx="1219">
                  <c:v>0.81323993351938551</c:v>
                </c:pt>
                <c:pt idx="1220">
                  <c:v>0.81323993351938551</c:v>
                </c:pt>
                <c:pt idx="1221">
                  <c:v>0.8132399335193996</c:v>
                </c:pt>
                <c:pt idx="1222">
                  <c:v>0.81323993351938551</c:v>
                </c:pt>
                <c:pt idx="1223">
                  <c:v>0.81323993351938551</c:v>
                </c:pt>
                <c:pt idx="1224">
                  <c:v>0.81336503351943301</c:v>
                </c:pt>
                <c:pt idx="1225">
                  <c:v>0.8170587735194077</c:v>
                </c:pt>
                <c:pt idx="1226">
                  <c:v>0.81959943351957387</c:v>
                </c:pt>
                <c:pt idx="1227">
                  <c:v>0.81980393351951109</c:v>
                </c:pt>
                <c:pt idx="1228">
                  <c:v>0.81980393351955305</c:v>
                </c:pt>
                <c:pt idx="1229">
                  <c:v>0.82065773351942695</c:v>
                </c:pt>
                <c:pt idx="1230">
                  <c:v>0.82245423351956648</c:v>
                </c:pt>
                <c:pt idx="1231">
                  <c:v>0.82387393351945226</c:v>
                </c:pt>
                <c:pt idx="1232">
                  <c:v>0.82387393351945226</c:v>
                </c:pt>
                <c:pt idx="1233">
                  <c:v>0.82387393351945226</c:v>
                </c:pt>
                <c:pt idx="1234">
                  <c:v>0.82387393351945226</c:v>
                </c:pt>
                <c:pt idx="1235">
                  <c:v>0.82387393351945226</c:v>
                </c:pt>
                <c:pt idx="1236">
                  <c:v>0.82387393351945226</c:v>
                </c:pt>
                <c:pt idx="1237">
                  <c:v>0.82387393351945226</c:v>
                </c:pt>
                <c:pt idx="1238">
                  <c:v>0.82387393351945226</c:v>
                </c:pt>
                <c:pt idx="1239">
                  <c:v>0.8237063535195277</c:v>
                </c:pt>
                <c:pt idx="1240">
                  <c:v>0.82361141351958955</c:v>
                </c:pt>
                <c:pt idx="1241">
                  <c:v>0.82374393351966679</c:v>
                </c:pt>
                <c:pt idx="1242">
                  <c:v>0.82374393351966679</c:v>
                </c:pt>
                <c:pt idx="1243">
                  <c:v>0.82374393351968211</c:v>
                </c:pt>
                <c:pt idx="1244">
                  <c:v>0.82402441351963929</c:v>
                </c:pt>
                <c:pt idx="1245">
                  <c:v>0.82480682351976564</c:v>
                </c:pt>
                <c:pt idx="1246">
                  <c:v>0.82485893351976503</c:v>
                </c:pt>
                <c:pt idx="1247">
                  <c:v>0.82561482351950355</c:v>
                </c:pt>
                <c:pt idx="1248">
                  <c:v>0.82607460018614665</c:v>
                </c:pt>
                <c:pt idx="1249">
                  <c:v>0.82781303351961921</c:v>
                </c:pt>
                <c:pt idx="1250">
                  <c:v>0.83352277351936266</c:v>
                </c:pt>
                <c:pt idx="1251">
                  <c:v>0.83648643351956764</c:v>
                </c:pt>
                <c:pt idx="1252">
                  <c:v>0.83685393351956494</c:v>
                </c:pt>
                <c:pt idx="1253">
                  <c:v>0.83685393351956494</c:v>
                </c:pt>
                <c:pt idx="1254">
                  <c:v>0.83685393351959436</c:v>
                </c:pt>
                <c:pt idx="1255">
                  <c:v>0.83735893351972501</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0.83739768351955612</c:v>
                </c:pt>
                <c:pt idx="1265">
                  <c:v>0.8374239335192768</c:v>
                </c:pt>
                <c:pt idx="1266">
                  <c:v>0.83726023351930345</c:v>
                </c:pt>
                <c:pt idx="1267">
                  <c:v>0.83763723351937613</c:v>
                </c:pt>
                <c:pt idx="1268">
                  <c:v>0.83811793351929964</c:v>
                </c:pt>
                <c:pt idx="1269">
                  <c:v>0.83795987101958036</c:v>
                </c:pt>
                <c:pt idx="1270">
                  <c:v>0.83805333351949862</c:v>
                </c:pt>
                <c:pt idx="1271">
                  <c:v>0.83858393351958815</c:v>
                </c:pt>
                <c:pt idx="1272">
                  <c:v>0.83859993351959194</c:v>
                </c:pt>
                <c:pt idx="1273">
                  <c:v>0.83859993351959194</c:v>
                </c:pt>
                <c:pt idx="1274">
                  <c:v>0.83859993351961892</c:v>
                </c:pt>
                <c:pt idx="1275">
                  <c:v>0.83846055351956761</c:v>
                </c:pt>
                <c:pt idx="1276">
                  <c:v>0.8369749835195841</c:v>
                </c:pt>
                <c:pt idx="1277">
                  <c:v>0.83671393351957835</c:v>
                </c:pt>
                <c:pt idx="1278">
                  <c:v>0.83671393351957835</c:v>
                </c:pt>
                <c:pt idx="1279">
                  <c:v>0.83671393351957835</c:v>
                </c:pt>
                <c:pt idx="1280">
                  <c:v>0.83671393351960544</c:v>
                </c:pt>
                <c:pt idx="1281">
                  <c:v>0.83614293351949887</c:v>
                </c:pt>
                <c:pt idx="1282">
                  <c:v>0.83643323351938792</c:v>
                </c:pt>
                <c:pt idx="1283">
                  <c:v>0.83787393351944828</c:v>
                </c:pt>
                <c:pt idx="1284">
                  <c:v>0.83784453351958954</c:v>
                </c:pt>
                <c:pt idx="1285">
                  <c:v>0.83780393351952598</c:v>
                </c:pt>
                <c:pt idx="1286">
                  <c:v>0.83780393351955396</c:v>
                </c:pt>
                <c:pt idx="1287">
                  <c:v>0.83780393351955396</c:v>
                </c:pt>
                <c:pt idx="1288">
                  <c:v>0.83780393351955396</c:v>
                </c:pt>
                <c:pt idx="1289">
                  <c:v>0.83780393351955396</c:v>
                </c:pt>
                <c:pt idx="1290">
                  <c:v>0.83780393351952598</c:v>
                </c:pt>
                <c:pt idx="1291">
                  <c:v>0.83780393351955396</c:v>
                </c:pt>
                <c:pt idx="1292">
                  <c:v>0.83780393351955396</c:v>
                </c:pt>
                <c:pt idx="1293">
                  <c:v>0.83780393351955396</c:v>
                </c:pt>
                <c:pt idx="1294">
                  <c:v>0.83709313351974524</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0.83633039351959004</c:v>
                </c:pt>
                <c:pt idx="1303">
                  <c:v>0.83523809351948075</c:v>
                </c:pt>
                <c:pt idx="1304">
                  <c:v>0.83518993351948956</c:v>
                </c:pt>
                <c:pt idx="1305">
                  <c:v>0.83518993351948956</c:v>
                </c:pt>
                <c:pt idx="1306">
                  <c:v>0.83518993351948956</c:v>
                </c:pt>
                <c:pt idx="1307">
                  <c:v>0.83518993351948956</c:v>
                </c:pt>
                <c:pt idx="1308">
                  <c:v>0.83518993351948956</c:v>
                </c:pt>
                <c:pt idx="1309">
                  <c:v>0.83518993351948956</c:v>
                </c:pt>
                <c:pt idx="1310">
                  <c:v>0.83518993351948956</c:v>
                </c:pt>
                <c:pt idx="1311">
                  <c:v>0.83518993351948956</c:v>
                </c:pt>
                <c:pt idx="1312">
                  <c:v>0.83518993351948956</c:v>
                </c:pt>
                <c:pt idx="1313">
                  <c:v>0.83519945351943903</c:v>
                </c:pt>
                <c:pt idx="1314">
                  <c:v>0.83540957351952883</c:v>
                </c:pt>
                <c:pt idx="1315">
                  <c:v>0.83570393351952743</c:v>
                </c:pt>
                <c:pt idx="1316">
                  <c:v>0.83540333351935203</c:v>
                </c:pt>
                <c:pt idx="1317">
                  <c:v>0.83422599601949998</c:v>
                </c:pt>
                <c:pt idx="1318">
                  <c:v>0.83370993351948941</c:v>
                </c:pt>
                <c:pt idx="1319">
                  <c:v>0.83370993351948941</c:v>
                </c:pt>
                <c:pt idx="1320">
                  <c:v>0.83415897351955115</c:v>
                </c:pt>
                <c:pt idx="1321">
                  <c:v>0.83587393351939665</c:v>
                </c:pt>
                <c:pt idx="1322">
                  <c:v>0.83587393351939665</c:v>
                </c:pt>
                <c:pt idx="1323">
                  <c:v>0.83587393351939665</c:v>
                </c:pt>
                <c:pt idx="1324">
                  <c:v>0.83587393351939665</c:v>
                </c:pt>
                <c:pt idx="1325">
                  <c:v>0.83587393351939665</c:v>
                </c:pt>
                <c:pt idx="1326">
                  <c:v>0.83586913351932546</c:v>
                </c:pt>
                <c:pt idx="1327">
                  <c:v>0.83574556509833564</c:v>
                </c:pt>
                <c:pt idx="1328">
                  <c:v>0.83523973351955894</c:v>
                </c:pt>
                <c:pt idx="1329">
                  <c:v>0.83527393351957613</c:v>
                </c:pt>
                <c:pt idx="1330">
                  <c:v>0.83527393351957613</c:v>
                </c:pt>
                <c:pt idx="1331">
                  <c:v>0.83527393351957613</c:v>
                </c:pt>
                <c:pt idx="1332">
                  <c:v>0.83527393351960311</c:v>
                </c:pt>
                <c:pt idx="1333">
                  <c:v>0.83527393351957613</c:v>
                </c:pt>
                <c:pt idx="1334">
                  <c:v>0.83527393351957613</c:v>
                </c:pt>
                <c:pt idx="1335">
                  <c:v>0.83527393351957613</c:v>
                </c:pt>
                <c:pt idx="1336">
                  <c:v>0.83527213351958274</c:v>
                </c:pt>
                <c:pt idx="1337">
                  <c:v>0.83489493351946653</c:v>
                </c:pt>
                <c:pt idx="1338">
                  <c:v>0.83466393351960844</c:v>
                </c:pt>
                <c:pt idx="1339">
                  <c:v>0.83488983351974122</c:v>
                </c:pt>
                <c:pt idx="1340">
                  <c:v>0.83516121351957173</c:v>
                </c:pt>
                <c:pt idx="1341">
                  <c:v>0.83554793351956524</c:v>
                </c:pt>
                <c:pt idx="1342">
                  <c:v>0.83536751351965677</c:v>
                </c:pt>
                <c:pt idx="1343">
                  <c:v>0.83474393351947918</c:v>
                </c:pt>
                <c:pt idx="1344">
                  <c:v>0.83474393351947918</c:v>
                </c:pt>
                <c:pt idx="1345">
                  <c:v>0.83463993351948607</c:v>
                </c:pt>
                <c:pt idx="1346">
                  <c:v>0.83393593351950102</c:v>
                </c:pt>
                <c:pt idx="1347">
                  <c:v>0.82951003351969665</c:v>
                </c:pt>
                <c:pt idx="1348">
                  <c:v>0.82939893351967175</c:v>
                </c:pt>
                <c:pt idx="1349">
                  <c:v>0.82939893351968597</c:v>
                </c:pt>
                <c:pt idx="1350">
                  <c:v>0.82939893351968597</c:v>
                </c:pt>
                <c:pt idx="1351">
                  <c:v>0.82939893351968597</c:v>
                </c:pt>
                <c:pt idx="1352">
                  <c:v>0.82939893351968597</c:v>
                </c:pt>
                <c:pt idx="1353">
                  <c:v>0.82939893351967175</c:v>
                </c:pt>
                <c:pt idx="1354">
                  <c:v>0.82939893351968597</c:v>
                </c:pt>
                <c:pt idx="1355">
                  <c:v>0.82915848351966304</c:v>
                </c:pt>
                <c:pt idx="1356">
                  <c:v>0.82784927351956406</c:v>
                </c:pt>
                <c:pt idx="1357">
                  <c:v>0.8271333535194576</c:v>
                </c:pt>
                <c:pt idx="1358">
                  <c:v>0.82585893351947237</c:v>
                </c:pt>
                <c:pt idx="1359">
                  <c:v>0.82740299351959956</c:v>
                </c:pt>
                <c:pt idx="1360">
                  <c:v>0.82797993351965871</c:v>
                </c:pt>
                <c:pt idx="1361">
                  <c:v>0.82797993351965871</c:v>
                </c:pt>
                <c:pt idx="1362">
                  <c:v>0.82797993351965871</c:v>
                </c:pt>
                <c:pt idx="1363">
                  <c:v>0.82797993351965871</c:v>
                </c:pt>
                <c:pt idx="1364">
                  <c:v>0.82787047351969789</c:v>
                </c:pt>
                <c:pt idx="1365">
                  <c:v>0.82382778351952035</c:v>
                </c:pt>
                <c:pt idx="1366">
                  <c:v>0.82050148351946461</c:v>
                </c:pt>
                <c:pt idx="1367">
                  <c:v>0.82037513351954905</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0.82144893351957915</c:v>
                </c:pt>
                <c:pt idx="1381">
                  <c:v>0.82144893351957915</c:v>
                </c:pt>
                <c:pt idx="1382">
                  <c:v>0.82168988351961192</c:v>
                </c:pt>
                <c:pt idx="1383">
                  <c:v>0.82216393351959183</c:v>
                </c:pt>
                <c:pt idx="1384">
                  <c:v>0.82216393351961869</c:v>
                </c:pt>
                <c:pt idx="1385">
                  <c:v>0.82216393351959183</c:v>
                </c:pt>
                <c:pt idx="1386">
                  <c:v>0.82216393351959183</c:v>
                </c:pt>
                <c:pt idx="1387">
                  <c:v>0.82215493351960056</c:v>
                </c:pt>
                <c:pt idx="1388">
                  <c:v>0.82216393351959183</c:v>
                </c:pt>
                <c:pt idx="1389">
                  <c:v>0.82478153768619455</c:v>
                </c:pt>
                <c:pt idx="1390">
                  <c:v>0.82520393351956178</c:v>
                </c:pt>
                <c:pt idx="1391">
                  <c:v>0.82520393351956178</c:v>
                </c:pt>
                <c:pt idx="1392">
                  <c:v>0.82520393351956178</c:v>
                </c:pt>
                <c:pt idx="1393">
                  <c:v>0.82520393351956178</c:v>
                </c:pt>
                <c:pt idx="1394">
                  <c:v>0.82463185018601015</c:v>
                </c:pt>
                <c:pt idx="1395">
                  <c:v>0.82445393351935081</c:v>
                </c:pt>
                <c:pt idx="1396">
                  <c:v>0.82445393351935081</c:v>
                </c:pt>
                <c:pt idx="1397">
                  <c:v>0.82445393351935081</c:v>
                </c:pt>
                <c:pt idx="1398">
                  <c:v>0.82445393351935081</c:v>
                </c:pt>
                <c:pt idx="1399">
                  <c:v>0.82445393351935081</c:v>
                </c:pt>
                <c:pt idx="1400">
                  <c:v>0.82445393351935081</c:v>
                </c:pt>
                <c:pt idx="1401">
                  <c:v>0.82439083351941855</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0.82360609351943181</c:v>
                </c:pt>
                <c:pt idx="1412">
                  <c:v>0.82341393351939063</c:v>
                </c:pt>
                <c:pt idx="1413">
                  <c:v>0.82323393351936169</c:v>
                </c:pt>
                <c:pt idx="1414">
                  <c:v>0.82323393351936169</c:v>
                </c:pt>
                <c:pt idx="1415">
                  <c:v>0.82323393351936169</c:v>
                </c:pt>
                <c:pt idx="1416">
                  <c:v>0.8203157235197126</c:v>
                </c:pt>
                <c:pt idx="1417">
                  <c:v>0.81980893351945516</c:v>
                </c:pt>
                <c:pt idx="1418">
                  <c:v>0.81980893351945516</c:v>
                </c:pt>
                <c:pt idx="1419">
                  <c:v>0.81980893351942696</c:v>
                </c:pt>
                <c:pt idx="1420">
                  <c:v>0.81980893351945516</c:v>
                </c:pt>
                <c:pt idx="1421">
                  <c:v>0.81980893351945516</c:v>
                </c:pt>
                <c:pt idx="1422">
                  <c:v>0.81968433351936265</c:v>
                </c:pt>
                <c:pt idx="1423">
                  <c:v>0.81936393351952574</c:v>
                </c:pt>
                <c:pt idx="1424">
                  <c:v>0.8193639335195686</c:v>
                </c:pt>
                <c:pt idx="1425">
                  <c:v>0.81936393351952574</c:v>
                </c:pt>
                <c:pt idx="1426">
                  <c:v>0.81892161351960879</c:v>
                </c:pt>
                <c:pt idx="1427">
                  <c:v>0.81890793351961233</c:v>
                </c:pt>
                <c:pt idx="1428">
                  <c:v>0.81886257351965241</c:v>
                </c:pt>
                <c:pt idx="1429">
                  <c:v>0.81767694404577185</c:v>
                </c:pt>
                <c:pt idx="1430">
                  <c:v>0.81785873351944494</c:v>
                </c:pt>
                <c:pt idx="1431">
                  <c:v>0.81797393351945524</c:v>
                </c:pt>
                <c:pt idx="1432">
                  <c:v>0.81797393351945524</c:v>
                </c:pt>
                <c:pt idx="1433">
                  <c:v>0.81797393351945524</c:v>
                </c:pt>
                <c:pt idx="1434">
                  <c:v>0.81808283351948485</c:v>
                </c:pt>
                <c:pt idx="1435">
                  <c:v>0.81808393351944664</c:v>
                </c:pt>
                <c:pt idx="1436">
                  <c:v>0.81765613351936395</c:v>
                </c:pt>
                <c:pt idx="1437">
                  <c:v>0.81761893351935666</c:v>
                </c:pt>
                <c:pt idx="1438">
                  <c:v>0.81761893351935666</c:v>
                </c:pt>
                <c:pt idx="1439">
                  <c:v>0.81750066268610166</c:v>
                </c:pt>
                <c:pt idx="1440">
                  <c:v>0.81482588351970453</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0.81665021351962452</c:v>
                </c:pt>
                <c:pt idx="1449">
                  <c:v>0.81635279667722216</c:v>
                </c:pt>
                <c:pt idx="1450">
                  <c:v>0.81623793351931795</c:v>
                </c:pt>
                <c:pt idx="1451">
                  <c:v>0.81623793351931795</c:v>
                </c:pt>
                <c:pt idx="1452">
                  <c:v>0.81623793351931795</c:v>
                </c:pt>
                <c:pt idx="1453">
                  <c:v>0.81623793351931795</c:v>
                </c:pt>
                <c:pt idx="1454">
                  <c:v>0.8162379335193326</c:v>
                </c:pt>
                <c:pt idx="1455">
                  <c:v>0.81612159351948543</c:v>
                </c:pt>
                <c:pt idx="1456">
                  <c:v>0.81633775351942062</c:v>
                </c:pt>
                <c:pt idx="1457">
                  <c:v>0.8169099335194141</c:v>
                </c:pt>
                <c:pt idx="1458">
                  <c:v>0.8169099335194141</c:v>
                </c:pt>
                <c:pt idx="1459">
                  <c:v>0.8169099335194141</c:v>
                </c:pt>
                <c:pt idx="1460">
                  <c:v>0.8169099335194141</c:v>
                </c:pt>
                <c:pt idx="1461">
                  <c:v>0.8169099335194141</c:v>
                </c:pt>
                <c:pt idx="1462">
                  <c:v>0.8169099335194141</c:v>
                </c:pt>
                <c:pt idx="1463">
                  <c:v>0.81659647351949771</c:v>
                </c:pt>
                <c:pt idx="1464">
                  <c:v>0.81649393351946764</c:v>
                </c:pt>
                <c:pt idx="1465">
                  <c:v>0.81645143351941996</c:v>
                </c:pt>
                <c:pt idx="1466">
                  <c:v>0.81474945351935701</c:v>
                </c:pt>
                <c:pt idx="1467">
                  <c:v>0.81394893351930109</c:v>
                </c:pt>
                <c:pt idx="1468">
                  <c:v>0.81394893351930109</c:v>
                </c:pt>
                <c:pt idx="1469">
                  <c:v>0.81388461060294071</c:v>
                </c:pt>
                <c:pt idx="1470">
                  <c:v>0.81388393351957911</c:v>
                </c:pt>
                <c:pt idx="1471">
                  <c:v>0.81388393351957911</c:v>
                </c:pt>
                <c:pt idx="1472">
                  <c:v>0.81388393351957911</c:v>
                </c:pt>
                <c:pt idx="1473">
                  <c:v>0.81388393351957911</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0.84245493458010523</c:v>
                </c:pt>
                <c:pt idx="3">
                  <c:v>0.84132487978193637</c:v>
                </c:pt>
                <c:pt idx="4">
                  <c:v>0.84337602353520003</c:v>
                </c:pt>
                <c:pt idx="5">
                  <c:v>0.84391921330169051</c:v>
                </c:pt>
                <c:pt idx="6">
                  <c:v>0.84545709679791459</c:v>
                </c:pt>
                <c:pt idx="7">
                  <c:v>0.84670877639519204</c:v>
                </c:pt>
                <c:pt idx="8">
                  <c:v>0.84739939389763208</c:v>
                </c:pt>
                <c:pt idx="9">
                  <c:v>0.84862960583089575</c:v>
                </c:pt>
                <c:pt idx="10">
                  <c:v>0.84983568442909696</c:v>
                </c:pt>
                <c:pt idx="11">
                  <c:v>0.84492706463194622</c:v>
                </c:pt>
                <c:pt idx="12">
                  <c:v>0.84713309241101364</c:v>
                </c:pt>
                <c:pt idx="13">
                  <c:v>0.8520173512001179</c:v>
                </c:pt>
                <c:pt idx="14">
                  <c:v>0.84632677909310461</c:v>
                </c:pt>
                <c:pt idx="15">
                  <c:v>0.84823450784654142</c:v>
                </c:pt>
                <c:pt idx="16">
                  <c:v>0.85355291053477478</c:v>
                </c:pt>
                <c:pt idx="17">
                  <c:v>0.85059998259721681</c:v>
                </c:pt>
                <c:pt idx="18">
                  <c:v>0.87445748237223597</c:v>
                </c:pt>
                <c:pt idx="19">
                  <c:v>0.84575342265778108</c:v>
                </c:pt>
                <c:pt idx="20">
                  <c:v>0.86768713324845392</c:v>
                </c:pt>
                <c:pt idx="21">
                  <c:v>0.87822029050424644</c:v>
                </c:pt>
                <c:pt idx="22">
                  <c:v>0.91454450768448381</c:v>
                </c:pt>
                <c:pt idx="23">
                  <c:v>0.96419307687030265</c:v>
                </c:pt>
                <c:pt idx="24">
                  <c:v>0.94910546409858143</c:v>
                </c:pt>
                <c:pt idx="25">
                  <c:v>0.93192502444694014</c:v>
                </c:pt>
                <c:pt idx="26">
                  <c:v>1.240575916795962</c:v>
                </c:pt>
                <c:pt idx="27">
                  <c:v>1.439134292357473</c:v>
                </c:pt>
                <c:pt idx="28">
                  <c:v>1.7992563542984779</c:v>
                </c:pt>
                <c:pt idx="29">
                  <c:v>2.3440687792675448</c:v>
                </c:pt>
                <c:pt idx="30">
                  <c:v>2.8368324544014167</c:v>
                </c:pt>
                <c:pt idx="31">
                  <c:v>2.7754310648742546</c:v>
                </c:pt>
                <c:pt idx="32">
                  <c:v>2.1590413452181267</c:v>
                </c:pt>
                <c:pt idx="33">
                  <c:v>1.4540851311098515</c:v>
                </c:pt>
                <c:pt idx="34">
                  <c:v>1.683570433145448</c:v>
                </c:pt>
                <c:pt idx="35">
                  <c:v>1.7439955657104338</c:v>
                </c:pt>
                <c:pt idx="36">
                  <c:v>1.2334975024246948</c:v>
                </c:pt>
                <c:pt idx="37">
                  <c:v>0.52026672468998858</c:v>
                </c:pt>
                <c:pt idx="38">
                  <c:v>-0.15833874225623426</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-7.4773474946666383</c:v>
                </c:pt>
                <c:pt idx="55">
                  <c:v>-6.7066209042773535</c:v>
                </c:pt>
                <c:pt idx="56">
                  <c:v>-5.564594909431432</c:v>
                </c:pt>
                <c:pt idx="57">
                  <c:v>-0.79620420831919736</c:v>
                </c:pt>
                <c:pt idx="58">
                  <c:v>0.75803026810058483</c:v>
                </c:pt>
                <c:pt idx="59">
                  <c:v>2.2982720857777821</c:v>
                </c:pt>
                <c:pt idx="60">
                  <c:v>3.8960294282014867</c:v>
                </c:pt>
                <c:pt idx="61">
                  <c:v>5.65737159417165</c:v>
                </c:pt>
                <c:pt idx="62">
                  <c:v>7.5286483869088574</c:v>
                </c:pt>
                <c:pt idx="63">
                  <c:v>9.1196228676816702</c:v>
                </c:pt>
                <c:pt idx="64">
                  <c:v>10.30599120952923</c:v>
                </c:pt>
                <c:pt idx="65">
                  <c:v>11.378663918888725</c:v>
                </c:pt>
                <c:pt idx="66">
                  <c:v>14.365261122162977</c:v>
                </c:pt>
                <c:pt idx="67">
                  <c:v>15.445294954064018</c:v>
                </c:pt>
                <c:pt idx="68">
                  <c:v>14.958758419314696</c:v>
                </c:pt>
                <c:pt idx="69">
                  <c:v>12.771930074344525</c:v>
                </c:pt>
                <c:pt idx="70">
                  <c:v>9.8379150065046304</c:v>
                </c:pt>
                <c:pt idx="71">
                  <c:v>7.1405115036742615</c:v>
                </c:pt>
                <c:pt idx="72">
                  <c:v>5.1778411639089796</c:v>
                </c:pt>
                <c:pt idx="73">
                  <c:v>3.7871662304422715</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-12.538224123293679</c:v>
                </c:pt>
                <c:pt idx="83">
                  <c:v>-11.561832796114302</c:v>
                </c:pt>
                <c:pt idx="84">
                  <c:v>-11.202819535936703</c:v>
                </c:pt>
                <c:pt idx="85">
                  <c:v>-10.849355728568696</c:v>
                </c:pt>
                <c:pt idx="86">
                  <c:v>-10.282917515960834</c:v>
                </c:pt>
                <c:pt idx="87">
                  <c:v>-9.5284563380610532</c:v>
                </c:pt>
                <c:pt idx="88">
                  <c:v>-8.8874329150625986</c:v>
                </c:pt>
                <c:pt idx="89">
                  <c:v>-8.5229978507218505</c:v>
                </c:pt>
                <c:pt idx="90">
                  <c:v>-8.2646854086813164</c:v>
                </c:pt>
                <c:pt idx="91">
                  <c:v>-7.9139943545523863</c:v>
                </c:pt>
                <c:pt idx="92">
                  <c:v>-5.9955168565369013</c:v>
                </c:pt>
                <c:pt idx="93">
                  <c:v>-5.6831114412176165</c:v>
                </c:pt>
                <c:pt idx="94">
                  <c:v>-5.1598885943983515</c:v>
                </c:pt>
                <c:pt idx="95">
                  <c:v>-4.3847002208792416</c:v>
                </c:pt>
                <c:pt idx="96">
                  <c:v>-3.3402601743449467</c:v>
                </c:pt>
                <c:pt idx="97">
                  <c:v>-2.1834224589379478</c:v>
                </c:pt>
                <c:pt idx="98">
                  <c:v>-5.8121292812145973E-2</c:v>
                </c:pt>
                <c:pt idx="99">
                  <c:v>0.27432222793015726</c:v>
                </c:pt>
                <c:pt idx="100">
                  <c:v>0.54559354993744846</c:v>
                </c:pt>
                <c:pt idx="101">
                  <c:v>0.75863183641883236</c:v>
                </c:pt>
                <c:pt idx="102">
                  <c:v>0.83669976975359506</c:v>
                </c:pt>
                <c:pt idx="103">
                  <c:v>0.75359887871967279</c:v>
                </c:pt>
                <c:pt idx="104">
                  <c:v>0.6950757119360137</c:v>
                </c:pt>
                <c:pt idx="105">
                  <c:v>0.75014907349276583</c:v>
                </c:pt>
                <c:pt idx="106">
                  <c:v>0.83481962737532589</c:v>
                </c:pt>
                <c:pt idx="107">
                  <c:v>0.93550515347776297</c:v>
                </c:pt>
                <c:pt idx="108">
                  <c:v>1.0508877810293171</c:v>
                </c:pt>
                <c:pt idx="109">
                  <c:v>1.0207382777885812</c:v>
                </c:pt>
                <c:pt idx="110">
                  <c:v>0.82080827217568431</c:v>
                </c:pt>
                <c:pt idx="111">
                  <c:v>0.48271915422478184</c:v>
                </c:pt>
                <c:pt idx="112">
                  <c:v>7.4588732551518586E-2</c:v>
                </c:pt>
                <c:pt idx="113">
                  <c:v>-0.2111863633490714</c:v>
                </c:pt>
                <c:pt idx="114">
                  <c:v>-0.48487280230139684</c:v>
                </c:pt>
                <c:pt idx="115">
                  <c:v>-0.95511690736852062</c:v>
                </c:pt>
                <c:pt idx="116">
                  <c:v>-1.5462426869493979</c:v>
                </c:pt>
                <c:pt idx="117">
                  <c:v>-2.1638891044945865</c:v>
                </c:pt>
                <c:pt idx="118">
                  <c:v>-2.6568042770187787</c:v>
                </c:pt>
                <c:pt idx="119">
                  <c:v>-3.1461057482351213</c:v>
                </c:pt>
                <c:pt idx="120">
                  <c:v>-3.7061370157285296</c:v>
                </c:pt>
                <c:pt idx="121">
                  <c:v>-4.1603154533939106</c:v>
                </c:pt>
                <c:pt idx="122">
                  <c:v>-4.5125009529132285</c:v>
                </c:pt>
                <c:pt idx="123">
                  <c:v>-4.1666945465147514</c:v>
                </c:pt>
                <c:pt idx="124">
                  <c:v>-4.0552953754076952</c:v>
                </c:pt>
                <c:pt idx="125">
                  <c:v>-4.0523658313817066</c:v>
                </c:pt>
                <c:pt idx="126">
                  <c:v>-4.1227585198777339</c:v>
                </c:pt>
                <c:pt idx="127">
                  <c:v>-4.1583586800877015</c:v>
                </c:pt>
                <c:pt idx="128">
                  <c:v>-4.0080127078593684</c:v>
                </c:pt>
                <c:pt idx="129">
                  <c:v>-3.7042729812130517</c:v>
                </c:pt>
                <c:pt idx="130">
                  <c:v>-2.8646389649082469</c:v>
                </c:pt>
                <c:pt idx="131">
                  <c:v>-2.8460637342234438</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-2.6362980759646417</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-3.572804437594761</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2.095856090520861</c:v>
                </c:pt>
                <c:pt idx="165">
                  <c:v>1.0584606145333595</c:v>
                </c:pt>
                <c:pt idx="166">
                  <c:v>0.17943773327178322</c:v>
                </c:pt>
                <c:pt idx="167">
                  <c:v>-0.68869168046833984</c:v>
                </c:pt>
                <c:pt idx="168">
                  <c:v>-1.5311841688862864</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-13.932936912815757</c:v>
                </c:pt>
                <c:pt idx="180">
                  <c:v>-13.941621877800358</c:v>
                </c:pt>
                <c:pt idx="181">
                  <c:v>-13.466033680944625</c:v>
                </c:pt>
                <c:pt idx="182">
                  <c:v>-12.799922669560743</c:v>
                </c:pt>
                <c:pt idx="183">
                  <c:v>-12.355266426290274</c:v>
                </c:pt>
                <c:pt idx="184">
                  <c:v>-12.169993143376171</c:v>
                </c:pt>
                <c:pt idx="185">
                  <c:v>-11.93003645527512</c:v>
                </c:pt>
                <c:pt idx="186">
                  <c:v>-11.482269592074573</c:v>
                </c:pt>
                <c:pt idx="187">
                  <c:v>-9.6095431296315699</c:v>
                </c:pt>
                <c:pt idx="188">
                  <c:v>-9.2315953708188019</c:v>
                </c:pt>
                <c:pt idx="189">
                  <c:v>-8.5897398789975181</c:v>
                </c:pt>
                <c:pt idx="190">
                  <c:v>-7.5387732072563125</c:v>
                </c:pt>
                <c:pt idx="191">
                  <c:v>-5.8624108889016115</c:v>
                </c:pt>
                <c:pt idx="192">
                  <c:v>-3.9785145627629208</c:v>
                </c:pt>
                <c:pt idx="193">
                  <c:v>-2.1923619623056396</c:v>
                </c:pt>
                <c:pt idx="194">
                  <c:v>-0.35749666138807029</c:v>
                </c:pt>
                <c:pt idx="195">
                  <c:v>3.8970737641255653</c:v>
                </c:pt>
                <c:pt idx="196">
                  <c:v>5.8194161626284044</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-3.7501191840879402</c:v>
                </c:pt>
                <c:pt idx="216">
                  <c:v>-5.3258640126134225</c:v>
                </c:pt>
                <c:pt idx="217">
                  <c:v>-6.5280899287659668</c:v>
                </c:pt>
                <c:pt idx="218">
                  <c:v>-7.3471621159204119</c:v>
                </c:pt>
                <c:pt idx="219">
                  <c:v>-7.9796040892456821</c:v>
                </c:pt>
                <c:pt idx="220">
                  <c:v>-8.3492792747176736</c:v>
                </c:pt>
                <c:pt idx="221">
                  <c:v>-8.2120648724056267</c:v>
                </c:pt>
                <c:pt idx="222">
                  <c:v>-7.7935278796491758</c:v>
                </c:pt>
                <c:pt idx="223">
                  <c:v>-7.3234691003815184</c:v>
                </c:pt>
                <c:pt idx="224">
                  <c:v>-6.8754455738502145</c:v>
                </c:pt>
                <c:pt idx="225">
                  <c:v>-6.3366999837772182</c:v>
                </c:pt>
                <c:pt idx="226">
                  <c:v>-5.5174224356017314</c:v>
                </c:pt>
                <c:pt idx="227">
                  <c:v>-4.7409061215260238</c:v>
                </c:pt>
                <c:pt idx="228">
                  <c:v>-4.2219079743813674</c:v>
                </c:pt>
                <c:pt idx="229">
                  <c:v>-4.1239161610510733</c:v>
                </c:pt>
                <c:pt idx="230">
                  <c:v>-4.5683031430862968</c:v>
                </c:pt>
                <c:pt idx="231">
                  <c:v>-5.2588370895583552</c:v>
                </c:pt>
                <c:pt idx="232">
                  <c:v>-5.6333975298887253</c:v>
                </c:pt>
                <c:pt idx="233">
                  <c:v>-5.5150760379488499</c:v>
                </c:pt>
                <c:pt idx="234">
                  <c:v>-5.3481372594968279</c:v>
                </c:pt>
                <c:pt idx="235">
                  <c:v>-5.7534154890364473</c:v>
                </c:pt>
                <c:pt idx="236">
                  <c:v>-6.6657763730406856</c:v>
                </c:pt>
                <c:pt idx="237">
                  <c:v>-7.7131529455721504</c:v>
                </c:pt>
                <c:pt idx="238">
                  <c:v>-8.368085062232451</c:v>
                </c:pt>
                <c:pt idx="239">
                  <c:v>-8.7118515187987953</c:v>
                </c:pt>
                <c:pt idx="240">
                  <c:v>-9.0002340963332728</c:v>
                </c:pt>
                <c:pt idx="241">
                  <c:v>-8.9525991428057363</c:v>
                </c:pt>
                <c:pt idx="242">
                  <c:v>-8.3467518011607922</c:v>
                </c:pt>
                <c:pt idx="243">
                  <c:v>-7.3241414945598304</c:v>
                </c:pt>
                <c:pt idx="244">
                  <c:v>-6.071078935760819</c:v>
                </c:pt>
                <c:pt idx="245">
                  <c:v>-4.8354200025309382</c:v>
                </c:pt>
                <c:pt idx="246">
                  <c:v>-3.7831506619330413</c:v>
                </c:pt>
                <c:pt idx="247">
                  <c:v>-2.4206901774537783</c:v>
                </c:pt>
                <c:pt idx="248">
                  <c:v>-0.6901904136997129</c:v>
                </c:pt>
                <c:pt idx="249">
                  <c:v>1.0689785165141918</c:v>
                </c:pt>
                <c:pt idx="250">
                  <c:v>2.6911752742290673</c:v>
                </c:pt>
                <c:pt idx="251">
                  <c:v>4.205120608062515</c:v>
                </c:pt>
                <c:pt idx="252">
                  <c:v>5.7392680667228317</c:v>
                </c:pt>
                <c:pt idx="253">
                  <c:v>7.1819745464857583</c:v>
                </c:pt>
                <c:pt idx="254">
                  <c:v>8.3807364942552844</c:v>
                </c:pt>
                <c:pt idx="255">
                  <c:v>9.4926720148217161</c:v>
                </c:pt>
                <c:pt idx="256">
                  <c:v>10.722743094400569</c:v>
                </c:pt>
                <c:pt idx="257">
                  <c:v>12.235616638744004</c:v>
                </c:pt>
                <c:pt idx="258">
                  <c:v>13.772091066963497</c:v>
                </c:pt>
                <c:pt idx="259">
                  <c:v>14.935135678833296</c:v>
                </c:pt>
                <c:pt idx="260">
                  <c:v>15.76746465603877</c:v>
                </c:pt>
                <c:pt idx="261">
                  <c:v>16.453742939311869</c:v>
                </c:pt>
                <c:pt idx="262">
                  <c:v>16.996741460508176</c:v>
                </c:pt>
                <c:pt idx="263">
                  <c:v>17.278116719300129</c:v>
                </c:pt>
                <c:pt idx="264">
                  <c:v>17.100739742194577</c:v>
                </c:pt>
                <c:pt idx="265">
                  <c:v>16.50071399845217</c:v>
                </c:pt>
                <c:pt idx="266">
                  <c:v>15.677066039899772</c:v>
                </c:pt>
                <c:pt idx="267">
                  <c:v>14.412948288692149</c:v>
                </c:pt>
                <c:pt idx="268">
                  <c:v>12.551593332307304</c:v>
                </c:pt>
                <c:pt idx="269">
                  <c:v>7.3565578244388465</c:v>
                </c:pt>
                <c:pt idx="270">
                  <c:v>5.9036837732954304</c:v>
                </c:pt>
                <c:pt idx="271">
                  <c:v>4.3001807144735551</c:v>
                </c:pt>
                <c:pt idx="272">
                  <c:v>2.5728198495299353</c:v>
                </c:pt>
                <c:pt idx="273">
                  <c:v>0.7640805119217049</c:v>
                </c:pt>
                <c:pt idx="274">
                  <c:v>-0.97689473786413006</c:v>
                </c:pt>
                <c:pt idx="275">
                  <c:v>-2.7142962559925143</c:v>
                </c:pt>
                <c:pt idx="276">
                  <c:v>-4.5361176221153965</c:v>
                </c:pt>
                <c:pt idx="277">
                  <c:v>-6.4592662106132783</c:v>
                </c:pt>
                <c:pt idx="278">
                  <c:v>-8.1303402929485884</c:v>
                </c:pt>
                <c:pt idx="279">
                  <c:v>-9.1868327395102725</c:v>
                </c:pt>
                <c:pt idx="280">
                  <c:v>-9.8711566779889548</c:v>
                </c:pt>
                <c:pt idx="281">
                  <c:v>-10.462646506652643</c:v>
                </c:pt>
                <c:pt idx="282">
                  <c:v>-10.938269006236141</c:v>
                </c:pt>
                <c:pt idx="283">
                  <c:v>-11.011662272725619</c:v>
                </c:pt>
                <c:pt idx="284">
                  <c:v>-10.814606761711275</c:v>
                </c:pt>
                <c:pt idx="285">
                  <c:v>-10.689504713309427</c:v>
                </c:pt>
                <c:pt idx="286">
                  <c:v>-10.272786068692007</c:v>
                </c:pt>
                <c:pt idx="287">
                  <c:v>-9.8520958967451815</c:v>
                </c:pt>
                <c:pt idx="288">
                  <c:v>-9.9993614536578139</c:v>
                </c:pt>
                <c:pt idx="289">
                  <c:v>-10.548531430224088</c:v>
                </c:pt>
                <c:pt idx="290">
                  <c:v>-10.88708630067177</c:v>
                </c:pt>
                <c:pt idx="291">
                  <c:v>-10.743778610710105</c:v>
                </c:pt>
                <c:pt idx="292">
                  <c:v>-10.601283865041751</c:v>
                </c:pt>
                <c:pt idx="293">
                  <c:v>-10.269678484401558</c:v>
                </c:pt>
                <c:pt idx="294">
                  <c:v>-9.1898929678223737</c:v>
                </c:pt>
                <c:pt idx="295">
                  <c:v>-7.9412516663641624</c:v>
                </c:pt>
                <c:pt idx="296">
                  <c:v>-6.8773074834179511</c:v>
                </c:pt>
                <c:pt idx="297">
                  <c:v>-3.1442867170771698</c:v>
                </c:pt>
                <c:pt idx="298">
                  <c:v>-1.7152497225731054</c:v>
                </c:pt>
                <c:pt idx="299">
                  <c:v>-0.5846896042323948</c:v>
                </c:pt>
                <c:pt idx="300">
                  <c:v>0.4426640126150545</c:v>
                </c:pt>
                <c:pt idx="301">
                  <c:v>1.470861984325353</c:v>
                </c:pt>
                <c:pt idx="302">
                  <c:v>2.6391153826477449</c:v>
                </c:pt>
                <c:pt idx="303">
                  <c:v>3.9950601891955078</c:v>
                </c:pt>
                <c:pt idx="304">
                  <c:v>5.6572975245646564</c:v>
                </c:pt>
                <c:pt idx="305">
                  <c:v>7.5238901735690575</c:v>
                </c:pt>
                <c:pt idx="306">
                  <c:v>9.2980380335410988</c:v>
                </c:pt>
                <c:pt idx="307">
                  <c:v>10.739272152191983</c:v>
                </c:pt>
                <c:pt idx="308">
                  <c:v>11.835226851484345</c:v>
                </c:pt>
                <c:pt idx="309">
                  <c:v>12.740769840659041</c:v>
                </c:pt>
                <c:pt idx="310">
                  <c:v>13.29082045628229</c:v>
                </c:pt>
                <c:pt idx="311">
                  <c:v>13.316706569672702</c:v>
                </c:pt>
                <c:pt idx="312">
                  <c:v>13.280190556986007</c:v>
                </c:pt>
                <c:pt idx="313">
                  <c:v>13.383173113651818</c:v>
                </c:pt>
                <c:pt idx="314">
                  <c:v>13.360754307848126</c:v>
                </c:pt>
                <c:pt idx="315">
                  <c:v>13.064116156554832</c:v>
                </c:pt>
                <c:pt idx="316">
                  <c:v>12.677945153545309</c:v>
                </c:pt>
                <c:pt idx="317">
                  <c:v>12.313691772236467</c:v>
                </c:pt>
                <c:pt idx="318">
                  <c:v>11.946695083392996</c:v>
                </c:pt>
                <c:pt idx="319">
                  <c:v>11.624105856021188</c:v>
                </c:pt>
                <c:pt idx="320">
                  <c:v>11.428916049124197</c:v>
                </c:pt>
                <c:pt idx="321">
                  <c:v>11.222336066985312</c:v>
                </c:pt>
                <c:pt idx="322">
                  <c:v>10.970019316780199</c:v>
                </c:pt>
                <c:pt idx="323">
                  <c:v>10.671561299528054</c:v>
                </c:pt>
                <c:pt idx="324">
                  <c:v>10.094968113444191</c:v>
                </c:pt>
                <c:pt idx="325">
                  <c:v>9.0762276402449515</c:v>
                </c:pt>
                <c:pt idx="326">
                  <c:v>7.6195120630393225</c:v>
                </c:pt>
                <c:pt idx="327">
                  <c:v>5.9248208561558737</c:v>
                </c:pt>
                <c:pt idx="328">
                  <c:v>4.2575300156018585</c:v>
                </c:pt>
                <c:pt idx="329">
                  <c:v>2.5093118968535042</c:v>
                </c:pt>
                <c:pt idx="330">
                  <c:v>0.62295724570850564</c:v>
                </c:pt>
                <c:pt idx="331">
                  <c:v>-1.3307024452568061</c:v>
                </c:pt>
                <c:pt idx="332">
                  <c:v>-3.2338416530716785</c:v>
                </c:pt>
                <c:pt idx="333">
                  <c:v>-4.8515908548458864</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-12.021796252224698</c:v>
                </c:pt>
                <c:pt idx="342">
                  <c:v>-12.537648262455669</c:v>
                </c:pt>
                <c:pt idx="343">
                  <c:v>-12.969964934189678</c:v>
                </c:pt>
                <c:pt idx="344">
                  <c:v>-13.278541041896261</c:v>
                </c:pt>
                <c:pt idx="345">
                  <c:v>-13.616458124457438</c:v>
                </c:pt>
                <c:pt idx="346">
                  <c:v>-14.026178101905288</c:v>
                </c:pt>
                <c:pt idx="347">
                  <c:v>-14.54753008401995</c:v>
                </c:pt>
                <c:pt idx="348">
                  <c:v>-15.098326252736568</c:v>
                </c:pt>
                <c:pt idx="349">
                  <c:v>-15.658531386489855</c:v>
                </c:pt>
                <c:pt idx="350">
                  <c:v>-16.059252210251259</c:v>
                </c:pt>
                <c:pt idx="351">
                  <c:v>-16.083523059793919</c:v>
                </c:pt>
                <c:pt idx="352">
                  <c:v>-15.886097200744684</c:v>
                </c:pt>
                <c:pt idx="353">
                  <c:v>-15.617100369676448</c:v>
                </c:pt>
                <c:pt idx="354">
                  <c:v>-14.164144280372</c:v>
                </c:pt>
                <c:pt idx="355">
                  <c:v>-13.579655243825666</c:v>
                </c:pt>
                <c:pt idx="356">
                  <c:v>-13.154884261522716</c:v>
                </c:pt>
                <c:pt idx="357">
                  <c:v>-12.680782920958309</c:v>
                </c:pt>
                <c:pt idx="358">
                  <c:v>-11.942867496867951</c:v>
                </c:pt>
                <c:pt idx="359">
                  <c:v>-11.097111278446079</c:v>
                </c:pt>
                <c:pt idx="360">
                  <c:v>-10.15681401004457</c:v>
                </c:pt>
                <c:pt idx="361">
                  <c:v>-9.0815456770184557</c:v>
                </c:pt>
                <c:pt idx="362">
                  <c:v>-7.8547368475691934</c:v>
                </c:pt>
                <c:pt idx="363">
                  <c:v>-6.4940851489641602</c:v>
                </c:pt>
                <c:pt idx="364">
                  <c:v>-4.9778798383435827</c:v>
                </c:pt>
                <c:pt idx="365">
                  <c:v>-3.3402403667963654</c:v>
                </c:pt>
                <c:pt idx="366">
                  <c:v>-1.9068857061539861</c:v>
                </c:pt>
                <c:pt idx="367">
                  <c:v>-0.93931287415747988</c:v>
                </c:pt>
                <c:pt idx="368">
                  <c:v>-0.1034575651472521</c:v>
                </c:pt>
                <c:pt idx="369">
                  <c:v>1.1074157238619784</c:v>
                </c:pt>
                <c:pt idx="370">
                  <c:v>2.6360740132468217</c:v>
                </c:pt>
                <c:pt idx="371">
                  <c:v>3.9324626438171966</c:v>
                </c:pt>
                <c:pt idx="372">
                  <c:v>4.7420205292398085</c:v>
                </c:pt>
                <c:pt idx="373">
                  <c:v>4.9261472510651885</c:v>
                </c:pt>
                <c:pt idx="374">
                  <c:v>4.5362941689651324</c:v>
                </c:pt>
                <c:pt idx="375">
                  <c:v>4.0560449751287955</c:v>
                </c:pt>
                <c:pt idx="376">
                  <c:v>3.807785433181659</c:v>
                </c:pt>
                <c:pt idx="377">
                  <c:v>3.6551149957967941</c:v>
                </c:pt>
                <c:pt idx="378">
                  <c:v>3.5463176714175741</c:v>
                </c:pt>
                <c:pt idx="379">
                  <c:v>3.3420712234085928</c:v>
                </c:pt>
                <c:pt idx="380">
                  <c:v>3.0615160806084276</c:v>
                </c:pt>
                <c:pt idx="381">
                  <c:v>2.8460869812718195</c:v>
                </c:pt>
                <c:pt idx="382">
                  <c:v>2.635612918559616</c:v>
                </c:pt>
                <c:pt idx="383">
                  <c:v>2.2448473990774289</c:v>
                </c:pt>
                <c:pt idx="384">
                  <c:v>1.6315924169745699</c:v>
                </c:pt>
                <c:pt idx="385">
                  <c:v>0.95456625725825006</c:v>
                </c:pt>
                <c:pt idx="386">
                  <c:v>0.32677282530474533</c:v>
                </c:pt>
                <c:pt idx="387">
                  <c:v>-0.29501983960334188</c:v>
                </c:pt>
                <c:pt idx="388">
                  <c:v>-1.0172222617261184</c:v>
                </c:pt>
                <c:pt idx="389">
                  <c:v>-1.666203879636033</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-12.675789293765169</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-12.915675555026748</c:v>
                </c:pt>
                <c:pt idx="412">
                  <c:v>-13.044103753772447</c:v>
                </c:pt>
                <c:pt idx="413">
                  <c:v>-13.212768141572768</c:v>
                </c:pt>
                <c:pt idx="414">
                  <c:v>-13.36861180895508</c:v>
                </c:pt>
                <c:pt idx="415">
                  <c:v>-13.32699379674041</c:v>
                </c:pt>
                <c:pt idx="416">
                  <c:v>-13.030666494945322</c:v>
                </c:pt>
                <c:pt idx="417">
                  <c:v>-12.67267229899187</c:v>
                </c:pt>
                <c:pt idx="418">
                  <c:v>-12.22867873585283</c:v>
                </c:pt>
                <c:pt idx="419">
                  <c:v>-11.532812991932687</c:v>
                </c:pt>
                <c:pt idx="420">
                  <c:v>-10.634841950471831</c:v>
                </c:pt>
                <c:pt idx="421">
                  <c:v>-4.5501835619101305</c:v>
                </c:pt>
                <c:pt idx="422">
                  <c:v>-2.3540235848229258</c:v>
                </c:pt>
                <c:pt idx="423">
                  <c:v>-0.7449900079936087</c:v>
                </c:pt>
                <c:pt idx="424">
                  <c:v>0.49573690662765635</c:v>
                </c:pt>
                <c:pt idx="425">
                  <c:v>1.4848224289728051</c:v>
                </c:pt>
                <c:pt idx="426">
                  <c:v>2.5206716303217287</c:v>
                </c:pt>
                <c:pt idx="427">
                  <c:v>3.9343561240371039</c:v>
                </c:pt>
                <c:pt idx="428">
                  <c:v>5.7532455176223039</c:v>
                </c:pt>
                <c:pt idx="429">
                  <c:v>7.3979305569713283</c:v>
                </c:pt>
                <c:pt idx="430">
                  <c:v>9.2463315283583487</c:v>
                </c:pt>
                <c:pt idx="431">
                  <c:v>9.603061683969413</c:v>
                </c:pt>
                <c:pt idx="432">
                  <c:v>9.7052806254860524</c:v>
                </c:pt>
                <c:pt idx="433">
                  <c:v>9.2602506949769321</c:v>
                </c:pt>
                <c:pt idx="434">
                  <c:v>8.5990127958928859</c:v>
                </c:pt>
                <c:pt idx="435">
                  <c:v>7.771475120499173</c:v>
                </c:pt>
                <c:pt idx="436">
                  <c:v>6.7691858409348065</c:v>
                </c:pt>
                <c:pt idx="437">
                  <c:v>5.6456889350513109</c:v>
                </c:pt>
                <c:pt idx="438">
                  <c:v>4.7120158876708675</c:v>
                </c:pt>
                <c:pt idx="439">
                  <c:v>3.8181681934664722</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-1.2072668112303948</c:v>
                </c:pt>
                <c:pt idx="454">
                  <c:v>-1.3840300199480873</c:v>
                </c:pt>
                <c:pt idx="455">
                  <c:v>-1.3547156828312841</c:v>
                </c:pt>
                <c:pt idx="456">
                  <c:v>-1.0781602988090928</c:v>
                </c:pt>
                <c:pt idx="457">
                  <c:v>-0.7177891211334797</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0.47171661119104236</c:v>
                </c:pt>
                <c:pt idx="470">
                  <c:v>0.49395557431937315</c:v>
                </c:pt>
                <c:pt idx="471">
                  <c:v>0.55231138249561651</c:v>
                </c:pt>
                <c:pt idx="472">
                  <c:v>0.77156465731664525</c:v>
                </c:pt>
                <c:pt idx="473">
                  <c:v>0.81439034184032155</c:v>
                </c:pt>
                <c:pt idx="474">
                  <c:v>0.83619827260017454</c:v>
                </c:pt>
                <c:pt idx="475">
                  <c:v>0.8101966151763097</c:v>
                </c:pt>
                <c:pt idx="476">
                  <c:v>0.81567727280281699</c:v>
                </c:pt>
                <c:pt idx="477">
                  <c:v>0.80964156744251303</c:v>
                </c:pt>
                <c:pt idx="478">
                  <c:v>0.81976911581170953</c:v>
                </c:pt>
                <c:pt idx="479">
                  <c:v>0.80810841764682273</c:v>
                </c:pt>
                <c:pt idx="480">
                  <c:v>0.81310062188391896</c:v>
                </c:pt>
                <c:pt idx="481">
                  <c:v>0.82160231961219665</c:v>
                </c:pt>
                <c:pt idx="482">
                  <c:v>0.7950129813285115</c:v>
                </c:pt>
                <c:pt idx="483">
                  <c:v>0.81347839774964759</c:v>
                </c:pt>
                <c:pt idx="484">
                  <c:v>0.85871449397690469</c:v>
                </c:pt>
                <c:pt idx="485">
                  <c:v>0.82152469261500172</c:v>
                </c:pt>
                <c:pt idx="486">
                  <c:v>0.85589417605939611</c:v>
                </c:pt>
                <c:pt idx="487">
                  <c:v>0.8245173115407165</c:v>
                </c:pt>
                <c:pt idx="488">
                  <c:v>0.84795321788922762</c:v>
                </c:pt>
                <c:pt idx="489">
                  <c:v>0.82861297755826513</c:v>
                </c:pt>
                <c:pt idx="490">
                  <c:v>0.84511678262251166</c:v>
                </c:pt>
                <c:pt idx="491">
                  <c:v>0.83117121542551531</c:v>
                </c:pt>
                <c:pt idx="492">
                  <c:v>0.84274243811231064</c:v>
                </c:pt>
                <c:pt idx="493">
                  <c:v>0.8310735152612807</c:v>
                </c:pt>
                <c:pt idx="494">
                  <c:v>0.84011568965311889</c:v>
                </c:pt>
                <c:pt idx="495">
                  <c:v>0.8316880615318496</c:v>
                </c:pt>
                <c:pt idx="496">
                  <c:v>0.82911633404100349</c:v>
                </c:pt>
                <c:pt idx="497">
                  <c:v>0.83445938232846162</c:v>
                </c:pt>
                <c:pt idx="498">
                  <c:v>0.82832822507450143</c:v>
                </c:pt>
                <c:pt idx="499">
                  <c:v>0.83090937253459463</c:v>
                </c:pt>
                <c:pt idx="500">
                  <c:v>0.82742655472669857</c:v>
                </c:pt>
                <c:pt idx="501">
                  <c:v>0.83017131367653185</c:v>
                </c:pt>
                <c:pt idx="502">
                  <c:v>0.82656026855333653</c:v>
                </c:pt>
                <c:pt idx="503">
                  <c:v>0.83027743774076168</c:v>
                </c:pt>
                <c:pt idx="504">
                  <c:v>0.82775862524320665</c:v>
                </c:pt>
                <c:pt idx="505">
                  <c:v>0.82803227866959772</c:v>
                </c:pt>
                <c:pt idx="506">
                  <c:v>0.82441563658582773</c:v>
                </c:pt>
                <c:pt idx="507">
                  <c:v>0.82359551110761231</c:v>
                </c:pt>
                <c:pt idx="508">
                  <c:v>0.82284201791930078</c:v>
                </c:pt>
                <c:pt idx="509">
                  <c:v>0.82411200621810221</c:v>
                </c:pt>
                <c:pt idx="510">
                  <c:v>0.82292999455035065</c:v>
                </c:pt>
                <c:pt idx="511">
                  <c:v>0.82298189450168169</c:v>
                </c:pt>
                <c:pt idx="512">
                  <c:v>0.81989610989839434</c:v>
                </c:pt>
                <c:pt idx="513">
                  <c:v>0.81910700486265731</c:v>
                </c:pt>
                <c:pt idx="514">
                  <c:v>0.818090350177472</c:v>
                </c:pt>
                <c:pt idx="515">
                  <c:v>0.81894808912798567</c:v>
                </c:pt>
                <c:pt idx="516">
                  <c:v>0.81908870564751624</c:v>
                </c:pt>
                <c:pt idx="517">
                  <c:v>0.81878846191524657</c:v>
                </c:pt>
                <c:pt idx="518">
                  <c:v>0.81921584202982112</c:v>
                </c:pt>
                <c:pt idx="519">
                  <c:v>0.82079385288743489</c:v>
                </c:pt>
                <c:pt idx="520">
                  <c:v>0.81903910139865843</c:v>
                </c:pt>
                <c:pt idx="521">
                  <c:v>0.81822273252449118</c:v>
                </c:pt>
                <c:pt idx="522">
                  <c:v>0.81774407855928866</c:v>
                </c:pt>
                <c:pt idx="523">
                  <c:v>0.81751049557604449</c:v>
                </c:pt>
                <c:pt idx="524">
                  <c:v>0.8161316890828515</c:v>
                </c:pt>
                <c:pt idx="525">
                  <c:v>0.81713767159746453</c:v>
                </c:pt>
                <c:pt idx="526">
                  <c:v>0.81673529756438046</c:v>
                </c:pt>
                <c:pt idx="527">
                  <c:v>0.81625966026605568</c:v>
                </c:pt>
                <c:pt idx="528">
                  <c:v>0.8166494648537983</c:v>
                </c:pt>
                <c:pt idx="529">
                  <c:v>0.81645775472472337</c:v>
                </c:pt>
                <c:pt idx="530">
                  <c:v>0.81565421142801331</c:v>
                </c:pt>
                <c:pt idx="531">
                  <c:v>0.81540566843318796</c:v>
                </c:pt>
                <c:pt idx="532">
                  <c:v>0.81506325776918265</c:v>
                </c:pt>
                <c:pt idx="533">
                  <c:v>0.81618872116241858</c:v>
                </c:pt>
                <c:pt idx="534">
                  <c:v>0.81767768342874225</c:v>
                </c:pt>
                <c:pt idx="535">
                  <c:v>0.81670704714305564</c:v>
                </c:pt>
                <c:pt idx="536">
                  <c:v>0.81630805025903963</c:v>
                </c:pt>
                <c:pt idx="537">
                  <c:v>0.81594995861905928</c:v>
                </c:pt>
                <c:pt idx="538">
                  <c:v>0.81585038963915224</c:v>
                </c:pt>
                <c:pt idx="539">
                  <c:v>0.81664485447612611</c:v>
                </c:pt>
                <c:pt idx="540">
                  <c:v>0.81512588680931264</c:v>
                </c:pt>
                <c:pt idx="541">
                  <c:v>0.81516274137172084</c:v>
                </c:pt>
                <c:pt idx="542">
                  <c:v>0.81558075843528854</c:v>
                </c:pt>
                <c:pt idx="543">
                  <c:v>0.81422341960610944</c:v>
                </c:pt>
                <c:pt idx="544">
                  <c:v>0.81200607458305285</c:v>
                </c:pt>
                <c:pt idx="545">
                  <c:v>0.81075363607587536</c:v>
                </c:pt>
                <c:pt idx="546">
                  <c:v>0.81016965490184134</c:v>
                </c:pt>
                <c:pt idx="547">
                  <c:v>0.80947528079533959</c:v>
                </c:pt>
                <c:pt idx="548">
                  <c:v>0.80938021784301384</c:v>
                </c:pt>
                <c:pt idx="549">
                  <c:v>0.80892956765340951</c:v>
                </c:pt>
                <c:pt idx="550">
                  <c:v>0.80964596911996978</c:v>
                </c:pt>
                <c:pt idx="551">
                  <c:v>0.80875118587957262</c:v>
                </c:pt>
                <c:pt idx="552">
                  <c:v>0.80833309292501099</c:v>
                </c:pt>
                <c:pt idx="553">
                  <c:v>0.80846806505210966</c:v>
                </c:pt>
                <c:pt idx="554">
                  <c:v>0.80851014660649412</c:v>
                </c:pt>
                <c:pt idx="555">
                  <c:v>0.80754189140066068</c:v>
                </c:pt>
                <c:pt idx="556">
                  <c:v>0.80707749545534568</c:v>
                </c:pt>
                <c:pt idx="557">
                  <c:v>0.80759423721154744</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0.80943272492225726</c:v>
                </c:pt>
                <c:pt idx="568">
                  <c:v>0.80939310982506507</c:v>
                </c:pt>
                <c:pt idx="569">
                  <c:v>0.81106065307906761</c:v>
                </c:pt>
                <c:pt idx="570">
                  <c:v>0.81150415054280245</c:v>
                </c:pt>
                <c:pt idx="571">
                  <c:v>0.81072340300242762</c:v>
                </c:pt>
                <c:pt idx="572">
                  <c:v>0.81152718345849462</c:v>
                </c:pt>
                <c:pt idx="573">
                  <c:v>0.81153655599585617</c:v>
                </c:pt>
                <c:pt idx="574">
                  <c:v>0.81230010474044356</c:v>
                </c:pt>
                <c:pt idx="575">
                  <c:v>0.81190761550888879</c:v>
                </c:pt>
                <c:pt idx="576">
                  <c:v>0.81028527482629897</c:v>
                </c:pt>
                <c:pt idx="577">
                  <c:v>0.80921578103874459</c:v>
                </c:pt>
                <c:pt idx="578">
                  <c:v>0.80818488730639615</c:v>
                </c:pt>
                <c:pt idx="579">
                  <c:v>0.80879484217202124</c:v>
                </c:pt>
                <c:pt idx="580">
                  <c:v>0.80969112425947498</c:v>
                </c:pt>
                <c:pt idx="581">
                  <c:v>0.80970594197543733</c:v>
                </c:pt>
                <c:pt idx="582">
                  <c:v>0.80951394725514059</c:v>
                </c:pt>
                <c:pt idx="583">
                  <c:v>0.80712333361375965</c:v>
                </c:pt>
                <c:pt idx="584">
                  <c:v>0.80639024561560291</c:v>
                </c:pt>
                <c:pt idx="585">
                  <c:v>0.80528625937274956</c:v>
                </c:pt>
                <c:pt idx="586">
                  <c:v>0.80392081918029268</c:v>
                </c:pt>
                <c:pt idx="587">
                  <c:v>0.8037088556430535</c:v>
                </c:pt>
                <c:pt idx="588">
                  <c:v>0.803019718014923</c:v>
                </c:pt>
                <c:pt idx="589">
                  <c:v>0.80216081224043145</c:v>
                </c:pt>
                <c:pt idx="590">
                  <c:v>0.80099193920047362</c:v>
                </c:pt>
                <c:pt idx="591">
                  <c:v>0.80203895028198269</c:v>
                </c:pt>
                <c:pt idx="592">
                  <c:v>0.80183484146229489</c:v>
                </c:pt>
                <c:pt idx="593">
                  <c:v>0.80148623619614068</c:v>
                </c:pt>
                <c:pt idx="594">
                  <c:v>0.80122284702628122</c:v>
                </c:pt>
                <c:pt idx="595">
                  <c:v>0.7992110337790026</c:v>
                </c:pt>
                <c:pt idx="596">
                  <c:v>0.79770305133311714</c:v>
                </c:pt>
                <c:pt idx="597">
                  <c:v>0.79645367692469904</c:v>
                </c:pt>
                <c:pt idx="598">
                  <c:v>0.79940835984139358</c:v>
                </c:pt>
                <c:pt idx="599">
                  <c:v>0.80095620403017165</c:v>
                </c:pt>
                <c:pt idx="600">
                  <c:v>0.7999561220400867</c:v>
                </c:pt>
                <c:pt idx="601">
                  <c:v>0.79925883561681244</c:v>
                </c:pt>
                <c:pt idx="602">
                  <c:v>0.79858155595599056</c:v>
                </c:pt>
                <c:pt idx="603">
                  <c:v>0.79816986630376663</c:v>
                </c:pt>
                <c:pt idx="604">
                  <c:v>0.79809545518730862</c:v>
                </c:pt>
                <c:pt idx="605">
                  <c:v>0.79885076027302671</c:v>
                </c:pt>
                <c:pt idx="606">
                  <c:v>0.79668283925772698</c:v>
                </c:pt>
                <c:pt idx="607">
                  <c:v>0.79689735462953726</c:v>
                </c:pt>
                <c:pt idx="608">
                  <c:v>0.79774345379934175</c:v>
                </c:pt>
                <c:pt idx="609">
                  <c:v>0.79836647140176231</c:v>
                </c:pt>
                <c:pt idx="610">
                  <c:v>0.79767145222183666</c:v>
                </c:pt>
                <c:pt idx="611">
                  <c:v>0.79935333887308968</c:v>
                </c:pt>
                <c:pt idx="612">
                  <c:v>0.79928259898329657</c:v>
                </c:pt>
                <c:pt idx="613">
                  <c:v>0.8006455916912939</c:v>
                </c:pt>
                <c:pt idx="614">
                  <c:v>0.79811546194976257</c:v>
                </c:pt>
                <c:pt idx="615">
                  <c:v>0.79961837867200813</c:v>
                </c:pt>
                <c:pt idx="616">
                  <c:v>0.8001432881960967</c:v>
                </c:pt>
                <c:pt idx="617">
                  <c:v>0.80087821655078806</c:v>
                </c:pt>
                <c:pt idx="618">
                  <c:v>0.8012203710827065</c:v>
                </c:pt>
                <c:pt idx="619">
                  <c:v>0.80129119634985224</c:v>
                </c:pt>
                <c:pt idx="620">
                  <c:v>0.80208276784277532</c:v>
                </c:pt>
                <c:pt idx="621">
                  <c:v>0.80138335647177461</c:v>
                </c:pt>
                <c:pt idx="622">
                  <c:v>0.80100095125561666</c:v>
                </c:pt>
                <c:pt idx="623">
                  <c:v>0.80101059889781756</c:v>
                </c:pt>
                <c:pt idx="624">
                  <c:v>0.8002758033523637</c:v>
                </c:pt>
                <c:pt idx="625">
                  <c:v>0.79953693815252758</c:v>
                </c:pt>
                <c:pt idx="626">
                  <c:v>0.79846229326399509</c:v>
                </c:pt>
                <c:pt idx="627">
                  <c:v>0.79853970207457925</c:v>
                </c:pt>
                <c:pt idx="628">
                  <c:v>0.79752696526176525</c:v>
                </c:pt>
                <c:pt idx="629">
                  <c:v>0.79765428188517262</c:v>
                </c:pt>
                <c:pt idx="630">
                  <c:v>0.79525284429123988</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0.7940981154346799</c:v>
                </c:pt>
                <c:pt idx="640">
                  <c:v>0.79369139664234589</c:v>
                </c:pt>
                <c:pt idx="641">
                  <c:v>0.79462731279976162</c:v>
                </c:pt>
                <c:pt idx="642">
                  <c:v>0.79367814417810345</c:v>
                </c:pt>
                <c:pt idx="643">
                  <c:v>0.79233557563298951</c:v>
                </c:pt>
                <c:pt idx="644">
                  <c:v>0.79191447549791849</c:v>
                </c:pt>
                <c:pt idx="645">
                  <c:v>0.79187277339848261</c:v>
                </c:pt>
                <c:pt idx="646">
                  <c:v>0.79068814349156469</c:v>
                </c:pt>
                <c:pt idx="647">
                  <c:v>0.79059409558122651</c:v>
                </c:pt>
                <c:pt idx="648">
                  <c:v>0.78923835046285251</c:v>
                </c:pt>
                <c:pt idx="649">
                  <c:v>0.7880982211356411</c:v>
                </c:pt>
                <c:pt idx="650">
                  <c:v>0.78781383862045162</c:v>
                </c:pt>
                <c:pt idx="651">
                  <c:v>0.78651433821262495</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0.77971107137159612</c:v>
                </c:pt>
                <c:pt idx="662">
                  <c:v>0.78010348471215563</c:v>
                </c:pt>
                <c:pt idx="663">
                  <c:v>0.77885554274618762</c:v>
                </c:pt>
                <c:pt idx="664">
                  <c:v>0.77850492636878466</c:v>
                </c:pt>
                <c:pt idx="665">
                  <c:v>0.77878830332835625</c:v>
                </c:pt>
                <c:pt idx="666">
                  <c:v>0.77916905791545443</c:v>
                </c:pt>
                <c:pt idx="667">
                  <c:v>0.77820129600105903</c:v>
                </c:pt>
                <c:pt idx="668">
                  <c:v>0.77753174773491196</c:v>
                </c:pt>
                <c:pt idx="669">
                  <c:v>0.77805751103264242</c:v>
                </c:pt>
                <c:pt idx="670">
                  <c:v>0.77752237519754852</c:v>
                </c:pt>
                <c:pt idx="671">
                  <c:v>0.77609199128973372</c:v>
                </c:pt>
                <c:pt idx="672">
                  <c:v>0.77649615824751095</c:v>
                </c:pt>
                <c:pt idx="673">
                  <c:v>0.77704692762670091</c:v>
                </c:pt>
                <c:pt idx="674">
                  <c:v>0.77622191666596219</c:v>
                </c:pt>
                <c:pt idx="675">
                  <c:v>0.77568650572601427</c:v>
                </c:pt>
                <c:pt idx="676">
                  <c:v>0.77483462935453118</c:v>
                </c:pt>
                <c:pt idx="677">
                  <c:v>0.77459495611930318</c:v>
                </c:pt>
                <c:pt idx="678">
                  <c:v>0.77341410178915737</c:v>
                </c:pt>
                <c:pt idx="679">
                  <c:v>0.77155840579628432</c:v>
                </c:pt>
                <c:pt idx="680">
                  <c:v>0.77152860909602361</c:v>
                </c:pt>
                <c:pt idx="681">
                  <c:v>0.77105545722764779</c:v>
                </c:pt>
                <c:pt idx="682">
                  <c:v>0.77049589397990081</c:v>
                </c:pt>
                <c:pt idx="683">
                  <c:v>0.77006098168449566</c:v>
                </c:pt>
                <c:pt idx="684">
                  <c:v>0.76953138589172332</c:v>
                </c:pt>
                <c:pt idx="685">
                  <c:v>0.76772929739745388</c:v>
                </c:pt>
                <c:pt idx="686">
                  <c:v>0.76744140492394364</c:v>
                </c:pt>
                <c:pt idx="687">
                  <c:v>0.76687987799681656</c:v>
                </c:pt>
                <c:pt idx="688">
                  <c:v>0.76683746441933964</c:v>
                </c:pt>
                <c:pt idx="689">
                  <c:v>0.76691653334533783</c:v>
                </c:pt>
                <c:pt idx="690">
                  <c:v>0.76678007185756769</c:v>
                </c:pt>
                <c:pt idx="691">
                  <c:v>0.7668258341250036</c:v>
                </c:pt>
                <c:pt idx="692">
                  <c:v>0.7651242442752566</c:v>
                </c:pt>
                <c:pt idx="693">
                  <c:v>0.76367041005130643</c:v>
                </c:pt>
                <c:pt idx="694">
                  <c:v>0.76287993897773365</c:v>
                </c:pt>
                <c:pt idx="695">
                  <c:v>0.76113572685031272</c:v>
                </c:pt>
                <c:pt idx="696">
                  <c:v>0.76176157139214262</c:v>
                </c:pt>
                <c:pt idx="697">
                  <c:v>0.76100811614931441</c:v>
                </c:pt>
                <c:pt idx="698">
                  <c:v>0.76121619027328791</c:v>
                </c:pt>
                <c:pt idx="699">
                  <c:v>0.76090805387798466</c:v>
                </c:pt>
                <c:pt idx="700">
                  <c:v>0.76152524684685863</c:v>
                </c:pt>
                <c:pt idx="701">
                  <c:v>0.76188747454583172</c:v>
                </c:pt>
                <c:pt idx="702">
                  <c:v>0.76285093913289048</c:v>
                </c:pt>
                <c:pt idx="703">
                  <c:v>0.76233341000764199</c:v>
                </c:pt>
                <c:pt idx="704">
                  <c:v>0.76278471475706067</c:v>
                </c:pt>
                <c:pt idx="705">
                  <c:v>0.76325643418297773</c:v>
                </c:pt>
                <c:pt idx="706">
                  <c:v>0.76292794002941489</c:v>
                </c:pt>
                <c:pt idx="707">
                  <c:v>0.76030664623519495</c:v>
                </c:pt>
                <c:pt idx="708">
                  <c:v>0.7583975134984251</c:v>
                </c:pt>
                <c:pt idx="709">
                  <c:v>0.75804977149231101</c:v>
                </c:pt>
                <c:pt idx="710">
                  <c:v>0.75817667071527262</c:v>
                </c:pt>
                <c:pt idx="711">
                  <c:v>0.76015158196828769</c:v>
                </c:pt>
                <c:pt idx="712">
                  <c:v>0.76047826422444664</c:v>
                </c:pt>
                <c:pt idx="713">
                  <c:v>0.76056498865415278</c:v>
                </c:pt>
                <c:pt idx="714">
                  <c:v>0.75921990621999791</c:v>
                </c:pt>
                <c:pt idx="715">
                  <c:v>0.75963757228774464</c:v>
                </c:pt>
                <c:pt idx="716">
                  <c:v>0.75966326138811391</c:v>
                </c:pt>
                <c:pt idx="717">
                  <c:v>0.75993090993983969</c:v>
                </c:pt>
                <c:pt idx="718">
                  <c:v>0.75730160964610749</c:v>
                </c:pt>
                <c:pt idx="719">
                  <c:v>0.75565146440175235</c:v>
                </c:pt>
                <c:pt idx="720">
                  <c:v>0.75475573252396311</c:v>
                </c:pt>
                <c:pt idx="721">
                  <c:v>0.75392600683542865</c:v>
                </c:pt>
                <c:pt idx="722">
                  <c:v>0.75291383920503563</c:v>
                </c:pt>
                <c:pt idx="723">
                  <c:v>0.75177533204777336</c:v>
                </c:pt>
                <c:pt idx="724">
                  <c:v>0.75092226039319798</c:v>
                </c:pt>
                <c:pt idx="725">
                  <c:v>0.75048477729046681</c:v>
                </c:pt>
                <c:pt idx="726">
                  <c:v>0.74963173409500583</c:v>
                </c:pt>
                <c:pt idx="727">
                  <c:v>0.74835327446434974</c:v>
                </c:pt>
                <c:pt idx="728">
                  <c:v>0.74925382542004115</c:v>
                </c:pt>
                <c:pt idx="729">
                  <c:v>0.74726844121030922</c:v>
                </c:pt>
                <c:pt idx="730">
                  <c:v>0.74794255242227492</c:v>
                </c:pt>
                <c:pt idx="731">
                  <c:v>0.74607105213057767</c:v>
                </c:pt>
                <c:pt idx="732">
                  <c:v>0.74642671525884963</c:v>
                </c:pt>
                <c:pt idx="733">
                  <c:v>0.7461159701107366</c:v>
                </c:pt>
                <c:pt idx="734">
                  <c:v>0.74567610592818434</c:v>
                </c:pt>
                <c:pt idx="735">
                  <c:v>0.74466415648440643</c:v>
                </c:pt>
                <c:pt idx="736">
                  <c:v>0.74462336507686189</c:v>
                </c:pt>
                <c:pt idx="737">
                  <c:v>0.74363938146316966</c:v>
                </c:pt>
                <c:pt idx="738">
                  <c:v>0.74390150894532781</c:v>
                </c:pt>
                <c:pt idx="739">
                  <c:v>0.7435008709186377</c:v>
                </c:pt>
                <c:pt idx="740">
                  <c:v>0.74337616304804044</c:v>
                </c:pt>
                <c:pt idx="741">
                  <c:v>0.74257630995073376</c:v>
                </c:pt>
                <c:pt idx="742">
                  <c:v>0.74163851549131765</c:v>
                </c:pt>
                <c:pt idx="743">
                  <c:v>0.74295121144519083</c:v>
                </c:pt>
                <c:pt idx="744">
                  <c:v>0.74239681827117665</c:v>
                </c:pt>
                <c:pt idx="745">
                  <c:v>0.74166839756893066</c:v>
                </c:pt>
                <c:pt idx="746">
                  <c:v>0.7408740560548378</c:v>
                </c:pt>
                <c:pt idx="747">
                  <c:v>0.74039591435382834</c:v>
                </c:pt>
                <c:pt idx="748">
                  <c:v>0.74085768257357976</c:v>
                </c:pt>
                <c:pt idx="749">
                  <c:v>0.74147144147512856</c:v>
                </c:pt>
                <c:pt idx="750">
                  <c:v>0.74216360525650771</c:v>
                </c:pt>
                <c:pt idx="751">
                  <c:v>0.74332935727948057</c:v>
                </c:pt>
                <c:pt idx="752">
                  <c:v>0.74282159911931112</c:v>
                </c:pt>
                <c:pt idx="753">
                  <c:v>0.74302085091558712</c:v>
                </c:pt>
                <c:pt idx="754">
                  <c:v>0.74771554349610059</c:v>
                </c:pt>
                <c:pt idx="755">
                  <c:v>0.74757302021542671</c:v>
                </c:pt>
                <c:pt idx="756">
                  <c:v>0.74847333401176286</c:v>
                </c:pt>
                <c:pt idx="757">
                  <c:v>0.75068716907649968</c:v>
                </c:pt>
                <c:pt idx="758">
                  <c:v>0.75112679609969879</c:v>
                </c:pt>
                <c:pt idx="759">
                  <c:v>0.75035460526854214</c:v>
                </c:pt>
                <c:pt idx="760">
                  <c:v>0.74927752238191669</c:v>
                </c:pt>
                <c:pt idx="761">
                  <c:v>0.74926370073522597</c:v>
                </c:pt>
                <c:pt idx="762">
                  <c:v>0.74970137356541722</c:v>
                </c:pt>
                <c:pt idx="763">
                  <c:v>0.7494081592361681</c:v>
                </c:pt>
                <c:pt idx="764">
                  <c:v>0.74903087666189361</c:v>
                </c:pt>
                <c:pt idx="765">
                  <c:v>0.74969814819830694</c:v>
                </c:pt>
                <c:pt idx="766">
                  <c:v>0.74798879849478939</c:v>
                </c:pt>
                <c:pt idx="767">
                  <c:v>0.74676467681351477</c:v>
                </c:pt>
                <c:pt idx="768">
                  <c:v>0.7463689147830056</c:v>
                </c:pt>
                <c:pt idx="769">
                  <c:v>0.74490084151187996</c:v>
                </c:pt>
                <c:pt idx="770">
                  <c:v>0.74484179832106301</c:v>
                </c:pt>
                <c:pt idx="771">
                  <c:v>0.74527368446320064</c:v>
                </c:pt>
                <c:pt idx="772">
                  <c:v>0.74444319986474738</c:v>
                </c:pt>
                <c:pt idx="773">
                  <c:v>0.74488890765359206</c:v>
                </c:pt>
                <c:pt idx="774">
                  <c:v>0.74454218068947864</c:v>
                </c:pt>
                <c:pt idx="775">
                  <c:v>0.74568305944022484</c:v>
                </c:pt>
                <c:pt idx="776">
                  <c:v>0.74705584208601461</c:v>
                </c:pt>
                <c:pt idx="777">
                  <c:v>0.7466957013892872</c:v>
                </c:pt>
                <c:pt idx="778">
                  <c:v>0.7460768672777367</c:v>
                </c:pt>
                <c:pt idx="779">
                  <c:v>0.74630959648733664</c:v>
                </c:pt>
                <c:pt idx="780">
                  <c:v>0.74604202382659091</c:v>
                </c:pt>
                <c:pt idx="781">
                  <c:v>0.74531028289351364</c:v>
                </c:pt>
                <c:pt idx="782">
                  <c:v>0.74485657809150063</c:v>
                </c:pt>
                <c:pt idx="783">
                  <c:v>0.744601793062729</c:v>
                </c:pt>
                <c:pt idx="784">
                  <c:v>0.7447875836945328</c:v>
                </c:pt>
                <c:pt idx="785">
                  <c:v>0.74377067287721865</c:v>
                </c:pt>
                <c:pt idx="786">
                  <c:v>0.74435144765689842</c:v>
                </c:pt>
                <c:pt idx="787">
                  <c:v>0.74359250928999643</c:v>
                </c:pt>
                <c:pt idx="788">
                  <c:v>0.7419507689728847</c:v>
                </c:pt>
                <c:pt idx="789">
                  <c:v>0.74099627849548932</c:v>
                </c:pt>
                <c:pt idx="790">
                  <c:v>0.74241626533755256</c:v>
                </c:pt>
                <c:pt idx="791">
                  <c:v>0.74317829626233001</c:v>
                </c:pt>
                <c:pt idx="792">
                  <c:v>0.74248490873871731</c:v>
                </c:pt>
                <c:pt idx="793">
                  <c:v>0.74235788619290588</c:v>
                </c:pt>
                <c:pt idx="794">
                  <c:v>0.74170355407042665</c:v>
                </c:pt>
                <c:pt idx="795">
                  <c:v>0.73999020111711056</c:v>
                </c:pt>
                <c:pt idx="796">
                  <c:v>0.74106838442310163</c:v>
                </c:pt>
                <c:pt idx="797">
                  <c:v>0.74022097613368698</c:v>
                </c:pt>
                <c:pt idx="798">
                  <c:v>0.73979298889121026</c:v>
                </c:pt>
                <c:pt idx="799">
                  <c:v>0.73921444340938214</c:v>
                </c:pt>
                <c:pt idx="800">
                  <c:v>0.73941406517425856</c:v>
                </c:pt>
                <c:pt idx="801">
                  <c:v>0.73862381228728924</c:v>
                </c:pt>
                <c:pt idx="802">
                  <c:v>0.74012898676650762</c:v>
                </c:pt>
                <c:pt idx="803">
                  <c:v>0.74038133379721649</c:v>
                </c:pt>
                <c:pt idx="804">
                  <c:v>0.73902556970608668</c:v>
                </c:pt>
                <c:pt idx="805">
                  <c:v>0.74038448327331763</c:v>
                </c:pt>
                <c:pt idx="806">
                  <c:v>0.73955560187205549</c:v>
                </c:pt>
                <c:pt idx="807">
                  <c:v>0.74098433515081363</c:v>
                </c:pt>
                <c:pt idx="808">
                  <c:v>0.74018907345845453</c:v>
                </c:pt>
                <c:pt idx="809">
                  <c:v>0.74080913131223269</c:v>
                </c:pt>
                <c:pt idx="810">
                  <c:v>0.74108284165684779</c:v>
                </c:pt>
                <c:pt idx="811">
                  <c:v>0.74149688392976998</c:v>
                </c:pt>
                <c:pt idx="812">
                  <c:v>0.74207691877228399</c:v>
                </c:pt>
                <c:pt idx="813">
                  <c:v>0.74286253282245696</c:v>
                </c:pt>
                <c:pt idx="814">
                  <c:v>0.74285880467754051</c:v>
                </c:pt>
                <c:pt idx="815">
                  <c:v>0.74243723971014219</c:v>
                </c:pt>
                <c:pt idx="816">
                  <c:v>0.74314690585126053</c:v>
                </c:pt>
                <c:pt idx="817">
                  <c:v>0.7436732857633076</c:v>
                </c:pt>
                <c:pt idx="818">
                  <c:v>0.74452192728131195</c:v>
                </c:pt>
                <c:pt idx="819">
                  <c:v>0.74499238501951481</c:v>
                </c:pt>
                <c:pt idx="820">
                  <c:v>0.74577309461440899</c:v>
                </c:pt>
                <c:pt idx="821">
                  <c:v>0.74364618319322062</c:v>
                </c:pt>
                <c:pt idx="822">
                  <c:v>0.7427700027319446</c:v>
                </c:pt>
                <c:pt idx="823">
                  <c:v>0.74258110056952464</c:v>
                </c:pt>
                <c:pt idx="824">
                  <c:v>0.74234393173696733</c:v>
                </c:pt>
                <c:pt idx="825">
                  <c:v>0.74239771947668565</c:v>
                </c:pt>
                <c:pt idx="826">
                  <c:v>0.74117916629688985</c:v>
                </c:pt>
                <c:pt idx="827">
                  <c:v>0.74152385369062424</c:v>
                </c:pt>
                <c:pt idx="828">
                  <c:v>0.73899126697824735</c:v>
                </c:pt>
                <c:pt idx="829">
                  <c:v>0.73908728805433554</c:v>
                </c:pt>
                <c:pt idx="830">
                  <c:v>0.74030459851915964</c:v>
                </c:pt>
                <c:pt idx="831">
                  <c:v>0.74111516173253622</c:v>
                </c:pt>
                <c:pt idx="832">
                  <c:v>0.74042525570811912</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0.7361861936635008</c:v>
                </c:pt>
                <c:pt idx="843">
                  <c:v>0.73484235394428765</c:v>
                </c:pt>
                <c:pt idx="844">
                  <c:v>0.73358747743904473</c:v>
                </c:pt>
                <c:pt idx="845">
                  <c:v>0.733415717154146</c:v>
                </c:pt>
                <c:pt idx="846">
                  <c:v>0.73194630630433832</c:v>
                </c:pt>
                <c:pt idx="847">
                  <c:v>0.73124729336103766</c:v>
                </c:pt>
                <c:pt idx="848">
                  <c:v>0.7303722322918722</c:v>
                </c:pt>
                <c:pt idx="849">
                  <c:v>0.7315517110977936</c:v>
                </c:pt>
                <c:pt idx="850">
                  <c:v>0.73119324000285268</c:v>
                </c:pt>
                <c:pt idx="851">
                  <c:v>0.73064917748995295</c:v>
                </c:pt>
                <c:pt idx="852">
                  <c:v>0.72934734343415664</c:v>
                </c:pt>
                <c:pt idx="853">
                  <c:v>0.7286556539714597</c:v>
                </c:pt>
                <c:pt idx="854">
                  <c:v>0.72765994519971966</c:v>
                </c:pt>
                <c:pt idx="855">
                  <c:v>0.72654835088503944</c:v>
                </c:pt>
                <c:pt idx="856">
                  <c:v>0.72496970444038433</c:v>
                </c:pt>
                <c:pt idx="857">
                  <c:v>0.72388275572495653</c:v>
                </c:pt>
                <c:pt idx="858">
                  <c:v>0.72411240186303849</c:v>
                </c:pt>
                <c:pt idx="859">
                  <c:v>0.72412740930647723</c:v>
                </c:pt>
                <c:pt idx="860">
                  <c:v>0.72317311804295059</c:v>
                </c:pt>
                <c:pt idx="861">
                  <c:v>0.72319510745751503</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0.72672845917890205</c:v>
                </c:pt>
                <c:pt idx="874">
                  <c:v>0.72762420054306376</c:v>
                </c:pt>
                <c:pt idx="875">
                  <c:v>0.72707311811352482</c:v>
                </c:pt>
                <c:pt idx="876">
                  <c:v>0.72738833134371861</c:v>
                </c:pt>
                <c:pt idx="877">
                  <c:v>0.72627535201846305</c:v>
                </c:pt>
                <c:pt idx="878">
                  <c:v>0.72554004420881435</c:v>
                </c:pt>
                <c:pt idx="879">
                  <c:v>0.72485649405487784</c:v>
                </c:pt>
                <c:pt idx="880">
                  <c:v>0.72441864098358733</c:v>
                </c:pt>
                <c:pt idx="881">
                  <c:v>0.72565109170108255</c:v>
                </c:pt>
                <c:pt idx="882">
                  <c:v>0.72712498960571281</c:v>
                </c:pt>
                <c:pt idx="883">
                  <c:v>0.7272677405593555</c:v>
                </c:pt>
                <c:pt idx="884">
                  <c:v>0.72788866167316391</c:v>
                </c:pt>
                <c:pt idx="885">
                  <c:v>0.72668766777134408</c:v>
                </c:pt>
                <c:pt idx="886">
                  <c:v>0.72594067274913443</c:v>
                </c:pt>
                <c:pt idx="887">
                  <c:v>0.72516516168712997</c:v>
                </c:pt>
                <c:pt idx="888">
                  <c:v>0.7259412798770486</c:v>
                </c:pt>
                <c:pt idx="889">
                  <c:v>0.72706105144598665</c:v>
                </c:pt>
                <c:pt idx="890">
                  <c:v>0.7265551621014481</c:v>
                </c:pt>
                <c:pt idx="891">
                  <c:v>0.72862192042606577</c:v>
                </c:pt>
                <c:pt idx="892">
                  <c:v>0.72971903853424314</c:v>
                </c:pt>
                <c:pt idx="893">
                  <c:v>0.72961216504648951</c:v>
                </c:pt>
                <c:pt idx="894">
                  <c:v>0.72807508789202302</c:v>
                </c:pt>
                <c:pt idx="895">
                  <c:v>0.72717522944160051</c:v>
                </c:pt>
                <c:pt idx="896">
                  <c:v>0.72730096184056947</c:v>
                </c:pt>
                <c:pt idx="897">
                  <c:v>0.72853859211818583</c:v>
                </c:pt>
                <c:pt idx="898">
                  <c:v>0.72905110295165798</c:v>
                </c:pt>
                <c:pt idx="899">
                  <c:v>0.73000607723412403</c:v>
                </c:pt>
                <c:pt idx="900">
                  <c:v>0.73033140293883192</c:v>
                </c:pt>
                <c:pt idx="901">
                  <c:v>0.73074280799983304</c:v>
                </c:pt>
                <c:pt idx="902">
                  <c:v>0.72999055752649411</c:v>
                </c:pt>
                <c:pt idx="903">
                  <c:v>0.7294086254092067</c:v>
                </c:pt>
                <c:pt idx="904">
                  <c:v>0.72954354061806725</c:v>
                </c:pt>
                <c:pt idx="905">
                  <c:v>0.72936062435755389</c:v>
                </c:pt>
                <c:pt idx="906">
                  <c:v>0.72912614016878763</c:v>
                </c:pt>
                <c:pt idx="907">
                  <c:v>0.72991595668257747</c:v>
                </c:pt>
                <c:pt idx="908">
                  <c:v>0.73052557003873664</c:v>
                </c:pt>
                <c:pt idx="909">
                  <c:v>0.7303403580757506</c:v>
                </c:pt>
                <c:pt idx="910">
                  <c:v>0.7316766276686073</c:v>
                </c:pt>
                <c:pt idx="911">
                  <c:v>0.73237321210021489</c:v>
                </c:pt>
                <c:pt idx="912">
                  <c:v>0.73375815627729091</c:v>
                </c:pt>
                <c:pt idx="913">
                  <c:v>0.73499473356739242</c:v>
                </c:pt>
                <c:pt idx="914">
                  <c:v>0.73669648468549764</c:v>
                </c:pt>
                <c:pt idx="915">
                  <c:v>0.7381608108389347</c:v>
                </c:pt>
                <c:pt idx="916">
                  <c:v>0.73763566415547865</c:v>
                </c:pt>
                <c:pt idx="917">
                  <c:v>0.73720011627303172</c:v>
                </c:pt>
                <c:pt idx="918">
                  <c:v>0.73638089200034074</c:v>
                </c:pt>
                <c:pt idx="919">
                  <c:v>0.7365814718889675</c:v>
                </c:pt>
                <c:pt idx="920">
                  <c:v>0.7365823730944786</c:v>
                </c:pt>
                <c:pt idx="921">
                  <c:v>0.73667436246167195</c:v>
                </c:pt>
                <c:pt idx="922">
                  <c:v>0.73776411914376183</c:v>
                </c:pt>
                <c:pt idx="923">
                  <c:v>0.73897015031008273</c:v>
                </c:pt>
                <c:pt idx="924">
                  <c:v>0.73867310348579618</c:v>
                </c:pt>
                <c:pt idx="925">
                  <c:v>0.73845405362728078</c:v>
                </c:pt>
                <c:pt idx="926">
                  <c:v>0.73827300618239744</c:v>
                </c:pt>
                <c:pt idx="927">
                  <c:v>0.73907489885009303</c:v>
                </c:pt>
                <c:pt idx="928">
                  <c:v>0.73828016839465249</c:v>
                </c:pt>
                <c:pt idx="929">
                  <c:v>0.73923243906057345</c:v>
                </c:pt>
                <c:pt idx="930">
                  <c:v>0.74092627854287396</c:v>
                </c:pt>
                <c:pt idx="931">
                  <c:v>0.74211326107050013</c:v>
                </c:pt>
                <c:pt idx="932">
                  <c:v>0.74269767861773206</c:v>
                </c:pt>
                <c:pt idx="933">
                  <c:v>0.74294989283920843</c:v>
                </c:pt>
                <c:pt idx="934">
                  <c:v>0.74239912346000514</c:v>
                </c:pt>
                <c:pt idx="935">
                  <c:v>0.74177303227247915</c:v>
                </c:pt>
                <c:pt idx="936">
                  <c:v>0.74094529872242365</c:v>
                </c:pt>
                <c:pt idx="937">
                  <c:v>0.73927189288939354</c:v>
                </c:pt>
                <c:pt idx="938">
                  <c:v>0.73823392232215213</c:v>
                </c:pt>
                <c:pt idx="939">
                  <c:v>0.74004103859455761</c:v>
                </c:pt>
                <c:pt idx="940">
                  <c:v>0.73945294033427444</c:v>
                </c:pt>
                <c:pt idx="941">
                  <c:v>0.73973903988313483</c:v>
                </c:pt>
                <c:pt idx="942">
                  <c:v>0.73814123096329565</c:v>
                </c:pt>
                <c:pt idx="943">
                  <c:v>0.7376512407813326</c:v>
                </c:pt>
                <c:pt idx="944">
                  <c:v>0.7377044024203796</c:v>
                </c:pt>
                <c:pt idx="945">
                  <c:v>0.73789620741320205</c:v>
                </c:pt>
                <c:pt idx="946">
                  <c:v>0.7384969415234508</c:v>
                </c:pt>
                <c:pt idx="947">
                  <c:v>0.7386292100340085</c:v>
                </c:pt>
                <c:pt idx="948">
                  <c:v>0.7392041506937822</c:v>
                </c:pt>
                <c:pt idx="949">
                  <c:v>0.73960946550275264</c:v>
                </c:pt>
                <c:pt idx="950">
                  <c:v>0.73873471748393782</c:v>
                </c:pt>
                <c:pt idx="951">
                  <c:v>0.73857668398200349</c:v>
                </c:pt>
                <c:pt idx="952">
                  <c:v>0.73881831141027132</c:v>
                </c:pt>
                <c:pt idx="953">
                  <c:v>0.73674902971022505</c:v>
                </c:pt>
                <c:pt idx="954">
                  <c:v>0.73540673626996522</c:v>
                </c:pt>
                <c:pt idx="955">
                  <c:v>0.73507014075310961</c:v>
                </c:pt>
                <c:pt idx="956">
                  <c:v>0.73529151477322363</c:v>
                </c:pt>
                <c:pt idx="957">
                  <c:v>0.73504932764889785</c:v>
                </c:pt>
                <c:pt idx="958">
                  <c:v>0.73435233530321398</c:v>
                </c:pt>
                <c:pt idx="959">
                  <c:v>0.73440908279158756</c:v>
                </c:pt>
                <c:pt idx="960">
                  <c:v>0.73559369372573269</c:v>
                </c:pt>
                <c:pt idx="961">
                  <c:v>0.73649282172534858</c:v>
                </c:pt>
                <c:pt idx="962">
                  <c:v>0.73659532199478461</c:v>
                </c:pt>
                <c:pt idx="963">
                  <c:v>0.73632059660815419</c:v>
                </c:pt>
                <c:pt idx="964">
                  <c:v>0.73683697788216307</c:v>
                </c:pt>
                <c:pt idx="965">
                  <c:v>0.73587583745670571</c:v>
                </c:pt>
                <c:pt idx="966">
                  <c:v>0.73542720786471705</c:v>
                </c:pt>
                <c:pt idx="967">
                  <c:v>0.73551535525049871</c:v>
                </c:pt>
                <c:pt idx="968">
                  <c:v>0.73623161442148666</c:v>
                </c:pt>
                <c:pt idx="969">
                  <c:v>0.73664568515353579</c:v>
                </c:pt>
                <c:pt idx="970">
                  <c:v>0.73799210516641267</c:v>
                </c:pt>
                <c:pt idx="971">
                  <c:v>0.74095306806259564</c:v>
                </c:pt>
                <c:pt idx="972">
                  <c:v>0.74201549450162962</c:v>
                </c:pt>
                <c:pt idx="973">
                  <c:v>0.74205280440998089</c:v>
                </c:pt>
                <c:pt idx="974">
                  <c:v>0.74090367251399669</c:v>
                </c:pt>
                <c:pt idx="975">
                  <c:v>0.739709347532995</c:v>
                </c:pt>
                <c:pt idx="976">
                  <c:v>0.7404297237902</c:v>
                </c:pt>
                <c:pt idx="977">
                  <c:v>0.74004871307100628</c:v>
                </c:pt>
                <c:pt idx="978">
                  <c:v>0.74002975929605064</c:v>
                </c:pt>
                <c:pt idx="979">
                  <c:v>0.73879667299154206</c:v>
                </c:pt>
                <c:pt idx="980">
                  <c:v>0.7393400999173565</c:v>
                </c:pt>
                <c:pt idx="981">
                  <c:v>0.74047046776587533</c:v>
                </c:pt>
                <c:pt idx="982">
                  <c:v>0.74071075761543304</c:v>
                </c:pt>
                <c:pt idx="983">
                  <c:v>0.74007610023230086</c:v>
                </c:pt>
                <c:pt idx="984">
                  <c:v>0.73990608544021086</c:v>
                </c:pt>
                <c:pt idx="985">
                  <c:v>0.73978770498096857</c:v>
                </c:pt>
                <c:pt idx="986">
                  <c:v>0.7405960294101277</c:v>
                </c:pt>
                <c:pt idx="987">
                  <c:v>0.740131453223699</c:v>
                </c:pt>
                <c:pt idx="988">
                  <c:v>0.73979354858727264</c:v>
                </c:pt>
                <c:pt idx="989">
                  <c:v>0.74111445025450173</c:v>
                </c:pt>
                <c:pt idx="990">
                  <c:v>0.74114156231095762</c:v>
                </c:pt>
                <c:pt idx="991">
                  <c:v>0.74027869123219292</c:v>
                </c:pt>
                <c:pt idx="992">
                  <c:v>0.73960791922383073</c:v>
                </c:pt>
                <c:pt idx="993">
                  <c:v>0.73906258553682846</c:v>
                </c:pt>
                <c:pt idx="994">
                  <c:v>0.73939779604310896</c:v>
                </c:pt>
                <c:pt idx="995">
                  <c:v>0.73977782966579952</c:v>
                </c:pt>
                <c:pt idx="996">
                  <c:v>0.739005316297907</c:v>
                </c:pt>
                <c:pt idx="997">
                  <c:v>0.7378248224499967</c:v>
                </c:pt>
                <c:pt idx="998">
                  <c:v>0.73717060416399394</c:v>
                </c:pt>
                <c:pt idx="999">
                  <c:v>0.73672046623856846</c:v>
                </c:pt>
                <c:pt idx="1000">
                  <c:v>0.73696773805927762</c:v>
                </c:pt>
                <c:pt idx="1001">
                  <c:v>0.73614595246564984</c:v>
                </c:pt>
                <c:pt idx="1002">
                  <c:v>0.73647333671348891</c:v>
                </c:pt>
                <c:pt idx="1003">
                  <c:v>0.73514736932260349</c:v>
                </c:pt>
                <c:pt idx="1004">
                  <c:v>0.7337167956873285</c:v>
                </c:pt>
                <c:pt idx="1005">
                  <c:v>0.73222660967877728</c:v>
                </c:pt>
                <c:pt idx="1006">
                  <c:v>0.73279347743440115</c:v>
                </c:pt>
                <c:pt idx="1007">
                  <c:v>0.73266199629286288</c:v>
                </c:pt>
                <c:pt idx="1008">
                  <c:v>0.73256451431521441</c:v>
                </c:pt>
                <c:pt idx="1009">
                  <c:v>0.73184840692623265</c:v>
                </c:pt>
                <c:pt idx="1010">
                  <c:v>0.73319888710712289</c:v>
                </c:pt>
                <c:pt idx="1011">
                  <c:v>0.73515311806517192</c:v>
                </c:pt>
                <c:pt idx="1012">
                  <c:v>0.73596271366840105</c:v>
                </c:pt>
                <c:pt idx="1013">
                  <c:v>0.73592990978764306</c:v>
                </c:pt>
                <c:pt idx="1014">
                  <c:v>0.73561501909415616</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0.73179543501467736</c:v>
                </c:pt>
                <c:pt idx="1025">
                  <c:v>0.73148682430067424</c:v>
                </c:pt>
                <c:pt idx="1026">
                  <c:v>0.73085998368960026</c:v>
                </c:pt>
                <c:pt idx="1027">
                  <c:v>0.73150040878802269</c:v>
                </c:pt>
                <c:pt idx="1028">
                  <c:v>0.73161238594491218</c:v>
                </c:pt>
                <c:pt idx="1029">
                  <c:v>0.73222930380894979</c:v>
                </c:pt>
                <c:pt idx="1030">
                  <c:v>0.73168209181994759</c:v>
                </c:pt>
                <c:pt idx="1031">
                  <c:v>0.73212121606533931</c:v>
                </c:pt>
                <c:pt idx="1032">
                  <c:v>0.73100725015719226</c:v>
                </c:pt>
                <c:pt idx="1033">
                  <c:v>0.73178691625096803</c:v>
                </c:pt>
                <c:pt idx="1034">
                  <c:v>0.73215548084766557</c:v>
                </c:pt>
                <c:pt idx="1035">
                  <c:v>0.7317462766254037</c:v>
                </c:pt>
                <c:pt idx="1036">
                  <c:v>0.7312953513309427</c:v>
                </c:pt>
                <c:pt idx="1037">
                  <c:v>0.73127554378235959</c:v>
                </c:pt>
                <c:pt idx="1038">
                  <c:v>0.73077287980493111</c:v>
                </c:pt>
                <c:pt idx="1039">
                  <c:v>0.73015245198257661</c:v>
                </c:pt>
                <c:pt idx="1040">
                  <c:v>0.72970924859643693</c:v>
                </c:pt>
                <c:pt idx="1041">
                  <c:v>0.72929683797980394</c:v>
                </c:pt>
                <c:pt idx="1042">
                  <c:v>0.72956837594480817</c:v>
                </c:pt>
                <c:pt idx="1043">
                  <c:v>0.72862334338213963</c:v>
                </c:pt>
                <c:pt idx="1044">
                  <c:v>0.72756170431215139</c:v>
                </c:pt>
                <c:pt idx="1045">
                  <c:v>0.72832708392688561</c:v>
                </c:pt>
                <c:pt idx="1046">
                  <c:v>0.72828217543309393</c:v>
                </c:pt>
                <c:pt idx="1047">
                  <c:v>0.72873061529762162</c:v>
                </c:pt>
                <c:pt idx="1048">
                  <c:v>0.72769263524398486</c:v>
                </c:pt>
                <c:pt idx="1049">
                  <c:v>0.72842285835724851</c:v>
                </c:pt>
                <c:pt idx="1050">
                  <c:v>0.7274942372213371</c:v>
                </c:pt>
                <c:pt idx="1051">
                  <c:v>0.7279317108376806</c:v>
                </c:pt>
                <c:pt idx="1052">
                  <c:v>0.72671056787781652</c:v>
                </c:pt>
                <c:pt idx="1053">
                  <c:v>0.72574447556522304</c:v>
                </c:pt>
                <c:pt idx="1054">
                  <c:v>0.72632356177034141</c:v>
                </c:pt>
                <c:pt idx="1055">
                  <c:v>0.72672859198813566</c:v>
                </c:pt>
                <c:pt idx="1056">
                  <c:v>0.72560692314442665</c:v>
                </c:pt>
                <c:pt idx="1057">
                  <c:v>0.72550001171117662</c:v>
                </c:pt>
                <c:pt idx="1058">
                  <c:v>0.72473345578606541</c:v>
                </c:pt>
                <c:pt idx="1059">
                  <c:v>0.72505866765431082</c:v>
                </c:pt>
                <c:pt idx="1060">
                  <c:v>0.72596956824386893</c:v>
                </c:pt>
                <c:pt idx="1061">
                  <c:v>0.7269589021723859</c:v>
                </c:pt>
                <c:pt idx="1062">
                  <c:v>0.7294948375747361</c:v>
                </c:pt>
                <c:pt idx="1063">
                  <c:v>0.7295685846450225</c:v>
                </c:pt>
                <c:pt idx="1064">
                  <c:v>0.73030689014879735</c:v>
                </c:pt>
                <c:pt idx="1065">
                  <c:v>0.73106016515052352</c:v>
                </c:pt>
                <c:pt idx="1066">
                  <c:v>0.73150084516123559</c:v>
                </c:pt>
                <c:pt idx="1067">
                  <c:v>0.73195469225882714</c:v>
                </c:pt>
                <c:pt idx="1068">
                  <c:v>0.73204701364909719</c:v>
                </c:pt>
                <c:pt idx="1069">
                  <c:v>0.73258697804848794</c:v>
                </c:pt>
                <c:pt idx="1070">
                  <c:v>0.73271081317268882</c:v>
                </c:pt>
                <c:pt idx="1071">
                  <c:v>0.73295618771862758</c:v>
                </c:pt>
                <c:pt idx="1072">
                  <c:v>0.7334596200923329</c:v>
                </c:pt>
                <c:pt idx="1073">
                  <c:v>0.73353592848354765</c:v>
                </c:pt>
                <c:pt idx="1074">
                  <c:v>0.73354565201674549</c:v>
                </c:pt>
                <c:pt idx="1075">
                  <c:v>0.73309091320000352</c:v>
                </c:pt>
                <c:pt idx="1076">
                  <c:v>0.73340487422885436</c:v>
                </c:pt>
                <c:pt idx="1077">
                  <c:v>0.73234987562055864</c:v>
                </c:pt>
                <c:pt idx="1078">
                  <c:v>0.73202845830185614</c:v>
                </c:pt>
                <c:pt idx="1079">
                  <c:v>0.73113049712623024</c:v>
                </c:pt>
                <c:pt idx="1080">
                  <c:v>0.73184766698906989</c:v>
                </c:pt>
                <c:pt idx="1081">
                  <c:v>0.73282554137799161</c:v>
                </c:pt>
                <c:pt idx="1082">
                  <c:v>0.7337076603092938</c:v>
                </c:pt>
                <c:pt idx="1083">
                  <c:v>0.73393709774717364</c:v>
                </c:pt>
                <c:pt idx="1084">
                  <c:v>0.73393291425630025</c:v>
                </c:pt>
                <c:pt idx="1085">
                  <c:v>0.7335162727169392</c:v>
                </c:pt>
                <c:pt idx="1086">
                  <c:v>0.73334524288284864</c:v>
                </c:pt>
                <c:pt idx="1087">
                  <c:v>0.7329349382412006</c:v>
                </c:pt>
                <c:pt idx="1088">
                  <c:v>0.73388418275386869</c:v>
                </c:pt>
                <c:pt idx="1089">
                  <c:v>0.7359179759293395</c:v>
                </c:pt>
                <c:pt idx="1090">
                  <c:v>0.73575956297247702</c:v>
                </c:pt>
                <c:pt idx="1091">
                  <c:v>0.73699394891022507</c:v>
                </c:pt>
                <c:pt idx="1092">
                  <c:v>0.7378523898523911</c:v>
                </c:pt>
                <c:pt idx="1093">
                  <c:v>0.73922330368256461</c:v>
                </c:pt>
                <c:pt idx="1094">
                  <c:v>0.73896940088653262</c:v>
                </c:pt>
                <c:pt idx="1095">
                  <c:v>0.73911280639998833</c:v>
                </c:pt>
                <c:pt idx="1096">
                  <c:v>0.73946906716983563</c:v>
                </c:pt>
                <c:pt idx="1097">
                  <c:v>0.74010120117749645</c:v>
                </c:pt>
                <c:pt idx="1098">
                  <c:v>0.74053710954217422</c:v>
                </c:pt>
                <c:pt idx="1099">
                  <c:v>0.74093208420366352</c:v>
                </c:pt>
                <c:pt idx="1100">
                  <c:v>0.74185912111514085</c:v>
                </c:pt>
                <c:pt idx="1101">
                  <c:v>0.74162213252369014</c:v>
                </c:pt>
                <c:pt idx="1102">
                  <c:v>0.74079501558795036</c:v>
                </c:pt>
                <c:pt idx="1103">
                  <c:v>0.7398843047258481</c:v>
                </c:pt>
                <c:pt idx="1104">
                  <c:v>0.74023450370280841</c:v>
                </c:pt>
                <c:pt idx="1105">
                  <c:v>0.74165405417167718</c:v>
                </c:pt>
                <c:pt idx="1106">
                  <c:v>0.7416454784897325</c:v>
                </c:pt>
                <c:pt idx="1107">
                  <c:v>0.74095122770609245</c:v>
                </c:pt>
                <c:pt idx="1108">
                  <c:v>0.74114110696501834</c:v>
                </c:pt>
                <c:pt idx="1109">
                  <c:v>0.74201905189183071</c:v>
                </c:pt>
                <c:pt idx="1110">
                  <c:v>0.74198636184755029</c:v>
                </c:pt>
                <c:pt idx="1111">
                  <c:v>0.74192430198984061</c:v>
                </c:pt>
                <c:pt idx="1112">
                  <c:v>0.74166240218068102</c:v>
                </c:pt>
                <c:pt idx="1113">
                  <c:v>0.74123347578716858</c:v>
                </c:pt>
                <c:pt idx="1114">
                  <c:v>0.74122144706513082</c:v>
                </c:pt>
                <c:pt idx="1115">
                  <c:v>0.74098017063268173</c:v>
                </c:pt>
                <c:pt idx="1116">
                  <c:v>0.74170585925925692</c:v>
                </c:pt>
                <c:pt idx="1117">
                  <c:v>0.74174154699767458</c:v>
                </c:pt>
                <c:pt idx="1118">
                  <c:v>0.74096992534893502</c:v>
                </c:pt>
                <c:pt idx="1119">
                  <c:v>0.74179785811281984</c:v>
                </c:pt>
                <c:pt idx="1120">
                  <c:v>0.74153547449859303</c:v>
                </c:pt>
                <c:pt idx="1121">
                  <c:v>0.74088100956686365</c:v>
                </c:pt>
                <c:pt idx="1122">
                  <c:v>0.7412548675601891</c:v>
                </c:pt>
                <c:pt idx="1123">
                  <c:v>0.74005278272538533</c:v>
                </c:pt>
                <c:pt idx="1124">
                  <c:v>0.73913933978762658</c:v>
                </c:pt>
                <c:pt idx="1125">
                  <c:v>0.73871298420144149</c:v>
                </c:pt>
                <c:pt idx="1126">
                  <c:v>0.73817194784182061</c:v>
                </c:pt>
                <c:pt idx="1127">
                  <c:v>0.73879621764558912</c:v>
                </c:pt>
                <c:pt idx="1128">
                  <c:v>0.73918296762096247</c:v>
                </c:pt>
                <c:pt idx="1129">
                  <c:v>0.73925351778325421</c:v>
                </c:pt>
                <c:pt idx="1130">
                  <c:v>0.73860745777877179</c:v>
                </c:pt>
                <c:pt idx="1131">
                  <c:v>0.73731940742416791</c:v>
                </c:pt>
                <c:pt idx="1132">
                  <c:v>0.73691801048755801</c:v>
                </c:pt>
                <c:pt idx="1133">
                  <c:v>0.73611865068170479</c:v>
                </c:pt>
                <c:pt idx="1134">
                  <c:v>0.73495579200276495</c:v>
                </c:pt>
                <c:pt idx="1135">
                  <c:v>0.73463686011402274</c:v>
                </c:pt>
                <c:pt idx="1136">
                  <c:v>0.73536709271365908</c:v>
                </c:pt>
                <c:pt idx="1137">
                  <c:v>0.73683752809184</c:v>
                </c:pt>
                <c:pt idx="1138">
                  <c:v>0.7359177197972413</c:v>
                </c:pt>
                <c:pt idx="1139">
                  <c:v>0.73566480358411712</c:v>
                </c:pt>
                <c:pt idx="1140">
                  <c:v>0.73459756755355099</c:v>
                </c:pt>
                <c:pt idx="1141">
                  <c:v>0.73351472643800264</c:v>
                </c:pt>
                <c:pt idx="1142">
                  <c:v>0.73326081415561362</c:v>
                </c:pt>
                <c:pt idx="1143">
                  <c:v>0.73116013255811818</c:v>
                </c:pt>
                <c:pt idx="1144">
                  <c:v>0.73054382182202449</c:v>
                </c:pt>
                <c:pt idx="1145">
                  <c:v>0.73175932987581405</c:v>
                </c:pt>
                <c:pt idx="1146">
                  <c:v>0.73260069534507233</c:v>
                </c:pt>
                <c:pt idx="1147">
                  <c:v>0.73337772422691216</c:v>
                </c:pt>
                <c:pt idx="1148">
                  <c:v>0.73405350504064859</c:v>
                </c:pt>
                <c:pt idx="1149">
                  <c:v>0.73357679578207058</c:v>
                </c:pt>
                <c:pt idx="1150">
                  <c:v>0.73301033594053422</c:v>
                </c:pt>
                <c:pt idx="1151">
                  <c:v>0.73350002255853231</c:v>
                </c:pt>
                <c:pt idx="1152">
                  <c:v>0.73358582680997164</c:v>
                </c:pt>
                <c:pt idx="1153">
                  <c:v>0.73312741676656523</c:v>
                </c:pt>
                <c:pt idx="1154">
                  <c:v>0.73195727255250831</c:v>
                </c:pt>
                <c:pt idx="1155">
                  <c:v>0.73020113605315529</c:v>
                </c:pt>
                <c:pt idx="1156">
                  <c:v>0.7286037255610156</c:v>
                </c:pt>
                <c:pt idx="1157">
                  <c:v>0.72856985920637385</c:v>
                </c:pt>
                <c:pt idx="1158">
                  <c:v>0.72911760243232493</c:v>
                </c:pt>
                <c:pt idx="1159">
                  <c:v>0.72926995359631563</c:v>
                </c:pt>
                <c:pt idx="1160">
                  <c:v>0.72798906545395425</c:v>
                </c:pt>
                <c:pt idx="1161">
                  <c:v>0.72797992058957839</c:v>
                </c:pt>
                <c:pt idx="1162">
                  <c:v>0.72905356940884769</c:v>
                </c:pt>
                <c:pt idx="1163">
                  <c:v>0.72989324630357877</c:v>
                </c:pt>
                <c:pt idx="1164">
                  <c:v>0.72981735531280378</c:v>
                </c:pt>
                <c:pt idx="1165">
                  <c:v>0.73026941897211373</c:v>
                </c:pt>
                <c:pt idx="1166">
                  <c:v>0.73114127364692794</c:v>
                </c:pt>
                <c:pt idx="1167">
                  <c:v>0.73139784211399383</c:v>
                </c:pt>
                <c:pt idx="1168">
                  <c:v>0.7312131234424295</c:v>
                </c:pt>
                <c:pt idx="1169">
                  <c:v>0.73022211991209929</c:v>
                </c:pt>
                <c:pt idx="1170">
                  <c:v>0.7288657202339266</c:v>
                </c:pt>
                <c:pt idx="1171">
                  <c:v>0.72744635000616142</c:v>
                </c:pt>
                <c:pt idx="1172">
                  <c:v>0.72732621456776769</c:v>
                </c:pt>
                <c:pt idx="1173">
                  <c:v>0.72775534017512322</c:v>
                </c:pt>
                <c:pt idx="1174">
                  <c:v>0.72779626439189982</c:v>
                </c:pt>
                <c:pt idx="1175">
                  <c:v>0.72825037710796858</c:v>
                </c:pt>
                <c:pt idx="1176">
                  <c:v>0.72995340888650162</c:v>
                </c:pt>
                <c:pt idx="1177">
                  <c:v>0.73200506490394468</c:v>
                </c:pt>
                <c:pt idx="1178">
                  <c:v>0.73156529558514194</c:v>
                </c:pt>
                <c:pt idx="1179">
                  <c:v>0.7321100600896816</c:v>
                </c:pt>
                <c:pt idx="1180">
                  <c:v>0.73161103887983503</c:v>
                </c:pt>
                <c:pt idx="1181">
                  <c:v>0.73153903730232661</c:v>
                </c:pt>
                <c:pt idx="1182">
                  <c:v>0.73041122128837865</c:v>
                </c:pt>
                <c:pt idx="1183">
                  <c:v>0.73058506857550765</c:v>
                </c:pt>
                <c:pt idx="1184">
                  <c:v>0.73004696350540255</c:v>
                </c:pt>
                <c:pt idx="1185">
                  <c:v>0.73130396495838568</c:v>
                </c:pt>
                <c:pt idx="1186">
                  <c:v>0.73087036178257869</c:v>
                </c:pt>
                <c:pt idx="1187">
                  <c:v>0.73153896141133146</c:v>
                </c:pt>
                <c:pt idx="1188">
                  <c:v>0.73170865366671711</c:v>
                </c:pt>
                <c:pt idx="1189">
                  <c:v>0.73140918781710651</c:v>
                </c:pt>
                <c:pt idx="1190">
                  <c:v>0.73071324845892605</c:v>
                </c:pt>
                <c:pt idx="1191">
                  <c:v>0.73044224173085559</c:v>
                </c:pt>
                <c:pt idx="1192">
                  <c:v>0.72925354216957472</c:v>
                </c:pt>
                <c:pt idx="1193">
                  <c:v>0.72861235816122849</c:v>
                </c:pt>
                <c:pt idx="1194">
                  <c:v>0.72919721208165922</c:v>
                </c:pt>
                <c:pt idx="1195">
                  <c:v>0.72926251627922067</c:v>
                </c:pt>
                <c:pt idx="1196">
                  <c:v>0.73075878305339048</c:v>
                </c:pt>
                <c:pt idx="1197">
                  <c:v>0.73116658329234818</c:v>
                </c:pt>
                <c:pt idx="1198">
                  <c:v>0.73050248020479103</c:v>
                </c:pt>
                <c:pt idx="1199">
                  <c:v>0.72882849570295549</c:v>
                </c:pt>
                <c:pt idx="1200">
                  <c:v>0.72797398211955178</c:v>
                </c:pt>
                <c:pt idx="1201">
                  <c:v>0.72753087359714663</c:v>
                </c:pt>
                <c:pt idx="1202">
                  <c:v>0.7279607770871479</c:v>
                </c:pt>
                <c:pt idx="1203">
                  <c:v>0.7278579447946355</c:v>
                </c:pt>
                <c:pt idx="1204">
                  <c:v>0.72623941763433408</c:v>
                </c:pt>
                <c:pt idx="1205">
                  <c:v>0.72592541865998605</c:v>
                </c:pt>
                <c:pt idx="1206">
                  <c:v>0.72645955842581711</c:v>
                </c:pt>
                <c:pt idx="1207">
                  <c:v>0.72539089943919288</c:v>
                </c:pt>
                <c:pt idx="1208">
                  <c:v>0.72501260182290928</c:v>
                </c:pt>
                <c:pt idx="1209">
                  <c:v>0.72630574636026779</c:v>
                </c:pt>
                <c:pt idx="1210">
                  <c:v>0.72745898585613056</c:v>
                </c:pt>
                <c:pt idx="1211">
                  <c:v>0.72739174643830196</c:v>
                </c:pt>
                <c:pt idx="1212">
                  <c:v>0.72836377722092038</c:v>
                </c:pt>
                <c:pt idx="1213">
                  <c:v>0.72860683709164675</c:v>
                </c:pt>
                <c:pt idx="1214">
                  <c:v>0.72788826324546163</c:v>
                </c:pt>
                <c:pt idx="1215">
                  <c:v>0.72829441285536356</c:v>
                </c:pt>
                <c:pt idx="1216">
                  <c:v>0.72787352142049255</c:v>
                </c:pt>
                <c:pt idx="1217">
                  <c:v>0.72805239648576503</c:v>
                </c:pt>
                <c:pt idx="1218">
                  <c:v>0.72877656729251361</c:v>
                </c:pt>
                <c:pt idx="1219">
                  <c:v>0.73004546465833386</c:v>
                </c:pt>
                <c:pt idx="1220">
                  <c:v>0.73119496652289395</c:v>
                </c:pt>
                <c:pt idx="1221">
                  <c:v>0.73157977179162959</c:v>
                </c:pt>
                <c:pt idx="1222">
                  <c:v>0.73127136977785756</c:v>
                </c:pt>
                <c:pt idx="1223">
                  <c:v>0.73318969481087626</c:v>
                </c:pt>
                <c:pt idx="1224">
                  <c:v>0.7343644588889906</c:v>
                </c:pt>
                <c:pt idx="1225">
                  <c:v>0.73586822938489294</c:v>
                </c:pt>
                <c:pt idx="1226">
                  <c:v>0.73489560096069972</c:v>
                </c:pt>
                <c:pt idx="1227">
                  <c:v>0.73598806125932015</c:v>
                </c:pt>
                <c:pt idx="1228">
                  <c:v>0.73568204032537265</c:v>
                </c:pt>
                <c:pt idx="1229">
                  <c:v>0.73715978021142803</c:v>
                </c:pt>
                <c:pt idx="1230">
                  <c:v>0.73722494211338763</c:v>
                </c:pt>
                <c:pt idx="1231">
                  <c:v>0.73812748520758475</c:v>
                </c:pt>
                <c:pt idx="1232">
                  <c:v>0.73878977639773902</c:v>
                </c:pt>
                <c:pt idx="1233">
                  <c:v>0.74018423540778255</c:v>
                </c:pt>
                <c:pt idx="1234">
                  <c:v>0.74047772484188101</c:v>
                </c:pt>
                <c:pt idx="1235">
                  <c:v>0.74193974580646227</c:v>
                </c:pt>
                <c:pt idx="1236">
                  <c:v>0.74175485638018634</c:v>
                </c:pt>
                <c:pt idx="1237">
                  <c:v>0.7423288294298247</c:v>
                </c:pt>
                <c:pt idx="1238">
                  <c:v>0.74392019710181623</c:v>
                </c:pt>
                <c:pt idx="1239">
                  <c:v>0.74320445019502424</c:v>
                </c:pt>
                <c:pt idx="1240">
                  <c:v>0.74343385917379246</c:v>
                </c:pt>
                <c:pt idx="1241">
                  <c:v>0.74325427263048283</c:v>
                </c:pt>
                <c:pt idx="1242">
                  <c:v>0.74304136994221859</c:v>
                </c:pt>
                <c:pt idx="1243">
                  <c:v>0.74280548177013372</c:v>
                </c:pt>
                <c:pt idx="1244">
                  <c:v>0.7435174720728821</c:v>
                </c:pt>
                <c:pt idx="1245">
                  <c:v>0.74411167955790369</c:v>
                </c:pt>
                <c:pt idx="1246">
                  <c:v>0.74372336433086161</c:v>
                </c:pt>
                <c:pt idx="1247">
                  <c:v>0.74423533444101564</c:v>
                </c:pt>
                <c:pt idx="1248">
                  <c:v>0.7446980512981608</c:v>
                </c:pt>
                <c:pt idx="1249">
                  <c:v>0.74523772161995749</c:v>
                </c:pt>
                <c:pt idx="1250">
                  <c:v>0.74429978486492132</c:v>
                </c:pt>
                <c:pt idx="1251">
                  <c:v>0.74255213867017855</c:v>
                </c:pt>
                <c:pt idx="1252">
                  <c:v>0.74299298943560643</c:v>
                </c:pt>
                <c:pt idx="1253">
                  <c:v>0.74315042529596553</c:v>
                </c:pt>
                <c:pt idx="1254">
                  <c:v>0.74448206553840635</c:v>
                </c:pt>
                <c:pt idx="1255">
                  <c:v>0.74493862573891079</c:v>
                </c:pt>
                <c:pt idx="1256">
                  <c:v>0.74586634566929888</c:v>
                </c:pt>
                <c:pt idx="1257">
                  <c:v>0.74597232743793951</c:v>
                </c:pt>
                <c:pt idx="1258">
                  <c:v>0.7474458364012565</c:v>
                </c:pt>
                <c:pt idx="1259">
                  <c:v>0.74744320867569203</c:v>
                </c:pt>
                <c:pt idx="1260">
                  <c:v>0.74728929226002239</c:v>
                </c:pt>
                <c:pt idx="1261">
                  <c:v>0.74748436056545131</c:v>
                </c:pt>
                <c:pt idx="1262">
                  <c:v>0.74829591984807753</c:v>
                </c:pt>
                <c:pt idx="1263">
                  <c:v>0.7490883735737861</c:v>
                </c:pt>
                <c:pt idx="1264">
                  <c:v>0.74965202544865461</c:v>
                </c:pt>
                <c:pt idx="1265">
                  <c:v>0.74850551179184777</c:v>
                </c:pt>
                <c:pt idx="1266">
                  <c:v>0.74890816092980161</c:v>
                </c:pt>
                <c:pt idx="1267">
                  <c:v>0.74874784121178273</c:v>
                </c:pt>
                <c:pt idx="1268">
                  <c:v>0.74838385853364364</c:v>
                </c:pt>
                <c:pt idx="1269">
                  <c:v>0.74930506132520269</c:v>
                </c:pt>
                <c:pt idx="1270">
                  <c:v>0.74883387313620664</c:v>
                </c:pt>
                <c:pt idx="1271">
                  <c:v>0.7487067652130297</c:v>
                </c:pt>
                <c:pt idx="1272">
                  <c:v>0.74862661484039172</c:v>
                </c:pt>
                <c:pt idx="1273">
                  <c:v>0.74821403346902704</c:v>
                </c:pt>
                <c:pt idx="1274">
                  <c:v>0.74832700669518004</c:v>
                </c:pt>
                <c:pt idx="1275">
                  <c:v>0.74856441268707563</c:v>
                </c:pt>
                <c:pt idx="1276">
                  <c:v>0.74924765927706005</c:v>
                </c:pt>
                <c:pt idx="1277">
                  <c:v>0.75121764710202399</c:v>
                </c:pt>
                <c:pt idx="1278">
                  <c:v>0.75180952093910625</c:v>
                </c:pt>
                <c:pt idx="1279">
                  <c:v>0.75307715661719699</c:v>
                </c:pt>
                <c:pt idx="1280">
                  <c:v>0.75473504274260961</c:v>
                </c:pt>
                <c:pt idx="1281">
                  <c:v>0.75459274713489433</c:v>
                </c:pt>
                <c:pt idx="1282">
                  <c:v>0.75459336374919461</c:v>
                </c:pt>
                <c:pt idx="1283">
                  <c:v>0.75442690634730525</c:v>
                </c:pt>
                <c:pt idx="1284">
                  <c:v>0.75415570040537871</c:v>
                </c:pt>
                <c:pt idx="1285">
                  <c:v>0.75392891915220162</c:v>
                </c:pt>
                <c:pt idx="1286">
                  <c:v>0.75126876917069296</c:v>
                </c:pt>
                <c:pt idx="1287">
                  <c:v>0.75231621662541803</c:v>
                </c:pt>
                <c:pt idx="1288">
                  <c:v>0.7528050399834022</c:v>
                </c:pt>
                <c:pt idx="1289">
                  <c:v>0.75287486918128477</c:v>
                </c:pt>
                <c:pt idx="1290">
                  <c:v>0.75381362176446487</c:v>
                </c:pt>
                <c:pt idx="1291">
                  <c:v>0.75312553712382413</c:v>
                </c:pt>
                <c:pt idx="1292">
                  <c:v>0.75180396192403953</c:v>
                </c:pt>
                <c:pt idx="1293">
                  <c:v>0.75100542743268905</c:v>
                </c:pt>
                <c:pt idx="1294">
                  <c:v>0.75120863504688085</c:v>
                </c:pt>
                <c:pt idx="1295">
                  <c:v>0.75236553628303815</c:v>
                </c:pt>
                <c:pt idx="1296">
                  <c:v>0.75356236566673696</c:v>
                </c:pt>
                <c:pt idx="1297">
                  <c:v>0.75482465102996454</c:v>
                </c:pt>
                <c:pt idx="1298">
                  <c:v>0.75578479538617804</c:v>
                </c:pt>
                <c:pt idx="1299">
                  <c:v>0.7571015040761766</c:v>
                </c:pt>
                <c:pt idx="1300">
                  <c:v>0.7561777209909335</c:v>
                </c:pt>
                <c:pt idx="1301">
                  <c:v>0.75562179102435445</c:v>
                </c:pt>
                <c:pt idx="1302">
                  <c:v>0.75595466788266208</c:v>
                </c:pt>
                <c:pt idx="1303">
                  <c:v>0.75656675718241218</c:v>
                </c:pt>
                <c:pt idx="1304">
                  <c:v>0.75652773972677778</c:v>
                </c:pt>
                <c:pt idx="1305">
                  <c:v>0.75481868410082664</c:v>
                </c:pt>
                <c:pt idx="1306">
                  <c:v>0.75584608684761179</c:v>
                </c:pt>
                <c:pt idx="1307">
                  <c:v>0.75442077814980868</c:v>
                </c:pt>
                <c:pt idx="1308">
                  <c:v>0.75325014064429763</c:v>
                </c:pt>
                <c:pt idx="1309">
                  <c:v>0.75284626776412833</c:v>
                </c:pt>
                <c:pt idx="1310">
                  <c:v>0.75243798372012749</c:v>
                </c:pt>
                <c:pt idx="1311">
                  <c:v>0.75298863926282544</c:v>
                </c:pt>
                <c:pt idx="1312">
                  <c:v>0.75128155680263831</c:v>
                </c:pt>
                <c:pt idx="1313">
                  <c:v>0.75058781828320775</c:v>
                </c:pt>
                <c:pt idx="1314">
                  <c:v>0.75190540920596061</c:v>
                </c:pt>
                <c:pt idx="1315">
                  <c:v>0.75238601736418986</c:v>
                </c:pt>
                <c:pt idx="1316">
                  <c:v>0.75147013642836791</c:v>
                </c:pt>
                <c:pt idx="1317">
                  <c:v>0.75063489915660864</c:v>
                </c:pt>
                <c:pt idx="1318">
                  <c:v>0.75103628660681965</c:v>
                </c:pt>
                <c:pt idx="1319">
                  <c:v>0.75122755087633653</c:v>
                </c:pt>
                <c:pt idx="1320">
                  <c:v>0.74980067692683994</c:v>
                </c:pt>
                <c:pt idx="1321">
                  <c:v>0.75101464818809094</c:v>
                </c:pt>
                <c:pt idx="1322">
                  <c:v>0.75173275720194954</c:v>
                </c:pt>
                <c:pt idx="1323">
                  <c:v>0.75242147742963683</c:v>
                </c:pt>
                <c:pt idx="1324">
                  <c:v>0.75327376171517813</c:v>
                </c:pt>
                <c:pt idx="1325">
                  <c:v>0.75390969975878108</c:v>
                </c:pt>
                <c:pt idx="1326">
                  <c:v>0.75391430065009624</c:v>
                </c:pt>
                <c:pt idx="1327">
                  <c:v>0.75525059870209077</c:v>
                </c:pt>
                <c:pt idx="1328">
                  <c:v>0.75667776672915465</c:v>
                </c:pt>
                <c:pt idx="1329">
                  <c:v>0.75828404698084761</c:v>
                </c:pt>
                <c:pt idx="1330">
                  <c:v>0.75551880694985163</c:v>
                </c:pt>
                <c:pt idx="1331">
                  <c:v>0.7546547026424858</c:v>
                </c:pt>
                <c:pt idx="1332">
                  <c:v>0.75509915822998352</c:v>
                </c:pt>
                <c:pt idx="1333">
                  <c:v>0.75523808617498511</c:v>
                </c:pt>
                <c:pt idx="1334">
                  <c:v>0.75423870617655164</c:v>
                </c:pt>
                <c:pt idx="1335">
                  <c:v>0.75365053202527776</c:v>
                </c:pt>
                <c:pt idx="1336">
                  <c:v>0.7534427140333988</c:v>
                </c:pt>
                <c:pt idx="1337">
                  <c:v>0.75430904763862983</c:v>
                </c:pt>
                <c:pt idx="1338">
                  <c:v>0.75451206552533256</c:v>
                </c:pt>
                <c:pt idx="1339">
                  <c:v>0.75290287295686664</c:v>
                </c:pt>
                <c:pt idx="1340">
                  <c:v>0.75234744576812362</c:v>
                </c:pt>
                <c:pt idx="1341">
                  <c:v>0.75306408439402661</c:v>
                </c:pt>
                <c:pt idx="1342">
                  <c:v>0.75338736104200055</c:v>
                </c:pt>
                <c:pt idx="1343">
                  <c:v>0.75205352944720949</c:v>
                </c:pt>
                <c:pt idx="1344">
                  <c:v>0.75270343143312135</c:v>
                </c:pt>
                <c:pt idx="1345">
                  <c:v>0.75197469768054037</c:v>
                </c:pt>
                <c:pt idx="1346">
                  <c:v>0.75353568998347964</c:v>
                </c:pt>
                <c:pt idx="1347">
                  <c:v>0.75516568616977708</c:v>
                </c:pt>
                <c:pt idx="1348">
                  <c:v>0.75598601086184669</c:v>
                </c:pt>
                <c:pt idx="1349">
                  <c:v>0.75586796242568366</c:v>
                </c:pt>
                <c:pt idx="1350">
                  <c:v>0.75520251227305968</c:v>
                </c:pt>
                <c:pt idx="1351">
                  <c:v>0.75344915528123124</c:v>
                </c:pt>
                <c:pt idx="1352">
                  <c:v>0.7537718627467902</c:v>
                </c:pt>
                <c:pt idx="1353">
                  <c:v>0.75404012791280195</c:v>
                </c:pt>
                <c:pt idx="1354">
                  <c:v>0.75290871656315805</c:v>
                </c:pt>
                <c:pt idx="1355">
                  <c:v>0.75185674410812464</c:v>
                </c:pt>
                <c:pt idx="1356">
                  <c:v>0.75257765160226597</c:v>
                </c:pt>
                <c:pt idx="1357">
                  <c:v>0.75413454579170036</c:v>
                </c:pt>
                <c:pt idx="1358">
                  <c:v>0.75231709885818565</c:v>
                </c:pt>
                <c:pt idx="1359">
                  <c:v>0.7523492576655314</c:v>
                </c:pt>
                <c:pt idx="1360">
                  <c:v>0.75342031670473375</c:v>
                </c:pt>
                <c:pt idx="1361">
                  <c:v>0.75246224986442156</c:v>
                </c:pt>
                <c:pt idx="1362">
                  <c:v>0.75130773919445915</c:v>
                </c:pt>
                <c:pt idx="1363">
                  <c:v>0.75175297266460606</c:v>
                </c:pt>
                <c:pt idx="1364">
                  <c:v>0.75037312267028378</c:v>
                </c:pt>
                <c:pt idx="1365">
                  <c:v>0.74942275876551889</c:v>
                </c:pt>
                <c:pt idx="1366">
                  <c:v>0.74869121704628827</c:v>
                </c:pt>
                <c:pt idx="1367">
                  <c:v>0.74942098481361086</c:v>
                </c:pt>
                <c:pt idx="1368">
                  <c:v>0.7498516092680364</c:v>
                </c:pt>
                <c:pt idx="1369">
                  <c:v>0.74946964991144649</c:v>
                </c:pt>
                <c:pt idx="1370">
                  <c:v>0.7512431275021938</c:v>
                </c:pt>
                <c:pt idx="1371">
                  <c:v>0.75306281321994162</c:v>
                </c:pt>
                <c:pt idx="1372">
                  <c:v>0.75480835343971553</c:v>
                </c:pt>
                <c:pt idx="1373">
                  <c:v>0.75361369643562304</c:v>
                </c:pt>
                <c:pt idx="1374">
                  <c:v>0.75280967882020089</c:v>
                </c:pt>
                <c:pt idx="1375">
                  <c:v>0.75324884101108713</c:v>
                </c:pt>
                <c:pt idx="1376">
                  <c:v>0.75272767860465883</c:v>
                </c:pt>
                <c:pt idx="1377">
                  <c:v>0.75271249092013193</c:v>
                </c:pt>
                <c:pt idx="1378">
                  <c:v>0.75234476112433413</c:v>
                </c:pt>
                <c:pt idx="1379">
                  <c:v>0.75189490779011825</c:v>
                </c:pt>
                <c:pt idx="1380">
                  <c:v>0.75178323419717863</c:v>
                </c:pt>
                <c:pt idx="1381">
                  <c:v>0.75166979613871576</c:v>
                </c:pt>
                <c:pt idx="1382">
                  <c:v>0.75172752072357873</c:v>
                </c:pt>
                <c:pt idx="1383">
                  <c:v>0.75167895997584933</c:v>
                </c:pt>
                <c:pt idx="1384">
                  <c:v>0.75068753904508989</c:v>
                </c:pt>
                <c:pt idx="1385">
                  <c:v>0.74955091967621001</c:v>
                </c:pt>
                <c:pt idx="1386">
                  <c:v>0.748020397606042</c:v>
                </c:pt>
                <c:pt idx="1387">
                  <c:v>0.74798414068521879</c:v>
                </c:pt>
                <c:pt idx="1388">
                  <c:v>0.74848022111918178</c:v>
                </c:pt>
                <c:pt idx="1389">
                  <c:v>0.74659145562706963</c:v>
                </c:pt>
                <c:pt idx="1390">
                  <c:v>0.74816215249045115</c:v>
                </c:pt>
                <c:pt idx="1391">
                  <c:v>0.74874568780492845</c:v>
                </c:pt>
                <c:pt idx="1392">
                  <c:v>0.74861921546879551</c:v>
                </c:pt>
                <c:pt idx="1393">
                  <c:v>0.74958427376662939</c:v>
                </c:pt>
                <c:pt idx="1394">
                  <c:v>0.75163644204828184</c:v>
                </c:pt>
                <c:pt idx="1395">
                  <c:v>0.75188042209724415</c:v>
                </c:pt>
                <c:pt idx="1396">
                  <c:v>0.75225982961927851</c:v>
                </c:pt>
                <c:pt idx="1397">
                  <c:v>0.75371320849728862</c:v>
                </c:pt>
                <c:pt idx="1398">
                  <c:v>0.75281796991094863</c:v>
                </c:pt>
                <c:pt idx="1399">
                  <c:v>0.75168407313137409</c:v>
                </c:pt>
                <c:pt idx="1400">
                  <c:v>0.75272953793394626</c:v>
                </c:pt>
                <c:pt idx="1401">
                  <c:v>0.75358776068952693</c:v>
                </c:pt>
                <c:pt idx="1402">
                  <c:v>0.75398479389414774</c:v>
                </c:pt>
                <c:pt idx="1403">
                  <c:v>0.75482432849325765</c:v>
                </c:pt>
                <c:pt idx="1404">
                  <c:v>0.75538579850216081</c:v>
                </c:pt>
                <c:pt idx="1405">
                  <c:v>0.75567625229662516</c:v>
                </c:pt>
                <c:pt idx="1406">
                  <c:v>0.75583873490785469</c:v>
                </c:pt>
                <c:pt idx="1407">
                  <c:v>0.75572563835885698</c:v>
                </c:pt>
                <c:pt idx="1408">
                  <c:v>0.75537763073427411</c:v>
                </c:pt>
                <c:pt idx="1409">
                  <c:v>0.75480244342878899</c:v>
                </c:pt>
                <c:pt idx="1410">
                  <c:v>0.75356116089726077</c:v>
                </c:pt>
                <c:pt idx="1411">
                  <c:v>0.75384393072889333</c:v>
                </c:pt>
                <c:pt idx="1412">
                  <c:v>0.75478996884717764</c:v>
                </c:pt>
                <c:pt idx="1413">
                  <c:v>0.75384570468081591</c:v>
                </c:pt>
                <c:pt idx="1414">
                  <c:v>0.75295691682868116</c:v>
                </c:pt>
                <c:pt idx="1415">
                  <c:v>0.75277431361850566</c:v>
                </c:pt>
                <c:pt idx="1416">
                  <c:v>0.75258594269301815</c:v>
                </c:pt>
                <c:pt idx="1417">
                  <c:v>0.7535400062835752</c:v>
                </c:pt>
                <c:pt idx="1418">
                  <c:v>0.7538690791059679</c:v>
                </c:pt>
                <c:pt idx="1419">
                  <c:v>0.75251615144061557</c:v>
                </c:pt>
                <c:pt idx="1420">
                  <c:v>0.75214345078492784</c:v>
                </c:pt>
                <c:pt idx="1421">
                  <c:v>0.75268093924071988</c:v>
                </c:pt>
                <c:pt idx="1422">
                  <c:v>0.75283918144286588</c:v>
                </c:pt>
                <c:pt idx="1423">
                  <c:v>0.75208163757292945</c:v>
                </c:pt>
                <c:pt idx="1424">
                  <c:v>0.75262715150100368</c:v>
                </c:pt>
                <c:pt idx="1425">
                  <c:v>0.7519141366698987</c:v>
                </c:pt>
                <c:pt idx="1426">
                  <c:v>0.75357135874914161</c:v>
                </c:pt>
                <c:pt idx="1427">
                  <c:v>0.75442529366375988</c:v>
                </c:pt>
                <c:pt idx="1428">
                  <c:v>0.75341554505870079</c:v>
                </c:pt>
                <c:pt idx="1429">
                  <c:v>0.75370489843378463</c:v>
                </c:pt>
                <c:pt idx="1430">
                  <c:v>0.75360275864658144</c:v>
                </c:pt>
                <c:pt idx="1431">
                  <c:v>0.75461593183259035</c:v>
                </c:pt>
                <c:pt idx="1432">
                  <c:v>0.75417599175904115</c:v>
                </c:pt>
                <c:pt idx="1433">
                  <c:v>0.7534652536576516</c:v>
                </c:pt>
                <c:pt idx="1434">
                  <c:v>0.75261916397421669</c:v>
                </c:pt>
                <c:pt idx="1435">
                  <c:v>0.75166212166226265</c:v>
                </c:pt>
                <c:pt idx="1436">
                  <c:v>0.75103980605152498</c:v>
                </c:pt>
                <c:pt idx="1437">
                  <c:v>0.75134404354717998</c:v>
                </c:pt>
                <c:pt idx="1438">
                  <c:v>0.75114040904617396</c:v>
                </c:pt>
                <c:pt idx="1439">
                  <c:v>0.75053865040754963</c:v>
                </c:pt>
                <c:pt idx="1440">
                  <c:v>0.74995916577471178</c:v>
                </c:pt>
                <c:pt idx="1441">
                  <c:v>0.75045446832601215</c:v>
                </c:pt>
                <c:pt idx="1442">
                  <c:v>0.75005903831858567</c:v>
                </c:pt>
                <c:pt idx="1443">
                  <c:v>0.75012668565047291</c:v>
                </c:pt>
                <c:pt idx="1444">
                  <c:v>0.74944813481556594</c:v>
                </c:pt>
                <c:pt idx="1445">
                  <c:v>0.74875449115984483</c:v>
                </c:pt>
                <c:pt idx="1446">
                  <c:v>0.74782494035930946</c:v>
                </c:pt>
                <c:pt idx="1447">
                  <c:v>0.74702836954735119</c:v>
                </c:pt>
                <c:pt idx="1448">
                  <c:v>0.74764652063999082</c:v>
                </c:pt>
                <c:pt idx="1449">
                  <c:v>0.74705115581733139</c:v>
                </c:pt>
                <c:pt idx="1450">
                  <c:v>0.74721931128014774</c:v>
                </c:pt>
                <c:pt idx="1451">
                  <c:v>0.74680982246666083</c:v>
                </c:pt>
                <c:pt idx="1452">
                  <c:v>0.74758028677779009</c:v>
                </c:pt>
                <c:pt idx="1453">
                  <c:v>0.74808788366961265</c:v>
                </c:pt>
                <c:pt idx="1454">
                  <c:v>0.74967686077539564</c:v>
                </c:pt>
                <c:pt idx="1455">
                  <c:v>0.7501649347098297</c:v>
                </c:pt>
                <c:pt idx="1456">
                  <c:v>0.74972419778089394</c:v>
                </c:pt>
                <c:pt idx="1457">
                  <c:v>0.7494612354978476</c:v>
                </c:pt>
                <c:pt idx="1458">
                  <c:v>0.74797772789649764</c:v>
                </c:pt>
                <c:pt idx="1459">
                  <c:v>0.74607499846207903</c:v>
                </c:pt>
                <c:pt idx="1460">
                  <c:v>0.74519713891262951</c:v>
                </c:pt>
                <c:pt idx="1461">
                  <c:v>0.74647794167761106</c:v>
                </c:pt>
                <c:pt idx="1462">
                  <c:v>0.74559409622628592</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0.74690307352156682</c:v>
                </c:pt>
                <c:pt idx="1471">
                  <c:v>0.74665624756045312</c:v>
                </c:pt>
                <c:pt idx="1472">
                  <c:v>0.7453032724632338</c:v>
                </c:pt>
                <c:pt idx="1473">
                  <c:v>0.74397637540772621</c:v>
                </c:pt>
                <c:pt idx="1474">
                  <c:v>0.74279785472556781</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09786368"/>
        <c:axId val="209787904"/>
        <c:extLst/>
      </c:lineChart>
      <c:catAx>
        <c:axId val="209786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9787904"/>
        <c:crosses val="autoZero"/>
        <c:auto val="1"/>
        <c:lblAlgn val="ctr"/>
        <c:lblOffset val="100"/>
        <c:noMultiLvlLbl val="0"/>
      </c:catAx>
      <c:valAx>
        <c:axId val="209787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978636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7.1024648606547087</c:v>
                </c:pt>
                <c:pt idx="6">
                  <c:v>7.1699342606544132</c:v>
                </c:pt>
                <c:pt idx="7">
                  <c:v>7.2249434283306186</c:v>
                </c:pt>
                <c:pt idx="8">
                  <c:v>7.2880787606542894</c:v>
                </c:pt>
                <c:pt idx="9">
                  <c:v>7.3074134606542875</c:v>
                </c:pt>
                <c:pt idx="10">
                  <c:v>7.1729396606538671</c:v>
                </c:pt>
                <c:pt idx="11">
                  <c:v>6.7836586606545772</c:v>
                </c:pt>
                <c:pt idx="12">
                  <c:v>6.4817117111591172</c:v>
                </c:pt>
                <c:pt idx="13">
                  <c:v>6.4539772606541987</c:v>
                </c:pt>
                <c:pt idx="14">
                  <c:v>6.5413687606542394</c:v>
                </c:pt>
                <c:pt idx="15">
                  <c:v>6.1673820606541767</c:v>
                </c:pt>
                <c:pt idx="16">
                  <c:v>5.3747449259601012</c:v>
                </c:pt>
                <c:pt idx="17">
                  <c:v>4.9423783489661464</c:v>
                </c:pt>
                <c:pt idx="18">
                  <c:v>3.2668118689877081</c:v>
                </c:pt>
                <c:pt idx="19">
                  <c:v>3.3864167606542424</c:v>
                </c:pt>
                <c:pt idx="20">
                  <c:v>3.4331145606544227</c:v>
                </c:pt>
                <c:pt idx="21">
                  <c:v>3.451066360653777</c:v>
                </c:pt>
                <c:pt idx="22">
                  <c:v>3.6871474769803347</c:v>
                </c:pt>
                <c:pt idx="23">
                  <c:v>3.7233259535833603</c:v>
                </c:pt>
                <c:pt idx="24">
                  <c:v>3.6259966606542093</c:v>
                </c:pt>
                <c:pt idx="25">
                  <c:v>1.6544421778955352</c:v>
                </c:pt>
                <c:pt idx="26">
                  <c:v>1.3580819131794328</c:v>
                </c:pt>
                <c:pt idx="27">
                  <c:v>0.88331626065399849</c:v>
                </c:pt>
                <c:pt idx="28">
                  <c:v>0.53863655861351978</c:v>
                </c:pt>
                <c:pt idx="29">
                  <c:v>0.45758486065415227</c:v>
                </c:pt>
                <c:pt idx="30">
                  <c:v>0.72751596065432977</c:v>
                </c:pt>
                <c:pt idx="31">
                  <c:v>1.195561960654232</c:v>
                </c:pt>
                <c:pt idx="32">
                  <c:v>1.4262866606542275</c:v>
                </c:pt>
                <c:pt idx="33">
                  <c:v>0.73540207049040873</c:v>
                </c:pt>
                <c:pt idx="34">
                  <c:v>0.49691856065425266</c:v>
                </c:pt>
                <c:pt idx="35">
                  <c:v>0.56875736065450266</c:v>
                </c:pt>
                <c:pt idx="36">
                  <c:v>0.51764626065437502</c:v>
                </c:pt>
                <c:pt idx="37">
                  <c:v>0.46827616065462585</c:v>
                </c:pt>
                <c:pt idx="38">
                  <c:v>0.43637268106243876</c:v>
                </c:pt>
                <c:pt idx="39">
                  <c:v>0.30769076065382761</c:v>
                </c:pt>
                <c:pt idx="40">
                  <c:v>0.10263096065443733</c:v>
                </c:pt>
                <c:pt idx="41">
                  <c:v>-8.7980006012457992E-2</c:v>
                </c:pt>
                <c:pt idx="42">
                  <c:v>-0.328919745595386</c:v>
                </c:pt>
                <c:pt idx="43">
                  <c:v>-0.27521243934597861</c:v>
                </c:pt>
                <c:pt idx="44">
                  <c:v>-0.116826339346119</c:v>
                </c:pt>
                <c:pt idx="45">
                  <c:v>3.6139360654090145E-2</c:v>
                </c:pt>
                <c:pt idx="46">
                  <c:v>0.14675216065461427</c:v>
                </c:pt>
                <c:pt idx="47">
                  <c:v>0.31627456065410886</c:v>
                </c:pt>
                <c:pt idx="48">
                  <c:v>0.57020706065401361</c:v>
                </c:pt>
                <c:pt idx="49">
                  <c:v>0.94915786065416863</c:v>
                </c:pt>
                <c:pt idx="50">
                  <c:v>1.2811197375773418</c:v>
                </c:pt>
                <c:pt idx="51">
                  <c:v>0.44999308922564363</c:v>
                </c:pt>
                <c:pt idx="52">
                  <c:v>-0.33029463934531184</c:v>
                </c:pt>
                <c:pt idx="53">
                  <c:v>-2.3264495009619837</c:v>
                </c:pt>
                <c:pt idx="54">
                  <c:v>-4.1866498341911536</c:v>
                </c:pt>
                <c:pt idx="55">
                  <c:v>-6.2776502393457445</c:v>
                </c:pt>
                <c:pt idx="56">
                  <c:v>-8.0564990393458853</c:v>
                </c:pt>
                <c:pt idx="57">
                  <c:v>-9.6355364393461649</c:v>
                </c:pt>
                <c:pt idx="58">
                  <c:v>-10.842497625060068</c:v>
                </c:pt>
                <c:pt idx="59">
                  <c:v>-11.368783339345807</c:v>
                </c:pt>
                <c:pt idx="60">
                  <c:v>-13.10775513039037</c:v>
                </c:pt>
                <c:pt idx="61">
                  <c:v>-12.850589439345686</c:v>
                </c:pt>
                <c:pt idx="62">
                  <c:v>-12.307566939346014</c:v>
                </c:pt>
                <c:pt idx="63">
                  <c:v>-10.928621808733618</c:v>
                </c:pt>
                <c:pt idx="64">
                  <c:v>-8.8558195638358015</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18.620549681487613</c:v>
                </c:pt>
                <c:pt idx="74">
                  <c:v>19.770924560653793</c:v>
                </c:pt>
                <c:pt idx="75">
                  <c:v>20.637427760654351</c:v>
                </c:pt>
                <c:pt idx="76">
                  <c:v>20.914970060654408</c:v>
                </c:pt>
                <c:pt idx="77">
                  <c:v>20.953799292233196</c:v>
                </c:pt>
                <c:pt idx="78">
                  <c:v>19.241176660653988</c:v>
                </c:pt>
                <c:pt idx="79">
                  <c:v>18.142780475087211</c:v>
                </c:pt>
                <c:pt idx="80">
                  <c:v>16.006682060654441</c:v>
                </c:pt>
                <c:pt idx="81">
                  <c:v>13.492285960654158</c:v>
                </c:pt>
                <c:pt idx="82">
                  <c:v>10.900345960654249</c:v>
                </c:pt>
                <c:pt idx="83">
                  <c:v>8.5332173823033486</c:v>
                </c:pt>
                <c:pt idx="84">
                  <c:v>5.6708125606546673</c:v>
                </c:pt>
                <c:pt idx="85">
                  <c:v>3.2887913859290232</c:v>
                </c:pt>
                <c:pt idx="86">
                  <c:v>-4.0959992484366685</c:v>
                </c:pt>
                <c:pt idx="87">
                  <c:v>-6.0421124302550275</c:v>
                </c:pt>
                <c:pt idx="88">
                  <c:v>-7.9313099393453994</c:v>
                </c:pt>
                <c:pt idx="89">
                  <c:v>-9.4902041393456393</c:v>
                </c:pt>
                <c:pt idx="90">
                  <c:v>-10.94836953934572</c:v>
                </c:pt>
                <c:pt idx="91">
                  <c:v>-12.152008339346281</c:v>
                </c:pt>
                <c:pt idx="92">
                  <c:v>-13.413481539345838</c:v>
                </c:pt>
                <c:pt idx="93">
                  <c:v>-14.290311339345635</c:v>
                </c:pt>
                <c:pt idx="94">
                  <c:v>-14.947375839345796</c:v>
                </c:pt>
                <c:pt idx="95">
                  <c:v>-16.377418777942239</c:v>
                </c:pt>
                <c:pt idx="96">
                  <c:v>-16.495464339345421</c:v>
                </c:pt>
                <c:pt idx="97">
                  <c:v>-16.709473039345884</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-0.58358375601232926</c:v>
                </c:pt>
                <c:pt idx="107">
                  <c:v>0.38925096065423842</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19.830417060654192</c:v>
                </c:pt>
                <c:pt idx="117">
                  <c:v>20.238931360654284</c:v>
                </c:pt>
                <c:pt idx="118">
                  <c:v>20.476019960654014</c:v>
                </c:pt>
                <c:pt idx="119">
                  <c:v>20.197665448533314</c:v>
                </c:pt>
                <c:pt idx="120">
                  <c:v>19.372753014821086</c:v>
                </c:pt>
                <c:pt idx="121">
                  <c:v>18.910086660654201</c:v>
                </c:pt>
                <c:pt idx="122">
                  <c:v>15.968477471464952</c:v>
                </c:pt>
                <c:pt idx="123">
                  <c:v>13.441379460654067</c:v>
                </c:pt>
                <c:pt idx="124">
                  <c:v>11.242760460654015</c:v>
                </c:pt>
                <c:pt idx="125">
                  <c:v>9.3004352606539182</c:v>
                </c:pt>
                <c:pt idx="126">
                  <c:v>6.6338504606545143</c:v>
                </c:pt>
                <c:pt idx="127">
                  <c:v>3.9973770606540042</c:v>
                </c:pt>
                <c:pt idx="128">
                  <c:v>1.1788420606542924</c:v>
                </c:pt>
                <c:pt idx="129">
                  <c:v>-1.6494819393457787</c:v>
                </c:pt>
                <c:pt idx="130">
                  <c:v>-3.5513956470381345</c:v>
                </c:pt>
                <c:pt idx="131">
                  <c:v>-11.337743339345772</c:v>
                </c:pt>
                <c:pt idx="132">
                  <c:v>-12.098110239345274</c:v>
                </c:pt>
                <c:pt idx="133">
                  <c:v>-14.507120915103656</c:v>
                </c:pt>
                <c:pt idx="134">
                  <c:v>-16.724499839345683</c:v>
                </c:pt>
                <c:pt idx="135">
                  <c:v>-18.139772939345811</c:v>
                </c:pt>
                <c:pt idx="136">
                  <c:v>-18.990651139345729</c:v>
                </c:pt>
                <c:pt idx="137">
                  <c:v>-19.493659239345718</c:v>
                </c:pt>
                <c:pt idx="138">
                  <c:v>-19.779313039345823</c:v>
                </c:pt>
                <c:pt idx="139">
                  <c:v>-20.051944839345762</c:v>
                </c:pt>
                <c:pt idx="140">
                  <c:v>-19.979607625059828</c:v>
                </c:pt>
                <c:pt idx="141">
                  <c:v>-19.441579139345617</c:v>
                </c:pt>
                <c:pt idx="142">
                  <c:v>-18.335601239345767</c:v>
                </c:pt>
                <c:pt idx="143">
                  <c:v>-16.954704139345662</c:v>
                </c:pt>
                <c:pt idx="144">
                  <c:v>-15.473531439346086</c:v>
                </c:pt>
                <c:pt idx="145">
                  <c:v>-13.73710173934607</c:v>
                </c:pt>
                <c:pt idx="146">
                  <c:v>-12.262348639346104</c:v>
                </c:pt>
                <c:pt idx="147">
                  <c:v>-10.911625339345562</c:v>
                </c:pt>
                <c:pt idx="148">
                  <c:v>-10.093513339345806</c:v>
                </c:pt>
                <c:pt idx="149">
                  <c:v>-3.1522407306502429</c:v>
                </c:pt>
                <c:pt idx="150">
                  <c:v>-1.778963339345637</c:v>
                </c:pt>
                <c:pt idx="151">
                  <c:v>0.28292266065381111</c:v>
                </c:pt>
                <c:pt idx="152">
                  <c:v>3.1503065606544292</c:v>
                </c:pt>
                <c:pt idx="153">
                  <c:v>6.6836819606540416</c:v>
                </c:pt>
                <c:pt idx="154">
                  <c:v>9.3450627606538319</c:v>
                </c:pt>
                <c:pt idx="155">
                  <c:v>13.334715122192483</c:v>
                </c:pt>
                <c:pt idx="156">
                  <c:v>19.870842771765545</c:v>
                </c:pt>
                <c:pt idx="157">
                  <c:v>20.46314126065381</c:v>
                </c:pt>
                <c:pt idx="158">
                  <c:v>20.714068765917656</c:v>
                </c:pt>
                <c:pt idx="159">
                  <c:v>20.63866936065433</c:v>
                </c:pt>
                <c:pt idx="160">
                  <c:v>20.286449660654089</c:v>
                </c:pt>
                <c:pt idx="161">
                  <c:v>19.391640860654377</c:v>
                </c:pt>
                <c:pt idx="162">
                  <c:v>18.224657860654531</c:v>
                </c:pt>
                <c:pt idx="163">
                  <c:v>16.582446560654677</c:v>
                </c:pt>
                <c:pt idx="164">
                  <c:v>15.054218660654215</c:v>
                </c:pt>
                <c:pt idx="165">
                  <c:v>12.218556660654201</c:v>
                </c:pt>
                <c:pt idx="166">
                  <c:v>3.0892559253601304</c:v>
                </c:pt>
                <c:pt idx="167">
                  <c:v>-5.690903934578273E-2</c:v>
                </c:pt>
                <c:pt idx="168">
                  <c:v>-3.2124771393458729</c:v>
                </c:pt>
                <c:pt idx="169">
                  <c:v>-5.7455104393461056</c:v>
                </c:pt>
                <c:pt idx="170">
                  <c:v>-9.2845546296681505</c:v>
                </c:pt>
                <c:pt idx="171">
                  <c:v>-12.298254839345532</c:v>
                </c:pt>
                <c:pt idx="172">
                  <c:v>-15.282790295867327</c:v>
                </c:pt>
                <c:pt idx="173">
                  <c:v>-23.721148464345902</c:v>
                </c:pt>
                <c:pt idx="174">
                  <c:v>-26.216974539345593</c:v>
                </c:pt>
                <c:pt idx="175">
                  <c:v>-28.532131939345529</c:v>
                </c:pt>
                <c:pt idx="176">
                  <c:v>-30.414041655135406</c:v>
                </c:pt>
                <c:pt idx="177">
                  <c:v>-32.795873239346008</c:v>
                </c:pt>
                <c:pt idx="178">
                  <c:v>-34.858086339346059</c:v>
                </c:pt>
                <c:pt idx="179">
                  <c:v>-37.232762739345873</c:v>
                </c:pt>
                <c:pt idx="180">
                  <c:v>-39.213006439345975</c:v>
                </c:pt>
                <c:pt idx="181">
                  <c:v>-40.580154172679052</c:v>
                </c:pt>
                <c:pt idx="182">
                  <c:v>-45.228074839346</c:v>
                </c:pt>
                <c:pt idx="183">
                  <c:v>-46.152380539345806</c:v>
                </c:pt>
                <c:pt idx="184">
                  <c:v>-46.915004239345464</c:v>
                </c:pt>
                <c:pt idx="185">
                  <c:v>-47.348949739345997</c:v>
                </c:pt>
                <c:pt idx="186">
                  <c:v>-47.756648439345895</c:v>
                </c:pt>
                <c:pt idx="187">
                  <c:v>-48.120099403175516</c:v>
                </c:pt>
                <c:pt idx="188">
                  <c:v>-48.318630339345816</c:v>
                </c:pt>
                <c:pt idx="189">
                  <c:v>-47.997510439346044</c:v>
                </c:pt>
                <c:pt idx="190">
                  <c:v>-47.396707006012292</c:v>
                </c:pt>
                <c:pt idx="191">
                  <c:v>-43.213513672679113</c:v>
                </c:pt>
                <c:pt idx="192">
                  <c:v>-42.013083439345422</c:v>
                </c:pt>
                <c:pt idx="193">
                  <c:v>-39.969932439345484</c:v>
                </c:pt>
                <c:pt idx="194">
                  <c:v>-37.710306039345767</c:v>
                </c:pt>
                <c:pt idx="195">
                  <c:v>-35.724991539345751</c:v>
                </c:pt>
                <c:pt idx="196">
                  <c:v>-33.672698339345814</c:v>
                </c:pt>
                <c:pt idx="197">
                  <c:v>-31.851706739345673</c:v>
                </c:pt>
                <c:pt idx="198">
                  <c:v>-29.564180939345892</c:v>
                </c:pt>
                <c:pt idx="199">
                  <c:v>-28.319238339345816</c:v>
                </c:pt>
                <c:pt idx="200">
                  <c:v>-21.60193743770634</c:v>
                </c:pt>
                <c:pt idx="201">
                  <c:v>-19.802250839345909</c:v>
                </c:pt>
                <c:pt idx="202">
                  <c:v>-17.249169439345756</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12.559990946368504</c:v>
                </c:pt>
                <c:pt idx="218">
                  <c:v>21.43685466065374</c:v>
                </c:pt>
                <c:pt idx="219">
                  <c:v>23.91832466065415</c:v>
                </c:pt>
                <c:pt idx="220">
                  <c:v>26.437724060654375</c:v>
                </c:pt>
                <c:pt idx="221">
                  <c:v>29.443200960654281</c:v>
                </c:pt>
                <c:pt idx="222">
                  <c:v>0.92475385807347477</c:v>
                </c:pt>
                <c:pt idx="223">
                  <c:v>35.119037853054195</c:v>
                </c:pt>
                <c:pt idx="224">
                  <c:v>37.508945675288345</c:v>
                </c:pt>
                <c:pt idx="225">
                  <c:v>45.793884982876435</c:v>
                </c:pt>
                <c:pt idx="226">
                  <c:v>48.011976270654195</c:v>
                </c:pt>
                <c:pt idx="227">
                  <c:v>49.898428882876409</c:v>
                </c:pt>
                <c:pt idx="228">
                  <c:v>52.004087440654104</c:v>
                </c:pt>
                <c:pt idx="229">
                  <c:v>53.705126630654213</c:v>
                </c:pt>
                <c:pt idx="230">
                  <c:v>55.660557470654197</c:v>
                </c:pt>
                <c:pt idx="231">
                  <c:v>57.327808816209767</c:v>
                </c:pt>
                <c:pt idx="232">
                  <c:v>59.701366310004943</c:v>
                </c:pt>
                <c:pt idx="233">
                  <c:v>59.194539990654263</c:v>
                </c:pt>
                <c:pt idx="234">
                  <c:v>58.230550890654314</c:v>
                </c:pt>
                <c:pt idx="235">
                  <c:v>57.007822110654175</c:v>
                </c:pt>
                <c:pt idx="236">
                  <c:v>55.221849690654196</c:v>
                </c:pt>
                <c:pt idx="237">
                  <c:v>53.132939022356361</c:v>
                </c:pt>
                <c:pt idx="238">
                  <c:v>50.445507890654206</c:v>
                </c:pt>
                <c:pt idx="239">
                  <c:v>48.04277473065423</c:v>
                </c:pt>
                <c:pt idx="240">
                  <c:v>46.540042660654194</c:v>
                </c:pt>
                <c:pt idx="241">
                  <c:v>35.813742664102413</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1.6384874606542366</c:v>
                </c:pt>
                <c:pt idx="251">
                  <c:v>-1.6404166393457469</c:v>
                </c:pt>
                <c:pt idx="252">
                  <c:v>-4.5438232393458975</c:v>
                </c:pt>
                <c:pt idx="253">
                  <c:v>-8.2345700414736989</c:v>
                </c:pt>
                <c:pt idx="254">
                  <c:v>-11.278985639345652</c:v>
                </c:pt>
                <c:pt idx="255">
                  <c:v>-14.245465539345691</c:v>
                </c:pt>
                <c:pt idx="256">
                  <c:v>-16.795726839344994</c:v>
                </c:pt>
                <c:pt idx="257">
                  <c:v>-18.418218437384986</c:v>
                </c:pt>
                <c:pt idx="258">
                  <c:v>-28.391809655135262</c:v>
                </c:pt>
                <c:pt idx="259">
                  <c:v>-30.659814939345381</c:v>
                </c:pt>
                <c:pt idx="260">
                  <c:v>-32.729875339345433</c:v>
                </c:pt>
                <c:pt idx="261">
                  <c:v>-35.047283239345944</c:v>
                </c:pt>
                <c:pt idx="262">
                  <c:v>-37.304308823216715</c:v>
                </c:pt>
                <c:pt idx="263">
                  <c:v>-39.061470339345703</c:v>
                </c:pt>
                <c:pt idx="264">
                  <c:v>-40.466683339345764</c:v>
                </c:pt>
                <c:pt idx="265">
                  <c:v>-39.516177556213307</c:v>
                </c:pt>
                <c:pt idx="266">
                  <c:v>-38.195527439345831</c:v>
                </c:pt>
                <c:pt idx="267">
                  <c:v>-37.012938839345807</c:v>
                </c:pt>
                <c:pt idx="268">
                  <c:v>-35.653272371604196</c:v>
                </c:pt>
                <c:pt idx="269">
                  <c:v>-33.742722439345584</c:v>
                </c:pt>
                <c:pt idx="270">
                  <c:v>-32.142689639345846</c:v>
                </c:pt>
                <c:pt idx="271">
                  <c:v>-31.132765839345723</c:v>
                </c:pt>
                <c:pt idx="272">
                  <c:v>-26.822710398168969</c:v>
                </c:pt>
                <c:pt idx="273">
                  <c:v>-25.515250339345414</c:v>
                </c:pt>
                <c:pt idx="274">
                  <c:v>-23.137705561568115</c:v>
                </c:pt>
                <c:pt idx="275">
                  <c:v>-21.15039113934597</c:v>
                </c:pt>
                <c:pt idx="276">
                  <c:v>-19.11324983934578</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9.1581185606541755</c:v>
                </c:pt>
                <c:pt idx="287">
                  <c:v>11.212919760654298</c:v>
                </c:pt>
                <c:pt idx="288">
                  <c:v>12.525328617176285</c:v>
                </c:pt>
                <c:pt idx="289">
                  <c:v>13.214804160654152</c:v>
                </c:pt>
                <c:pt idx="290">
                  <c:v>18.830256660654168</c:v>
                </c:pt>
                <c:pt idx="291">
                  <c:v>20.47483896065393</c:v>
                </c:pt>
                <c:pt idx="292">
                  <c:v>22.730095860654195</c:v>
                </c:pt>
                <c:pt idx="293">
                  <c:v>24.754746460654701</c:v>
                </c:pt>
                <c:pt idx="294">
                  <c:v>27.242478260654025</c:v>
                </c:pt>
                <c:pt idx="295">
                  <c:v>29.191556560654686</c:v>
                </c:pt>
                <c:pt idx="296">
                  <c:v>-32.398770357252829</c:v>
                </c:pt>
                <c:pt idx="297">
                  <c:v>35.388608890154217</c:v>
                </c:pt>
                <c:pt idx="298">
                  <c:v>37.012869800654194</c:v>
                </c:pt>
                <c:pt idx="299">
                  <c:v>44.222850981409024</c:v>
                </c:pt>
                <c:pt idx="300">
                  <c:v>45.454484155654015</c:v>
                </c:pt>
                <c:pt idx="301">
                  <c:v>46.985038665654194</c:v>
                </c:pt>
                <c:pt idx="302">
                  <c:v>47.602918300654324</c:v>
                </c:pt>
                <c:pt idx="303">
                  <c:v>47.943729301958584</c:v>
                </c:pt>
                <c:pt idx="304">
                  <c:v>48.417440290654135</c:v>
                </c:pt>
                <c:pt idx="305">
                  <c:v>48.632262785654206</c:v>
                </c:pt>
                <c:pt idx="306">
                  <c:v>48.210199031440723</c:v>
                </c:pt>
                <c:pt idx="307">
                  <c:v>43.531192959504864</c:v>
                </c:pt>
                <c:pt idx="308">
                  <c:v>41.361568381706824</c:v>
                </c:pt>
                <c:pt idx="309">
                  <c:v>39.256883881654119</c:v>
                </c:pt>
                <c:pt idx="310">
                  <c:v>36.377892761654088</c:v>
                </c:pt>
                <c:pt idx="311">
                  <c:v>145.48001647575455</c:v>
                </c:pt>
                <c:pt idx="312">
                  <c:v>31.958960961729325</c:v>
                </c:pt>
                <c:pt idx="313">
                  <c:v>28.644092360654192</c:v>
                </c:pt>
                <c:pt idx="314">
                  <c:v>26.270050524290241</c:v>
                </c:pt>
                <c:pt idx="315">
                  <c:v>13.194186660654225</c:v>
                </c:pt>
                <c:pt idx="316">
                  <c:v>11.78617104840917</c:v>
                </c:pt>
                <c:pt idx="317">
                  <c:v>9.0340627212604989</c:v>
                </c:pt>
                <c:pt idx="318">
                  <c:v>6.5368093606539333</c:v>
                </c:pt>
                <c:pt idx="319">
                  <c:v>4.0180115606541955</c:v>
                </c:pt>
                <c:pt idx="320">
                  <c:v>1.3820858606538922</c:v>
                </c:pt>
                <c:pt idx="321">
                  <c:v>-0.40615092555304982</c:v>
                </c:pt>
                <c:pt idx="322">
                  <c:v>-2.1123166726791847</c:v>
                </c:pt>
                <c:pt idx="323">
                  <c:v>-9.6349219107743487</c:v>
                </c:pt>
                <c:pt idx="324">
                  <c:v>-11.049462839345923</c:v>
                </c:pt>
                <c:pt idx="325">
                  <c:v>-13.407519939345741</c:v>
                </c:pt>
                <c:pt idx="326">
                  <c:v>-15.360684359754465</c:v>
                </c:pt>
                <c:pt idx="327">
                  <c:v>-17.197652339345886</c:v>
                </c:pt>
                <c:pt idx="328">
                  <c:v>-18.593329539345575</c:v>
                </c:pt>
                <c:pt idx="329">
                  <c:v>-20.255915271164174</c:v>
                </c:pt>
                <c:pt idx="330">
                  <c:v>-25.489387488282087</c:v>
                </c:pt>
                <c:pt idx="331">
                  <c:v>-26.573866167628115</c:v>
                </c:pt>
                <c:pt idx="332">
                  <c:v>-27.515453239345799</c:v>
                </c:pt>
                <c:pt idx="333">
                  <c:v>-28.309032839346123</c:v>
                </c:pt>
                <c:pt idx="334">
                  <c:v>-28.531852539345778</c:v>
                </c:pt>
                <c:pt idx="335">
                  <c:v>-28.089270309042888</c:v>
                </c:pt>
                <c:pt idx="336">
                  <c:v>-27.186296539346191</c:v>
                </c:pt>
                <c:pt idx="337">
                  <c:v>-26.051955647038149</c:v>
                </c:pt>
                <c:pt idx="338">
                  <c:v>-20.205972704425356</c:v>
                </c:pt>
                <c:pt idx="339">
                  <c:v>-19.042053139345569</c:v>
                </c:pt>
                <c:pt idx="340">
                  <c:v>-17.890155239345802</c:v>
                </c:pt>
                <c:pt idx="341">
                  <c:v>-16.864136339345542</c:v>
                </c:pt>
                <c:pt idx="342">
                  <c:v>-15.704378013258671</c:v>
                </c:pt>
                <c:pt idx="343">
                  <c:v>-14.832655239345431</c:v>
                </c:pt>
                <c:pt idx="344">
                  <c:v>-14.060543639345518</c:v>
                </c:pt>
                <c:pt idx="345">
                  <c:v>-13.501080139345749</c:v>
                </c:pt>
                <c:pt idx="346">
                  <c:v>-12.787428739345614</c:v>
                </c:pt>
                <c:pt idx="347">
                  <c:v>-11.853511783790053</c:v>
                </c:pt>
                <c:pt idx="348">
                  <c:v>-10.219502339345599</c:v>
                </c:pt>
                <c:pt idx="349">
                  <c:v>-8.1373439393459535</c:v>
                </c:pt>
                <c:pt idx="350">
                  <c:v>-5.7968783393461081</c:v>
                </c:pt>
                <c:pt idx="351">
                  <c:v>-3.8992545393457401</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15.884534560653851</c:v>
                </c:pt>
                <c:pt idx="361">
                  <c:v>17.657334921523784</c:v>
                </c:pt>
                <c:pt idx="362">
                  <c:v>24.230653601830792</c:v>
                </c:pt>
                <c:pt idx="363">
                  <c:v>25.801797660654458</c:v>
                </c:pt>
                <c:pt idx="364">
                  <c:v>27.03801531233978</c:v>
                </c:pt>
                <c:pt idx="365">
                  <c:v>28.850673060654191</c:v>
                </c:pt>
                <c:pt idx="366">
                  <c:v>30.34424466065434</c:v>
                </c:pt>
                <c:pt idx="367">
                  <c:v>31.823466660654482</c:v>
                </c:pt>
                <c:pt idx="368">
                  <c:v>-64.180904966715573</c:v>
                </c:pt>
                <c:pt idx="369">
                  <c:v>33.665219244654317</c:v>
                </c:pt>
                <c:pt idx="370">
                  <c:v>36.45835431500204</c:v>
                </c:pt>
                <c:pt idx="371">
                  <c:v>36.832215384654212</c:v>
                </c:pt>
                <c:pt idx="372">
                  <c:v>37.135452945654293</c:v>
                </c:pt>
                <c:pt idx="373">
                  <c:v>37.163435745654219</c:v>
                </c:pt>
                <c:pt idx="374">
                  <c:v>36.752322674654216</c:v>
                </c:pt>
                <c:pt idx="375">
                  <c:v>36.057880271654049</c:v>
                </c:pt>
                <c:pt idx="376">
                  <c:v>35.142400158634004</c:v>
                </c:pt>
                <c:pt idx="377">
                  <c:v>33.926951015054215</c:v>
                </c:pt>
                <c:pt idx="378">
                  <c:v>-21.305515813146187</c:v>
                </c:pt>
                <c:pt idx="379">
                  <c:v>31.04731736065429</c:v>
                </c:pt>
                <c:pt idx="380">
                  <c:v>29.523557860653909</c:v>
                </c:pt>
                <c:pt idx="381">
                  <c:v>27.849387305815014</c:v>
                </c:pt>
                <c:pt idx="382">
                  <c:v>26.034892160654547</c:v>
                </c:pt>
                <c:pt idx="383">
                  <c:v>24.1883859606546</c:v>
                </c:pt>
                <c:pt idx="384">
                  <c:v>22.31592766065414</c:v>
                </c:pt>
                <c:pt idx="385">
                  <c:v>20.179599460654618</c:v>
                </c:pt>
                <c:pt idx="386">
                  <c:v>18.679703124068396</c:v>
                </c:pt>
                <c:pt idx="387">
                  <c:v>16.089051960653933</c:v>
                </c:pt>
                <c:pt idx="388">
                  <c:v>14.038874560654268</c:v>
                </c:pt>
                <c:pt idx="389">
                  <c:v>11.906425660653781</c:v>
                </c:pt>
                <c:pt idx="390">
                  <c:v>9.5477436606543424</c:v>
                </c:pt>
                <c:pt idx="391">
                  <c:v>7.8438501606540294</c:v>
                </c:pt>
                <c:pt idx="392">
                  <c:v>5.4246862566136986</c:v>
                </c:pt>
                <c:pt idx="393">
                  <c:v>3.5690205606541672</c:v>
                </c:pt>
                <c:pt idx="394">
                  <c:v>2.0184747606543292</c:v>
                </c:pt>
                <c:pt idx="395">
                  <c:v>-2.3429039345387523E-2</c:v>
                </c:pt>
                <c:pt idx="396">
                  <c:v>-1.6818911518458322</c:v>
                </c:pt>
                <c:pt idx="397">
                  <c:v>-7.7650672282344395</c:v>
                </c:pt>
                <c:pt idx="398">
                  <c:v>-9.1358528393458496</c:v>
                </c:pt>
                <c:pt idx="399">
                  <c:v>-10.772196539345924</c:v>
                </c:pt>
                <c:pt idx="400">
                  <c:v>-12.48604653934626</c:v>
                </c:pt>
                <c:pt idx="401">
                  <c:v>-14.306220739345862</c:v>
                </c:pt>
                <c:pt idx="402">
                  <c:v>-15.899779643693535</c:v>
                </c:pt>
                <c:pt idx="403">
                  <c:v>-17.311187739346096</c:v>
                </c:pt>
                <c:pt idx="404">
                  <c:v>-18.021721910774289</c:v>
                </c:pt>
                <c:pt idx="405">
                  <c:v>-23.337684232203173</c:v>
                </c:pt>
                <c:pt idx="406">
                  <c:v>-24.779576339345645</c:v>
                </c:pt>
                <c:pt idx="407">
                  <c:v>-26.80686803934589</c:v>
                </c:pt>
                <c:pt idx="408">
                  <c:v>-28.825630410052781</c:v>
                </c:pt>
                <c:pt idx="409">
                  <c:v>-30.842761539345599</c:v>
                </c:pt>
                <c:pt idx="410">
                  <c:v>-32.708421739345624</c:v>
                </c:pt>
                <c:pt idx="411">
                  <c:v>-33.957092239345542</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-26.284627039345654</c:v>
                </c:pt>
                <c:pt idx="424">
                  <c:v>-23.613592639345899</c:v>
                </c:pt>
                <c:pt idx="425">
                  <c:v>-21.634721013763929</c:v>
                </c:pt>
                <c:pt idx="426">
                  <c:v>-19.214784039345826</c:v>
                </c:pt>
                <c:pt idx="427">
                  <c:v>-16.81764393934596</c:v>
                </c:pt>
                <c:pt idx="428">
                  <c:v>-14.630413639345875</c:v>
                </c:pt>
                <c:pt idx="429">
                  <c:v>-12.084359639346266</c:v>
                </c:pt>
                <c:pt idx="430">
                  <c:v>-10.969821339345804</c:v>
                </c:pt>
                <c:pt idx="431">
                  <c:v>-1.9459993070875583</c:v>
                </c:pt>
                <c:pt idx="432">
                  <c:v>-0.14655853934561947</c:v>
                </c:pt>
                <c:pt idx="433">
                  <c:v>1.4367481606544739</c:v>
                </c:pt>
                <c:pt idx="434">
                  <c:v>3.1660084606538623</c:v>
                </c:pt>
                <c:pt idx="435">
                  <c:v>4.7413713606542371</c:v>
                </c:pt>
                <c:pt idx="436">
                  <c:v>6.6515673749395319</c:v>
                </c:pt>
                <c:pt idx="437">
                  <c:v>8.5246254606543896</c:v>
                </c:pt>
                <c:pt idx="438">
                  <c:v>9.5648483627817882</c:v>
                </c:pt>
                <c:pt idx="439">
                  <c:v>14.88919370610887</c:v>
                </c:pt>
                <c:pt idx="440">
                  <c:v>16.224843260654385</c:v>
                </c:pt>
                <c:pt idx="441">
                  <c:v>17.493563660654104</c:v>
                </c:pt>
                <c:pt idx="442">
                  <c:v>19.108532882876396</c:v>
                </c:pt>
                <c:pt idx="443">
                  <c:v>20.488475360654036</c:v>
                </c:pt>
                <c:pt idx="444">
                  <c:v>21.581002060654271</c:v>
                </c:pt>
                <c:pt idx="445">
                  <c:v>22.971120593238528</c:v>
                </c:pt>
                <c:pt idx="446">
                  <c:v>28.148826660654208</c:v>
                </c:pt>
                <c:pt idx="447">
                  <c:v>28.939388395347692</c:v>
                </c:pt>
                <c:pt idx="448">
                  <c:v>30.617971408128614</c:v>
                </c:pt>
                <c:pt idx="449">
                  <c:v>32.239262760654299</c:v>
                </c:pt>
                <c:pt idx="450">
                  <c:v>88.093690868354273</c:v>
                </c:pt>
                <c:pt idx="451">
                  <c:v>36.204577023654196</c:v>
                </c:pt>
                <c:pt idx="452">
                  <c:v>37.788574090654208</c:v>
                </c:pt>
                <c:pt idx="453">
                  <c:v>39.544639685941469</c:v>
                </c:pt>
                <c:pt idx="454">
                  <c:v>46.422589660654204</c:v>
                </c:pt>
                <c:pt idx="455">
                  <c:v>47.305499257592913</c:v>
                </c:pt>
                <c:pt idx="456">
                  <c:v>48.945559780654222</c:v>
                </c:pt>
                <c:pt idx="457">
                  <c:v>50.616612300654218</c:v>
                </c:pt>
                <c:pt idx="458">
                  <c:v>52.25120479065415</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68.723061170653907</c:v>
                </c:pt>
                <c:pt idx="467">
                  <c:v>70.548231360654086</c:v>
                </c:pt>
                <c:pt idx="468">
                  <c:v>72.953163500654213</c:v>
                </c:pt>
                <c:pt idx="469">
                  <c:v>74.921754946368566</c:v>
                </c:pt>
                <c:pt idx="470">
                  <c:v>76.825827120653855</c:v>
                </c:pt>
                <c:pt idx="471">
                  <c:v>78.778704100653883</c:v>
                </c:pt>
                <c:pt idx="472">
                  <c:v>80.713984100654159</c:v>
                </c:pt>
                <c:pt idx="473">
                  <c:v>82.778743530653855</c:v>
                </c:pt>
                <c:pt idx="474">
                  <c:v>84.801606936164319</c:v>
                </c:pt>
                <c:pt idx="475">
                  <c:v>86.791145860654169</c:v>
                </c:pt>
                <c:pt idx="476">
                  <c:v>88.325204990654171</c:v>
                </c:pt>
                <c:pt idx="477">
                  <c:v>89.913294220654222</c:v>
                </c:pt>
                <c:pt idx="478">
                  <c:v>90.589089870653936</c:v>
                </c:pt>
                <c:pt idx="479">
                  <c:v>90.823393579846083</c:v>
                </c:pt>
                <c:pt idx="480">
                  <c:v>91.215865540654278</c:v>
                </c:pt>
                <c:pt idx="481">
                  <c:v>91.780041290653998</c:v>
                </c:pt>
                <c:pt idx="482">
                  <c:v>92.443894180654155</c:v>
                </c:pt>
                <c:pt idx="483">
                  <c:v>92.759958772898969</c:v>
                </c:pt>
                <c:pt idx="484">
                  <c:v>92.843898220654026</c:v>
                </c:pt>
                <c:pt idx="485">
                  <c:v>92.763559589225821</c:v>
                </c:pt>
                <c:pt idx="486">
                  <c:v>83.304759416209649</c:v>
                </c:pt>
                <c:pt idx="487">
                  <c:v>80.595622730654043</c:v>
                </c:pt>
                <c:pt idx="488">
                  <c:v>78.070257490654114</c:v>
                </c:pt>
                <c:pt idx="489">
                  <c:v>76.043783216209718</c:v>
                </c:pt>
                <c:pt idx="490">
                  <c:v>73.448117540654209</c:v>
                </c:pt>
                <c:pt idx="491">
                  <c:v>71.148135500653936</c:v>
                </c:pt>
                <c:pt idx="492">
                  <c:v>68.769920270654154</c:v>
                </c:pt>
                <c:pt idx="493">
                  <c:v>66.528290860653954</c:v>
                </c:pt>
                <c:pt idx="494">
                  <c:v>63.867146310654192</c:v>
                </c:pt>
                <c:pt idx="495">
                  <c:v>61.428884010654194</c:v>
                </c:pt>
                <c:pt idx="496">
                  <c:v>59.076858110654236</c:v>
                </c:pt>
                <c:pt idx="497">
                  <c:v>57.380274895948233</c:v>
                </c:pt>
                <c:pt idx="498">
                  <c:v>45.868361660654195</c:v>
                </c:pt>
                <c:pt idx="499">
                  <c:v>44.101267499195799</c:v>
                </c:pt>
                <c:pt idx="500">
                  <c:v>41.372129467654119</c:v>
                </c:pt>
                <c:pt idx="501">
                  <c:v>38.976331321654214</c:v>
                </c:pt>
                <c:pt idx="502">
                  <c:v>36.413838577654118</c:v>
                </c:pt>
                <c:pt idx="503">
                  <c:v>109.75974306343409</c:v>
                </c:pt>
                <c:pt idx="504">
                  <c:v>32.773676660654175</c:v>
                </c:pt>
                <c:pt idx="505">
                  <c:v>24.066104486741345</c:v>
                </c:pt>
                <c:pt idx="506">
                  <c:v>21.516664660654314</c:v>
                </c:pt>
                <c:pt idx="507">
                  <c:v>19.147994360654248</c:v>
                </c:pt>
                <c:pt idx="508">
                  <c:v>16.327240460654391</c:v>
                </c:pt>
                <c:pt idx="509">
                  <c:v>13.901101660654129</c:v>
                </c:pt>
                <c:pt idx="510">
                  <c:v>11.570552317219514</c:v>
                </c:pt>
                <c:pt idx="511">
                  <c:v>8.945964660654397</c:v>
                </c:pt>
                <c:pt idx="512">
                  <c:v>1.9325566606542581</c:v>
                </c:pt>
                <c:pt idx="513">
                  <c:v>1.0165228462211644</c:v>
                </c:pt>
                <c:pt idx="514">
                  <c:v>-0.72306753934572043</c:v>
                </c:pt>
                <c:pt idx="515">
                  <c:v>-1.8279392393451392</c:v>
                </c:pt>
                <c:pt idx="516">
                  <c:v>-3.496687379749682</c:v>
                </c:pt>
                <c:pt idx="517">
                  <c:v>-5.1279745393454421</c:v>
                </c:pt>
                <c:pt idx="518">
                  <c:v>-6.6364766393457355</c:v>
                </c:pt>
                <c:pt idx="519">
                  <c:v>-8.0793557679171499</c:v>
                </c:pt>
                <c:pt idx="520">
                  <c:v>-10.552403339345888</c:v>
                </c:pt>
                <c:pt idx="521">
                  <c:v>-10.552737922678974</c:v>
                </c:pt>
                <c:pt idx="522">
                  <c:v>-10.224301339345848</c:v>
                </c:pt>
                <c:pt idx="523">
                  <c:v>-9.6430736393457437</c:v>
                </c:pt>
                <c:pt idx="524">
                  <c:v>-8.9092365393457111</c:v>
                </c:pt>
                <c:pt idx="525">
                  <c:v>-8.5130833393454868</c:v>
                </c:pt>
                <c:pt idx="526">
                  <c:v>-8.1903705132586992</c:v>
                </c:pt>
                <c:pt idx="527">
                  <c:v>-7.5192140393458455</c:v>
                </c:pt>
                <c:pt idx="528">
                  <c:v>-6.8176597679172817</c:v>
                </c:pt>
                <c:pt idx="529">
                  <c:v>-3.1778852958674406</c:v>
                </c:pt>
                <c:pt idx="530">
                  <c:v>-2.1097595393462143</c:v>
                </c:pt>
                <c:pt idx="531">
                  <c:v>-1.3025738393457147</c:v>
                </c:pt>
                <c:pt idx="532">
                  <c:v>-0.7355356862846637</c:v>
                </c:pt>
                <c:pt idx="533">
                  <c:v>-0.39716853934544527</c:v>
                </c:pt>
                <c:pt idx="534">
                  <c:v>1.787656065408786E-2</c:v>
                </c:pt>
                <c:pt idx="535">
                  <c:v>0.6118099939873799</c:v>
                </c:pt>
                <c:pt idx="536">
                  <c:v>3.6890129106541827</c:v>
                </c:pt>
                <c:pt idx="537">
                  <c:v>4.1814302970180375</c:v>
                </c:pt>
                <c:pt idx="538">
                  <c:v>5.0597607606541279</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17.307559460653621</c:v>
                </c:pt>
                <c:pt idx="548">
                  <c:v>18.721062760654128</c:v>
                </c:pt>
                <c:pt idx="549">
                  <c:v>19.809685960654328</c:v>
                </c:pt>
                <c:pt idx="550">
                  <c:v>20.859009800189082</c:v>
                </c:pt>
                <c:pt idx="551">
                  <c:v>21.562164660653764</c:v>
                </c:pt>
                <c:pt idx="552">
                  <c:v>21.816935370331578</c:v>
                </c:pt>
                <c:pt idx="553">
                  <c:v>24.040486660654551</c:v>
                </c:pt>
                <c:pt idx="554">
                  <c:v>24.249239560654189</c:v>
                </c:pt>
                <c:pt idx="555">
                  <c:v>24.670219925960133</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54.879823190654122</c:v>
                </c:pt>
                <c:pt idx="565">
                  <c:v>58.390402925960316</c:v>
                </c:pt>
                <c:pt idx="566">
                  <c:v>61.765704805581876</c:v>
                </c:pt>
                <c:pt idx="567">
                  <c:v>71.187649660654216</c:v>
                </c:pt>
                <c:pt idx="568">
                  <c:v>72.298674722509858</c:v>
                </c:pt>
                <c:pt idx="569">
                  <c:v>74.529013100654026</c:v>
                </c:pt>
                <c:pt idx="570">
                  <c:v>75.549416110653937</c:v>
                </c:pt>
                <c:pt idx="571">
                  <c:v>76.839511900654188</c:v>
                </c:pt>
                <c:pt idx="572">
                  <c:v>77.815774786969769</c:v>
                </c:pt>
                <c:pt idx="573">
                  <c:v>78.254830930653995</c:v>
                </c:pt>
                <c:pt idx="574">
                  <c:v>78.088118020653965</c:v>
                </c:pt>
                <c:pt idx="575">
                  <c:v>77.61601120610878</c:v>
                </c:pt>
                <c:pt idx="576">
                  <c:v>72.505715938431734</c:v>
                </c:pt>
                <c:pt idx="577">
                  <c:v>71.270947410653946</c:v>
                </c:pt>
                <c:pt idx="578">
                  <c:v>70.229808700653976</c:v>
                </c:pt>
                <c:pt idx="579">
                  <c:v>68.975552229075262</c:v>
                </c:pt>
                <c:pt idx="580">
                  <c:v>67.276860530653934</c:v>
                </c:pt>
                <c:pt idx="581">
                  <c:v>65.502918200653937</c:v>
                </c:pt>
                <c:pt idx="582">
                  <c:v>63.684339313715441</c:v>
                </c:pt>
                <c:pt idx="583">
                  <c:v>56.028816660654215</c:v>
                </c:pt>
                <c:pt idx="584">
                  <c:v>54.735029000654237</c:v>
                </c:pt>
                <c:pt idx="585">
                  <c:v>51.502629960654204</c:v>
                </c:pt>
                <c:pt idx="586">
                  <c:v>48.85754177315409</c:v>
                </c:pt>
                <c:pt idx="587">
                  <c:v>45.844423315654105</c:v>
                </c:pt>
                <c:pt idx="588">
                  <c:v>43.546708850654205</c:v>
                </c:pt>
                <c:pt idx="589">
                  <c:v>40.557529269654118</c:v>
                </c:pt>
                <c:pt idx="590">
                  <c:v>38.117370214654208</c:v>
                </c:pt>
                <c:pt idx="591">
                  <c:v>36.163411197320883</c:v>
                </c:pt>
                <c:pt idx="592">
                  <c:v>26.854953681930738</c:v>
                </c:pt>
                <c:pt idx="593">
                  <c:v>26.65557066065395</c:v>
                </c:pt>
                <c:pt idx="594">
                  <c:v>22.134787160654298</c:v>
                </c:pt>
                <c:pt idx="595">
                  <c:v>19.026049160653926</c:v>
                </c:pt>
                <c:pt idx="596">
                  <c:v>16.319682060654145</c:v>
                </c:pt>
                <c:pt idx="597">
                  <c:v>13.283023060653969</c:v>
                </c:pt>
                <c:pt idx="598">
                  <c:v>10.345413258592774</c:v>
                </c:pt>
                <c:pt idx="599">
                  <c:v>8.6159303273207701</c:v>
                </c:pt>
                <c:pt idx="600">
                  <c:v>1.1716460196280423</c:v>
                </c:pt>
                <c:pt idx="601">
                  <c:v>-0.70896563934610535</c:v>
                </c:pt>
                <c:pt idx="602">
                  <c:v>-2.5230519393461464</c:v>
                </c:pt>
                <c:pt idx="603">
                  <c:v>-4.6633015393459667</c:v>
                </c:pt>
                <c:pt idx="604">
                  <c:v>-6.6044522393458349</c:v>
                </c:pt>
                <c:pt idx="605">
                  <c:v>-8.5005441439436726</c:v>
                </c:pt>
                <c:pt idx="606">
                  <c:v>-10.309520380161757</c:v>
                </c:pt>
                <c:pt idx="607">
                  <c:v>-16.204385157527611</c:v>
                </c:pt>
                <c:pt idx="608">
                  <c:v>-17.18522476791685</c:v>
                </c:pt>
                <c:pt idx="609">
                  <c:v>-18.562986939345187</c:v>
                </c:pt>
                <c:pt idx="610">
                  <c:v>-19.622825839345726</c:v>
                </c:pt>
                <c:pt idx="611">
                  <c:v>-21.549256639345629</c:v>
                </c:pt>
                <c:pt idx="612">
                  <c:v>-23.008349359754181</c:v>
                </c:pt>
                <c:pt idx="613">
                  <c:v>-23.88879113934582</c:v>
                </c:pt>
                <c:pt idx="614">
                  <c:v>-24.552183595756027</c:v>
                </c:pt>
                <c:pt idx="615">
                  <c:v>-22.667304877807169</c:v>
                </c:pt>
                <c:pt idx="616">
                  <c:v>-21.544399905002287</c:v>
                </c:pt>
                <c:pt idx="617">
                  <c:v>-20.218528339345834</c:v>
                </c:pt>
                <c:pt idx="618">
                  <c:v>-18.791081586768087</c:v>
                </c:pt>
                <c:pt idx="619">
                  <c:v>-17.675400039345529</c:v>
                </c:pt>
                <c:pt idx="620">
                  <c:v>-15.585139339346011</c:v>
                </c:pt>
                <c:pt idx="621">
                  <c:v>-14.071330039346154</c:v>
                </c:pt>
                <c:pt idx="622">
                  <c:v>-12.420626139345718</c:v>
                </c:pt>
                <c:pt idx="623">
                  <c:v>-10.180089539345802</c:v>
                </c:pt>
                <c:pt idx="624">
                  <c:v>-8.2476504972404889</c:v>
                </c:pt>
                <c:pt idx="625">
                  <c:v>-5.7154471393461694</c:v>
                </c:pt>
                <c:pt idx="626">
                  <c:v>-3.6377982393460115</c:v>
                </c:pt>
                <c:pt idx="627">
                  <c:v>-1.1866485393459842</c:v>
                </c:pt>
                <c:pt idx="628">
                  <c:v>0.95379116065407943</c:v>
                </c:pt>
                <c:pt idx="629">
                  <c:v>3.1816319606543346</c:v>
                </c:pt>
                <c:pt idx="630">
                  <c:v>6.0008112922329815</c:v>
                </c:pt>
                <c:pt idx="631">
                  <c:v>8.3453451606540039</c:v>
                </c:pt>
                <c:pt idx="632">
                  <c:v>10.412873866536644</c:v>
                </c:pt>
                <c:pt idx="633">
                  <c:v>19.324956054593731</c:v>
                </c:pt>
                <c:pt idx="634">
                  <c:v>21.185398960654435</c:v>
                </c:pt>
                <c:pt idx="635">
                  <c:v>23.95683066065385</c:v>
                </c:pt>
                <c:pt idx="636">
                  <c:v>27.132544295063166</c:v>
                </c:pt>
                <c:pt idx="637">
                  <c:v>29.71991786065383</c:v>
                </c:pt>
                <c:pt idx="638">
                  <c:v>10.678513556354289</c:v>
                </c:pt>
                <c:pt idx="639">
                  <c:v>34.884571882654143</c:v>
                </c:pt>
                <c:pt idx="640">
                  <c:v>37.131252260654215</c:v>
                </c:pt>
                <c:pt idx="641">
                  <c:v>45.888717387926953</c:v>
                </c:pt>
                <c:pt idx="642">
                  <c:v>47.765972010654288</c:v>
                </c:pt>
                <c:pt idx="643">
                  <c:v>50.299856609107813</c:v>
                </c:pt>
                <c:pt idx="644">
                  <c:v>52.096960860654221</c:v>
                </c:pt>
                <c:pt idx="645">
                  <c:v>53.438322640654263</c:v>
                </c:pt>
                <c:pt idx="646">
                  <c:v>54.121288880654191</c:v>
                </c:pt>
                <c:pt idx="647">
                  <c:v>54.460407380654196</c:v>
                </c:pt>
                <c:pt idx="648">
                  <c:v>54.416270517796967</c:v>
                </c:pt>
                <c:pt idx="649">
                  <c:v>54.133561333731137</c:v>
                </c:pt>
                <c:pt idx="650">
                  <c:v>45.264492545269597</c:v>
                </c:pt>
                <c:pt idx="651">
                  <c:v>43.178708695654215</c:v>
                </c:pt>
                <c:pt idx="652">
                  <c:v>40.971439808654196</c:v>
                </c:pt>
                <c:pt idx="653">
                  <c:v>38.607315925654213</c:v>
                </c:pt>
                <c:pt idx="654">
                  <c:v>35.692272817321005</c:v>
                </c:pt>
                <c:pt idx="655">
                  <c:v>22.938904660654291</c:v>
                </c:pt>
                <c:pt idx="656">
                  <c:v>20.991344943482289</c:v>
                </c:pt>
                <c:pt idx="657">
                  <c:v>17.099482260653872</c:v>
                </c:pt>
                <c:pt idx="658">
                  <c:v>13.96026166065449</c:v>
                </c:pt>
                <c:pt idx="659">
                  <c:v>10.919623260654646</c:v>
                </c:pt>
                <c:pt idx="660">
                  <c:v>7.5975982856546134</c:v>
                </c:pt>
                <c:pt idx="661">
                  <c:v>4.1680734606539405</c:v>
                </c:pt>
                <c:pt idx="662">
                  <c:v>1.5602170265079307</c:v>
                </c:pt>
                <c:pt idx="663">
                  <c:v>-11.007413939345799</c:v>
                </c:pt>
                <c:pt idx="664">
                  <c:v>-13.368962639346154</c:v>
                </c:pt>
                <c:pt idx="665">
                  <c:v>-16.910071439345984</c:v>
                </c:pt>
                <c:pt idx="666">
                  <c:v>-19.110909053631644</c:v>
                </c:pt>
                <c:pt idx="667">
                  <c:v>-21.924380739345679</c:v>
                </c:pt>
                <c:pt idx="668">
                  <c:v>-23.756235639345867</c:v>
                </c:pt>
                <c:pt idx="669">
                  <c:v>-25.099079339345529</c:v>
                </c:pt>
                <c:pt idx="670">
                  <c:v>-26.819609529821829</c:v>
                </c:pt>
                <c:pt idx="671">
                  <c:v>-26.719068139345836</c:v>
                </c:pt>
                <c:pt idx="672">
                  <c:v>-26.611789529822147</c:v>
                </c:pt>
                <c:pt idx="673">
                  <c:v>-26.753402539345743</c:v>
                </c:pt>
                <c:pt idx="674">
                  <c:v>-26.971898239345329</c:v>
                </c:pt>
                <c:pt idx="675">
                  <c:v>-26.756154839345889</c:v>
                </c:pt>
                <c:pt idx="676">
                  <c:v>-25.916192339345429</c:v>
                </c:pt>
                <c:pt idx="677">
                  <c:v>-24.778646339345844</c:v>
                </c:pt>
                <c:pt idx="678">
                  <c:v>-14.581943339345926</c:v>
                </c:pt>
                <c:pt idx="679">
                  <c:v>-13.225957153778833</c:v>
                </c:pt>
                <c:pt idx="680">
                  <c:v>-10.981107039345623</c:v>
                </c:pt>
                <c:pt idx="681">
                  <c:v>-8.8814817393456682</c:v>
                </c:pt>
                <c:pt idx="682">
                  <c:v>-6.7187539393460156</c:v>
                </c:pt>
                <c:pt idx="683">
                  <c:v>-5.4382241085766738</c:v>
                </c:pt>
                <c:pt idx="684">
                  <c:v>3.3371737792981548</c:v>
                </c:pt>
                <c:pt idx="685">
                  <c:v>5.9960801606541834</c:v>
                </c:pt>
                <c:pt idx="686">
                  <c:v>8.5457595606542327</c:v>
                </c:pt>
                <c:pt idx="687">
                  <c:v>12.795393660654137</c:v>
                </c:pt>
                <c:pt idx="688">
                  <c:v>15.980475860654053</c:v>
                </c:pt>
                <c:pt idx="689">
                  <c:v>18.898353497388893</c:v>
                </c:pt>
                <c:pt idx="690">
                  <c:v>21.64894936065453</c:v>
                </c:pt>
                <c:pt idx="691">
                  <c:v>23.056314029075224</c:v>
                </c:pt>
                <c:pt idx="692">
                  <c:v>31.016759818548906</c:v>
                </c:pt>
                <c:pt idx="693">
                  <c:v>32.142227160654315</c:v>
                </c:pt>
                <c:pt idx="694">
                  <c:v>77.124526935354254</c:v>
                </c:pt>
                <c:pt idx="695">
                  <c:v>35.662592594831516</c:v>
                </c:pt>
                <c:pt idx="696">
                  <c:v>38.079766435654143</c:v>
                </c:pt>
                <c:pt idx="697">
                  <c:v>40.24500280965421</c:v>
                </c:pt>
                <c:pt idx="698">
                  <c:v>42.399230235654215</c:v>
                </c:pt>
                <c:pt idx="699">
                  <c:v>44.582616120654208</c:v>
                </c:pt>
                <c:pt idx="700">
                  <c:v>46.46746782065415</c:v>
                </c:pt>
                <c:pt idx="701">
                  <c:v>47.889379318817454</c:v>
                </c:pt>
                <c:pt idx="702">
                  <c:v>49.058683070654133</c:v>
                </c:pt>
                <c:pt idx="703">
                  <c:v>49.505203030654187</c:v>
                </c:pt>
                <c:pt idx="704">
                  <c:v>49.442502240654292</c:v>
                </c:pt>
                <c:pt idx="705">
                  <c:v>49.067448610654196</c:v>
                </c:pt>
                <c:pt idx="706">
                  <c:v>48.374635433850095</c:v>
                </c:pt>
                <c:pt idx="707">
                  <c:v>47.092958459504864</c:v>
                </c:pt>
                <c:pt idx="708">
                  <c:v>40.316716320654216</c:v>
                </c:pt>
                <c:pt idx="709">
                  <c:v>38.924259257623895</c:v>
                </c:pt>
                <c:pt idx="710">
                  <c:v>35.797457108654214</c:v>
                </c:pt>
                <c:pt idx="711">
                  <c:v>-61.087373422945454</c:v>
                </c:pt>
                <c:pt idx="712">
                  <c:v>29.002906456572475</c:v>
                </c:pt>
                <c:pt idx="713">
                  <c:v>24.539775960653891</c:v>
                </c:pt>
                <c:pt idx="714">
                  <c:v>21.341627860653887</c:v>
                </c:pt>
                <c:pt idx="715">
                  <c:v>17.484680837869103</c:v>
                </c:pt>
                <c:pt idx="716">
                  <c:v>4.4123215255191894</c:v>
                </c:pt>
                <c:pt idx="717">
                  <c:v>1.5823862566143134</c:v>
                </c:pt>
                <c:pt idx="718">
                  <c:v>-2.1573385158162082</c:v>
                </c:pt>
                <c:pt idx="719">
                  <c:v>-6.0418514393456917</c:v>
                </c:pt>
                <c:pt idx="720">
                  <c:v>-8.4533007393461048</c:v>
                </c:pt>
                <c:pt idx="721">
                  <c:v>-12.682401539345822</c:v>
                </c:pt>
                <c:pt idx="722">
                  <c:v>-16.041982239345689</c:v>
                </c:pt>
                <c:pt idx="723">
                  <c:v>-18.478379869958527</c:v>
                </c:pt>
                <c:pt idx="724">
                  <c:v>-20.284056521163976</c:v>
                </c:pt>
                <c:pt idx="725">
                  <c:v>-29.910112469780326</c:v>
                </c:pt>
                <c:pt idx="726">
                  <c:v>-32.097745839345762</c:v>
                </c:pt>
                <c:pt idx="727">
                  <c:v>-34.496156639346054</c:v>
                </c:pt>
                <c:pt idx="728">
                  <c:v>-37.141806139345491</c:v>
                </c:pt>
                <c:pt idx="729">
                  <c:v>-39.315072829141762</c:v>
                </c:pt>
                <c:pt idx="730">
                  <c:v>-41.649234839345695</c:v>
                </c:pt>
                <c:pt idx="731">
                  <c:v>-43.562092839345809</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-61.737034053631383</c:v>
                </c:pt>
                <c:pt idx="741">
                  <c:v>-62.204505439345645</c:v>
                </c:pt>
                <c:pt idx="742">
                  <c:v>-62.520290639346044</c:v>
                </c:pt>
                <c:pt idx="743">
                  <c:v>-62.296552839345438</c:v>
                </c:pt>
                <c:pt idx="744">
                  <c:v>-61.720023739345862</c:v>
                </c:pt>
                <c:pt idx="745">
                  <c:v>-60.968800839345356</c:v>
                </c:pt>
                <c:pt idx="746">
                  <c:v>-59.638266739345625</c:v>
                </c:pt>
                <c:pt idx="747">
                  <c:v>-58.298771539346205</c:v>
                </c:pt>
                <c:pt idx="748">
                  <c:v>-57.367977339345828</c:v>
                </c:pt>
                <c:pt idx="749">
                  <c:v>-49.207637556213037</c:v>
                </c:pt>
                <c:pt idx="750">
                  <c:v>-46.037291639345824</c:v>
                </c:pt>
                <c:pt idx="751">
                  <c:v>-43.425648645468016</c:v>
                </c:pt>
                <c:pt idx="752">
                  <c:v>-40.617907539345744</c:v>
                </c:pt>
                <c:pt idx="753">
                  <c:v>-38.303367439345358</c:v>
                </c:pt>
                <c:pt idx="754">
                  <c:v>-35.892323239345501</c:v>
                </c:pt>
                <c:pt idx="755">
                  <c:v>-33.421131039345767</c:v>
                </c:pt>
                <c:pt idx="756">
                  <c:v>-32.311380636642973</c:v>
                </c:pt>
                <c:pt idx="757">
                  <c:v>-23.255773339345758</c:v>
                </c:pt>
                <c:pt idx="758">
                  <c:v>-22.260325041473273</c:v>
                </c:pt>
                <c:pt idx="759">
                  <c:v>-20.605606639345595</c:v>
                </c:pt>
                <c:pt idx="760">
                  <c:v>-18.970890539346186</c:v>
                </c:pt>
                <c:pt idx="761">
                  <c:v>-17.538068839345783</c:v>
                </c:pt>
                <c:pt idx="762">
                  <c:v>-16.014208700170595</c:v>
                </c:pt>
                <c:pt idx="763">
                  <c:v>-14.906256039346065</c:v>
                </c:pt>
                <c:pt idx="764">
                  <c:v>-13.819799339345687</c:v>
                </c:pt>
                <c:pt idx="765">
                  <c:v>-6.4529798393459608</c:v>
                </c:pt>
                <c:pt idx="766">
                  <c:v>-4.1935282393455298</c:v>
                </c:pt>
                <c:pt idx="767">
                  <c:v>-2.2752429547300577</c:v>
                </c:pt>
                <c:pt idx="768">
                  <c:v>0.20860896065397583</c:v>
                </c:pt>
                <c:pt idx="769">
                  <c:v>1.7722131606541893</c:v>
                </c:pt>
                <c:pt idx="770">
                  <c:v>3.2363388606540866</c:v>
                </c:pt>
                <c:pt idx="771">
                  <c:v>4.4683729606539373</c:v>
                </c:pt>
                <c:pt idx="772">
                  <c:v>4.9166766606542804</c:v>
                </c:pt>
                <c:pt idx="773">
                  <c:v>7.3293045394424778</c:v>
                </c:pt>
                <c:pt idx="774">
                  <c:v>7.57643826065447</c:v>
                </c:pt>
                <c:pt idx="775">
                  <c:v>7.8496213606537797</c:v>
                </c:pt>
                <c:pt idx="776">
                  <c:v>8.1653584606544189</c:v>
                </c:pt>
                <c:pt idx="777">
                  <c:v>8.3271372792109641</c:v>
                </c:pt>
                <c:pt idx="778">
                  <c:v>8.2733532606542219</c:v>
                </c:pt>
                <c:pt idx="779">
                  <c:v>7.9353612194776799</c:v>
                </c:pt>
                <c:pt idx="780">
                  <c:v>5.0331491606541592</c:v>
                </c:pt>
                <c:pt idx="781">
                  <c:v>4.2534869606539489</c:v>
                </c:pt>
                <c:pt idx="782">
                  <c:v>3.0306448606542586</c:v>
                </c:pt>
                <c:pt idx="783">
                  <c:v>1.8495340075936588</c:v>
                </c:pt>
                <c:pt idx="784">
                  <c:v>-0.34764593934573895</c:v>
                </c:pt>
                <c:pt idx="785">
                  <c:v>-2.56823903934594</c:v>
                </c:pt>
                <c:pt idx="786">
                  <c:v>-4.5589184393457352</c:v>
                </c:pt>
                <c:pt idx="787">
                  <c:v>-6.8478304060123465</c:v>
                </c:pt>
                <c:pt idx="788">
                  <c:v>-14.660931960035441</c:v>
                </c:pt>
                <c:pt idx="789">
                  <c:v>-16.063603764877712</c:v>
                </c:pt>
                <c:pt idx="790">
                  <c:v>-18.313439439345949</c:v>
                </c:pt>
                <c:pt idx="791">
                  <c:v>-20.370447939345812</c:v>
                </c:pt>
                <c:pt idx="792">
                  <c:v>-22.675049939345641</c:v>
                </c:pt>
                <c:pt idx="793">
                  <c:v>-24.349367439345713</c:v>
                </c:pt>
                <c:pt idx="794">
                  <c:v>-27.075674139345779</c:v>
                </c:pt>
                <c:pt idx="795">
                  <c:v>-29.122840440794903</c:v>
                </c:pt>
                <c:pt idx="796">
                  <c:v>-35.936992954730385</c:v>
                </c:pt>
                <c:pt idx="797">
                  <c:v>-37.094120939345601</c:v>
                </c:pt>
                <c:pt idx="798">
                  <c:v>-38.875841139345475</c:v>
                </c:pt>
                <c:pt idx="799">
                  <c:v>-40.366867539345954</c:v>
                </c:pt>
                <c:pt idx="800">
                  <c:v>-41.992376239346008</c:v>
                </c:pt>
                <c:pt idx="801">
                  <c:v>-43.295605039346015</c:v>
                </c:pt>
                <c:pt idx="802">
                  <c:v>-45.347297625059994</c:v>
                </c:pt>
                <c:pt idx="803">
                  <c:v>-46.804175539345977</c:v>
                </c:pt>
                <c:pt idx="804">
                  <c:v>-47.642807589345665</c:v>
                </c:pt>
                <c:pt idx="805">
                  <c:v>-51.875140181451343</c:v>
                </c:pt>
                <c:pt idx="806">
                  <c:v>-52.579887839345943</c:v>
                </c:pt>
                <c:pt idx="807">
                  <c:v>-53.197782539345951</c:v>
                </c:pt>
                <c:pt idx="808">
                  <c:v>-53.638288214345863</c:v>
                </c:pt>
                <c:pt idx="809">
                  <c:v>-53.942457339345708</c:v>
                </c:pt>
                <c:pt idx="810">
                  <c:v>-53.522666539345835</c:v>
                </c:pt>
                <c:pt idx="811">
                  <c:v>-52.779936339345888</c:v>
                </c:pt>
                <c:pt idx="812">
                  <c:v>-51.744270639345544</c:v>
                </c:pt>
                <c:pt idx="813">
                  <c:v>-50.818822926974462</c:v>
                </c:pt>
                <c:pt idx="814">
                  <c:v>-49.687187639345623</c:v>
                </c:pt>
                <c:pt idx="815">
                  <c:v>-48.420061339345999</c:v>
                </c:pt>
                <c:pt idx="816">
                  <c:v>-46.548310339345946</c:v>
                </c:pt>
                <c:pt idx="817">
                  <c:v>-45.271198639345762</c:v>
                </c:pt>
                <c:pt idx="818">
                  <c:v>-43.858469937283743</c:v>
                </c:pt>
                <c:pt idx="819">
                  <c:v>-42.557347039345679</c:v>
                </c:pt>
                <c:pt idx="820">
                  <c:v>-41.327882639345795</c:v>
                </c:pt>
                <c:pt idx="821">
                  <c:v>-39.890950639345931</c:v>
                </c:pt>
                <c:pt idx="822">
                  <c:v>-38.567220039345997</c:v>
                </c:pt>
                <c:pt idx="823">
                  <c:v>-37.322376632029155</c:v>
                </c:pt>
                <c:pt idx="824">
                  <c:v>-35.652602539345821</c:v>
                </c:pt>
                <c:pt idx="825">
                  <c:v>-33.609972239345439</c:v>
                </c:pt>
                <c:pt idx="826">
                  <c:v>-31.792109639345757</c:v>
                </c:pt>
                <c:pt idx="827">
                  <c:v>-29.966691039346031</c:v>
                </c:pt>
                <c:pt idx="828">
                  <c:v>-28.345503133160197</c:v>
                </c:pt>
                <c:pt idx="829">
                  <c:v>-26.717185739345791</c:v>
                </c:pt>
                <c:pt idx="830">
                  <c:v>-24.378940039345729</c:v>
                </c:pt>
                <c:pt idx="831">
                  <c:v>-22.848489539346019</c:v>
                </c:pt>
                <c:pt idx="832">
                  <c:v>-21.334661539345742</c:v>
                </c:pt>
                <c:pt idx="833">
                  <c:v>-20.000683648624026</c:v>
                </c:pt>
                <c:pt idx="834">
                  <c:v>-18.646238139346053</c:v>
                </c:pt>
                <c:pt idx="835">
                  <c:v>-17.256949239345772</c:v>
                </c:pt>
                <c:pt idx="836">
                  <c:v>-15.34933803934566</c:v>
                </c:pt>
                <c:pt idx="837">
                  <c:v>-13.230924039345666</c:v>
                </c:pt>
                <c:pt idx="838">
                  <c:v>-11.216241464345668</c:v>
                </c:pt>
                <c:pt idx="839">
                  <c:v>-8.9413828342949841</c:v>
                </c:pt>
                <c:pt idx="840">
                  <c:v>-6.3534435393459487</c:v>
                </c:pt>
                <c:pt idx="841">
                  <c:v>-4.3014049393457245</c:v>
                </c:pt>
                <c:pt idx="842">
                  <c:v>-2.1050428393453977</c:v>
                </c:pt>
                <c:pt idx="843">
                  <c:v>-0.48010643934588948</c:v>
                </c:pt>
                <c:pt idx="844">
                  <c:v>1.2129869699325038</c:v>
                </c:pt>
                <c:pt idx="845">
                  <c:v>2.4657578606539801</c:v>
                </c:pt>
                <c:pt idx="846">
                  <c:v>4.1975331606545865</c:v>
                </c:pt>
                <c:pt idx="847">
                  <c:v>5.5797778606539623</c:v>
                </c:pt>
                <c:pt idx="848">
                  <c:v>7.1605911606541213</c:v>
                </c:pt>
                <c:pt idx="849">
                  <c:v>8.9194278977675676</c:v>
                </c:pt>
                <c:pt idx="850">
                  <c:v>10.490609860654002</c:v>
                </c:pt>
                <c:pt idx="851">
                  <c:v>12.13543013287615</c:v>
                </c:pt>
                <c:pt idx="852">
                  <c:v>15.279686660654267</c:v>
                </c:pt>
                <c:pt idx="853">
                  <c:v>14.896065560653881</c:v>
                </c:pt>
                <c:pt idx="854">
                  <c:v>13.882616160654436</c:v>
                </c:pt>
                <c:pt idx="855">
                  <c:v>13.157744289519965</c:v>
                </c:pt>
                <c:pt idx="856">
                  <c:v>11.908706860654036</c:v>
                </c:pt>
                <c:pt idx="857">
                  <c:v>10.894156860654107</c:v>
                </c:pt>
                <c:pt idx="858">
                  <c:v>9.2170350817067401</c:v>
                </c:pt>
                <c:pt idx="859">
                  <c:v>-0.20514845045704583</c:v>
                </c:pt>
                <c:pt idx="860">
                  <c:v>-2.5375704393456386</c:v>
                </c:pt>
                <c:pt idx="861">
                  <c:v>-5.3830268810122561</c:v>
                </c:pt>
                <c:pt idx="862">
                  <c:v>-7.7056744393455565</c:v>
                </c:pt>
                <c:pt idx="863">
                  <c:v>-10.293194239345924</c:v>
                </c:pt>
                <c:pt idx="864">
                  <c:v>-12.501616439346106</c:v>
                </c:pt>
                <c:pt idx="865">
                  <c:v>-14.910890139346179</c:v>
                </c:pt>
                <c:pt idx="866">
                  <c:v>-16.868999628005724</c:v>
                </c:pt>
                <c:pt idx="867">
                  <c:v>-18.17196333934579</c:v>
                </c:pt>
                <c:pt idx="868">
                  <c:v>-22.891713339345774</c:v>
                </c:pt>
                <c:pt idx="869">
                  <c:v>-23.375591622174113</c:v>
                </c:pt>
                <c:pt idx="870">
                  <c:v>-24.647635239345789</c:v>
                </c:pt>
                <c:pt idx="871">
                  <c:v>-26.078039539345895</c:v>
                </c:pt>
                <c:pt idx="872">
                  <c:v>-27.807110639345787</c:v>
                </c:pt>
                <c:pt idx="873">
                  <c:v>-29.062610214345394</c:v>
                </c:pt>
                <c:pt idx="874">
                  <c:v>-30.438052339345916</c:v>
                </c:pt>
                <c:pt idx="875">
                  <c:v>-32.228355939346038</c:v>
                </c:pt>
                <c:pt idx="876">
                  <c:v>-33.111776997882444</c:v>
                </c:pt>
                <c:pt idx="877">
                  <c:v>-39.539920839345768</c:v>
                </c:pt>
                <c:pt idx="878">
                  <c:v>-40.205166256012255</c:v>
                </c:pt>
                <c:pt idx="879">
                  <c:v>-41.509704839345993</c:v>
                </c:pt>
                <c:pt idx="880">
                  <c:v>-42.600150349654925</c:v>
                </c:pt>
                <c:pt idx="881">
                  <c:v>-44.112626239345992</c:v>
                </c:pt>
                <c:pt idx="882">
                  <c:v>-45.557512139345476</c:v>
                </c:pt>
                <c:pt idx="883">
                  <c:v>-46.49822773934585</c:v>
                </c:pt>
                <c:pt idx="884">
                  <c:v>-49.732955548648313</c:v>
                </c:pt>
                <c:pt idx="885">
                  <c:v>-49.861158939345763</c:v>
                </c:pt>
                <c:pt idx="886">
                  <c:v>-49.840263131012165</c:v>
                </c:pt>
                <c:pt idx="887">
                  <c:v>-50.25828623934575</c:v>
                </c:pt>
                <c:pt idx="888">
                  <c:v>-50.723758639346009</c:v>
                </c:pt>
                <c:pt idx="889">
                  <c:v>-50.834408239345997</c:v>
                </c:pt>
                <c:pt idx="890">
                  <c:v>-50.249918500635658</c:v>
                </c:pt>
                <c:pt idx="891">
                  <c:v>-49.224856394901479</c:v>
                </c:pt>
                <c:pt idx="892">
                  <c:v>-38.230081910774061</c:v>
                </c:pt>
                <c:pt idx="893">
                  <c:v>-35.791331739345836</c:v>
                </c:pt>
                <c:pt idx="894">
                  <c:v>-33.125679839345423</c:v>
                </c:pt>
                <c:pt idx="895">
                  <c:v>-29.948382139345757</c:v>
                </c:pt>
                <c:pt idx="896">
                  <c:v>-27.255263030067589</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-1.2187616922873252</c:v>
                </c:pt>
                <c:pt idx="1">
                  <c:v>-1.2089476393458085</c:v>
                </c:pt>
                <c:pt idx="2">
                  <c:v>-1.2015997029823173</c:v>
                </c:pt>
                <c:pt idx="3">
                  <c:v>-1.1937404393457345</c:v>
                </c:pt>
                <c:pt idx="4">
                  <c:v>-1.1877040393454759</c:v>
                </c:pt>
                <c:pt idx="5">
                  <c:v>-1.1817581393459047</c:v>
                </c:pt>
                <c:pt idx="6">
                  <c:v>-1.1739802393458945</c:v>
                </c:pt>
                <c:pt idx="7">
                  <c:v>-1.1457795009623055</c:v>
                </c:pt>
                <c:pt idx="8">
                  <c:v>-1.0852399393457421</c:v>
                </c:pt>
                <c:pt idx="9">
                  <c:v>-1.0082240393462041</c:v>
                </c:pt>
                <c:pt idx="10">
                  <c:v>-0.98857633934591005</c:v>
                </c:pt>
                <c:pt idx="11">
                  <c:v>-0.97242863934565094</c:v>
                </c:pt>
                <c:pt idx="12">
                  <c:v>-0.80078293530550582</c:v>
                </c:pt>
                <c:pt idx="13">
                  <c:v>-0.40553513934594332</c:v>
                </c:pt>
                <c:pt idx="14">
                  <c:v>8.0283260653686753E-2</c:v>
                </c:pt>
                <c:pt idx="15">
                  <c:v>0.22065306065417187</c:v>
                </c:pt>
                <c:pt idx="16">
                  <c:v>-0.14575680873400643</c:v>
                </c:pt>
                <c:pt idx="17">
                  <c:v>-0.45715139129345123</c:v>
                </c:pt>
                <c:pt idx="18">
                  <c:v>-0.45039083934580143</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1.3805146404524726</c:v>
                </c:pt>
                <c:pt idx="27">
                  <c:v>1.1357768606545164</c:v>
                </c:pt>
                <c:pt idx="28">
                  <c:v>0.98552339534808198</c:v>
                </c:pt>
                <c:pt idx="29">
                  <c:v>1.0921369606543301</c:v>
                </c:pt>
                <c:pt idx="30">
                  <c:v>1.5760702606546033</c:v>
                </c:pt>
                <c:pt idx="31">
                  <c:v>2.158266660654192</c:v>
                </c:pt>
                <c:pt idx="32">
                  <c:v>2.479528089225596</c:v>
                </c:pt>
                <c:pt idx="33">
                  <c:v>1.9741597754082847</c:v>
                </c:pt>
                <c:pt idx="34">
                  <c:v>1.7703727606539141</c:v>
                </c:pt>
                <c:pt idx="35">
                  <c:v>1.7641778606540037</c:v>
                </c:pt>
                <c:pt idx="36">
                  <c:v>1.6616185606545195</c:v>
                </c:pt>
                <c:pt idx="37">
                  <c:v>1.5990834606537905</c:v>
                </c:pt>
                <c:pt idx="38">
                  <c:v>1.5879174769807523</c:v>
                </c:pt>
                <c:pt idx="39">
                  <c:v>1.5774703606541598</c:v>
                </c:pt>
                <c:pt idx="40">
                  <c:v>1.5487245606540228</c:v>
                </c:pt>
                <c:pt idx="41">
                  <c:v>1.5215566606541957</c:v>
                </c:pt>
                <c:pt idx="42">
                  <c:v>1.7127433794038325</c:v>
                </c:pt>
                <c:pt idx="43">
                  <c:v>1.8339661606540858</c:v>
                </c:pt>
                <c:pt idx="44">
                  <c:v>2.0370400606543058</c:v>
                </c:pt>
                <c:pt idx="45">
                  <c:v>2.2201859606542484</c:v>
                </c:pt>
                <c:pt idx="46">
                  <c:v>2.3316461606537371</c:v>
                </c:pt>
                <c:pt idx="47">
                  <c:v>2.4776574606537967</c:v>
                </c:pt>
                <c:pt idx="48">
                  <c:v>2.6779890606540002</c:v>
                </c:pt>
                <c:pt idx="49">
                  <c:v>3.0130324606541308</c:v>
                </c:pt>
                <c:pt idx="50">
                  <c:v>3.3571058914237137</c:v>
                </c:pt>
                <c:pt idx="51">
                  <c:v>2.3237998749399402</c:v>
                </c:pt>
                <c:pt idx="52">
                  <c:v>1.8274292606542395</c:v>
                </c:pt>
                <c:pt idx="53">
                  <c:v>-0.39431717772964903</c:v>
                </c:pt>
                <c:pt idx="54">
                  <c:v>-2.595830349655273</c:v>
                </c:pt>
                <c:pt idx="55">
                  <c:v>-4.7347286393458035</c:v>
                </c:pt>
                <c:pt idx="56">
                  <c:v>-6.5781823393452798</c:v>
                </c:pt>
                <c:pt idx="57">
                  <c:v>-8.0737114393455158</c:v>
                </c:pt>
                <c:pt idx="58">
                  <c:v>-9.5434672168966213</c:v>
                </c:pt>
                <c:pt idx="59">
                  <c:v>-10.038543339345779</c:v>
                </c:pt>
                <c:pt idx="60">
                  <c:v>-11.936128115465465</c:v>
                </c:pt>
                <c:pt idx="61">
                  <c:v>-11.743345139345365</c:v>
                </c:pt>
                <c:pt idx="62">
                  <c:v>-11.334622939346353</c:v>
                </c:pt>
                <c:pt idx="63">
                  <c:v>-9.932329461794648</c:v>
                </c:pt>
                <c:pt idx="64">
                  <c:v>-7.9351766046520424</c:v>
                </c:pt>
                <c:pt idx="65">
                  <c:v>-5.8071772393459833</c:v>
                </c:pt>
                <c:pt idx="66">
                  <c:v>-2.251886839345616</c:v>
                </c:pt>
                <c:pt idx="67">
                  <c:v>1.4145753606538847</c:v>
                </c:pt>
                <c:pt idx="68">
                  <c:v>3.8920878851441767</c:v>
                </c:pt>
                <c:pt idx="69">
                  <c:v>11.232932586580034</c:v>
                </c:pt>
                <c:pt idx="70">
                  <c:v>12.685200827320672</c:v>
                </c:pt>
                <c:pt idx="71">
                  <c:v>15.048146460654191</c:v>
                </c:pt>
                <c:pt idx="72">
                  <c:v>17.052080960654337</c:v>
                </c:pt>
                <c:pt idx="73">
                  <c:v>18.789186139821087</c:v>
                </c:pt>
                <c:pt idx="74">
                  <c:v>19.882114860654099</c:v>
                </c:pt>
                <c:pt idx="75">
                  <c:v>20.64107406065456</c:v>
                </c:pt>
                <c:pt idx="76">
                  <c:v>20.830552360654664</c:v>
                </c:pt>
                <c:pt idx="77">
                  <c:v>20.809399292233156</c:v>
                </c:pt>
                <c:pt idx="78">
                  <c:v>19.006398706108833</c:v>
                </c:pt>
                <c:pt idx="79">
                  <c:v>17.731908619417244</c:v>
                </c:pt>
                <c:pt idx="80">
                  <c:v>15.596102860654355</c:v>
                </c:pt>
                <c:pt idx="81">
                  <c:v>13.161093160653847</c:v>
                </c:pt>
                <c:pt idx="82">
                  <c:v>10.548222560654015</c:v>
                </c:pt>
                <c:pt idx="83">
                  <c:v>8.2850552173552696</c:v>
                </c:pt>
                <c:pt idx="84">
                  <c:v>5.3762700606543534</c:v>
                </c:pt>
                <c:pt idx="85">
                  <c:v>3.0869098474671026</c:v>
                </c:pt>
                <c:pt idx="86">
                  <c:v>-4.3678751575276253</c:v>
                </c:pt>
                <c:pt idx="87">
                  <c:v>-6.2331986928811789</c:v>
                </c:pt>
                <c:pt idx="88">
                  <c:v>-8.2057881393457208</c:v>
                </c:pt>
                <c:pt idx="89">
                  <c:v>-9.7539716393460498</c:v>
                </c:pt>
                <c:pt idx="90">
                  <c:v>-11.20650063934557</c:v>
                </c:pt>
                <c:pt idx="91">
                  <c:v>-12.315976211686092</c:v>
                </c:pt>
                <c:pt idx="92">
                  <c:v>-13.605208839345726</c:v>
                </c:pt>
                <c:pt idx="93">
                  <c:v>-14.495374639346064</c:v>
                </c:pt>
                <c:pt idx="94">
                  <c:v>-14.979864589345826</c:v>
                </c:pt>
                <c:pt idx="95">
                  <c:v>-16.464953339345922</c:v>
                </c:pt>
                <c:pt idx="96">
                  <c:v>-16.698184839345629</c:v>
                </c:pt>
                <c:pt idx="97">
                  <c:v>-16.978521039345484</c:v>
                </c:pt>
                <c:pt idx="98">
                  <c:v>-17.025594239346002</c:v>
                </c:pt>
                <c:pt idx="99">
                  <c:v>-16.65926473934536</c:v>
                </c:pt>
                <c:pt idx="100">
                  <c:v>-15.671646151846176</c:v>
                </c:pt>
                <c:pt idx="101">
                  <c:v>-14.045254339345629</c:v>
                </c:pt>
                <c:pt idx="102">
                  <c:v>-12.097894439345929</c:v>
                </c:pt>
                <c:pt idx="103">
                  <c:v>-10.977883339345814</c:v>
                </c:pt>
                <c:pt idx="104">
                  <c:v>-3.7656455928669752</c:v>
                </c:pt>
                <c:pt idx="105">
                  <c:v>-1.986328339345564</c:v>
                </c:pt>
                <c:pt idx="106">
                  <c:v>-0.95612792267911728</c:v>
                </c:pt>
                <c:pt idx="107">
                  <c:v>0.11708126065434495</c:v>
                </c:pt>
                <c:pt idx="108">
                  <c:v>1.4723118606543153</c:v>
                </c:pt>
                <c:pt idx="109">
                  <c:v>3.4567933606543875</c:v>
                </c:pt>
                <c:pt idx="110">
                  <c:v>5.5823566606545105</c:v>
                </c:pt>
                <c:pt idx="111">
                  <c:v>8.1879220606543139</c:v>
                </c:pt>
                <c:pt idx="112">
                  <c:v>9.7264802776754227</c:v>
                </c:pt>
                <c:pt idx="113">
                  <c:v>16.678309327320921</c:v>
                </c:pt>
                <c:pt idx="114">
                  <c:v>17.348976660654486</c:v>
                </c:pt>
                <c:pt idx="115">
                  <c:v>18.842922560654415</c:v>
                </c:pt>
                <c:pt idx="116">
                  <c:v>19.746684360653926</c:v>
                </c:pt>
                <c:pt idx="117">
                  <c:v>20.18544716065453</c:v>
                </c:pt>
                <c:pt idx="118">
                  <c:v>20.386154960654189</c:v>
                </c:pt>
                <c:pt idx="119">
                  <c:v>20.067538781866627</c:v>
                </c:pt>
                <c:pt idx="120">
                  <c:v>19.267214160654248</c:v>
                </c:pt>
                <c:pt idx="121">
                  <c:v>18.80702666065423</c:v>
                </c:pt>
                <c:pt idx="122">
                  <c:v>15.255899633627186</c:v>
                </c:pt>
                <c:pt idx="123">
                  <c:v>13.423922860654045</c:v>
                </c:pt>
                <c:pt idx="124">
                  <c:v>11.093800060654246</c:v>
                </c:pt>
                <c:pt idx="125">
                  <c:v>9.2217827606536389</c:v>
                </c:pt>
                <c:pt idx="126">
                  <c:v>6.4941160606543349</c:v>
                </c:pt>
                <c:pt idx="127">
                  <c:v>3.9050730606545585</c:v>
                </c:pt>
                <c:pt idx="128">
                  <c:v>1.1079446606541381</c:v>
                </c:pt>
                <c:pt idx="129">
                  <c:v>-1.7659713393452419</c:v>
                </c:pt>
                <c:pt idx="130">
                  <c:v>-3.9832381085768702</c:v>
                </c:pt>
                <c:pt idx="131">
                  <c:v>-11.248513339345768</c:v>
                </c:pt>
                <c:pt idx="132">
                  <c:v>-12.151652839345576</c:v>
                </c:pt>
                <c:pt idx="133">
                  <c:v>-14.435482329244946</c:v>
                </c:pt>
                <c:pt idx="134">
                  <c:v>-16.752290039345784</c:v>
                </c:pt>
                <c:pt idx="135">
                  <c:v>-18.062917239346081</c:v>
                </c:pt>
                <c:pt idx="136">
                  <c:v>-19.016770939345939</c:v>
                </c:pt>
                <c:pt idx="137">
                  <c:v>-19.490874139346033</c:v>
                </c:pt>
                <c:pt idx="138">
                  <c:v>-19.798241939345701</c:v>
                </c:pt>
                <c:pt idx="139">
                  <c:v>-20.040064339345729</c:v>
                </c:pt>
                <c:pt idx="140">
                  <c:v>-19.962898875060052</c:v>
                </c:pt>
                <c:pt idx="141">
                  <c:v>-19.403561739345587</c:v>
                </c:pt>
                <c:pt idx="142">
                  <c:v>-18.316425539345573</c:v>
                </c:pt>
                <c:pt idx="143">
                  <c:v>-16.958031939345531</c:v>
                </c:pt>
                <c:pt idx="144">
                  <c:v>-15.517618839345857</c:v>
                </c:pt>
                <c:pt idx="145">
                  <c:v>-13.878128239345472</c:v>
                </c:pt>
                <c:pt idx="146">
                  <c:v>-12.27436683934577</c:v>
                </c:pt>
                <c:pt idx="147">
                  <c:v>-10.86940253934603</c:v>
                </c:pt>
                <c:pt idx="148">
                  <c:v>-10.0844233393458</c:v>
                </c:pt>
                <c:pt idx="149">
                  <c:v>-3.2686881219545398</c:v>
                </c:pt>
                <c:pt idx="150">
                  <c:v>-1.8041491393456681</c:v>
                </c:pt>
                <c:pt idx="151">
                  <c:v>0.39459896065398048</c:v>
                </c:pt>
                <c:pt idx="152">
                  <c:v>3.2965038606539592</c:v>
                </c:pt>
                <c:pt idx="153">
                  <c:v>6.7051908606540565</c:v>
                </c:pt>
                <c:pt idx="154">
                  <c:v>9.3897823606541806</c:v>
                </c:pt>
                <c:pt idx="155">
                  <c:v>13.249592814500449</c:v>
                </c:pt>
                <c:pt idx="156">
                  <c:v>19.781616521765486</c:v>
                </c:pt>
                <c:pt idx="157">
                  <c:v>20.388679860654626</c:v>
                </c:pt>
                <c:pt idx="158">
                  <c:v>20.697499397496458</c:v>
                </c:pt>
                <c:pt idx="159">
                  <c:v>20.615533460654095</c:v>
                </c:pt>
                <c:pt idx="160">
                  <c:v>20.290495760654391</c:v>
                </c:pt>
                <c:pt idx="161">
                  <c:v>19.382928260654431</c:v>
                </c:pt>
                <c:pt idx="162">
                  <c:v>18.19028836065457</c:v>
                </c:pt>
                <c:pt idx="163">
                  <c:v>17.531574160654095</c:v>
                </c:pt>
                <c:pt idx="164">
                  <c:v>14.08483139749643</c:v>
                </c:pt>
                <c:pt idx="165">
                  <c:v>12.390216660654232</c:v>
                </c:pt>
                <c:pt idx="166">
                  <c:v>3.0313594547720868</c:v>
                </c:pt>
                <c:pt idx="167">
                  <c:v>-7.4221393458060473E-3</c:v>
                </c:pt>
                <c:pt idx="168">
                  <c:v>-3.1897981393456121</c:v>
                </c:pt>
                <c:pt idx="169">
                  <c:v>-5.61561283934582</c:v>
                </c:pt>
                <c:pt idx="170">
                  <c:v>-9.2332246296683138</c:v>
                </c:pt>
                <c:pt idx="171">
                  <c:v>-12.253083739346286</c:v>
                </c:pt>
                <c:pt idx="172">
                  <c:v>-15.284716817606522</c:v>
                </c:pt>
                <c:pt idx="173">
                  <c:v>-23.820698589345589</c:v>
                </c:pt>
                <c:pt idx="174">
                  <c:v>-26.224124139345687</c:v>
                </c:pt>
                <c:pt idx="175">
                  <c:v>-28.483796439345245</c:v>
                </c:pt>
                <c:pt idx="176">
                  <c:v>-30.657227970925042</c:v>
                </c:pt>
                <c:pt idx="177">
                  <c:v>-32.842789939345494</c:v>
                </c:pt>
                <c:pt idx="178">
                  <c:v>-34.839739039345829</c:v>
                </c:pt>
                <c:pt idx="179">
                  <c:v>-37.247872639345701</c:v>
                </c:pt>
                <c:pt idx="180">
                  <c:v>-39.230953739345409</c:v>
                </c:pt>
                <c:pt idx="181">
                  <c:v>-40.628763339345809</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-48.672850339345771</c:v>
                </c:pt>
                <c:pt idx="190">
                  <c:v>-48.010129339345838</c:v>
                </c:pt>
                <c:pt idx="191">
                  <c:v>-44.432695339345969</c:v>
                </c:pt>
                <c:pt idx="192">
                  <c:v>-42.395178439345763</c:v>
                </c:pt>
                <c:pt idx="193">
                  <c:v>-40.287609339345444</c:v>
                </c:pt>
                <c:pt idx="194">
                  <c:v>-38.022784939345811</c:v>
                </c:pt>
                <c:pt idx="195">
                  <c:v>-36.006179039345909</c:v>
                </c:pt>
                <c:pt idx="196">
                  <c:v>-33.907267939346028</c:v>
                </c:pt>
                <c:pt idx="197">
                  <c:v>-32.113895739345125</c:v>
                </c:pt>
                <c:pt idx="198">
                  <c:v>-29.712323439345944</c:v>
                </c:pt>
                <c:pt idx="199">
                  <c:v>-28.367830839345789</c:v>
                </c:pt>
                <c:pt idx="200">
                  <c:v>-21.818910224591605</c:v>
                </c:pt>
                <c:pt idx="201">
                  <c:v>-20.021566939345931</c:v>
                </c:pt>
                <c:pt idx="202">
                  <c:v>-17.420128839346052</c:v>
                </c:pt>
                <c:pt idx="203">
                  <c:v>-15.43434943934597</c:v>
                </c:pt>
                <c:pt idx="204">
                  <c:v>-13.338381539345734</c:v>
                </c:pt>
                <c:pt idx="205">
                  <c:v>-11.466774362073409</c:v>
                </c:pt>
                <c:pt idx="206">
                  <c:v>-9.3627533393456943</c:v>
                </c:pt>
                <c:pt idx="207">
                  <c:v>-7.731294639345947</c:v>
                </c:pt>
                <c:pt idx="208">
                  <c:v>-6.6870745893457286</c:v>
                </c:pt>
                <c:pt idx="209">
                  <c:v>-2.2092987938909801</c:v>
                </c:pt>
                <c:pt idx="210">
                  <c:v>-0.85552493934619755</c:v>
                </c:pt>
                <c:pt idx="211">
                  <c:v>1.4910263606543004</c:v>
                </c:pt>
                <c:pt idx="212">
                  <c:v>3.5131048606539852</c:v>
                </c:pt>
                <c:pt idx="213">
                  <c:v>5.3460757606543439</c:v>
                </c:pt>
                <c:pt idx="214">
                  <c:v>7.6859727606543515</c:v>
                </c:pt>
                <c:pt idx="215">
                  <c:v>9.7418890606542679</c:v>
                </c:pt>
                <c:pt idx="216">
                  <c:v>11.753502405334757</c:v>
                </c:pt>
                <c:pt idx="217">
                  <c:v>12.707065232082812</c:v>
                </c:pt>
                <c:pt idx="218">
                  <c:v>21.616010105098837</c:v>
                </c:pt>
                <c:pt idx="219">
                  <c:v>24.318360260654558</c:v>
                </c:pt>
                <c:pt idx="220">
                  <c:v>26.634948560654216</c:v>
                </c:pt>
                <c:pt idx="221">
                  <c:v>29.591570860654144</c:v>
                </c:pt>
                <c:pt idx="222">
                  <c:v>-10.582348853754414</c:v>
                </c:pt>
                <c:pt idx="223">
                  <c:v>35.256740922454213</c:v>
                </c:pt>
                <c:pt idx="224">
                  <c:v>37.790748030166412</c:v>
                </c:pt>
                <c:pt idx="225">
                  <c:v>45.864719838432009</c:v>
                </c:pt>
                <c:pt idx="226">
                  <c:v>47.806283260654105</c:v>
                </c:pt>
                <c:pt idx="227">
                  <c:v>49.741404171765204</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55.700687770654142</c:v>
                </c:pt>
                <c:pt idx="236">
                  <c:v>53.941927020654127</c:v>
                </c:pt>
                <c:pt idx="237">
                  <c:v>51.956755181930831</c:v>
                </c:pt>
                <c:pt idx="238">
                  <c:v>49.409393700654206</c:v>
                </c:pt>
                <c:pt idx="239">
                  <c:v>47.092942670654203</c:v>
                </c:pt>
                <c:pt idx="240">
                  <c:v>45.566623098154217</c:v>
                </c:pt>
                <c:pt idx="241">
                  <c:v>35.236964717550769</c:v>
                </c:pt>
                <c:pt idx="242">
                  <c:v>-40.422478227164063</c:v>
                </c:pt>
                <c:pt idx="243">
                  <c:v>28.101473060653507</c:v>
                </c:pt>
                <c:pt idx="244">
                  <c:v>23.935571160654291</c:v>
                </c:pt>
                <c:pt idx="245">
                  <c:v>20.470326160654224</c:v>
                </c:pt>
                <c:pt idx="246">
                  <c:v>16.753262060653981</c:v>
                </c:pt>
                <c:pt idx="247">
                  <c:v>13.853712822270287</c:v>
                </c:pt>
                <c:pt idx="248">
                  <c:v>11.445171660654221</c:v>
                </c:pt>
                <c:pt idx="249">
                  <c:v>3.487893596138008</c:v>
                </c:pt>
                <c:pt idx="250">
                  <c:v>1.0850322606542022</c:v>
                </c:pt>
                <c:pt idx="251">
                  <c:v>-1.9525136393459115</c:v>
                </c:pt>
                <c:pt idx="252">
                  <c:v>-4.6925813393456055</c:v>
                </c:pt>
                <c:pt idx="253">
                  <c:v>-8.4318770627500381</c:v>
                </c:pt>
                <c:pt idx="254">
                  <c:v>-11.387521339345374</c:v>
                </c:pt>
                <c:pt idx="255">
                  <c:v>-14.37270513934593</c:v>
                </c:pt>
                <c:pt idx="256">
                  <c:v>-16.749181039345586</c:v>
                </c:pt>
                <c:pt idx="257">
                  <c:v>-18.766802947188687</c:v>
                </c:pt>
                <c:pt idx="258">
                  <c:v>-28.429050286713672</c:v>
                </c:pt>
                <c:pt idx="259">
                  <c:v>-30.78048103934567</c:v>
                </c:pt>
                <c:pt idx="260">
                  <c:v>-32.576545339345387</c:v>
                </c:pt>
                <c:pt idx="261">
                  <c:v>-35.240388739345761</c:v>
                </c:pt>
                <c:pt idx="262">
                  <c:v>-37.252745059776544</c:v>
                </c:pt>
                <c:pt idx="263">
                  <c:v>-39.208409539345496</c:v>
                </c:pt>
                <c:pt idx="264">
                  <c:v>-40.60691333934588</c:v>
                </c:pt>
                <c:pt idx="265">
                  <c:v>-39.9410267128398</c:v>
                </c:pt>
                <c:pt idx="266">
                  <c:v>-38.607995039345901</c:v>
                </c:pt>
                <c:pt idx="267">
                  <c:v>-37.555785339345732</c:v>
                </c:pt>
                <c:pt idx="268">
                  <c:v>-35.958599360851679</c:v>
                </c:pt>
                <c:pt idx="269">
                  <c:v>-34.125895839346001</c:v>
                </c:pt>
                <c:pt idx="270">
                  <c:v>-32.544856739345896</c:v>
                </c:pt>
                <c:pt idx="271">
                  <c:v>-31.463345839345756</c:v>
                </c:pt>
                <c:pt idx="272">
                  <c:v>-26.960419809934162</c:v>
                </c:pt>
                <c:pt idx="273">
                  <c:v>-25.739616739345884</c:v>
                </c:pt>
                <c:pt idx="274">
                  <c:v>-23.297811521164025</c:v>
                </c:pt>
                <c:pt idx="275">
                  <c:v>-21.27768653934557</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3.2201657606543197</c:v>
                </c:pt>
                <c:pt idx="284">
                  <c:v>5.1910131253009126</c:v>
                </c:pt>
                <c:pt idx="285">
                  <c:v>7.4876972606541106</c:v>
                </c:pt>
                <c:pt idx="286">
                  <c:v>9.154457560654178</c:v>
                </c:pt>
                <c:pt idx="287">
                  <c:v>11.292327860654318</c:v>
                </c:pt>
                <c:pt idx="288">
                  <c:v>12.898868073697818</c:v>
                </c:pt>
                <c:pt idx="289">
                  <c:v>14.226084910654436</c:v>
                </c:pt>
                <c:pt idx="290">
                  <c:v>19.326864402589891</c:v>
                </c:pt>
                <c:pt idx="291">
                  <c:v>20.805857460654185</c:v>
                </c:pt>
                <c:pt idx="292">
                  <c:v>23.133448460654211</c:v>
                </c:pt>
                <c:pt idx="293">
                  <c:v>24.888631960654607</c:v>
                </c:pt>
                <c:pt idx="294">
                  <c:v>27.661672560653983</c:v>
                </c:pt>
                <c:pt idx="295">
                  <c:v>29.862993960654364</c:v>
                </c:pt>
                <c:pt idx="296">
                  <c:v>-96.943318561255822</c:v>
                </c:pt>
                <c:pt idx="297">
                  <c:v>35.729588941654285</c:v>
                </c:pt>
                <c:pt idx="298">
                  <c:v>37.072779272654216</c:v>
                </c:pt>
                <c:pt idx="299">
                  <c:v>44.481780132352242</c:v>
                </c:pt>
                <c:pt idx="300">
                  <c:v>45.662641340654233</c:v>
                </c:pt>
                <c:pt idx="301">
                  <c:v>47.201161360654226</c:v>
                </c:pt>
                <c:pt idx="302">
                  <c:v>47.787844990654143</c:v>
                </c:pt>
                <c:pt idx="303">
                  <c:v>48.089386823697573</c:v>
                </c:pt>
                <c:pt idx="304">
                  <c:v>48.484713510654196</c:v>
                </c:pt>
                <c:pt idx="305">
                  <c:v>48.561685445654128</c:v>
                </c:pt>
                <c:pt idx="306">
                  <c:v>48.045543244924005</c:v>
                </c:pt>
                <c:pt idx="307">
                  <c:v>43.380535097435832</c:v>
                </c:pt>
                <c:pt idx="308">
                  <c:v>41.226143375391061</c:v>
                </c:pt>
                <c:pt idx="309">
                  <c:v>39.206456616654208</c:v>
                </c:pt>
                <c:pt idx="310">
                  <c:v>36.305800042654205</c:v>
                </c:pt>
                <c:pt idx="311">
                  <c:v>113.0062799655342</c:v>
                </c:pt>
                <c:pt idx="312">
                  <c:v>31.522622036998083</c:v>
                </c:pt>
                <c:pt idx="313">
                  <c:v>28.634083060654287</c:v>
                </c:pt>
                <c:pt idx="314">
                  <c:v>26.159779160653954</c:v>
                </c:pt>
                <c:pt idx="315">
                  <c:v>13.081256660654271</c:v>
                </c:pt>
                <c:pt idx="316">
                  <c:v>11.780057681062317</c:v>
                </c:pt>
                <c:pt idx="317">
                  <c:v>9.0516729232805915</c:v>
                </c:pt>
                <c:pt idx="318">
                  <c:v>6.5714906606548409</c:v>
                </c:pt>
                <c:pt idx="319">
                  <c:v>4.0402988606541719</c:v>
                </c:pt>
                <c:pt idx="320">
                  <c:v>1.4246671606542241</c:v>
                </c:pt>
                <c:pt idx="321">
                  <c:v>2.3171143413378632E-2</c:v>
                </c:pt>
                <c:pt idx="322">
                  <c:v>-1.6408579226794608</c:v>
                </c:pt>
                <c:pt idx="323">
                  <c:v>-9.716954767917283</c:v>
                </c:pt>
                <c:pt idx="324">
                  <c:v>-10.702910239345456</c:v>
                </c:pt>
                <c:pt idx="325">
                  <c:v>-13.160846939345527</c:v>
                </c:pt>
                <c:pt idx="326">
                  <c:v>-15.173984359754311</c:v>
                </c:pt>
                <c:pt idx="327">
                  <c:v>-17.054899239346071</c:v>
                </c:pt>
                <c:pt idx="328">
                  <c:v>-18.576972339345502</c:v>
                </c:pt>
                <c:pt idx="329">
                  <c:v>-20.095011634800414</c:v>
                </c:pt>
                <c:pt idx="330">
                  <c:v>-25.259471849984322</c:v>
                </c:pt>
                <c:pt idx="331">
                  <c:v>-26.405893137325329</c:v>
                </c:pt>
                <c:pt idx="332">
                  <c:v>-27.342602239345563</c:v>
                </c:pt>
                <c:pt idx="333">
                  <c:v>-28.032254739345376</c:v>
                </c:pt>
                <c:pt idx="334">
                  <c:v>-28.191084039345753</c:v>
                </c:pt>
                <c:pt idx="335">
                  <c:v>-27.678160915102808</c:v>
                </c:pt>
                <c:pt idx="336">
                  <c:v>-26.898065139345761</c:v>
                </c:pt>
                <c:pt idx="337">
                  <c:v>-25.68153987780731</c:v>
                </c:pt>
                <c:pt idx="338">
                  <c:v>-19.920943180615666</c:v>
                </c:pt>
                <c:pt idx="339">
                  <c:v>-18.826454639345684</c:v>
                </c:pt>
                <c:pt idx="340">
                  <c:v>-17.653843339345372</c:v>
                </c:pt>
                <c:pt idx="341">
                  <c:v>-16.675446539345497</c:v>
                </c:pt>
                <c:pt idx="342">
                  <c:v>-15.611346382824252</c:v>
                </c:pt>
                <c:pt idx="343">
                  <c:v>-14.796481539346042</c:v>
                </c:pt>
                <c:pt idx="344">
                  <c:v>-14.158886339345685</c:v>
                </c:pt>
                <c:pt idx="345">
                  <c:v>-13.644898339346014</c:v>
                </c:pt>
                <c:pt idx="346">
                  <c:v>-12.95548383934573</c:v>
                </c:pt>
                <c:pt idx="347">
                  <c:v>-12.044575450456971</c:v>
                </c:pt>
                <c:pt idx="348">
                  <c:v>-10.42108813934602</c:v>
                </c:pt>
                <c:pt idx="349">
                  <c:v>-8.3895327393458192</c:v>
                </c:pt>
                <c:pt idx="350">
                  <c:v>-6.0520403393460827</c:v>
                </c:pt>
                <c:pt idx="351">
                  <c:v>-4.0213327393458371</c:v>
                </c:pt>
                <c:pt idx="352">
                  <c:v>-1.7234983393456658</c:v>
                </c:pt>
                <c:pt idx="353">
                  <c:v>0.21386565055274823</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17.792741443262756</c:v>
                </c:pt>
                <c:pt idx="362">
                  <c:v>24.881645719477827</c:v>
                </c:pt>
                <c:pt idx="363">
                  <c:v>26.573540360653681</c:v>
                </c:pt>
                <c:pt idx="364">
                  <c:v>28.045646773014099</c:v>
                </c:pt>
                <c:pt idx="365">
                  <c:v>29.66537866065433</c:v>
                </c:pt>
                <c:pt idx="366">
                  <c:v>31.112614360654291</c:v>
                </c:pt>
                <c:pt idx="367">
                  <c:v>32.493309460654075</c:v>
                </c:pt>
                <c:pt idx="368">
                  <c:v>69.639292358653904</c:v>
                </c:pt>
                <c:pt idx="369">
                  <c:v>34.247418441854215</c:v>
                </c:pt>
                <c:pt idx="370">
                  <c:v>36.855419943262895</c:v>
                </c:pt>
                <c:pt idx="371">
                  <c:v>37.145409494654196</c:v>
                </c:pt>
                <c:pt idx="372">
                  <c:v>37.291916143654213</c:v>
                </c:pt>
                <c:pt idx="373">
                  <c:v>37.200036825654209</c:v>
                </c:pt>
                <c:pt idx="374">
                  <c:v>36.674661439654088</c:v>
                </c:pt>
                <c:pt idx="375">
                  <c:v>35.901859390654195</c:v>
                </c:pt>
                <c:pt idx="376">
                  <c:v>35.085232541058261</c:v>
                </c:pt>
                <c:pt idx="377">
                  <c:v>94.852068182753854</c:v>
                </c:pt>
                <c:pt idx="378">
                  <c:v>32.412338160654315</c:v>
                </c:pt>
                <c:pt idx="379">
                  <c:v>30.705217960654227</c:v>
                </c:pt>
                <c:pt idx="380">
                  <c:v>29.217341560654031</c:v>
                </c:pt>
                <c:pt idx="381">
                  <c:v>27.453741284309771</c:v>
                </c:pt>
                <c:pt idx="382">
                  <c:v>25.699768960654222</c:v>
                </c:pt>
                <c:pt idx="383">
                  <c:v>23.811679460654506</c:v>
                </c:pt>
                <c:pt idx="384">
                  <c:v>21.974959560654192</c:v>
                </c:pt>
                <c:pt idx="385">
                  <c:v>19.978225660653777</c:v>
                </c:pt>
                <c:pt idx="386">
                  <c:v>18.393699465532329</c:v>
                </c:pt>
                <c:pt idx="387">
                  <c:v>16.05340216065423</c:v>
                </c:pt>
                <c:pt idx="388">
                  <c:v>13.950560060654823</c:v>
                </c:pt>
                <c:pt idx="389">
                  <c:v>12.032073860653872</c:v>
                </c:pt>
                <c:pt idx="390">
                  <c:v>9.5916982606540699</c:v>
                </c:pt>
                <c:pt idx="391">
                  <c:v>7.8691795606539445</c:v>
                </c:pt>
                <c:pt idx="392">
                  <c:v>5.5705348424726253</c:v>
                </c:pt>
                <c:pt idx="393">
                  <c:v>3.7818395606544808</c:v>
                </c:pt>
                <c:pt idx="394">
                  <c:v>2.1544378606541272</c:v>
                </c:pt>
                <c:pt idx="395">
                  <c:v>0.25597846065426316</c:v>
                </c:pt>
                <c:pt idx="396">
                  <c:v>-1.3227949018455547</c:v>
                </c:pt>
                <c:pt idx="397">
                  <c:v>-7.6923704504572372</c:v>
                </c:pt>
                <c:pt idx="398">
                  <c:v>-9.077489339345874</c:v>
                </c:pt>
                <c:pt idx="399">
                  <c:v>-10.690816739345696</c:v>
                </c:pt>
                <c:pt idx="400">
                  <c:v>-12.263199039345825</c:v>
                </c:pt>
                <c:pt idx="401">
                  <c:v>-14.276734839345496</c:v>
                </c:pt>
                <c:pt idx="402">
                  <c:v>-15.917966708911308</c:v>
                </c:pt>
                <c:pt idx="403">
                  <c:v>-17.509743239346097</c:v>
                </c:pt>
                <c:pt idx="404">
                  <c:v>-18.336606910774286</c:v>
                </c:pt>
                <c:pt idx="405">
                  <c:v>-23.911053875059849</c:v>
                </c:pt>
                <c:pt idx="406">
                  <c:v>-25.500226739346338</c:v>
                </c:pt>
                <c:pt idx="407">
                  <c:v>-27.517532439345473</c:v>
                </c:pt>
                <c:pt idx="408">
                  <c:v>-29.557585359548035</c:v>
                </c:pt>
                <c:pt idx="409">
                  <c:v>-31.459467439345588</c:v>
                </c:pt>
                <c:pt idx="410">
                  <c:v>-33.231868139346055</c:v>
                </c:pt>
                <c:pt idx="411">
                  <c:v>-34.319588039345945</c:v>
                </c:pt>
                <c:pt idx="412">
                  <c:v>-35.036396196488681</c:v>
                </c:pt>
                <c:pt idx="413">
                  <c:v>-39.161915915103208</c:v>
                </c:pt>
                <c:pt idx="414">
                  <c:v>-39.860468939345999</c:v>
                </c:pt>
                <c:pt idx="415">
                  <c:v>-40.213767594664425</c:v>
                </c:pt>
                <c:pt idx="416">
                  <c:v>-39.973876439345467</c:v>
                </c:pt>
                <c:pt idx="417">
                  <c:v>-39.257583039345988</c:v>
                </c:pt>
                <c:pt idx="418">
                  <c:v>-38.347090239345945</c:v>
                </c:pt>
                <c:pt idx="419">
                  <c:v>-36.304221839345352</c:v>
                </c:pt>
                <c:pt idx="420">
                  <c:v>-34.287485274829578</c:v>
                </c:pt>
                <c:pt idx="421">
                  <c:v>-31.581562739345848</c:v>
                </c:pt>
                <c:pt idx="422">
                  <c:v>-28.935300839345796</c:v>
                </c:pt>
                <c:pt idx="423">
                  <c:v>-26.778641139345318</c:v>
                </c:pt>
                <c:pt idx="424">
                  <c:v>-23.898917439346064</c:v>
                </c:pt>
                <c:pt idx="425">
                  <c:v>-21.823877292834311</c:v>
                </c:pt>
                <c:pt idx="426">
                  <c:v>-19.318504839345696</c:v>
                </c:pt>
                <c:pt idx="427">
                  <c:v>-17.231710939345476</c:v>
                </c:pt>
                <c:pt idx="428">
                  <c:v>-14.759868139345656</c:v>
                </c:pt>
                <c:pt idx="429">
                  <c:v>-12.224572739346058</c:v>
                </c:pt>
                <c:pt idx="430">
                  <c:v>-10.800571339345673</c:v>
                </c:pt>
                <c:pt idx="431">
                  <c:v>-2.1110736619264152</c:v>
                </c:pt>
                <c:pt idx="432">
                  <c:v>-0.26448213934560377</c:v>
                </c:pt>
                <c:pt idx="433">
                  <c:v>1.1264005606544181</c:v>
                </c:pt>
                <c:pt idx="434">
                  <c:v>3.1029020606544582</c:v>
                </c:pt>
                <c:pt idx="435">
                  <c:v>4.7205251606538354</c:v>
                </c:pt>
                <c:pt idx="436">
                  <c:v>6.6684176810621807</c:v>
                </c:pt>
                <c:pt idx="437">
                  <c:v>8.62828146065422</c:v>
                </c:pt>
                <c:pt idx="438">
                  <c:v>9.6135400649095573</c:v>
                </c:pt>
                <c:pt idx="439">
                  <c:v>15.282716433381102</c:v>
                </c:pt>
                <c:pt idx="440">
                  <c:v>16.693435160653991</c:v>
                </c:pt>
                <c:pt idx="441">
                  <c:v>18.112738360653392</c:v>
                </c:pt>
                <c:pt idx="442">
                  <c:v>19.680577660654194</c:v>
                </c:pt>
                <c:pt idx="443">
                  <c:v>21.168333860654172</c:v>
                </c:pt>
                <c:pt idx="444">
                  <c:v>22.356151460654207</c:v>
                </c:pt>
                <c:pt idx="445">
                  <c:v>23.81773879548583</c:v>
                </c:pt>
                <c:pt idx="446">
                  <c:v>29.016410410654291</c:v>
                </c:pt>
                <c:pt idx="447">
                  <c:v>29.865027068817312</c:v>
                </c:pt>
                <c:pt idx="448">
                  <c:v>31.63216110509898</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51.249355960654263</c:v>
                </c:pt>
                <c:pt idx="458">
                  <c:v>52.837469460654063</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67.235930320654006</c:v>
                </c:pt>
                <c:pt idx="467">
                  <c:v>68.920111320654158</c:v>
                </c:pt>
                <c:pt idx="468">
                  <c:v>70.845528980654208</c:v>
                </c:pt>
                <c:pt idx="469">
                  <c:v>72.423889007593019</c:v>
                </c:pt>
                <c:pt idx="470">
                  <c:v>74.045447890653975</c:v>
                </c:pt>
                <c:pt idx="471">
                  <c:v>75.534992810653947</c:v>
                </c:pt>
                <c:pt idx="472">
                  <c:v>77.074822570654007</c:v>
                </c:pt>
                <c:pt idx="473">
                  <c:v>78.708910010653923</c:v>
                </c:pt>
                <c:pt idx="474">
                  <c:v>80.477246415756255</c:v>
                </c:pt>
                <c:pt idx="475">
                  <c:v>82.271756010653974</c:v>
                </c:pt>
                <c:pt idx="476">
                  <c:v>83.703847290653968</c:v>
                </c:pt>
                <c:pt idx="477">
                  <c:v>85.502284610654158</c:v>
                </c:pt>
                <c:pt idx="478">
                  <c:v>86.525012280653954</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78.049090730654115</c:v>
                </c:pt>
                <c:pt idx="488">
                  <c:v>76.007427190654056</c:v>
                </c:pt>
                <c:pt idx="489">
                  <c:v>74.180154115199556</c:v>
                </c:pt>
                <c:pt idx="490">
                  <c:v>72.094332450653937</c:v>
                </c:pt>
                <c:pt idx="491">
                  <c:v>70.012374220653967</c:v>
                </c:pt>
                <c:pt idx="492">
                  <c:v>67.825163010653966</c:v>
                </c:pt>
                <c:pt idx="493">
                  <c:v>65.705743449543135</c:v>
                </c:pt>
                <c:pt idx="494">
                  <c:v>63.131150910654213</c:v>
                </c:pt>
                <c:pt idx="495">
                  <c:v>60.846883720654148</c:v>
                </c:pt>
                <c:pt idx="496">
                  <c:v>58.692103090654271</c:v>
                </c:pt>
                <c:pt idx="497">
                  <c:v>57.428361288105272</c:v>
                </c:pt>
                <c:pt idx="498">
                  <c:v>45.779813660654206</c:v>
                </c:pt>
                <c:pt idx="499">
                  <c:v>44.629964639820869</c:v>
                </c:pt>
                <c:pt idx="500">
                  <c:v>42.040330078654208</c:v>
                </c:pt>
                <c:pt idx="501">
                  <c:v>39.888738874654223</c:v>
                </c:pt>
                <c:pt idx="502">
                  <c:v>37.401085216654195</c:v>
                </c:pt>
                <c:pt idx="503">
                  <c:v>35.212581858054214</c:v>
                </c:pt>
                <c:pt idx="504">
                  <c:v>33.876683660654088</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-1.0379944393459912</c:v>
                </c:pt>
                <c:pt idx="516">
                  <c:v>-2.8644024302552027</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-8.4746145393458718</c:v>
                </c:pt>
                <c:pt idx="525">
                  <c:v>-8.0958713393455923</c:v>
                </c:pt>
                <c:pt idx="526">
                  <c:v>-7.7293780132587813</c:v>
                </c:pt>
                <c:pt idx="527">
                  <c:v>-7.0469805393460536</c:v>
                </c:pt>
                <c:pt idx="528">
                  <c:v>-6.7101307202982445</c:v>
                </c:pt>
                <c:pt idx="529">
                  <c:v>-2.3366363828238765</c:v>
                </c:pt>
                <c:pt idx="530">
                  <c:v>-1.6406858393458525</c:v>
                </c:pt>
                <c:pt idx="531">
                  <c:v>-0.72975533934556003</c:v>
                </c:pt>
                <c:pt idx="532">
                  <c:v>-2.0795788325358437E-2</c:v>
                </c:pt>
                <c:pt idx="533">
                  <c:v>0.54751796065448843</c:v>
                </c:pt>
                <c:pt idx="534">
                  <c:v>1.1601369606543153</c:v>
                </c:pt>
                <c:pt idx="535">
                  <c:v>1.8735625273213827</c:v>
                </c:pt>
                <c:pt idx="536">
                  <c:v>5.1595941606542475</c:v>
                </c:pt>
                <c:pt idx="537">
                  <c:v>5.6439373677243285</c:v>
                </c:pt>
                <c:pt idx="538">
                  <c:v>6.5711660606542104</c:v>
                </c:pt>
                <c:pt idx="539">
                  <c:v>7.6299515606539678</c:v>
                </c:pt>
                <c:pt idx="540">
                  <c:v>8.6155041606539857</c:v>
                </c:pt>
                <c:pt idx="541">
                  <c:v>10.057662783103069</c:v>
                </c:pt>
                <c:pt idx="542">
                  <c:v>11.323276860654232</c:v>
                </c:pt>
                <c:pt idx="543">
                  <c:v>12.491867260653848</c:v>
                </c:pt>
                <c:pt idx="544">
                  <c:v>13.523793968346467</c:v>
                </c:pt>
                <c:pt idx="545">
                  <c:v>17.758929387926912</c:v>
                </c:pt>
                <c:pt idx="546">
                  <c:v>18.776258825602895</c:v>
                </c:pt>
                <c:pt idx="547">
                  <c:v>19.858595060653897</c:v>
                </c:pt>
                <c:pt idx="548">
                  <c:v>21.172107960653932</c:v>
                </c:pt>
                <c:pt idx="549">
                  <c:v>22.300622860654229</c:v>
                </c:pt>
                <c:pt idx="550">
                  <c:v>23.407090381584169</c:v>
                </c:pt>
                <c:pt idx="551">
                  <c:v>24.361888860654382</c:v>
                </c:pt>
                <c:pt idx="552">
                  <c:v>24.874624402589859</c:v>
                </c:pt>
                <c:pt idx="553">
                  <c:v>28.349574396503026</c:v>
                </c:pt>
                <c:pt idx="554">
                  <c:v>28.753536060654085</c:v>
                </c:pt>
                <c:pt idx="555">
                  <c:v>29.422208701470129</c:v>
                </c:pt>
                <c:pt idx="556">
                  <c:v>30.425076560654329</c:v>
                </c:pt>
                <c:pt idx="557">
                  <c:v>-28.664162423425807</c:v>
                </c:pt>
                <c:pt idx="558">
                  <c:v>34.370600492654134</c:v>
                </c:pt>
                <c:pt idx="559">
                  <c:v>35.261303067797044</c:v>
                </c:pt>
                <c:pt idx="560">
                  <c:v>44.263766660654206</c:v>
                </c:pt>
                <c:pt idx="561">
                  <c:v>46.726704850654201</c:v>
                </c:pt>
                <c:pt idx="562">
                  <c:v>49.350217850654104</c:v>
                </c:pt>
                <c:pt idx="563">
                  <c:v>51.87074992065422</c:v>
                </c:pt>
                <c:pt idx="564">
                  <c:v>54.854293400654086</c:v>
                </c:pt>
                <c:pt idx="565">
                  <c:v>57.548326630042006</c:v>
                </c:pt>
                <c:pt idx="566">
                  <c:v>60.47185883456725</c:v>
                </c:pt>
                <c:pt idx="567">
                  <c:v>68.769901660654213</c:v>
                </c:pt>
                <c:pt idx="568">
                  <c:v>69.972819516324094</c:v>
                </c:pt>
                <c:pt idx="569">
                  <c:v>71.588802890653881</c:v>
                </c:pt>
                <c:pt idx="570">
                  <c:v>72.475788070653792</c:v>
                </c:pt>
                <c:pt idx="571">
                  <c:v>73.696362130653881</c:v>
                </c:pt>
                <c:pt idx="572">
                  <c:v>74.555426776443497</c:v>
                </c:pt>
                <c:pt idx="573">
                  <c:v>75.014163450654223</c:v>
                </c:pt>
                <c:pt idx="574">
                  <c:v>74.726557280654148</c:v>
                </c:pt>
                <c:pt idx="575">
                  <c:v>74.419505569745368</c:v>
                </c:pt>
                <c:pt idx="576">
                  <c:v>69.613462623617167</c:v>
                </c:pt>
                <c:pt idx="577">
                  <c:v>68.516218010654057</c:v>
                </c:pt>
                <c:pt idx="578">
                  <c:v>67.575925060654129</c:v>
                </c:pt>
                <c:pt idx="579">
                  <c:v>66.377961429075327</c:v>
                </c:pt>
                <c:pt idx="580">
                  <c:v>64.849944420654168</c:v>
                </c:pt>
                <c:pt idx="581">
                  <c:v>63.271333160654201</c:v>
                </c:pt>
                <c:pt idx="582">
                  <c:v>61.52171286473596</c:v>
                </c:pt>
                <c:pt idx="583">
                  <c:v>54.807140660654127</c:v>
                </c:pt>
                <c:pt idx="584">
                  <c:v>53.086727160654156</c:v>
                </c:pt>
                <c:pt idx="585">
                  <c:v>50.433265945654227</c:v>
                </c:pt>
                <c:pt idx="586">
                  <c:v>47.395216748154326</c:v>
                </c:pt>
                <c:pt idx="587">
                  <c:v>44.7948335006542</c:v>
                </c:pt>
                <c:pt idx="588">
                  <c:v>42.80125906065409</c:v>
                </c:pt>
                <c:pt idx="589">
                  <c:v>39.87254971465422</c:v>
                </c:pt>
                <c:pt idx="590">
                  <c:v>37.389329001654104</c:v>
                </c:pt>
                <c:pt idx="591">
                  <c:v>35.701411960654205</c:v>
                </c:pt>
                <c:pt idx="592">
                  <c:v>27.513380490441648</c:v>
                </c:pt>
                <c:pt idx="593">
                  <c:v>24.90071166065411</c:v>
                </c:pt>
                <c:pt idx="594">
                  <c:v>22.392153860654481</c:v>
                </c:pt>
                <c:pt idx="595">
                  <c:v>19.274525060654515</c:v>
                </c:pt>
                <c:pt idx="596">
                  <c:v>16.635470460654052</c:v>
                </c:pt>
                <c:pt idx="597">
                  <c:v>13.591321560653762</c:v>
                </c:pt>
                <c:pt idx="598">
                  <c:v>10.765946866840087</c:v>
                </c:pt>
                <c:pt idx="599">
                  <c:v>9.5614756606541196</c:v>
                </c:pt>
                <c:pt idx="600">
                  <c:v>1.8624434555260341</c:v>
                </c:pt>
                <c:pt idx="601">
                  <c:v>-0.20125863934578092</c:v>
                </c:pt>
                <c:pt idx="602">
                  <c:v>-1.8981482393460309</c:v>
                </c:pt>
                <c:pt idx="603">
                  <c:v>-4.1107581393459798</c:v>
                </c:pt>
                <c:pt idx="604">
                  <c:v>-5.9978301393460356</c:v>
                </c:pt>
                <c:pt idx="605">
                  <c:v>-7.8257892014144659</c:v>
                </c:pt>
                <c:pt idx="606">
                  <c:v>-9.5206292577133826</c:v>
                </c:pt>
                <c:pt idx="607">
                  <c:v>-15.621743339345869</c:v>
                </c:pt>
                <c:pt idx="608">
                  <c:v>-16.55484109444799</c:v>
                </c:pt>
                <c:pt idx="609">
                  <c:v>-18.12544673934628</c:v>
                </c:pt>
                <c:pt idx="610">
                  <c:v>-19.342569139346345</c:v>
                </c:pt>
                <c:pt idx="611">
                  <c:v>-20.700066339345689</c:v>
                </c:pt>
                <c:pt idx="612">
                  <c:v>-22.660103543427333</c:v>
                </c:pt>
                <c:pt idx="613">
                  <c:v>-23.440149439345273</c:v>
                </c:pt>
                <c:pt idx="614">
                  <c:v>-24.115029877807487</c:v>
                </c:pt>
                <c:pt idx="615">
                  <c:v>-22.339343339345721</c:v>
                </c:pt>
                <c:pt idx="616">
                  <c:v>-21.21938232924499</c:v>
                </c:pt>
                <c:pt idx="617">
                  <c:v>-19.997946839345623</c:v>
                </c:pt>
                <c:pt idx="618">
                  <c:v>-18.430432823881919</c:v>
                </c:pt>
                <c:pt idx="619">
                  <c:v>-17.173943839345529</c:v>
                </c:pt>
                <c:pt idx="620">
                  <c:v>-15.285327439345906</c:v>
                </c:pt>
                <c:pt idx="621">
                  <c:v>-13.642019539346174</c:v>
                </c:pt>
                <c:pt idx="622">
                  <c:v>-11.986736039345928</c:v>
                </c:pt>
                <c:pt idx="623">
                  <c:v>-9.8855492393457212</c:v>
                </c:pt>
                <c:pt idx="624">
                  <c:v>-7.9347812340823793</c:v>
                </c:pt>
                <c:pt idx="625">
                  <c:v>-5.4488933393462284</c:v>
                </c:pt>
                <c:pt idx="626">
                  <c:v>-3.6364583393462793</c:v>
                </c:pt>
                <c:pt idx="627">
                  <c:v>-0.92885893934578811</c:v>
                </c:pt>
                <c:pt idx="628">
                  <c:v>1.2520257606538507</c:v>
                </c:pt>
                <c:pt idx="629">
                  <c:v>3.3728523606537704</c:v>
                </c:pt>
                <c:pt idx="630">
                  <c:v>6.2327609764437284</c:v>
                </c:pt>
                <c:pt idx="631">
                  <c:v>8.6219411606541865</c:v>
                </c:pt>
                <c:pt idx="632">
                  <c:v>10.573335337124737</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37.170667231487478</c:v>
                </c:pt>
                <c:pt idx="641">
                  <c:v>45.804168024290483</c:v>
                </c:pt>
                <c:pt idx="642">
                  <c:v>47.6112726406542</c:v>
                </c:pt>
                <c:pt idx="643">
                  <c:v>50.188147186427415</c:v>
                </c:pt>
                <c:pt idx="644">
                  <c:v>51.881394230654195</c:v>
                </c:pt>
                <c:pt idx="645">
                  <c:v>53.062316460654216</c:v>
                </c:pt>
                <c:pt idx="646">
                  <c:v>53.562352980654339</c:v>
                </c:pt>
                <c:pt idx="647">
                  <c:v>53.596484760654135</c:v>
                </c:pt>
                <c:pt idx="648">
                  <c:v>53.329328752490937</c:v>
                </c:pt>
                <c:pt idx="649">
                  <c:v>53.065827872192614</c:v>
                </c:pt>
                <c:pt idx="650">
                  <c:v>44.374267732082714</c:v>
                </c:pt>
                <c:pt idx="651">
                  <c:v>42.357365126654194</c:v>
                </c:pt>
                <c:pt idx="652">
                  <c:v>40.164601769654126</c:v>
                </c:pt>
                <c:pt idx="653">
                  <c:v>38.042585974654216</c:v>
                </c:pt>
                <c:pt idx="654">
                  <c:v>35.03535272720989</c:v>
                </c:pt>
                <c:pt idx="655">
                  <c:v>22.312956660654255</c:v>
                </c:pt>
                <c:pt idx="656">
                  <c:v>20.477171913179518</c:v>
                </c:pt>
                <c:pt idx="657">
                  <c:v>16.465512460653841</c:v>
                </c:pt>
                <c:pt idx="658">
                  <c:v>13.398321160654135</c:v>
                </c:pt>
                <c:pt idx="659">
                  <c:v>9.8939236606542487</c:v>
                </c:pt>
                <c:pt idx="660">
                  <c:v>7.2882897856540811</c:v>
                </c:pt>
                <c:pt idx="661">
                  <c:v>3.831053760654072</c:v>
                </c:pt>
                <c:pt idx="662">
                  <c:v>1.2210614167516378</c:v>
                </c:pt>
                <c:pt idx="663">
                  <c:v>-10.933057339345648</c:v>
                </c:pt>
                <c:pt idx="664">
                  <c:v>-13.605499539345868</c:v>
                </c:pt>
                <c:pt idx="665">
                  <c:v>-16.982270039345885</c:v>
                </c:pt>
                <c:pt idx="666">
                  <c:v>-19.181602114855707</c:v>
                </c:pt>
                <c:pt idx="667">
                  <c:v>-22.010686839345691</c:v>
                </c:pt>
                <c:pt idx="668">
                  <c:v>-23.945749739345576</c:v>
                </c:pt>
                <c:pt idx="669">
                  <c:v>-25.281640406012727</c:v>
                </c:pt>
                <c:pt idx="670">
                  <c:v>-27.242309529821835</c:v>
                </c:pt>
                <c:pt idx="671">
                  <c:v>-27.228079639346117</c:v>
                </c:pt>
                <c:pt idx="672">
                  <c:v>-27.270703101250319</c:v>
                </c:pt>
                <c:pt idx="673">
                  <c:v>-27.507102239345688</c:v>
                </c:pt>
                <c:pt idx="674">
                  <c:v>-27.750988839346064</c:v>
                </c:pt>
                <c:pt idx="675">
                  <c:v>-27.566043539345777</c:v>
                </c:pt>
                <c:pt idx="676">
                  <c:v>-26.658934539345829</c:v>
                </c:pt>
                <c:pt idx="677">
                  <c:v>-25.408846139345776</c:v>
                </c:pt>
                <c:pt idx="678">
                  <c:v>-15.704339172679051</c:v>
                </c:pt>
                <c:pt idx="679">
                  <c:v>-13.65673643212936</c:v>
                </c:pt>
                <c:pt idx="680">
                  <c:v>-11.520545539346099</c:v>
                </c:pt>
                <c:pt idx="681">
                  <c:v>-9.6000554393459208</c:v>
                </c:pt>
                <c:pt idx="682">
                  <c:v>-7.0272649393459581</c:v>
                </c:pt>
                <c:pt idx="683">
                  <c:v>-5.9590515444738834</c:v>
                </c:pt>
                <c:pt idx="684">
                  <c:v>2.8417103894680587</c:v>
                </c:pt>
                <c:pt idx="685">
                  <c:v>5.7453989606542564</c:v>
                </c:pt>
                <c:pt idx="686">
                  <c:v>8.5769047606541449</c:v>
                </c:pt>
                <c:pt idx="687">
                  <c:v>12.587840760654441</c:v>
                </c:pt>
                <c:pt idx="688">
                  <c:v>15.827053160654069</c:v>
                </c:pt>
                <c:pt idx="689">
                  <c:v>18.746758905552326</c:v>
                </c:pt>
                <c:pt idx="690">
                  <c:v>21.435100360654431</c:v>
                </c:pt>
                <c:pt idx="691">
                  <c:v>23.198761923812224</c:v>
                </c:pt>
                <c:pt idx="692">
                  <c:v>30.819510344864387</c:v>
                </c:pt>
                <c:pt idx="693">
                  <c:v>32.085833760654225</c:v>
                </c:pt>
                <c:pt idx="694">
                  <c:v>69.838189912553915</c:v>
                </c:pt>
                <c:pt idx="695">
                  <c:v>35.557133796097254</c:v>
                </c:pt>
                <c:pt idx="696">
                  <c:v>37.924014079654143</c:v>
                </c:pt>
                <c:pt idx="697">
                  <c:v>39.986785743654195</c:v>
                </c:pt>
                <c:pt idx="698">
                  <c:v>41.972516702654211</c:v>
                </c:pt>
                <c:pt idx="699">
                  <c:v>44.138786030654209</c:v>
                </c:pt>
                <c:pt idx="700">
                  <c:v>45.997389200654204</c:v>
                </c:pt>
                <c:pt idx="701">
                  <c:v>47.451390109633728</c:v>
                </c:pt>
                <c:pt idx="702">
                  <c:v>48.527091440654196</c:v>
                </c:pt>
                <c:pt idx="703">
                  <c:v>48.953421200654134</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10.446455038153962</c:v>
                </c:pt>
                <c:pt idx="712">
                  <c:v>28.131647272899443</c:v>
                </c:pt>
                <c:pt idx="713">
                  <c:v>24.080246460654223</c:v>
                </c:pt>
                <c:pt idx="714">
                  <c:v>20.669803060654484</c:v>
                </c:pt>
                <c:pt idx="715">
                  <c:v>17.045982230274689</c:v>
                </c:pt>
                <c:pt idx="716">
                  <c:v>4.1055815255191375</c:v>
                </c:pt>
                <c:pt idx="717">
                  <c:v>1.0384776707555829</c:v>
                </c:pt>
                <c:pt idx="718">
                  <c:v>-2.1975663981692719</c:v>
                </c:pt>
                <c:pt idx="719">
                  <c:v>-6.5650526393458133</c:v>
                </c:pt>
                <c:pt idx="720">
                  <c:v>-9.6866447393454322</c:v>
                </c:pt>
                <c:pt idx="721">
                  <c:v>-13.084250939345679</c:v>
                </c:pt>
                <c:pt idx="722">
                  <c:v>-16.471016239345666</c:v>
                </c:pt>
                <c:pt idx="723">
                  <c:v>-19.099724461794832</c:v>
                </c:pt>
                <c:pt idx="724">
                  <c:v>-20.931472884800428</c:v>
                </c:pt>
                <c:pt idx="725">
                  <c:v>-30.17511174514317</c:v>
                </c:pt>
                <c:pt idx="726">
                  <c:v>-32.411934939345826</c:v>
                </c:pt>
                <c:pt idx="727">
                  <c:v>-34.858230439345995</c:v>
                </c:pt>
                <c:pt idx="728">
                  <c:v>-37.312691539345536</c:v>
                </c:pt>
                <c:pt idx="729">
                  <c:v>-39.439827420978354</c:v>
                </c:pt>
                <c:pt idx="730">
                  <c:v>-41.783985139345759</c:v>
                </c:pt>
                <c:pt idx="731">
                  <c:v>-43.97366213934572</c:v>
                </c:pt>
                <c:pt idx="732">
                  <c:v>-49.230438339345923</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-63.544824539345541</c:v>
                </c:pt>
                <c:pt idx="743">
                  <c:v>-63.356194939345755</c:v>
                </c:pt>
                <c:pt idx="744">
                  <c:v>-62.808270039346077</c:v>
                </c:pt>
                <c:pt idx="745">
                  <c:v>-62.057059276845244</c:v>
                </c:pt>
                <c:pt idx="746">
                  <c:v>-60.732322039345988</c:v>
                </c:pt>
                <c:pt idx="747">
                  <c:v>-59.338287239345945</c:v>
                </c:pt>
                <c:pt idx="748">
                  <c:v>-58.355873339345806</c:v>
                </c:pt>
                <c:pt idx="749">
                  <c:v>-49.743496833321501</c:v>
                </c:pt>
                <c:pt idx="750">
                  <c:v>-46.675692439345823</c:v>
                </c:pt>
                <c:pt idx="751">
                  <c:v>-43.979649053631697</c:v>
                </c:pt>
                <c:pt idx="752">
                  <c:v>-41.141679439345943</c:v>
                </c:pt>
                <c:pt idx="753">
                  <c:v>-38.782385839345963</c:v>
                </c:pt>
                <c:pt idx="754">
                  <c:v>-36.310157839346118</c:v>
                </c:pt>
                <c:pt idx="755">
                  <c:v>-33.912076739345999</c:v>
                </c:pt>
                <c:pt idx="756">
                  <c:v>-32.459818204210706</c:v>
                </c:pt>
                <c:pt idx="757">
                  <c:v>-23.554423339345721</c:v>
                </c:pt>
                <c:pt idx="758">
                  <c:v>-22.51978206275021</c:v>
                </c:pt>
                <c:pt idx="759">
                  <c:v>-20.766495439345587</c:v>
                </c:pt>
                <c:pt idx="760">
                  <c:v>-19.064831039345787</c:v>
                </c:pt>
                <c:pt idx="761">
                  <c:v>-17.515206539345986</c:v>
                </c:pt>
                <c:pt idx="762">
                  <c:v>-15.917547359964631</c:v>
                </c:pt>
                <c:pt idx="763">
                  <c:v>-14.517056639346292</c:v>
                </c:pt>
                <c:pt idx="764">
                  <c:v>-13.208441157527545</c:v>
                </c:pt>
                <c:pt idx="765">
                  <c:v>-6.1680040893458985</c:v>
                </c:pt>
                <c:pt idx="766">
                  <c:v>-3.8849096393455507</c:v>
                </c:pt>
                <c:pt idx="767">
                  <c:v>-2.2809401342174191</c:v>
                </c:pt>
                <c:pt idx="768">
                  <c:v>0.50606476065416928</c:v>
                </c:pt>
                <c:pt idx="769">
                  <c:v>2.1118780606542429</c:v>
                </c:pt>
                <c:pt idx="770">
                  <c:v>3.5325663606542386</c:v>
                </c:pt>
                <c:pt idx="771">
                  <c:v>4.8830305606543885</c:v>
                </c:pt>
                <c:pt idx="772">
                  <c:v>5.5986622162097888</c:v>
                </c:pt>
                <c:pt idx="773">
                  <c:v>8.0565712061085737</c:v>
                </c:pt>
                <c:pt idx="774">
                  <c:v>8.4006853606542222</c:v>
                </c:pt>
                <c:pt idx="775">
                  <c:v>8.728173160654654</c:v>
                </c:pt>
                <c:pt idx="776">
                  <c:v>9.1507935606542787</c:v>
                </c:pt>
                <c:pt idx="777">
                  <c:v>9.393279650344482</c:v>
                </c:pt>
                <c:pt idx="778">
                  <c:v>9.4220605606543018</c:v>
                </c:pt>
                <c:pt idx="779">
                  <c:v>9.1604826900662353</c:v>
                </c:pt>
                <c:pt idx="780">
                  <c:v>6.4318584788362614</c:v>
                </c:pt>
                <c:pt idx="781">
                  <c:v>5.5476938606541921</c:v>
                </c:pt>
                <c:pt idx="782">
                  <c:v>4.2634607606539126</c:v>
                </c:pt>
                <c:pt idx="783">
                  <c:v>2.9108416606539977</c:v>
                </c:pt>
                <c:pt idx="784">
                  <c:v>0.76762996065423472</c:v>
                </c:pt>
                <c:pt idx="785">
                  <c:v>-1.5531052393458253</c:v>
                </c:pt>
                <c:pt idx="786">
                  <c:v>-3.5314450393460581</c:v>
                </c:pt>
                <c:pt idx="787">
                  <c:v>-5.9689058726791488</c:v>
                </c:pt>
                <c:pt idx="788">
                  <c:v>-14.011504029001006</c:v>
                </c:pt>
                <c:pt idx="789">
                  <c:v>-15.399116637218672</c:v>
                </c:pt>
                <c:pt idx="790">
                  <c:v>-17.831689139345485</c:v>
                </c:pt>
                <c:pt idx="791">
                  <c:v>-19.839773239345639</c:v>
                </c:pt>
                <c:pt idx="792">
                  <c:v>-22.325115539345809</c:v>
                </c:pt>
                <c:pt idx="793">
                  <c:v>-24.222634839345446</c:v>
                </c:pt>
                <c:pt idx="794">
                  <c:v>-26.726949139345621</c:v>
                </c:pt>
                <c:pt idx="795">
                  <c:v>-28.95202217992497</c:v>
                </c:pt>
                <c:pt idx="796">
                  <c:v>-35.944519493191756</c:v>
                </c:pt>
                <c:pt idx="797">
                  <c:v>-37.035436839345813</c:v>
                </c:pt>
                <c:pt idx="798">
                  <c:v>-39.025048439345767</c:v>
                </c:pt>
                <c:pt idx="799">
                  <c:v>-40.598786739345655</c:v>
                </c:pt>
                <c:pt idx="800">
                  <c:v>-42.284851539345844</c:v>
                </c:pt>
                <c:pt idx="801">
                  <c:v>-43.632175839345578</c:v>
                </c:pt>
                <c:pt idx="802">
                  <c:v>-45.612504155672099</c:v>
                </c:pt>
                <c:pt idx="803">
                  <c:v>-47.169402639345549</c:v>
                </c:pt>
                <c:pt idx="804">
                  <c:v>-48.030713589345737</c:v>
                </c:pt>
                <c:pt idx="805">
                  <c:v>-52.190738602503728</c:v>
                </c:pt>
                <c:pt idx="806">
                  <c:v>-53.360819839345993</c:v>
                </c:pt>
                <c:pt idx="807">
                  <c:v>-54.091102839346036</c:v>
                </c:pt>
                <c:pt idx="808">
                  <c:v>-54.584437089345698</c:v>
                </c:pt>
                <c:pt idx="809">
                  <c:v>-54.970728939345761</c:v>
                </c:pt>
                <c:pt idx="810">
                  <c:v>-54.533325839346006</c:v>
                </c:pt>
                <c:pt idx="811">
                  <c:v>-53.794193039346105</c:v>
                </c:pt>
                <c:pt idx="812">
                  <c:v>-52.652891139345854</c:v>
                </c:pt>
                <c:pt idx="813">
                  <c:v>-51.716226741407525</c:v>
                </c:pt>
                <c:pt idx="814">
                  <c:v>-50.552608439345391</c:v>
                </c:pt>
                <c:pt idx="815">
                  <c:v>-49.058896539345547</c:v>
                </c:pt>
                <c:pt idx="816">
                  <c:v>-47.266573339345939</c:v>
                </c:pt>
                <c:pt idx="817">
                  <c:v>-45.870164339346054</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-34.181486939345575</c:v>
                </c:pt>
                <c:pt idx="826">
                  <c:v>-32.307447739345733</c:v>
                </c:pt>
                <c:pt idx="827">
                  <c:v>-30.470398039345881</c:v>
                </c:pt>
                <c:pt idx="828">
                  <c:v>-28.683626844500623</c:v>
                </c:pt>
                <c:pt idx="829">
                  <c:v>-27.142391639345888</c:v>
                </c:pt>
                <c:pt idx="830">
                  <c:v>-24.743471139345729</c:v>
                </c:pt>
                <c:pt idx="831">
                  <c:v>-23.124266939345887</c:v>
                </c:pt>
                <c:pt idx="832">
                  <c:v>-21.548483739345741</c:v>
                </c:pt>
                <c:pt idx="833">
                  <c:v>-20.094076432129427</c:v>
                </c:pt>
                <c:pt idx="834">
                  <c:v>-18.61639713934585</c:v>
                </c:pt>
                <c:pt idx="835">
                  <c:v>-17.186762039345801</c:v>
                </c:pt>
                <c:pt idx="836">
                  <c:v>-15.171446739345887</c:v>
                </c:pt>
                <c:pt idx="837">
                  <c:v>-12.995021539345627</c:v>
                </c:pt>
                <c:pt idx="838">
                  <c:v>-11.008454339345576</c:v>
                </c:pt>
                <c:pt idx="839">
                  <c:v>-9.2471930363151724</c:v>
                </c:pt>
                <c:pt idx="840">
                  <c:v>-6.0804004393455671</c:v>
                </c:pt>
                <c:pt idx="841">
                  <c:v>-4.0686175393457082</c:v>
                </c:pt>
                <c:pt idx="842">
                  <c:v>-1.7776422393453686</c:v>
                </c:pt>
                <c:pt idx="843">
                  <c:v>-0.11376873934563057</c:v>
                </c:pt>
                <c:pt idx="844">
                  <c:v>1.7456392379740986</c:v>
                </c:pt>
                <c:pt idx="845">
                  <c:v>3.2892811606548094</c:v>
                </c:pt>
                <c:pt idx="846">
                  <c:v>4.9815904606543429</c:v>
                </c:pt>
                <c:pt idx="847">
                  <c:v>6.4828866606542306</c:v>
                </c:pt>
                <c:pt idx="848">
                  <c:v>8.2545529606545589</c:v>
                </c:pt>
                <c:pt idx="849">
                  <c:v>10.027384495705746</c:v>
                </c:pt>
                <c:pt idx="850">
                  <c:v>11.635285660654461</c:v>
                </c:pt>
                <c:pt idx="851">
                  <c:v>13.246862216209667</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-1.9308800393456547</c:v>
                </c:pt>
                <c:pt idx="861">
                  <c:v>-4.8718507351794704</c:v>
                </c:pt>
                <c:pt idx="862">
                  <c:v>-7.444822039345695</c:v>
                </c:pt>
                <c:pt idx="863">
                  <c:v>-9.9391859393455775</c:v>
                </c:pt>
                <c:pt idx="864">
                  <c:v>-12.157592139345379</c:v>
                </c:pt>
                <c:pt idx="865">
                  <c:v>-14.645498139345534</c:v>
                </c:pt>
                <c:pt idx="866">
                  <c:v>-16.439870452747531</c:v>
                </c:pt>
                <c:pt idx="867">
                  <c:v>-17.811863339345791</c:v>
                </c:pt>
                <c:pt idx="868">
                  <c:v>-22.676543339345766</c:v>
                </c:pt>
                <c:pt idx="869">
                  <c:v>-23.454634248436662</c:v>
                </c:pt>
                <c:pt idx="870">
                  <c:v>-24.856091439346191</c:v>
                </c:pt>
                <c:pt idx="871">
                  <c:v>-26.461852339345921</c:v>
                </c:pt>
                <c:pt idx="872">
                  <c:v>-28.226260639345824</c:v>
                </c:pt>
                <c:pt idx="873">
                  <c:v>-29.481275214345793</c:v>
                </c:pt>
                <c:pt idx="874">
                  <c:v>-31.278442339345844</c:v>
                </c:pt>
                <c:pt idx="875">
                  <c:v>-32.781781739346258</c:v>
                </c:pt>
                <c:pt idx="876">
                  <c:v>-33.474520412516704</c:v>
                </c:pt>
                <c:pt idx="877">
                  <c:v>-40.437603339345742</c:v>
                </c:pt>
                <c:pt idx="878">
                  <c:v>-41.149119797678622</c:v>
                </c:pt>
                <c:pt idx="879">
                  <c:v>-42.739452639345913</c:v>
                </c:pt>
                <c:pt idx="880">
                  <c:v>-43.930415401201444</c:v>
                </c:pt>
                <c:pt idx="881">
                  <c:v>-45.456466139345522</c:v>
                </c:pt>
                <c:pt idx="882">
                  <c:v>-46.801458039345427</c:v>
                </c:pt>
                <c:pt idx="883">
                  <c:v>-47.775142139345895</c:v>
                </c:pt>
                <c:pt idx="884">
                  <c:v>-51.344772292834307</c:v>
                </c:pt>
                <c:pt idx="885">
                  <c:v>-51.653467039345372</c:v>
                </c:pt>
                <c:pt idx="886">
                  <c:v>-51.788537089345823</c:v>
                </c:pt>
                <c:pt idx="887">
                  <c:v>-52.272162039346085</c:v>
                </c:pt>
                <c:pt idx="888">
                  <c:v>-52.764615539345868</c:v>
                </c:pt>
                <c:pt idx="889">
                  <c:v>-52.861021239345533</c:v>
                </c:pt>
                <c:pt idx="890">
                  <c:v>-52.221286565152369</c:v>
                </c:pt>
                <c:pt idx="891">
                  <c:v>-50.904039867123799</c:v>
                </c:pt>
                <c:pt idx="892">
                  <c:v>-40.040786434584106</c:v>
                </c:pt>
                <c:pt idx="893">
                  <c:v>-37.094932639345643</c:v>
                </c:pt>
                <c:pt idx="894">
                  <c:v>-34.36049133934597</c:v>
                </c:pt>
                <c:pt idx="895">
                  <c:v>-30.850813339345677</c:v>
                </c:pt>
                <c:pt idx="896">
                  <c:v>-28.358025401201814</c:v>
                </c:pt>
                <c:pt idx="897">
                  <c:v>-25.496386839345895</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7.7680634606543979</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5.8540373606538099</c:v>
                </c:pt>
                <c:pt idx="12">
                  <c:v>5.2703318121690472</c:v>
                </c:pt>
                <c:pt idx="13">
                  <c:v>5.1439421606539781</c:v>
                </c:pt>
                <c:pt idx="14">
                  <c:v>5.3509093606542706</c:v>
                </c:pt>
                <c:pt idx="15">
                  <c:v>5.1045433606540769</c:v>
                </c:pt>
                <c:pt idx="16">
                  <c:v>4.4811298239192814</c:v>
                </c:pt>
                <c:pt idx="17">
                  <c:v>3.7704086087061341</c:v>
                </c:pt>
                <c:pt idx="18">
                  <c:v>-0.82183042267922823</c:v>
                </c:pt>
                <c:pt idx="19">
                  <c:v>-0.9935248393458096</c:v>
                </c:pt>
                <c:pt idx="20">
                  <c:v>-1.091348439345154</c:v>
                </c:pt>
                <c:pt idx="21">
                  <c:v>-1.8485095393455164</c:v>
                </c:pt>
                <c:pt idx="22">
                  <c:v>-1.6525042577133582</c:v>
                </c:pt>
                <c:pt idx="23">
                  <c:v>-1.422255157528014</c:v>
                </c:pt>
                <c:pt idx="24">
                  <c:v>-1.2894633393457866</c:v>
                </c:pt>
                <c:pt idx="25">
                  <c:v>-1.9975988565871035</c:v>
                </c:pt>
                <c:pt idx="26">
                  <c:v>-2.1331536423760489</c:v>
                </c:pt>
                <c:pt idx="27">
                  <c:v>-2.3516039393463704</c:v>
                </c:pt>
                <c:pt idx="28">
                  <c:v>-2.432093747508759</c:v>
                </c:pt>
                <c:pt idx="29">
                  <c:v>-2.3193805393457243</c:v>
                </c:pt>
                <c:pt idx="30">
                  <c:v>-2.1181983393459518</c:v>
                </c:pt>
                <c:pt idx="31">
                  <c:v>-1.732959339345939</c:v>
                </c:pt>
                <c:pt idx="32">
                  <c:v>-1.1902890536314885</c:v>
                </c:pt>
                <c:pt idx="33">
                  <c:v>-0.58658432295203289</c:v>
                </c:pt>
                <c:pt idx="34">
                  <c:v>0.5850584606541247</c:v>
                </c:pt>
                <c:pt idx="35">
                  <c:v>0.89659596065399683</c:v>
                </c:pt>
                <c:pt idx="36">
                  <c:v>0.63502976065450656</c:v>
                </c:pt>
                <c:pt idx="37">
                  <c:v>0.27509876065403238</c:v>
                </c:pt>
                <c:pt idx="38">
                  <c:v>-0.11424313526418955</c:v>
                </c:pt>
                <c:pt idx="39">
                  <c:v>-1.304847339345486</c:v>
                </c:pt>
                <c:pt idx="40">
                  <c:v>-3.3018429393457498</c:v>
                </c:pt>
                <c:pt idx="41">
                  <c:v>-2.9230133393458573</c:v>
                </c:pt>
                <c:pt idx="42">
                  <c:v>-2.1925828705957429</c:v>
                </c:pt>
                <c:pt idx="43">
                  <c:v>-1.6985255393458967</c:v>
                </c:pt>
                <c:pt idx="44">
                  <c:v>-1.3051144393454024</c:v>
                </c:pt>
                <c:pt idx="45">
                  <c:v>-0.99611303934608486</c:v>
                </c:pt>
                <c:pt idx="46">
                  <c:v>-0.88059973934576852</c:v>
                </c:pt>
                <c:pt idx="47">
                  <c:v>-0.66155193934543033</c:v>
                </c:pt>
                <c:pt idx="48">
                  <c:v>-0.39460803934599742</c:v>
                </c:pt>
                <c:pt idx="49">
                  <c:v>-0.25298103934647997</c:v>
                </c:pt>
                <c:pt idx="50">
                  <c:v>0.15202281450041283</c:v>
                </c:pt>
                <c:pt idx="51">
                  <c:v>-0.18100583934563041</c:v>
                </c:pt>
                <c:pt idx="52">
                  <c:v>-0.6967314393462517</c:v>
                </c:pt>
                <c:pt idx="53">
                  <c:v>-2.4083341474267352</c:v>
                </c:pt>
                <c:pt idx="54">
                  <c:v>-4.2536231331602146</c:v>
                </c:pt>
                <c:pt idx="55">
                  <c:v>-6.3502358393456459</c:v>
                </c:pt>
                <c:pt idx="56">
                  <c:v>-8.3404330393463795</c:v>
                </c:pt>
                <c:pt idx="57">
                  <c:v>-9.9522678393455752</c:v>
                </c:pt>
                <c:pt idx="58">
                  <c:v>-11.439524155671734</c:v>
                </c:pt>
                <c:pt idx="59">
                  <c:v>-11.879523339345807</c:v>
                </c:pt>
                <c:pt idx="60">
                  <c:v>-13.923392593076986</c:v>
                </c:pt>
                <c:pt idx="61">
                  <c:v>-13.673017539345977</c:v>
                </c:pt>
                <c:pt idx="62">
                  <c:v>-12.948755339345439</c:v>
                </c:pt>
                <c:pt idx="63">
                  <c:v>-11.608666808734029</c:v>
                </c:pt>
                <c:pt idx="64">
                  <c:v>-9.6916831352643271</c:v>
                </c:pt>
                <c:pt idx="65">
                  <c:v>-7.4839025393462748</c:v>
                </c:pt>
                <c:pt idx="66">
                  <c:v>-4.042402539345848</c:v>
                </c:pt>
                <c:pt idx="67">
                  <c:v>-0.52808963934631969</c:v>
                </c:pt>
                <c:pt idx="68">
                  <c:v>1.2050276810620608</c:v>
                </c:pt>
                <c:pt idx="69">
                  <c:v>10.432874808802422</c:v>
                </c:pt>
                <c:pt idx="70">
                  <c:v>12.068725410654281</c:v>
                </c:pt>
                <c:pt idx="71">
                  <c:v>15.45775586065372</c:v>
                </c:pt>
                <c:pt idx="72">
                  <c:v>18.889133960653886</c:v>
                </c:pt>
                <c:pt idx="73">
                  <c:v>20.582704160653829</c:v>
                </c:pt>
                <c:pt idx="74">
                  <c:v>21.563494660654445</c:v>
                </c:pt>
                <c:pt idx="75">
                  <c:v>22.453444560654287</c:v>
                </c:pt>
                <c:pt idx="76">
                  <c:v>22.746277760654635</c:v>
                </c:pt>
                <c:pt idx="77">
                  <c:v>22.777443502759294</c:v>
                </c:pt>
                <c:pt idx="78">
                  <c:v>20.910523478836012</c:v>
                </c:pt>
                <c:pt idx="79">
                  <c:v>19.615643258592229</c:v>
                </c:pt>
                <c:pt idx="80">
                  <c:v>17.542951460654656</c:v>
                </c:pt>
                <c:pt idx="81">
                  <c:v>15.208663460654263</c:v>
                </c:pt>
                <c:pt idx="82">
                  <c:v>12.67990656065405</c:v>
                </c:pt>
                <c:pt idx="83">
                  <c:v>10.431884598798774</c:v>
                </c:pt>
                <c:pt idx="84">
                  <c:v>7.1450589606539454</c:v>
                </c:pt>
                <c:pt idx="85">
                  <c:v>5.2342242430718784</c:v>
                </c:pt>
                <c:pt idx="86">
                  <c:v>-3.4354027711641448</c:v>
                </c:pt>
                <c:pt idx="87">
                  <c:v>-4.9545812181337849</c:v>
                </c:pt>
                <c:pt idx="88">
                  <c:v>-6.9763534393456546</c:v>
                </c:pt>
                <c:pt idx="89">
                  <c:v>-9.568917839345966</c:v>
                </c:pt>
                <c:pt idx="90">
                  <c:v>-11.464769139346261</c:v>
                </c:pt>
                <c:pt idx="91">
                  <c:v>-12.28277557338777</c:v>
                </c:pt>
                <c:pt idx="92">
                  <c:v>-13.263074939345717</c:v>
                </c:pt>
                <c:pt idx="93">
                  <c:v>-15.932924839345521</c:v>
                </c:pt>
                <c:pt idx="94">
                  <c:v>-16.412543339345724</c:v>
                </c:pt>
                <c:pt idx="95">
                  <c:v>-14.264361935836741</c:v>
                </c:pt>
                <c:pt idx="96">
                  <c:v>-13.789543239345576</c:v>
                </c:pt>
                <c:pt idx="97">
                  <c:v>-14.367874539345477</c:v>
                </c:pt>
                <c:pt idx="98">
                  <c:v>-14.079732239346169</c:v>
                </c:pt>
                <c:pt idx="99">
                  <c:v>-13.78484083934552</c:v>
                </c:pt>
                <c:pt idx="100">
                  <c:v>-13.261137193512695</c:v>
                </c:pt>
                <c:pt idx="101">
                  <c:v>-12.254007139345921</c:v>
                </c:pt>
                <c:pt idx="102">
                  <c:v>-10.856936739345986</c:v>
                </c:pt>
                <c:pt idx="103">
                  <c:v>-10.010073339345809</c:v>
                </c:pt>
                <c:pt idx="104">
                  <c:v>-3.550696156247227</c:v>
                </c:pt>
                <c:pt idx="105">
                  <c:v>-1.8400332393460421</c:v>
                </c:pt>
                <c:pt idx="106">
                  <c:v>-0.73154615184563332</c:v>
                </c:pt>
                <c:pt idx="107">
                  <c:v>0.40580626065440251</c:v>
                </c:pt>
                <c:pt idx="108">
                  <c:v>1.7795220606542439</c:v>
                </c:pt>
                <c:pt idx="109">
                  <c:v>3.6951843606540251</c:v>
                </c:pt>
                <c:pt idx="110">
                  <c:v>5.4250602689018566</c:v>
                </c:pt>
                <c:pt idx="111">
                  <c:v>7.7753291606536736</c:v>
                </c:pt>
                <c:pt idx="112">
                  <c:v>9.1526826181014176</c:v>
                </c:pt>
                <c:pt idx="113">
                  <c:v>16.188913327320787</c:v>
                </c:pt>
                <c:pt idx="114">
                  <c:v>16.875750460654658</c:v>
                </c:pt>
                <c:pt idx="115">
                  <c:v>18.404577760653638</c:v>
                </c:pt>
                <c:pt idx="116">
                  <c:v>19.61669066065383</c:v>
                </c:pt>
                <c:pt idx="117">
                  <c:v>20.337743060654731</c:v>
                </c:pt>
                <c:pt idx="118">
                  <c:v>21.0569774606541</c:v>
                </c:pt>
                <c:pt idx="119">
                  <c:v>20.63374746873518</c:v>
                </c:pt>
                <c:pt idx="120">
                  <c:v>19.922680410654323</c:v>
                </c:pt>
                <c:pt idx="121">
                  <c:v>19.403186660654228</c:v>
                </c:pt>
                <c:pt idx="122">
                  <c:v>15.951225309302799</c:v>
                </c:pt>
                <c:pt idx="123">
                  <c:v>14.084934260654336</c:v>
                </c:pt>
                <c:pt idx="124">
                  <c:v>11.777123560654529</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-12.870001639345414</c:v>
                </c:pt>
                <c:pt idx="133">
                  <c:v>-14.902647076719774</c:v>
                </c:pt>
                <c:pt idx="134">
                  <c:v>-16.803176539346222</c:v>
                </c:pt>
                <c:pt idx="135">
                  <c:v>-18.558607739345486</c:v>
                </c:pt>
                <c:pt idx="136">
                  <c:v>-19.455474439346006</c:v>
                </c:pt>
                <c:pt idx="137">
                  <c:v>-19.934157839346142</c:v>
                </c:pt>
                <c:pt idx="138">
                  <c:v>-20.526156239345834</c:v>
                </c:pt>
                <c:pt idx="139">
                  <c:v>-21.11777533934573</c:v>
                </c:pt>
                <c:pt idx="140">
                  <c:v>-19.452896553631788</c:v>
                </c:pt>
                <c:pt idx="141">
                  <c:v>-18.8163987393458</c:v>
                </c:pt>
                <c:pt idx="142">
                  <c:v>-17.537778239346039</c:v>
                </c:pt>
                <c:pt idx="143">
                  <c:v>-16.073080739345752</c:v>
                </c:pt>
                <c:pt idx="144">
                  <c:v>-14.54114663934582</c:v>
                </c:pt>
                <c:pt idx="145">
                  <c:v>-14.209994739345575</c:v>
                </c:pt>
                <c:pt idx="146">
                  <c:v>-13.309599939345878</c:v>
                </c:pt>
                <c:pt idx="147">
                  <c:v>-11.576442939345311</c:v>
                </c:pt>
                <c:pt idx="148">
                  <c:v>-10.038643339345812</c:v>
                </c:pt>
                <c:pt idx="149">
                  <c:v>-3.3577563828238777</c:v>
                </c:pt>
                <c:pt idx="150">
                  <c:v>-2.553252439345949</c:v>
                </c:pt>
                <c:pt idx="151">
                  <c:v>-7.7903393462861572E-3</c:v>
                </c:pt>
                <c:pt idx="152">
                  <c:v>3.0271388606543095</c:v>
                </c:pt>
                <c:pt idx="153">
                  <c:v>6.2818568606543863</c:v>
                </c:pt>
                <c:pt idx="154">
                  <c:v>8.6896292606546126</c:v>
                </c:pt>
                <c:pt idx="155">
                  <c:v>12.463539517797694</c:v>
                </c:pt>
                <c:pt idx="156">
                  <c:v>19.458512910654029</c:v>
                </c:pt>
                <c:pt idx="157">
                  <c:v>20.100317260653533</c:v>
                </c:pt>
                <c:pt idx="158">
                  <c:v>20.241424029075461</c:v>
                </c:pt>
                <c:pt idx="159">
                  <c:v>20.163196160654035</c:v>
                </c:pt>
                <c:pt idx="160">
                  <c:v>19.973396460654591</c:v>
                </c:pt>
                <c:pt idx="161">
                  <c:v>18.814522760654292</c:v>
                </c:pt>
                <c:pt idx="162">
                  <c:v>17.517425660654219</c:v>
                </c:pt>
                <c:pt idx="163">
                  <c:v>17.19017666065389</c:v>
                </c:pt>
                <c:pt idx="164">
                  <c:v>14.602988976443839</c:v>
                </c:pt>
                <c:pt idx="165">
                  <c:v>12.112131660654255</c:v>
                </c:pt>
                <c:pt idx="166">
                  <c:v>3.7663562194780407</c:v>
                </c:pt>
                <c:pt idx="167">
                  <c:v>1.5649694606543108</c:v>
                </c:pt>
                <c:pt idx="168">
                  <c:v>-2.006305439345788</c:v>
                </c:pt>
                <c:pt idx="169">
                  <c:v>-4.6332783393456234</c:v>
                </c:pt>
                <c:pt idx="170">
                  <c:v>-8.4670217264431731</c:v>
                </c:pt>
                <c:pt idx="171">
                  <c:v>-13.650206639345436</c:v>
                </c:pt>
                <c:pt idx="172">
                  <c:v>-17.174250730650257</c:v>
                </c:pt>
                <c:pt idx="173">
                  <c:v>-22.716948339346004</c:v>
                </c:pt>
                <c:pt idx="174">
                  <c:v>-25.305800039345684</c:v>
                </c:pt>
                <c:pt idx="175">
                  <c:v>-27.598859239345309</c:v>
                </c:pt>
                <c:pt idx="176">
                  <c:v>-29.964462813029854</c:v>
                </c:pt>
                <c:pt idx="177">
                  <c:v>-33.259730039345641</c:v>
                </c:pt>
                <c:pt idx="178">
                  <c:v>-35.524741439345796</c:v>
                </c:pt>
                <c:pt idx="179">
                  <c:v>-37.912624939345534</c:v>
                </c:pt>
                <c:pt idx="180">
                  <c:v>-39.555201539345944</c:v>
                </c:pt>
                <c:pt idx="181">
                  <c:v>-40.45525167267914</c:v>
                </c:pt>
                <c:pt idx="182">
                  <c:v>-41.517611839345982</c:v>
                </c:pt>
                <c:pt idx="183">
                  <c:v>-41.845143339345555</c:v>
                </c:pt>
                <c:pt idx="184">
                  <c:v>-42.680235339345913</c:v>
                </c:pt>
                <c:pt idx="185">
                  <c:v>-43.789619739345767</c:v>
                </c:pt>
                <c:pt idx="186">
                  <c:v>-46.400269239345896</c:v>
                </c:pt>
                <c:pt idx="187">
                  <c:v>-48.443089296793083</c:v>
                </c:pt>
                <c:pt idx="188">
                  <c:v>-49.410170239346144</c:v>
                </c:pt>
                <c:pt idx="189">
                  <c:v>-49.149534739345711</c:v>
                </c:pt>
                <c:pt idx="190">
                  <c:v>-48.369615339345671</c:v>
                </c:pt>
                <c:pt idx="191">
                  <c:v>-44.276494006012271</c:v>
                </c:pt>
                <c:pt idx="192">
                  <c:v>-42.215546639346002</c:v>
                </c:pt>
                <c:pt idx="193">
                  <c:v>-40.060308739346276</c:v>
                </c:pt>
                <c:pt idx="194">
                  <c:v>-37.823967839345343</c:v>
                </c:pt>
                <c:pt idx="195">
                  <c:v>-37.145970539346244</c:v>
                </c:pt>
                <c:pt idx="196">
                  <c:v>-36.028367039345646</c:v>
                </c:pt>
                <c:pt idx="197">
                  <c:v>-34.493641939345764</c:v>
                </c:pt>
                <c:pt idx="198">
                  <c:v>-31.814733339345729</c:v>
                </c:pt>
                <c:pt idx="199">
                  <c:v>-30.534143339345729</c:v>
                </c:pt>
                <c:pt idx="200">
                  <c:v>-20.122585798362188</c:v>
                </c:pt>
                <c:pt idx="201">
                  <c:v>-17.746595639345536</c:v>
                </c:pt>
                <c:pt idx="202">
                  <c:v>-14.902780739345891</c:v>
                </c:pt>
                <c:pt idx="203">
                  <c:v>-13.792639539345924</c:v>
                </c:pt>
                <c:pt idx="204">
                  <c:v>-12.084555239346029</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7.4208168606542015</c:v>
                </c:pt>
                <c:pt idx="216">
                  <c:v>9.657001660654311</c:v>
                </c:pt>
                <c:pt idx="217">
                  <c:v>11.308956660654188</c:v>
                </c:pt>
                <c:pt idx="218">
                  <c:v>19.774149216209629</c:v>
                </c:pt>
                <c:pt idx="219">
                  <c:v>22.328391860654531</c:v>
                </c:pt>
                <c:pt idx="220">
                  <c:v>24.799750760654184</c:v>
                </c:pt>
                <c:pt idx="221">
                  <c:v>27.16808486065413</c:v>
                </c:pt>
                <c:pt idx="222">
                  <c:v>-39.630611169883544</c:v>
                </c:pt>
                <c:pt idx="223">
                  <c:v>37.500464369654104</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62.701645171765264</c:v>
                </c:pt>
                <c:pt idx="232">
                  <c:v>63.813731024290504</c:v>
                </c:pt>
                <c:pt idx="233">
                  <c:v>62.884038960654195</c:v>
                </c:pt>
                <c:pt idx="234">
                  <c:v>61.481189730654194</c:v>
                </c:pt>
                <c:pt idx="235">
                  <c:v>60.133369950654249</c:v>
                </c:pt>
                <c:pt idx="236">
                  <c:v>57.902714050654176</c:v>
                </c:pt>
                <c:pt idx="237">
                  <c:v>55.547120628739336</c:v>
                </c:pt>
                <c:pt idx="238">
                  <c:v>52.494939570654196</c:v>
                </c:pt>
                <c:pt idx="239">
                  <c:v>49.816474460654078</c:v>
                </c:pt>
                <c:pt idx="240">
                  <c:v>47.698842160654209</c:v>
                </c:pt>
                <c:pt idx="241">
                  <c:v>34.398194708068011</c:v>
                </c:pt>
                <c:pt idx="242">
                  <c:v>31.639589084897011</c:v>
                </c:pt>
                <c:pt idx="243">
                  <c:v>27.339338860654188</c:v>
                </c:pt>
                <c:pt idx="244">
                  <c:v>23.089813260653727</c:v>
                </c:pt>
                <c:pt idx="245">
                  <c:v>19.340946860653887</c:v>
                </c:pt>
                <c:pt idx="246">
                  <c:v>14.992037260654362</c:v>
                </c:pt>
                <c:pt idx="247">
                  <c:v>10.119335650553467</c:v>
                </c:pt>
                <c:pt idx="248">
                  <c:v>6.5561676606542392</c:v>
                </c:pt>
                <c:pt idx="249">
                  <c:v>0.89345666065435059</c:v>
                </c:pt>
                <c:pt idx="250">
                  <c:v>-0.83291883934589506</c:v>
                </c:pt>
                <c:pt idx="251">
                  <c:v>-3.9693062393457126</c:v>
                </c:pt>
                <c:pt idx="252">
                  <c:v>-8.2818375393456058</c:v>
                </c:pt>
                <c:pt idx="253">
                  <c:v>-13.192318020197018</c:v>
                </c:pt>
                <c:pt idx="254">
                  <c:v>-14.9845617393454</c:v>
                </c:pt>
                <c:pt idx="255">
                  <c:v>-17.500365139345661</c:v>
                </c:pt>
                <c:pt idx="256">
                  <c:v>-19.803797039345806</c:v>
                </c:pt>
                <c:pt idx="257">
                  <c:v>-21.527884123659831</c:v>
                </c:pt>
                <c:pt idx="258">
                  <c:v>-26.673422076188231</c:v>
                </c:pt>
                <c:pt idx="259">
                  <c:v>-27.275275439345592</c:v>
                </c:pt>
                <c:pt idx="260">
                  <c:v>-28.574447639345365</c:v>
                </c:pt>
                <c:pt idx="261">
                  <c:v>-33.021755339345837</c:v>
                </c:pt>
                <c:pt idx="262">
                  <c:v>-35.358906457625039</c:v>
                </c:pt>
                <c:pt idx="263">
                  <c:v>-37.722034439345578</c:v>
                </c:pt>
                <c:pt idx="264">
                  <c:v>-39.055213339345812</c:v>
                </c:pt>
                <c:pt idx="265">
                  <c:v>-37.547947315249402</c:v>
                </c:pt>
                <c:pt idx="266">
                  <c:v>-36.210977839345958</c:v>
                </c:pt>
                <c:pt idx="267">
                  <c:v>-35.417761539345307</c:v>
                </c:pt>
                <c:pt idx="268">
                  <c:v>-34.698041511388851</c:v>
                </c:pt>
                <c:pt idx="269">
                  <c:v>-33.105970739346105</c:v>
                </c:pt>
                <c:pt idx="270">
                  <c:v>-31.958994339346287</c:v>
                </c:pt>
                <c:pt idx="271">
                  <c:v>-31.61346500601254</c:v>
                </c:pt>
                <c:pt idx="272">
                  <c:v>-28.011365300129853</c:v>
                </c:pt>
                <c:pt idx="273">
                  <c:v>-26.656053639345544</c:v>
                </c:pt>
                <c:pt idx="274">
                  <c:v>-23.961334046416127</c:v>
                </c:pt>
                <c:pt idx="275">
                  <c:v>-22.043402439346114</c:v>
                </c:pt>
                <c:pt idx="276">
                  <c:v>-20.034780039345662</c:v>
                </c:pt>
                <c:pt idx="277">
                  <c:v>-17.713784739345382</c:v>
                </c:pt>
                <c:pt idx="278">
                  <c:v>-15.149912733284737</c:v>
                </c:pt>
                <c:pt idx="279">
                  <c:v>-13.919016139345695</c:v>
                </c:pt>
                <c:pt idx="280">
                  <c:v>-12.790379339345634</c:v>
                </c:pt>
                <c:pt idx="281">
                  <c:v>-3.7013098258321406</c:v>
                </c:pt>
                <c:pt idx="282">
                  <c:v>-1.76000263934543</c:v>
                </c:pt>
                <c:pt idx="283">
                  <c:v>0.91049636065383766</c:v>
                </c:pt>
                <c:pt idx="284">
                  <c:v>2.8439038323710406</c:v>
                </c:pt>
                <c:pt idx="285">
                  <c:v>4.4714435606540039</c:v>
                </c:pt>
                <c:pt idx="286">
                  <c:v>5.7787794606543494</c:v>
                </c:pt>
                <c:pt idx="287">
                  <c:v>7.4273907606541414</c:v>
                </c:pt>
                <c:pt idx="288">
                  <c:v>8.6103749215232579</c:v>
                </c:pt>
                <c:pt idx="289">
                  <c:v>9.9901164106544229</c:v>
                </c:pt>
                <c:pt idx="290">
                  <c:v>16.494219563879785</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37.477718348654285</c:v>
                </c:pt>
                <c:pt idx="299">
                  <c:v>43.880130802163649</c:v>
                </c:pt>
                <c:pt idx="300">
                  <c:v>44.793112395654354</c:v>
                </c:pt>
                <c:pt idx="301">
                  <c:v>47.269548320654309</c:v>
                </c:pt>
                <c:pt idx="302">
                  <c:v>48.355556720654228</c:v>
                </c:pt>
                <c:pt idx="303">
                  <c:v>49.606838725871611</c:v>
                </c:pt>
                <c:pt idx="304">
                  <c:v>55.023227570654178</c:v>
                </c:pt>
                <c:pt idx="305">
                  <c:v>55.864845530654144</c:v>
                </c:pt>
                <c:pt idx="306">
                  <c:v>55.069569098856491</c:v>
                </c:pt>
                <c:pt idx="307">
                  <c:v>48.558202706631249</c:v>
                </c:pt>
                <c:pt idx="308">
                  <c:v>45.080327808022645</c:v>
                </c:pt>
                <c:pt idx="309">
                  <c:v>41.412269035654127</c:v>
                </c:pt>
                <c:pt idx="310">
                  <c:v>38.448766835654204</c:v>
                </c:pt>
                <c:pt idx="311">
                  <c:v>35.711227779654088</c:v>
                </c:pt>
                <c:pt idx="312">
                  <c:v>203.34297553613769</c:v>
                </c:pt>
                <c:pt idx="313">
                  <c:v>29.601016160654169</c:v>
                </c:pt>
                <c:pt idx="314">
                  <c:v>25.066891660654207</c:v>
                </c:pt>
                <c:pt idx="315">
                  <c:v>11.411306660654118</c:v>
                </c:pt>
                <c:pt idx="316">
                  <c:v>11.074950028001183</c:v>
                </c:pt>
                <c:pt idx="317">
                  <c:v>8.5291295899474466</c:v>
                </c:pt>
                <c:pt idx="318">
                  <c:v>5.3408159606540755</c:v>
                </c:pt>
                <c:pt idx="319">
                  <c:v>2.2893227606538789</c:v>
                </c:pt>
                <c:pt idx="320">
                  <c:v>-1.1396354393457961</c:v>
                </c:pt>
                <c:pt idx="321">
                  <c:v>-2.4828909255523399</c:v>
                </c:pt>
                <c:pt idx="322">
                  <c:v>-3.4034248671235949</c:v>
                </c:pt>
                <c:pt idx="323">
                  <c:v>-9.6047733393457975</c:v>
                </c:pt>
                <c:pt idx="324">
                  <c:v>-10.099556039345803</c:v>
                </c:pt>
                <c:pt idx="325">
                  <c:v>-12.207570839345466</c:v>
                </c:pt>
                <c:pt idx="326">
                  <c:v>-14.785675890366354</c:v>
                </c:pt>
                <c:pt idx="327">
                  <c:v>-16.480479339345809</c:v>
                </c:pt>
                <c:pt idx="328">
                  <c:v>-19.009894039346136</c:v>
                </c:pt>
                <c:pt idx="329">
                  <c:v>-21.885221066618691</c:v>
                </c:pt>
                <c:pt idx="330">
                  <c:v>-25.307686743600868</c:v>
                </c:pt>
                <c:pt idx="331">
                  <c:v>-26.497335056517443</c:v>
                </c:pt>
                <c:pt idx="332">
                  <c:v>-28.447154039345776</c:v>
                </c:pt>
                <c:pt idx="333">
                  <c:v>-29.926827339346517</c:v>
                </c:pt>
                <c:pt idx="334">
                  <c:v>-30.031951739345836</c:v>
                </c:pt>
                <c:pt idx="335">
                  <c:v>-29.541320309042646</c:v>
                </c:pt>
                <c:pt idx="336">
                  <c:v>-28.818448039345789</c:v>
                </c:pt>
                <c:pt idx="337">
                  <c:v>-27.379974877807175</c:v>
                </c:pt>
                <c:pt idx="338">
                  <c:v>-20.408922545694622</c:v>
                </c:pt>
                <c:pt idx="339">
                  <c:v>-19.075038839345318</c:v>
                </c:pt>
                <c:pt idx="340">
                  <c:v>-17.440087139345863</c:v>
                </c:pt>
                <c:pt idx="341">
                  <c:v>-14.439142739345952</c:v>
                </c:pt>
                <c:pt idx="342">
                  <c:v>-12.892614426302679</c:v>
                </c:pt>
                <c:pt idx="343">
                  <c:v>-12.3537358393459</c:v>
                </c:pt>
                <c:pt idx="344">
                  <c:v>-12.08997753934557</c:v>
                </c:pt>
                <c:pt idx="345">
                  <c:v>-11.795704239345781</c:v>
                </c:pt>
                <c:pt idx="346">
                  <c:v>-11.132488439345671</c:v>
                </c:pt>
                <c:pt idx="347">
                  <c:v>-10.218694450457008</c:v>
                </c:pt>
                <c:pt idx="348">
                  <c:v>-8.5916791393457856</c:v>
                </c:pt>
                <c:pt idx="349">
                  <c:v>-6.7062990393458879</c:v>
                </c:pt>
                <c:pt idx="350">
                  <c:v>-4.6799852393462933</c:v>
                </c:pt>
                <c:pt idx="351">
                  <c:v>-2.7038990393453446</c:v>
                </c:pt>
                <c:pt idx="352">
                  <c:v>-0.85052833934582861</c:v>
                </c:pt>
                <c:pt idx="353">
                  <c:v>1.8245308020683524</c:v>
                </c:pt>
                <c:pt idx="354">
                  <c:v>2.3162905630929913</c:v>
                </c:pt>
                <c:pt idx="355">
                  <c:v>5.5879464408735089</c:v>
                </c:pt>
                <c:pt idx="356">
                  <c:v>7.2170571606545195</c:v>
                </c:pt>
                <c:pt idx="357">
                  <c:v>8.2245512606540725</c:v>
                </c:pt>
                <c:pt idx="358">
                  <c:v>10.195768660654021</c:v>
                </c:pt>
                <c:pt idx="359">
                  <c:v>12.110117872775277</c:v>
                </c:pt>
                <c:pt idx="360">
                  <c:v>13.723774860654203</c:v>
                </c:pt>
                <c:pt idx="361">
                  <c:v>15.033468182393033</c:v>
                </c:pt>
                <c:pt idx="362">
                  <c:v>20.244359131242504</c:v>
                </c:pt>
                <c:pt idx="363">
                  <c:v>20.736425460654218</c:v>
                </c:pt>
                <c:pt idx="364">
                  <c:v>23.454749132564004</c:v>
                </c:pt>
                <c:pt idx="365">
                  <c:v>27.473615460653892</c:v>
                </c:pt>
                <c:pt idx="366">
                  <c:v>29.161788360654135</c:v>
                </c:pt>
                <c:pt idx="367">
                  <c:v>30.728054160653933</c:v>
                </c:pt>
                <c:pt idx="368">
                  <c:v>31.984075360654035</c:v>
                </c:pt>
                <c:pt idx="369">
                  <c:v>32.104904660654071</c:v>
                </c:pt>
                <c:pt idx="370">
                  <c:v>38.589561980219358</c:v>
                </c:pt>
                <c:pt idx="371">
                  <c:v>39.417182321654195</c:v>
                </c:pt>
                <c:pt idx="372">
                  <c:v>39.462127566654196</c:v>
                </c:pt>
                <c:pt idx="373">
                  <c:v>39.210968812654208</c:v>
                </c:pt>
                <c:pt idx="374">
                  <c:v>38.657375421654194</c:v>
                </c:pt>
                <c:pt idx="375">
                  <c:v>37.798008023654212</c:v>
                </c:pt>
                <c:pt idx="376">
                  <c:v>37.255367110149166</c:v>
                </c:pt>
                <c:pt idx="377">
                  <c:v>35.551855554654097</c:v>
                </c:pt>
                <c:pt idx="378">
                  <c:v>34.257710149654216</c:v>
                </c:pt>
                <c:pt idx="379">
                  <c:v>-10.687098144545644</c:v>
                </c:pt>
                <c:pt idx="380">
                  <c:v>30.781121560654299</c:v>
                </c:pt>
                <c:pt idx="381">
                  <c:v>28.809710746675627</c:v>
                </c:pt>
                <c:pt idx="382">
                  <c:v>27.061488360654536</c:v>
                </c:pt>
                <c:pt idx="383">
                  <c:v>22.973185960653836</c:v>
                </c:pt>
                <c:pt idx="384">
                  <c:v>20.427602660654372</c:v>
                </c:pt>
                <c:pt idx="385">
                  <c:v>19.033242660654093</c:v>
                </c:pt>
                <c:pt idx="386">
                  <c:v>17.812638124069053</c:v>
                </c:pt>
                <c:pt idx="387">
                  <c:v>15.137344660653968</c:v>
                </c:pt>
                <c:pt idx="388">
                  <c:v>12.898491860653735</c:v>
                </c:pt>
                <c:pt idx="389">
                  <c:v>10.460171760654106</c:v>
                </c:pt>
                <c:pt idx="390">
                  <c:v>6.6706206606543317</c:v>
                </c:pt>
                <c:pt idx="391">
                  <c:v>6.0170496606547772</c:v>
                </c:pt>
                <c:pt idx="392">
                  <c:v>4.5290528222703301</c:v>
                </c:pt>
                <c:pt idx="393">
                  <c:v>3.0375384606540479</c:v>
                </c:pt>
                <c:pt idx="394">
                  <c:v>1.1025524606543537</c:v>
                </c:pt>
                <c:pt idx="395">
                  <c:v>-2.9484872393453552</c:v>
                </c:pt>
                <c:pt idx="396">
                  <c:v>-3.2496946935124242</c:v>
                </c:pt>
                <c:pt idx="397">
                  <c:v>-7.2285538949015518</c:v>
                </c:pt>
                <c:pt idx="398">
                  <c:v>-8.8355225393457104</c:v>
                </c:pt>
                <c:pt idx="399">
                  <c:v>-11.591636039345339</c:v>
                </c:pt>
                <c:pt idx="400">
                  <c:v>-12.903771339345052</c:v>
                </c:pt>
                <c:pt idx="401">
                  <c:v>-12.961254939345364</c:v>
                </c:pt>
                <c:pt idx="402">
                  <c:v>-12.329687143693954</c:v>
                </c:pt>
                <c:pt idx="403">
                  <c:v>-11.497550339345441</c:v>
                </c:pt>
                <c:pt idx="404">
                  <c:v>-10.964026910774304</c:v>
                </c:pt>
                <c:pt idx="405">
                  <c:v>-19.761074589345945</c:v>
                </c:pt>
                <c:pt idx="406">
                  <c:v>-21.644658439346095</c:v>
                </c:pt>
                <c:pt idx="407">
                  <c:v>-24.306912839345799</c:v>
                </c:pt>
                <c:pt idx="408">
                  <c:v>-30.260207278739625</c:v>
                </c:pt>
                <c:pt idx="409">
                  <c:v>-33.543998039346079</c:v>
                </c:pt>
                <c:pt idx="410">
                  <c:v>-34.172903739346154</c:v>
                </c:pt>
                <c:pt idx="411">
                  <c:v>-34.80820913934599</c:v>
                </c:pt>
                <c:pt idx="412">
                  <c:v>-35.572823339345803</c:v>
                </c:pt>
                <c:pt idx="413">
                  <c:v>-36.140763036315782</c:v>
                </c:pt>
                <c:pt idx="414">
                  <c:v>-36.544744139345994</c:v>
                </c:pt>
                <c:pt idx="415">
                  <c:v>-36.884712594664954</c:v>
                </c:pt>
                <c:pt idx="416">
                  <c:v>-37.130687139345532</c:v>
                </c:pt>
                <c:pt idx="417">
                  <c:v>-36.78454973934619</c:v>
                </c:pt>
                <c:pt idx="418">
                  <c:v>-36.107656139345977</c:v>
                </c:pt>
                <c:pt idx="419">
                  <c:v>-34.627106539345604</c:v>
                </c:pt>
                <c:pt idx="420">
                  <c:v>-33.104668070528021</c:v>
                </c:pt>
                <c:pt idx="421">
                  <c:v>-30.524603039345848</c:v>
                </c:pt>
                <c:pt idx="422">
                  <c:v>-27.974986939345932</c:v>
                </c:pt>
                <c:pt idx="423">
                  <c:v>-25.863162739345682</c:v>
                </c:pt>
                <c:pt idx="424">
                  <c:v>-23.322401639345699</c:v>
                </c:pt>
                <c:pt idx="425">
                  <c:v>-21.672818804461713</c:v>
                </c:pt>
                <c:pt idx="426">
                  <c:v>-20.234005539345887</c:v>
                </c:pt>
                <c:pt idx="427">
                  <c:v>-18.958608939345254</c:v>
                </c:pt>
                <c:pt idx="428">
                  <c:v>-15.714009339345655</c:v>
                </c:pt>
                <c:pt idx="429">
                  <c:v>-12.729874239345937</c:v>
                </c:pt>
                <c:pt idx="430">
                  <c:v>-11.105792339345756</c:v>
                </c:pt>
                <c:pt idx="431">
                  <c:v>-1.3437851135392975</c:v>
                </c:pt>
                <c:pt idx="432">
                  <c:v>-0.56836183934569862</c:v>
                </c:pt>
                <c:pt idx="433">
                  <c:v>0.82543896065419664</c:v>
                </c:pt>
                <c:pt idx="434">
                  <c:v>1.5087006606539148</c:v>
                </c:pt>
                <c:pt idx="435">
                  <c:v>3.4403288606541782</c:v>
                </c:pt>
                <c:pt idx="436">
                  <c:v>5.2687703341233698</c:v>
                </c:pt>
                <c:pt idx="437">
                  <c:v>6.4575879606543367</c:v>
                </c:pt>
                <c:pt idx="438">
                  <c:v>6.8225941074626855</c:v>
                </c:pt>
                <c:pt idx="439">
                  <c:v>11.458281660654048</c:v>
                </c:pt>
                <c:pt idx="440">
                  <c:v>14.403694460653924</c:v>
                </c:pt>
                <c:pt idx="441">
                  <c:v>15.023850760654398</c:v>
                </c:pt>
                <c:pt idx="442">
                  <c:v>17.234532771765437</c:v>
                </c:pt>
                <c:pt idx="443">
                  <c:v>18.18997276065393</c:v>
                </c:pt>
                <c:pt idx="444">
                  <c:v>19.671473760654756</c:v>
                </c:pt>
                <c:pt idx="445">
                  <c:v>21.307178121328295</c:v>
                </c:pt>
                <c:pt idx="446">
                  <c:v>26.31313666065423</c:v>
                </c:pt>
                <c:pt idx="447">
                  <c:v>26.84822329330763</c:v>
                </c:pt>
                <c:pt idx="448">
                  <c:v>29.264301307119069</c:v>
                </c:pt>
                <c:pt idx="449">
                  <c:v>-72.514385667825536</c:v>
                </c:pt>
                <c:pt idx="450">
                  <c:v>36.091292744654218</c:v>
                </c:pt>
                <c:pt idx="451">
                  <c:v>36.533232572654214</c:v>
                </c:pt>
                <c:pt idx="452">
                  <c:v>37.496390906654263</c:v>
                </c:pt>
                <c:pt idx="453">
                  <c:v>40.842187796286275</c:v>
                </c:pt>
                <c:pt idx="454">
                  <c:v>45.891061660654088</c:v>
                </c:pt>
                <c:pt idx="455">
                  <c:v>46.143163584123592</c:v>
                </c:pt>
                <c:pt idx="456">
                  <c:v>47.090142050654187</c:v>
                </c:pt>
                <c:pt idx="457">
                  <c:v>49.620957070654228</c:v>
                </c:pt>
                <c:pt idx="458">
                  <c:v>54.610527660654149</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76.893488720653949</c:v>
                </c:pt>
                <c:pt idx="468">
                  <c:v>80.483709310653964</c:v>
                </c:pt>
                <c:pt idx="469">
                  <c:v>81.696274201470573</c:v>
                </c:pt>
                <c:pt idx="470">
                  <c:v>84.177829150653906</c:v>
                </c:pt>
                <c:pt idx="471">
                  <c:v>88.148297640654249</c:v>
                </c:pt>
                <c:pt idx="472">
                  <c:v>89.845083820653954</c:v>
                </c:pt>
                <c:pt idx="473">
                  <c:v>89.919258540654212</c:v>
                </c:pt>
                <c:pt idx="474">
                  <c:v>91.767023813715497</c:v>
                </c:pt>
                <c:pt idx="475">
                  <c:v>92.581228710654159</c:v>
                </c:pt>
                <c:pt idx="476">
                  <c:v>91.226778380653883</c:v>
                </c:pt>
                <c:pt idx="477">
                  <c:v>88.240568850654171</c:v>
                </c:pt>
                <c:pt idx="478">
                  <c:v>85.310621360654181</c:v>
                </c:pt>
                <c:pt idx="479">
                  <c:v>88.458792398027768</c:v>
                </c:pt>
                <c:pt idx="480">
                  <c:v>95.78602834065407</c:v>
                </c:pt>
                <c:pt idx="481">
                  <c:v>99.105447000653882</c:v>
                </c:pt>
                <c:pt idx="482">
                  <c:v>101.13236141065397</c:v>
                </c:pt>
                <c:pt idx="483">
                  <c:v>99.663652303511199</c:v>
                </c:pt>
                <c:pt idx="484">
                  <c:v>99.713287930654118</c:v>
                </c:pt>
                <c:pt idx="485">
                  <c:v>98.401921517797092</c:v>
                </c:pt>
                <c:pt idx="486">
                  <c:v>76.832366216209564</c:v>
                </c:pt>
                <c:pt idx="487">
                  <c:v>72.575092010653805</c:v>
                </c:pt>
                <c:pt idx="488">
                  <c:v>71.323312140653826</c:v>
                </c:pt>
                <c:pt idx="489">
                  <c:v>68.838227872775349</c:v>
                </c:pt>
                <c:pt idx="490">
                  <c:v>67.022501080653967</c:v>
                </c:pt>
                <c:pt idx="491">
                  <c:v>67.181757010653925</c:v>
                </c:pt>
                <c:pt idx="492">
                  <c:v>66.324244370654043</c:v>
                </c:pt>
                <c:pt idx="493">
                  <c:v>64.28483934954312</c:v>
                </c:pt>
                <c:pt idx="494">
                  <c:v>61.811963340654195</c:v>
                </c:pt>
                <c:pt idx="495">
                  <c:v>57.498167470654195</c:v>
                </c:pt>
                <c:pt idx="496">
                  <c:v>54.978599730654203</c:v>
                </c:pt>
                <c:pt idx="497">
                  <c:v>54.125691837124926</c:v>
                </c:pt>
                <c:pt idx="498">
                  <c:v>37.987390260654195</c:v>
                </c:pt>
                <c:pt idx="499">
                  <c:v>37.017428243987545</c:v>
                </c:pt>
                <c:pt idx="500">
                  <c:v>35.108270258654215</c:v>
                </c:pt>
                <c:pt idx="501">
                  <c:v>-135.9943329905459</c:v>
                </c:pt>
                <c:pt idx="502">
                  <c:v>30.170435260654244</c:v>
                </c:pt>
                <c:pt idx="503">
                  <c:v>28.582450960654114</c:v>
                </c:pt>
                <c:pt idx="504">
                  <c:v>27.139156660654283</c:v>
                </c:pt>
                <c:pt idx="505">
                  <c:v>19.494216008479889</c:v>
                </c:pt>
                <c:pt idx="506">
                  <c:v>17.656850960654573</c:v>
                </c:pt>
                <c:pt idx="507">
                  <c:v>16.441006060653876</c:v>
                </c:pt>
                <c:pt idx="508">
                  <c:v>12.704728060654281</c:v>
                </c:pt>
                <c:pt idx="509">
                  <c:v>10.611589860654192</c:v>
                </c:pt>
                <c:pt idx="510">
                  <c:v>7.7374897919677323</c:v>
                </c:pt>
                <c:pt idx="511">
                  <c:v>5.4850410135958425</c:v>
                </c:pt>
                <c:pt idx="512">
                  <c:v>3.9899116606542293</c:v>
                </c:pt>
                <c:pt idx="513">
                  <c:v>2.8945883101385399</c:v>
                </c:pt>
                <c:pt idx="514">
                  <c:v>1.389851660654756</c:v>
                </c:pt>
                <c:pt idx="515">
                  <c:v>0.12483096065375321</c:v>
                </c:pt>
                <c:pt idx="516">
                  <c:v>-2.853541218133671</c:v>
                </c:pt>
                <c:pt idx="517">
                  <c:v>-5.8131887393459873</c:v>
                </c:pt>
                <c:pt idx="518">
                  <c:v>-9.2940412393459226</c:v>
                </c:pt>
                <c:pt idx="519">
                  <c:v>-11.295962625060042</c:v>
                </c:pt>
                <c:pt idx="520">
                  <c:v>-9.4942802358973548</c:v>
                </c:pt>
                <c:pt idx="521">
                  <c:v>-9.5937234435116139</c:v>
                </c:pt>
                <c:pt idx="522">
                  <c:v>-8.8294365393461991</c:v>
                </c:pt>
                <c:pt idx="523">
                  <c:v>-8.1570759393460506</c:v>
                </c:pt>
                <c:pt idx="524">
                  <c:v>-8.1942563393455448</c:v>
                </c:pt>
                <c:pt idx="525">
                  <c:v>-9.212821039345549</c:v>
                </c:pt>
                <c:pt idx="526">
                  <c:v>-8.9205102958670768</c:v>
                </c:pt>
                <c:pt idx="527">
                  <c:v>-8.1613648393449267</c:v>
                </c:pt>
                <c:pt idx="528">
                  <c:v>-7.7612538155361328</c:v>
                </c:pt>
                <c:pt idx="529">
                  <c:v>-4.2446576871718094</c:v>
                </c:pt>
                <c:pt idx="530">
                  <c:v>-3.4659971393456868</c:v>
                </c:pt>
                <c:pt idx="531">
                  <c:v>-2.668083839345627</c:v>
                </c:pt>
                <c:pt idx="532">
                  <c:v>-4.248616298529555</c:v>
                </c:pt>
                <c:pt idx="533">
                  <c:v>-4.9067995393454567</c:v>
                </c:pt>
                <c:pt idx="534">
                  <c:v>-3.9929962393457568</c:v>
                </c:pt>
                <c:pt idx="535">
                  <c:v>-1.8411996060120235</c:v>
                </c:pt>
                <c:pt idx="536">
                  <c:v>1.6971516606541854</c:v>
                </c:pt>
                <c:pt idx="537">
                  <c:v>2.3755879737848264</c:v>
                </c:pt>
                <c:pt idx="538">
                  <c:v>2.7346673606540435</c:v>
                </c:pt>
                <c:pt idx="539">
                  <c:v>1.888129460654796</c:v>
                </c:pt>
                <c:pt idx="540">
                  <c:v>1.9160814606546523</c:v>
                </c:pt>
                <c:pt idx="541">
                  <c:v>1.1937430892259613</c:v>
                </c:pt>
                <c:pt idx="542">
                  <c:v>2.9647007606537841</c:v>
                </c:pt>
                <c:pt idx="543">
                  <c:v>4.8029166606537945</c:v>
                </c:pt>
                <c:pt idx="544">
                  <c:v>6.9797222375775094</c:v>
                </c:pt>
                <c:pt idx="545">
                  <c:v>11.530259387926773</c:v>
                </c:pt>
                <c:pt idx="546">
                  <c:v>12.590849031788498</c:v>
                </c:pt>
                <c:pt idx="547">
                  <c:v>14.207582360654044</c:v>
                </c:pt>
                <c:pt idx="548">
                  <c:v>16.706989060654394</c:v>
                </c:pt>
                <c:pt idx="549">
                  <c:v>17.435718060653869</c:v>
                </c:pt>
                <c:pt idx="550">
                  <c:v>15.185184800189271</c:v>
                </c:pt>
                <c:pt idx="551">
                  <c:v>13.465910360653996</c:v>
                </c:pt>
                <c:pt idx="552">
                  <c:v>12.846158596137855</c:v>
                </c:pt>
                <c:pt idx="553">
                  <c:v>7.9906777927297519</c:v>
                </c:pt>
                <c:pt idx="554">
                  <c:v>7.4022496606544914</c:v>
                </c:pt>
                <c:pt idx="555">
                  <c:v>10.676451558613982</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64.899806410653966</c:v>
                </c:pt>
                <c:pt idx="564">
                  <c:v>72.231029960654226</c:v>
                </c:pt>
                <c:pt idx="565">
                  <c:v>76.945809487184817</c:v>
                </c:pt>
                <c:pt idx="566">
                  <c:v>79.168071254856955</c:v>
                </c:pt>
                <c:pt idx="567">
                  <c:v>80.931732660654149</c:v>
                </c:pt>
                <c:pt idx="568">
                  <c:v>81.080533145190316</c:v>
                </c:pt>
                <c:pt idx="569">
                  <c:v>80.205817990654069</c:v>
                </c:pt>
                <c:pt idx="570">
                  <c:v>81.09121003065421</c:v>
                </c:pt>
                <c:pt idx="571">
                  <c:v>83.241211720654263</c:v>
                </c:pt>
                <c:pt idx="572">
                  <c:v>84.086620039601598</c:v>
                </c:pt>
                <c:pt idx="573">
                  <c:v>83.943307730654084</c:v>
                </c:pt>
                <c:pt idx="574">
                  <c:v>83.658126490653956</c:v>
                </c:pt>
                <c:pt idx="575">
                  <c:v>83.300066206108752</c:v>
                </c:pt>
                <c:pt idx="576">
                  <c:v>76.015504197691158</c:v>
                </c:pt>
                <c:pt idx="577">
                  <c:v>74.584171060654128</c:v>
                </c:pt>
                <c:pt idx="578">
                  <c:v>72.791612950654198</c:v>
                </c:pt>
                <c:pt idx="579">
                  <c:v>71.007997755391074</c:v>
                </c:pt>
                <c:pt idx="580">
                  <c:v>69.656765310653881</c:v>
                </c:pt>
                <c:pt idx="581">
                  <c:v>67.719168040654168</c:v>
                </c:pt>
                <c:pt idx="582">
                  <c:v>65.458755711674385</c:v>
                </c:pt>
                <c:pt idx="583">
                  <c:v>53.821892060654143</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22.449838460654043</c:v>
                </c:pt>
                <c:pt idx="594">
                  <c:v>19.357394560654395</c:v>
                </c:pt>
                <c:pt idx="595">
                  <c:v>13.094099060653662</c:v>
                </c:pt>
                <c:pt idx="596">
                  <c:v>10.117397360654456</c:v>
                </c:pt>
                <c:pt idx="597">
                  <c:v>7.2661324606539779</c:v>
                </c:pt>
                <c:pt idx="598">
                  <c:v>7.9950692379740724</c:v>
                </c:pt>
                <c:pt idx="599">
                  <c:v>7.2496433273208938</c:v>
                </c:pt>
                <c:pt idx="600">
                  <c:v>0.38066627603836933</c:v>
                </c:pt>
                <c:pt idx="601">
                  <c:v>-0.955024439346006</c:v>
                </c:pt>
                <c:pt idx="602">
                  <c:v>-3.9232582393459547</c:v>
                </c:pt>
                <c:pt idx="603">
                  <c:v>-6.489247639345658</c:v>
                </c:pt>
                <c:pt idx="604">
                  <c:v>-9.5096149393455267</c:v>
                </c:pt>
                <c:pt idx="605">
                  <c:v>-11.191273224402948</c:v>
                </c:pt>
                <c:pt idx="606">
                  <c:v>-12.923473849549701</c:v>
                </c:pt>
                <c:pt idx="607">
                  <c:v>-14.04744333934577</c:v>
                </c:pt>
                <c:pt idx="608">
                  <c:v>-14.706296298529839</c:v>
                </c:pt>
                <c:pt idx="609">
                  <c:v>-15.782527139346152</c:v>
                </c:pt>
                <c:pt idx="610">
                  <c:v>-16.701283439345296</c:v>
                </c:pt>
                <c:pt idx="611">
                  <c:v>-21.381034539345663</c:v>
                </c:pt>
                <c:pt idx="612">
                  <c:v>-24.224320890365878</c:v>
                </c:pt>
                <c:pt idx="613">
                  <c:v>-25.086409239345404</c:v>
                </c:pt>
                <c:pt idx="614">
                  <c:v>-25.841347570114767</c:v>
                </c:pt>
                <c:pt idx="615">
                  <c:v>-23.064907954730533</c:v>
                </c:pt>
                <c:pt idx="616">
                  <c:v>-21.913756470659166</c:v>
                </c:pt>
                <c:pt idx="617">
                  <c:v>-20.626030739345481</c:v>
                </c:pt>
                <c:pt idx="618">
                  <c:v>-19.544140865118887</c:v>
                </c:pt>
                <c:pt idx="619">
                  <c:v>-19.428016039346172</c:v>
                </c:pt>
                <c:pt idx="620">
                  <c:v>-17.232299939345861</c:v>
                </c:pt>
                <c:pt idx="621">
                  <c:v>-16.645369439345689</c:v>
                </c:pt>
                <c:pt idx="622">
                  <c:v>-14.620903239345996</c:v>
                </c:pt>
                <c:pt idx="623">
                  <c:v>-11.562578839345882</c:v>
                </c:pt>
                <c:pt idx="624">
                  <c:v>-9.0990343919767227</c:v>
                </c:pt>
                <c:pt idx="625">
                  <c:v>-8.7491643393458958</c:v>
                </c:pt>
                <c:pt idx="626">
                  <c:v>-8.3703960393459962</c:v>
                </c:pt>
                <c:pt idx="627">
                  <c:v>-5.7106973393458125</c:v>
                </c:pt>
                <c:pt idx="628">
                  <c:v>-2.7839887393460612</c:v>
                </c:pt>
                <c:pt idx="629">
                  <c:v>7.7769460654508488E-2</c:v>
                </c:pt>
                <c:pt idx="630">
                  <c:v>3.3991125553916959</c:v>
                </c:pt>
                <c:pt idx="631">
                  <c:v>5.0677622606540895</c:v>
                </c:pt>
                <c:pt idx="632">
                  <c:v>6.9858440135955107</c:v>
                </c:pt>
                <c:pt idx="633">
                  <c:v>16.51014029701787</c:v>
                </c:pt>
                <c:pt idx="634">
                  <c:v>18.226926560654874</c:v>
                </c:pt>
                <c:pt idx="635">
                  <c:v>20.194454960654298</c:v>
                </c:pt>
                <c:pt idx="636">
                  <c:v>25.853026660654631</c:v>
                </c:pt>
                <c:pt idx="637">
                  <c:v>28.746098660654091</c:v>
                </c:pt>
                <c:pt idx="638">
                  <c:v>-104.49222822014613</c:v>
                </c:pt>
                <c:pt idx="639">
                  <c:v>37.160483083654142</c:v>
                </c:pt>
                <c:pt idx="640">
                  <c:v>39.16368756898747</c:v>
                </c:pt>
                <c:pt idx="641">
                  <c:v>48.18185341822997</c:v>
                </c:pt>
                <c:pt idx="642">
                  <c:v>49.859382525654119</c:v>
                </c:pt>
                <c:pt idx="643">
                  <c:v>52.420963371994425</c:v>
                </c:pt>
                <c:pt idx="644">
                  <c:v>54.496086900654205</c:v>
                </c:pt>
                <c:pt idx="645">
                  <c:v>56.260413190654212</c:v>
                </c:pt>
                <c:pt idx="646">
                  <c:v>57.043941450654067</c:v>
                </c:pt>
                <c:pt idx="647">
                  <c:v>57.870083200654157</c:v>
                </c:pt>
                <c:pt idx="648">
                  <c:v>57.768192691266492</c:v>
                </c:pt>
                <c:pt idx="649">
                  <c:v>57.494766718346419</c:v>
                </c:pt>
                <c:pt idx="650">
                  <c:v>45.536065847467391</c:v>
                </c:pt>
                <c:pt idx="651">
                  <c:v>42.994200590654195</c:v>
                </c:pt>
                <c:pt idx="652">
                  <c:v>40.316959750654135</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-11.509198539345755</c:v>
                </c:pt>
                <c:pt idx="664">
                  <c:v>-13.469528739345682</c:v>
                </c:pt>
                <c:pt idx="665">
                  <c:v>-15.870588339345696</c:v>
                </c:pt>
                <c:pt idx="666">
                  <c:v>-16.632718339345729</c:v>
                </c:pt>
                <c:pt idx="667">
                  <c:v>-20.116293539345786</c:v>
                </c:pt>
                <c:pt idx="668">
                  <c:v>-22.252735139345663</c:v>
                </c:pt>
                <c:pt idx="669">
                  <c:v>-24.036016806012491</c:v>
                </c:pt>
                <c:pt idx="670">
                  <c:v>-25.529186196488755</c:v>
                </c:pt>
                <c:pt idx="671">
                  <c:v>-25.089513939346098</c:v>
                </c:pt>
                <c:pt idx="672">
                  <c:v>-24.620261196488798</c:v>
                </c:pt>
                <c:pt idx="673">
                  <c:v>-24.774743339345452</c:v>
                </c:pt>
                <c:pt idx="674">
                  <c:v>-25.439502739345549</c:v>
                </c:pt>
                <c:pt idx="675">
                  <c:v>-25.610402939345839</c:v>
                </c:pt>
                <c:pt idx="676">
                  <c:v>-25.108962039345442</c:v>
                </c:pt>
                <c:pt idx="677">
                  <c:v>-24.216929839345426</c:v>
                </c:pt>
                <c:pt idx="678">
                  <c:v>-15.376473339345957</c:v>
                </c:pt>
                <c:pt idx="679">
                  <c:v>-13.943966432129002</c:v>
                </c:pt>
                <c:pt idx="680">
                  <c:v>-11.283023139345568</c:v>
                </c:pt>
                <c:pt idx="681">
                  <c:v>-9.3303601393452027</c:v>
                </c:pt>
                <c:pt idx="682">
                  <c:v>-8.2209639393462908</c:v>
                </c:pt>
                <c:pt idx="683">
                  <c:v>-7.4348494931922078</c:v>
                </c:pt>
                <c:pt idx="684">
                  <c:v>2.4203171691288503</c:v>
                </c:pt>
                <c:pt idx="685">
                  <c:v>5.2058408606538364</c:v>
                </c:pt>
                <c:pt idx="686">
                  <c:v>7.802432960654528</c:v>
                </c:pt>
                <c:pt idx="687">
                  <c:v>11.844221660654311</c:v>
                </c:pt>
                <c:pt idx="688">
                  <c:v>14.901717160655021</c:v>
                </c:pt>
                <c:pt idx="689">
                  <c:v>18.109394007592641</c:v>
                </c:pt>
                <c:pt idx="690">
                  <c:v>21.039958660653895</c:v>
                </c:pt>
                <c:pt idx="691">
                  <c:v>22.64463560802244</c:v>
                </c:pt>
                <c:pt idx="692">
                  <c:v>29.875270871180476</c:v>
                </c:pt>
                <c:pt idx="693">
                  <c:v>31.384063960654068</c:v>
                </c:pt>
                <c:pt idx="694">
                  <c:v>105.46836561615405</c:v>
                </c:pt>
                <c:pt idx="695">
                  <c:v>37.348999016350405</c:v>
                </c:pt>
                <c:pt idx="696">
                  <c:v>41.417434715654089</c:v>
                </c:pt>
                <c:pt idx="697">
                  <c:v>44.29711775565422</c:v>
                </c:pt>
                <c:pt idx="698">
                  <c:v>45.888585385654196</c:v>
                </c:pt>
                <c:pt idx="699">
                  <c:v>47.890604660654141</c:v>
                </c:pt>
                <c:pt idx="700">
                  <c:v>49.350086300654119</c:v>
                </c:pt>
                <c:pt idx="701">
                  <c:v>50.86502003820523</c:v>
                </c:pt>
                <c:pt idx="702">
                  <c:v>52.215271570654224</c:v>
                </c:pt>
                <c:pt idx="703">
                  <c:v>52.858397490654099</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-114.44361911954576</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-7.4558758393456959</c:v>
                </c:pt>
                <c:pt idx="720">
                  <c:v>-11.417521939345534</c:v>
                </c:pt>
                <c:pt idx="721">
                  <c:v>-16.48418983934608</c:v>
                </c:pt>
                <c:pt idx="722">
                  <c:v>-19.931560139345606</c:v>
                </c:pt>
                <c:pt idx="723">
                  <c:v>-21.943242318938022</c:v>
                </c:pt>
                <c:pt idx="724">
                  <c:v>-23.821813339345624</c:v>
                </c:pt>
                <c:pt idx="725">
                  <c:v>-28.387936962534411</c:v>
                </c:pt>
                <c:pt idx="726">
                  <c:v>-31.015922139345662</c:v>
                </c:pt>
                <c:pt idx="727">
                  <c:v>-33.585175439345505</c:v>
                </c:pt>
                <c:pt idx="728">
                  <c:v>-37.889610639345904</c:v>
                </c:pt>
                <c:pt idx="729">
                  <c:v>-37.769621502611074</c:v>
                </c:pt>
                <c:pt idx="730">
                  <c:v>-39.126715739345919</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-59.900204539345644</c:v>
                </c:pt>
                <c:pt idx="744">
                  <c:v>-59.70466863934562</c:v>
                </c:pt>
                <c:pt idx="745">
                  <c:v>-58.864293756012529</c:v>
                </c:pt>
                <c:pt idx="746">
                  <c:v>-58.128814339345361</c:v>
                </c:pt>
                <c:pt idx="747">
                  <c:v>-57.325438339345567</c:v>
                </c:pt>
                <c:pt idx="748">
                  <c:v>-56.598423339345871</c:v>
                </c:pt>
                <c:pt idx="749">
                  <c:v>-49.164984062237117</c:v>
                </c:pt>
                <c:pt idx="750">
                  <c:v>-46.565164539345446</c:v>
                </c:pt>
                <c:pt idx="751">
                  <c:v>-44.224690278121408</c:v>
                </c:pt>
                <c:pt idx="752">
                  <c:v>-41.797431539345155</c:v>
                </c:pt>
                <c:pt idx="753">
                  <c:v>-42.725321339345228</c:v>
                </c:pt>
                <c:pt idx="754">
                  <c:v>-41.60420423934579</c:v>
                </c:pt>
                <c:pt idx="755">
                  <c:v>-39.179451739346213</c:v>
                </c:pt>
                <c:pt idx="756">
                  <c:v>-38.042063339345759</c:v>
                </c:pt>
                <c:pt idx="757">
                  <c:v>-25.965403339345723</c:v>
                </c:pt>
                <c:pt idx="758">
                  <c:v>-24.757735254239549</c:v>
                </c:pt>
                <c:pt idx="759">
                  <c:v>-22.551443539345499</c:v>
                </c:pt>
                <c:pt idx="760">
                  <c:v>-20.402612339345946</c:v>
                </c:pt>
                <c:pt idx="761">
                  <c:v>-20.162455539345864</c:v>
                </c:pt>
                <c:pt idx="762">
                  <c:v>-18.448261483675687</c:v>
                </c:pt>
                <c:pt idx="763">
                  <c:v>-17.912394939345869</c:v>
                </c:pt>
                <c:pt idx="764">
                  <c:v>-16.660451884800292</c:v>
                </c:pt>
                <c:pt idx="765">
                  <c:v>-7.9501778393459821</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5.8003072667150279</c:v>
                </c:pt>
                <c:pt idx="774">
                  <c:v>5.9748091606540514</c:v>
                </c:pt>
                <c:pt idx="775">
                  <c:v>5.9647946606546043</c:v>
                </c:pt>
                <c:pt idx="776">
                  <c:v>6.0244847606541496</c:v>
                </c:pt>
                <c:pt idx="777">
                  <c:v>5.294052227665289</c:v>
                </c:pt>
                <c:pt idx="778">
                  <c:v>5.3213268606541515</c:v>
                </c:pt>
                <c:pt idx="779">
                  <c:v>3.5951346018304706</c:v>
                </c:pt>
                <c:pt idx="780">
                  <c:v>4.1660589333813505</c:v>
                </c:pt>
                <c:pt idx="781">
                  <c:v>3.7790919606545685</c:v>
                </c:pt>
                <c:pt idx="782">
                  <c:v>1.4037185606541698</c:v>
                </c:pt>
                <c:pt idx="783">
                  <c:v>0.69654951779710961</c:v>
                </c:pt>
                <c:pt idx="784">
                  <c:v>-1.4107202393457778</c:v>
                </c:pt>
                <c:pt idx="785">
                  <c:v>-3.8120164393458138</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-20.758207039345859</c:v>
                </c:pt>
                <c:pt idx="794">
                  <c:v>-24.741999239345677</c:v>
                </c:pt>
                <c:pt idx="795">
                  <c:v>-26.723793629200987</c:v>
                </c:pt>
                <c:pt idx="796">
                  <c:v>-33.309266031653223</c:v>
                </c:pt>
                <c:pt idx="797">
                  <c:v>-33.949069639345325</c:v>
                </c:pt>
                <c:pt idx="798">
                  <c:v>-34.847887539345727</c:v>
                </c:pt>
                <c:pt idx="799">
                  <c:v>-37.955328639345737</c:v>
                </c:pt>
                <c:pt idx="800">
                  <c:v>-41.425212039345581</c:v>
                </c:pt>
                <c:pt idx="801">
                  <c:v>-42.849947639345942</c:v>
                </c:pt>
                <c:pt idx="802">
                  <c:v>-45.579569257713324</c:v>
                </c:pt>
                <c:pt idx="803">
                  <c:v>-45.667322639345969</c:v>
                </c:pt>
                <c:pt idx="804">
                  <c:v>-46.066930339346015</c:v>
                </c:pt>
                <c:pt idx="805">
                  <c:v>-47.231083339345595</c:v>
                </c:pt>
                <c:pt idx="806">
                  <c:v>-48.572892539346164</c:v>
                </c:pt>
                <c:pt idx="807">
                  <c:v>-49.288700239346205</c:v>
                </c:pt>
                <c:pt idx="808">
                  <c:v>-51.155276214345406</c:v>
                </c:pt>
                <c:pt idx="809">
                  <c:v>-52.580467739345735</c:v>
                </c:pt>
                <c:pt idx="810">
                  <c:v>-52.517485039345637</c:v>
                </c:pt>
                <c:pt idx="811">
                  <c:v>-52.09531973934611</c:v>
                </c:pt>
                <c:pt idx="812">
                  <c:v>-50.785689739345742</c:v>
                </c:pt>
                <c:pt idx="813">
                  <c:v>-48.811359318727398</c:v>
                </c:pt>
                <c:pt idx="814">
                  <c:v>-47.252656739345014</c:v>
                </c:pt>
                <c:pt idx="815">
                  <c:v>-46.027581139345429</c:v>
                </c:pt>
                <c:pt idx="816">
                  <c:v>-44.568661239345772</c:v>
                </c:pt>
                <c:pt idx="817">
                  <c:v>-43.507076339345524</c:v>
                </c:pt>
                <c:pt idx="818">
                  <c:v>-42.476991792954152</c:v>
                </c:pt>
                <c:pt idx="819">
                  <c:v>-41.423851939345298</c:v>
                </c:pt>
                <c:pt idx="820">
                  <c:v>-40.387906539345337</c:v>
                </c:pt>
                <c:pt idx="821">
                  <c:v>-38.877507339345804</c:v>
                </c:pt>
                <c:pt idx="822">
                  <c:v>-37.814760839345745</c:v>
                </c:pt>
                <c:pt idx="823">
                  <c:v>-36.313857729589998</c:v>
                </c:pt>
                <c:pt idx="824">
                  <c:v>-34.972344939345703</c:v>
                </c:pt>
                <c:pt idx="825">
                  <c:v>-33.094386639346077</c:v>
                </c:pt>
                <c:pt idx="826">
                  <c:v>-31.487165439345912</c:v>
                </c:pt>
                <c:pt idx="827">
                  <c:v>-30.121395239345702</c:v>
                </c:pt>
                <c:pt idx="828">
                  <c:v>-28.498682926974666</c:v>
                </c:pt>
                <c:pt idx="829">
                  <c:v>-26.832600239345041</c:v>
                </c:pt>
                <c:pt idx="830">
                  <c:v>-26.235181239345629</c:v>
                </c:pt>
                <c:pt idx="831">
                  <c:v>-24.869559239345211</c:v>
                </c:pt>
                <c:pt idx="832">
                  <c:v>-24.287463139345487</c:v>
                </c:pt>
                <c:pt idx="833">
                  <c:v>-22.40850004037647</c:v>
                </c:pt>
                <c:pt idx="834">
                  <c:v>-20.784428539345857</c:v>
                </c:pt>
                <c:pt idx="835">
                  <c:v>-20.340160539346016</c:v>
                </c:pt>
                <c:pt idx="836">
                  <c:v>-18.402386139345875</c:v>
                </c:pt>
                <c:pt idx="837">
                  <c:v>-16.161890339345916</c:v>
                </c:pt>
                <c:pt idx="838">
                  <c:v>-14.017723839345479</c:v>
                </c:pt>
                <c:pt idx="839">
                  <c:v>-12.155665056517376</c:v>
                </c:pt>
                <c:pt idx="840">
                  <c:v>-9.2763952393464226</c:v>
                </c:pt>
                <c:pt idx="841">
                  <c:v>-7.3674782393451226</c:v>
                </c:pt>
                <c:pt idx="842">
                  <c:v>-5.6729533393460656</c:v>
                </c:pt>
                <c:pt idx="843">
                  <c:v>-5.8082739393453284</c:v>
                </c:pt>
                <c:pt idx="844">
                  <c:v>-4.95776839089213</c:v>
                </c:pt>
                <c:pt idx="845">
                  <c:v>-4.6511157393456326</c:v>
                </c:pt>
                <c:pt idx="846">
                  <c:v>-2.0598252393455661</c:v>
                </c:pt>
                <c:pt idx="847">
                  <c:v>-0.37540593934619437</c:v>
                </c:pt>
                <c:pt idx="848">
                  <c:v>1.2720179606545265</c:v>
                </c:pt>
                <c:pt idx="849">
                  <c:v>3.1990366606542007</c:v>
                </c:pt>
                <c:pt idx="850">
                  <c:v>4.9296689606545199</c:v>
                </c:pt>
                <c:pt idx="851">
                  <c:v>5.9424942995433412</c:v>
                </c:pt>
                <c:pt idx="852">
                  <c:v>11.838267771765345</c:v>
                </c:pt>
                <c:pt idx="853">
                  <c:v>11.59645626065447</c:v>
                </c:pt>
                <c:pt idx="854">
                  <c:v>10.975043860654655</c:v>
                </c:pt>
                <c:pt idx="855">
                  <c:v>10.487986763747022</c:v>
                </c:pt>
                <c:pt idx="856">
                  <c:v>9.508700160654298</c:v>
                </c:pt>
                <c:pt idx="857">
                  <c:v>8.7794514606542684</c:v>
                </c:pt>
                <c:pt idx="858">
                  <c:v>7.1606619238117464</c:v>
                </c:pt>
                <c:pt idx="859">
                  <c:v>-0.79203733934571119</c:v>
                </c:pt>
                <c:pt idx="860">
                  <c:v>-2.8165547393459747</c:v>
                </c:pt>
                <c:pt idx="861">
                  <c:v>-4.3470486518452756</c:v>
                </c:pt>
                <c:pt idx="862">
                  <c:v>-6.1771184393458496</c:v>
                </c:pt>
                <c:pt idx="863">
                  <c:v>-9.1544509393454216</c:v>
                </c:pt>
                <c:pt idx="864">
                  <c:v>-11.61100363934554</c:v>
                </c:pt>
                <c:pt idx="865">
                  <c:v>-14.679454739345568</c:v>
                </c:pt>
                <c:pt idx="866">
                  <c:v>-16.174965298108493</c:v>
                </c:pt>
                <c:pt idx="867">
                  <c:v>-17.124913339345767</c:v>
                </c:pt>
                <c:pt idx="868">
                  <c:v>-19.830203339345729</c:v>
                </c:pt>
                <c:pt idx="869">
                  <c:v>-20.320553844396102</c:v>
                </c:pt>
                <c:pt idx="870">
                  <c:v>-21.662514939345268</c:v>
                </c:pt>
                <c:pt idx="871">
                  <c:v>-22.966295639345589</c:v>
                </c:pt>
                <c:pt idx="872">
                  <c:v>-25.307714339345829</c:v>
                </c:pt>
                <c:pt idx="873">
                  <c:v>-27.440777589345757</c:v>
                </c:pt>
                <c:pt idx="874">
                  <c:v>-28.877474339345781</c:v>
                </c:pt>
                <c:pt idx="875">
                  <c:v>-29.964947739346286</c:v>
                </c:pt>
                <c:pt idx="876">
                  <c:v>-30.507539436906526</c:v>
                </c:pt>
                <c:pt idx="877">
                  <c:v>-34.345863339345776</c:v>
                </c:pt>
                <c:pt idx="878">
                  <c:v>-35.077392193512992</c:v>
                </c:pt>
                <c:pt idx="879">
                  <c:v>-35.823753839346224</c:v>
                </c:pt>
                <c:pt idx="880">
                  <c:v>-37.958125504294557</c:v>
                </c:pt>
                <c:pt idx="881">
                  <c:v>-41.985165739346002</c:v>
                </c:pt>
                <c:pt idx="882">
                  <c:v>-43.2735044393458</c:v>
                </c:pt>
                <c:pt idx="883">
                  <c:v>-44.93138813934587</c:v>
                </c:pt>
                <c:pt idx="884">
                  <c:v>-44.249517874229639</c:v>
                </c:pt>
                <c:pt idx="885">
                  <c:v>-44.996043439345584</c:v>
                </c:pt>
                <c:pt idx="886">
                  <c:v>-45.599124172679772</c:v>
                </c:pt>
                <c:pt idx="887">
                  <c:v>-46.740260739345956</c:v>
                </c:pt>
                <c:pt idx="888">
                  <c:v>-48.332567639345825</c:v>
                </c:pt>
                <c:pt idx="889">
                  <c:v>-49.855791739345754</c:v>
                </c:pt>
                <c:pt idx="890">
                  <c:v>-49.375704737195349</c:v>
                </c:pt>
                <c:pt idx="891">
                  <c:v>-48.396786672679241</c:v>
                </c:pt>
                <c:pt idx="892">
                  <c:v>-38.370380244107835</c:v>
                </c:pt>
                <c:pt idx="893">
                  <c:v>-35.9460008393458</c:v>
                </c:pt>
                <c:pt idx="894">
                  <c:v>-34.014829539345662</c:v>
                </c:pt>
                <c:pt idx="895">
                  <c:v>-30.961195139345627</c:v>
                </c:pt>
                <c:pt idx="896">
                  <c:v>-28.634826638314991</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-33.001665775459443</c:v>
                </c:pt>
                <c:pt idx="7">
                  <c:v>-33.003229736997525</c:v>
                </c:pt>
                <c:pt idx="8">
                  <c:v>-33.004298282147829</c:v>
                </c:pt>
                <c:pt idx="9">
                  <c:v>-33.825295520174357</c:v>
                </c:pt>
                <c:pt idx="10">
                  <c:v>-33.575527948349261</c:v>
                </c:pt>
                <c:pt idx="11">
                  <c:v>-33.565663333804252</c:v>
                </c:pt>
                <c:pt idx="12">
                  <c:v>-34.230016709841493</c:v>
                </c:pt>
                <c:pt idx="13">
                  <c:v>-34.913992460454246</c:v>
                </c:pt>
                <c:pt idx="14">
                  <c:v>-35.320112472864082</c:v>
                </c:pt>
                <c:pt idx="15">
                  <c:v>-35.741478681756213</c:v>
                </c:pt>
                <c:pt idx="16">
                  <c:v>-35.313725487079999</c:v>
                </c:pt>
                <c:pt idx="17">
                  <c:v>-34.734714869375821</c:v>
                </c:pt>
                <c:pt idx="18">
                  <c:v>-34.18937313794828</c:v>
                </c:pt>
                <c:pt idx="19">
                  <c:v>-33.694928154832326</c:v>
                </c:pt>
                <c:pt idx="20">
                  <c:v>-32.990455765429843</c:v>
                </c:pt>
                <c:pt idx="21">
                  <c:v>-32.339721483033401</c:v>
                </c:pt>
                <c:pt idx="22">
                  <c:v>-32.026924318419873</c:v>
                </c:pt>
                <c:pt idx="23">
                  <c:v>-32.024665802534287</c:v>
                </c:pt>
                <c:pt idx="24">
                  <c:v>-32.34940638771215</c:v>
                </c:pt>
                <c:pt idx="25">
                  <c:v>-32.60328300134195</c:v>
                </c:pt>
                <c:pt idx="26">
                  <c:v>-32.765323016339345</c:v>
                </c:pt>
                <c:pt idx="27">
                  <c:v>-32.903592758769321</c:v>
                </c:pt>
                <c:pt idx="28">
                  <c:v>-32.869724734532838</c:v>
                </c:pt>
                <c:pt idx="29">
                  <c:v>-32.44099527815083</c:v>
                </c:pt>
                <c:pt idx="30">
                  <c:v>-31.695398471537736</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-31.256007848771521</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-32.847163860794403</c:v>
                </c:pt>
                <c:pt idx="54">
                  <c:v>-34.822053864330485</c:v>
                </c:pt>
                <c:pt idx="55">
                  <c:v>-36.70119736538976</c:v>
                </c:pt>
                <c:pt idx="56">
                  <c:v>-38.445985884887534</c:v>
                </c:pt>
                <c:pt idx="57">
                  <c:v>-39.64399499402856</c:v>
                </c:pt>
                <c:pt idx="58">
                  <c:v>-40.595073033015886</c:v>
                </c:pt>
                <c:pt idx="59">
                  <c:v>-41.484695154798978</c:v>
                </c:pt>
                <c:pt idx="60">
                  <c:v>-41.860691908021302</c:v>
                </c:pt>
                <c:pt idx="61">
                  <c:v>-41.245996739325562</c:v>
                </c:pt>
                <c:pt idx="62">
                  <c:v>-40.184076569103198</c:v>
                </c:pt>
                <c:pt idx="63">
                  <c:v>-38.407280265334727</c:v>
                </c:pt>
                <c:pt idx="64">
                  <c:v>-35.975776634021393</c:v>
                </c:pt>
                <c:pt idx="65">
                  <c:v>-32.912456826492004</c:v>
                </c:pt>
                <c:pt idx="66">
                  <c:v>-29.068443361190713</c:v>
                </c:pt>
                <c:pt idx="67">
                  <c:v>-25.168714980355748</c:v>
                </c:pt>
                <c:pt idx="68">
                  <c:v>-21.950222988930701</c:v>
                </c:pt>
                <c:pt idx="69">
                  <c:v>-16.754407625241242</c:v>
                </c:pt>
                <c:pt idx="70">
                  <c:v>-14.349962471343019</c:v>
                </c:pt>
                <c:pt idx="71">
                  <c:v>-12.256973943597748</c:v>
                </c:pt>
                <c:pt idx="72">
                  <c:v>-10.636632077905768</c:v>
                </c:pt>
                <c:pt idx="73">
                  <c:v>-9.4989860557017778</c:v>
                </c:pt>
                <c:pt idx="74">
                  <c:v>-8.7632101504232729</c:v>
                </c:pt>
                <c:pt idx="75">
                  <c:v>-8.4935773528523004</c:v>
                </c:pt>
                <c:pt idx="76">
                  <c:v>-8.623808721539012</c:v>
                </c:pt>
                <c:pt idx="77">
                  <c:v>-11.472598662081054</c:v>
                </c:pt>
                <c:pt idx="78">
                  <c:v>-13.387538425670581</c:v>
                </c:pt>
                <c:pt idx="79">
                  <c:v>-15.932375841228296</c:v>
                </c:pt>
                <c:pt idx="80">
                  <c:v>-18.643823730812301</c:v>
                </c:pt>
                <c:pt idx="81">
                  <c:v>-21.373247464035273</c:v>
                </c:pt>
                <c:pt idx="82">
                  <c:v>-24.129413968152733</c:v>
                </c:pt>
                <c:pt idx="83">
                  <c:v>-26.84354293465902</c:v>
                </c:pt>
                <c:pt idx="84">
                  <c:v>-29.573491226410795</c:v>
                </c:pt>
                <c:pt idx="85">
                  <c:v>-32.134677382765801</c:v>
                </c:pt>
                <c:pt idx="86">
                  <c:v>-36.623441277622433</c:v>
                </c:pt>
                <c:pt idx="87">
                  <c:v>-38.655007887327827</c:v>
                </c:pt>
                <c:pt idx="88">
                  <c:v>-40.359842532256422</c:v>
                </c:pt>
                <c:pt idx="89">
                  <c:v>-41.811087127936545</c:v>
                </c:pt>
                <c:pt idx="90">
                  <c:v>-43.101904240392344</c:v>
                </c:pt>
                <c:pt idx="91">
                  <c:v>-44.231298179823</c:v>
                </c:pt>
                <c:pt idx="92">
                  <c:v>-45.192075694559996</c:v>
                </c:pt>
                <c:pt idx="93">
                  <c:v>-46.033287864017993</c:v>
                </c:pt>
                <c:pt idx="94">
                  <c:v>-46.69089483453935</c:v>
                </c:pt>
                <c:pt idx="95">
                  <c:v>-47.441392377772786</c:v>
                </c:pt>
                <c:pt idx="96">
                  <c:v>-47.869106716262294</c:v>
                </c:pt>
                <c:pt idx="97">
                  <c:v>-48.184342106627014</c:v>
                </c:pt>
                <c:pt idx="98">
                  <c:v>-48.079838390942314</c:v>
                </c:pt>
                <c:pt idx="99">
                  <c:v>-47.400603095177296</c:v>
                </c:pt>
                <c:pt idx="100">
                  <c:v>-46.236777716794506</c:v>
                </c:pt>
                <c:pt idx="101">
                  <c:v>-44.58254354174845</c:v>
                </c:pt>
                <c:pt idx="102">
                  <c:v>-42.320666595998375</c:v>
                </c:pt>
                <c:pt idx="103">
                  <c:v>-39.628821652896448</c:v>
                </c:pt>
                <c:pt idx="104">
                  <c:v>-34.798934432900339</c:v>
                </c:pt>
                <c:pt idx="105">
                  <c:v>-33.428282426658306</c:v>
                </c:pt>
                <c:pt idx="106">
                  <c:v>-32.526760597520763</c:v>
                </c:pt>
                <c:pt idx="107">
                  <c:v>-31.41472080273298</c:v>
                </c:pt>
                <c:pt idx="108">
                  <c:v>-29.751209712974799</c:v>
                </c:pt>
                <c:pt idx="109">
                  <c:v>-27.66904749040981</c:v>
                </c:pt>
                <c:pt idx="110">
                  <c:v>-25.344330375783741</c:v>
                </c:pt>
                <c:pt idx="111">
                  <c:v>-22.80736133814953</c:v>
                </c:pt>
                <c:pt idx="112">
                  <c:v>-20.16796253382654</c:v>
                </c:pt>
                <c:pt idx="113">
                  <c:v>-15.708457347990512</c:v>
                </c:pt>
                <c:pt idx="114">
                  <c:v>-14.198569051660058</c:v>
                </c:pt>
                <c:pt idx="115">
                  <c:v>-13.211558753487051</c:v>
                </c:pt>
                <c:pt idx="116">
                  <c:v>-12.639493679259322</c:v>
                </c:pt>
                <c:pt idx="117">
                  <c:v>-12.381158318139303</c:v>
                </c:pt>
                <c:pt idx="118">
                  <c:v>-12.559513074770297</c:v>
                </c:pt>
                <c:pt idx="119">
                  <c:v>-13.24186657956427</c:v>
                </c:pt>
                <c:pt idx="120">
                  <c:v>-14.187504752332813</c:v>
                </c:pt>
                <c:pt idx="121">
                  <c:v>-15.290253061337495</c:v>
                </c:pt>
                <c:pt idx="122">
                  <c:v>-18.904179613670227</c:v>
                </c:pt>
                <c:pt idx="123">
                  <c:v>-21.125743265119244</c:v>
                </c:pt>
                <c:pt idx="124">
                  <c:v>-23.181386139867016</c:v>
                </c:pt>
                <c:pt idx="125">
                  <c:v>-25.545964845617277</c:v>
                </c:pt>
                <c:pt idx="126">
                  <c:v>-28.079232831412984</c:v>
                </c:pt>
                <c:pt idx="127">
                  <c:v>-30.739754830545014</c:v>
                </c:pt>
                <c:pt idx="128">
                  <c:v>-33.480043725136198</c:v>
                </c:pt>
                <c:pt idx="129">
                  <c:v>-36.24894048761125</c:v>
                </c:pt>
                <c:pt idx="130">
                  <c:v>-38.931916505966484</c:v>
                </c:pt>
                <c:pt idx="131">
                  <c:v>-43.772285182481312</c:v>
                </c:pt>
                <c:pt idx="132">
                  <c:v>-45.897704055533744</c:v>
                </c:pt>
                <c:pt idx="133">
                  <c:v>-47.962123571582474</c:v>
                </c:pt>
                <c:pt idx="134">
                  <c:v>-49.570084884603155</c:v>
                </c:pt>
                <c:pt idx="135">
                  <c:v>-50.545894886793434</c:v>
                </c:pt>
                <c:pt idx="136">
                  <c:v>-50.985596359058036</c:v>
                </c:pt>
                <c:pt idx="137">
                  <c:v>-51.197760855644397</c:v>
                </c:pt>
                <c:pt idx="138">
                  <c:v>-51.416560046208296</c:v>
                </c:pt>
                <c:pt idx="139">
                  <c:v>-51.489896242672494</c:v>
                </c:pt>
                <c:pt idx="140">
                  <c:v>-49.775532117814144</c:v>
                </c:pt>
                <c:pt idx="141">
                  <c:v>-48.490533719403871</c:v>
                </c:pt>
                <c:pt idx="142">
                  <c:v>-47.089981877051244</c:v>
                </c:pt>
                <c:pt idx="143">
                  <c:v>-45.4630587446389</c:v>
                </c:pt>
                <c:pt idx="144">
                  <c:v>-43.837757858045045</c:v>
                </c:pt>
                <c:pt idx="145">
                  <c:v>-42.326048177936492</c:v>
                </c:pt>
                <c:pt idx="146">
                  <c:v>-40.832382339794783</c:v>
                </c:pt>
                <c:pt idx="147">
                  <c:v>-35.764039555494776</c:v>
                </c:pt>
                <c:pt idx="148">
                  <c:v>-33.804366606301514</c:v>
                </c:pt>
                <c:pt idx="149">
                  <c:v>-31.592560714882588</c:v>
                </c:pt>
                <c:pt idx="150">
                  <c:v>-29.048714132099988</c:v>
                </c:pt>
                <c:pt idx="151">
                  <c:v>-25.939631450004015</c:v>
                </c:pt>
                <c:pt idx="152">
                  <c:v>-22.540769037233247</c:v>
                </c:pt>
                <c:pt idx="153">
                  <c:v>-19.124202774133529</c:v>
                </c:pt>
                <c:pt idx="154">
                  <c:v>-15.950531394734272</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-29.640984423713107</c:v>
                </c:pt>
                <c:pt idx="166">
                  <c:v>-33.189404301317936</c:v>
                </c:pt>
                <c:pt idx="167">
                  <c:v>-36.314811439094342</c:v>
                </c:pt>
                <c:pt idx="168">
                  <c:v>-39.340673882087245</c:v>
                </c:pt>
                <c:pt idx="169">
                  <c:v>-42.30609552576874</c:v>
                </c:pt>
                <c:pt idx="170">
                  <c:v>-45.261297992196255</c:v>
                </c:pt>
                <c:pt idx="171">
                  <c:v>-48.201919674347245</c:v>
                </c:pt>
                <c:pt idx="172">
                  <c:v>-50.948687838167004</c:v>
                </c:pt>
                <c:pt idx="173">
                  <c:v>-55.964686481179484</c:v>
                </c:pt>
                <c:pt idx="174">
                  <c:v>-58.503195195234809</c:v>
                </c:pt>
                <c:pt idx="175">
                  <c:v>-60.79969786087355</c:v>
                </c:pt>
                <c:pt idx="176">
                  <c:v>-62.817625948843784</c:v>
                </c:pt>
                <c:pt idx="177">
                  <c:v>-64.808558700702719</c:v>
                </c:pt>
                <c:pt idx="178">
                  <c:v>-66.883775379791544</c:v>
                </c:pt>
                <c:pt idx="179">
                  <c:v>-68.890362318100458</c:v>
                </c:pt>
                <c:pt idx="180">
                  <c:v>-70.895001590021536</c:v>
                </c:pt>
                <c:pt idx="181">
                  <c:v>-72.722582930562538</c:v>
                </c:pt>
                <c:pt idx="182">
                  <c:v>-75.563834770772814</c:v>
                </c:pt>
                <c:pt idx="183">
                  <c:v>-76.226157911025041</c:v>
                </c:pt>
                <c:pt idx="184">
                  <c:v>-76.483337300573098</c:v>
                </c:pt>
                <c:pt idx="185">
                  <c:v>-76.524180010425766</c:v>
                </c:pt>
                <c:pt idx="186">
                  <c:v>-76.437632710287303</c:v>
                </c:pt>
                <c:pt idx="187">
                  <c:v>-76.093731167757127</c:v>
                </c:pt>
                <c:pt idx="188">
                  <c:v>-75.28132114711903</c:v>
                </c:pt>
                <c:pt idx="189">
                  <c:v>-73.915186172648518</c:v>
                </c:pt>
                <c:pt idx="190">
                  <c:v>-72.138020735101279</c:v>
                </c:pt>
                <c:pt idx="191">
                  <c:v>-67.779930198060796</c:v>
                </c:pt>
                <c:pt idx="192">
                  <c:v>-65.473470634432289</c:v>
                </c:pt>
                <c:pt idx="193">
                  <c:v>-63.063478759800255</c:v>
                </c:pt>
                <c:pt idx="194">
                  <c:v>-60.678952258906087</c:v>
                </c:pt>
                <c:pt idx="195">
                  <c:v>-58.342918279735052</c:v>
                </c:pt>
                <c:pt idx="196">
                  <c:v>-55.995319727825134</c:v>
                </c:pt>
                <c:pt idx="197">
                  <c:v>-53.600146631616184</c:v>
                </c:pt>
                <c:pt idx="198">
                  <c:v>-51.057431735288745</c:v>
                </c:pt>
                <c:pt idx="199">
                  <c:v>-48.384373758735755</c:v>
                </c:pt>
                <c:pt idx="200">
                  <c:v>-43.583244974348744</c:v>
                </c:pt>
                <c:pt idx="201">
                  <c:v>-41.433536127224052</c:v>
                </c:pt>
                <c:pt idx="202">
                  <c:v>-39.445979006634786</c:v>
                </c:pt>
                <c:pt idx="203">
                  <c:v>-37.589168099214007</c:v>
                </c:pt>
                <c:pt idx="204">
                  <c:v>-35.71811639915564</c:v>
                </c:pt>
                <c:pt idx="205">
                  <c:v>-33.749491955817483</c:v>
                </c:pt>
                <c:pt idx="206">
                  <c:v>-31.799775904614307</c:v>
                </c:pt>
                <c:pt idx="207">
                  <c:v>-29.982127176946264</c:v>
                </c:pt>
                <c:pt idx="208">
                  <c:v>-28.242433675005234</c:v>
                </c:pt>
                <c:pt idx="209">
                  <c:v>-20.825676358862779</c:v>
                </c:pt>
                <c:pt idx="210">
                  <c:v>-18.784604554344984</c:v>
                </c:pt>
                <c:pt idx="211">
                  <c:v>-16.665431813397227</c:v>
                </c:pt>
                <c:pt idx="212">
                  <c:v>-14.427495136033825</c:v>
                </c:pt>
                <c:pt idx="213">
                  <c:v>-12.259800731222304</c:v>
                </c:pt>
                <c:pt idx="214">
                  <c:v>-10.318871035367296</c:v>
                </c:pt>
                <c:pt idx="215">
                  <c:v>-8.4300572006990251</c:v>
                </c:pt>
                <c:pt idx="216">
                  <c:v>-1.9469752086667451</c:v>
                </c:pt>
                <c:pt idx="217">
                  <c:v>0.62818460403821064</c:v>
                </c:pt>
                <c:pt idx="218">
                  <c:v>3.3170521917899629</c:v>
                </c:pt>
                <c:pt idx="219">
                  <c:v>6.1121914517477078</c:v>
                </c:pt>
                <c:pt idx="220">
                  <c:v>8.9431561163762048</c:v>
                </c:pt>
                <c:pt idx="221">
                  <c:v>11.75335214890425</c:v>
                </c:pt>
                <c:pt idx="222">
                  <c:v>14.465669445678223</c:v>
                </c:pt>
                <c:pt idx="223">
                  <c:v>21.614741630637184</c:v>
                </c:pt>
                <c:pt idx="224">
                  <c:v>23.526932318976428</c:v>
                </c:pt>
                <c:pt idx="225">
                  <c:v>25.314579213042236</c:v>
                </c:pt>
                <c:pt idx="226">
                  <c:v>27.03916251515551</c:v>
                </c:pt>
                <c:pt idx="227">
                  <c:v>28.728872389185955</c:v>
                </c:pt>
                <c:pt idx="228">
                  <c:v>30.290997972288494</c:v>
                </c:pt>
                <c:pt idx="229">
                  <c:v>31.579313717687967</c:v>
                </c:pt>
                <c:pt idx="230">
                  <c:v>32.518059774237706</c:v>
                </c:pt>
                <c:pt idx="231">
                  <c:v>33.044347402828393</c:v>
                </c:pt>
                <c:pt idx="232">
                  <c:v>31.201913284700186</c:v>
                </c:pt>
                <c:pt idx="233">
                  <c:v>29.72195882364479</c:v>
                </c:pt>
                <c:pt idx="234">
                  <c:v>27.92576356837791</c:v>
                </c:pt>
                <c:pt idx="235">
                  <c:v>25.728883309896958</c:v>
                </c:pt>
                <c:pt idx="236">
                  <c:v>23.034527285692491</c:v>
                </c:pt>
                <c:pt idx="237">
                  <c:v>20.147852562553737</c:v>
                </c:pt>
                <c:pt idx="238">
                  <c:v>17.517609247358507</c:v>
                </c:pt>
                <c:pt idx="239">
                  <c:v>14.962581796686981</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-15.103490797184314</c:v>
                </c:pt>
                <c:pt idx="248">
                  <c:v>-17.805875481085522</c:v>
                </c:pt>
                <c:pt idx="249">
                  <c:v>-28.557091079585064</c:v>
                </c:pt>
                <c:pt idx="250">
                  <c:v>-31.397930072805252</c:v>
                </c:pt>
                <c:pt idx="251">
                  <c:v>-34.206746710685032</c:v>
                </c:pt>
                <c:pt idx="252">
                  <c:v>-36.784451603656933</c:v>
                </c:pt>
                <c:pt idx="253">
                  <c:v>-39.221025967410753</c:v>
                </c:pt>
                <c:pt idx="254">
                  <c:v>-41.525018163147763</c:v>
                </c:pt>
                <c:pt idx="255">
                  <c:v>-43.672682203416443</c:v>
                </c:pt>
                <c:pt idx="256">
                  <c:v>-52.999065699538335</c:v>
                </c:pt>
                <c:pt idx="257">
                  <c:v>-55.45895377565904</c:v>
                </c:pt>
                <c:pt idx="258">
                  <c:v>-57.947891708793371</c:v>
                </c:pt>
                <c:pt idx="259">
                  <c:v>-60.445849134400305</c:v>
                </c:pt>
                <c:pt idx="260">
                  <c:v>-62.865035354346787</c:v>
                </c:pt>
                <c:pt idx="261">
                  <c:v>-64.735198219120988</c:v>
                </c:pt>
                <c:pt idx="262">
                  <c:v>-65.784543555735524</c:v>
                </c:pt>
                <c:pt idx="263">
                  <c:v>-65.089595789239823</c:v>
                </c:pt>
                <c:pt idx="264">
                  <c:v>-64.148328937539844</c:v>
                </c:pt>
                <c:pt idx="265">
                  <c:v>-62.922591081752785</c:v>
                </c:pt>
                <c:pt idx="266">
                  <c:v>-61.675210329651364</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-45.408286091646659</c:v>
                </c:pt>
                <c:pt idx="275">
                  <c:v>-43.327333267910781</c:v>
                </c:pt>
                <c:pt idx="276">
                  <c:v>-41.026104718494253</c:v>
                </c:pt>
                <c:pt idx="277">
                  <c:v>-38.287962628250284</c:v>
                </c:pt>
                <c:pt idx="278">
                  <c:v>-35.33802517519905</c:v>
                </c:pt>
                <c:pt idx="279">
                  <c:v>-32.317214036552294</c:v>
                </c:pt>
                <c:pt idx="280">
                  <c:v>-29.200476685562247</c:v>
                </c:pt>
                <c:pt idx="281">
                  <c:v>-22.602676657614325</c:v>
                </c:pt>
                <c:pt idx="282">
                  <c:v>-19.734312912730786</c:v>
                </c:pt>
                <c:pt idx="283">
                  <c:v>-17.224038075756823</c:v>
                </c:pt>
                <c:pt idx="284">
                  <c:v>-14.99769997029575</c:v>
                </c:pt>
                <c:pt idx="285">
                  <c:v>-12.873412783697573</c:v>
                </c:pt>
                <c:pt idx="286">
                  <c:v>-10.755187162315053</c:v>
                </c:pt>
                <c:pt idx="287">
                  <c:v>-8.6645300058067605</c:v>
                </c:pt>
                <c:pt idx="288">
                  <c:v>-6.5926646728705691</c:v>
                </c:pt>
                <c:pt idx="289">
                  <c:v>-4.6206645982628061</c:v>
                </c:pt>
                <c:pt idx="290">
                  <c:v>-0.18112177864077217</c:v>
                </c:pt>
                <c:pt idx="291">
                  <c:v>2.2395895466564819</c:v>
                </c:pt>
                <c:pt idx="292">
                  <c:v>4.6116432114347434</c:v>
                </c:pt>
                <c:pt idx="293">
                  <c:v>7.0285466303786848</c:v>
                </c:pt>
                <c:pt idx="294">
                  <c:v>9.5078336579980007</c:v>
                </c:pt>
                <c:pt idx="295">
                  <c:v>12.252576443055952</c:v>
                </c:pt>
                <c:pt idx="296">
                  <c:v>15.188375100960997</c:v>
                </c:pt>
                <c:pt idx="297">
                  <c:v>18.149303997988454</c:v>
                </c:pt>
                <c:pt idx="298">
                  <c:v>25.609682241373882</c:v>
                </c:pt>
                <c:pt idx="299">
                  <c:v>27.168029060263638</c:v>
                </c:pt>
                <c:pt idx="300">
                  <c:v>27.918021473062481</c:v>
                </c:pt>
                <c:pt idx="301">
                  <c:v>28.244530014762184</c:v>
                </c:pt>
                <c:pt idx="302">
                  <c:v>28.330285620085284</c:v>
                </c:pt>
                <c:pt idx="303">
                  <c:v>28.045984611816948</c:v>
                </c:pt>
                <c:pt idx="304">
                  <c:v>27.136060132180731</c:v>
                </c:pt>
                <c:pt idx="305">
                  <c:v>25.589166174491186</c:v>
                </c:pt>
                <c:pt idx="306">
                  <c:v>16.029009284632952</c:v>
                </c:pt>
                <c:pt idx="307">
                  <c:v>13.31212638585397</c:v>
                </c:pt>
                <c:pt idx="308">
                  <c:v>10.541971654316209</c:v>
                </c:pt>
                <c:pt idx="309">
                  <c:v>7.788243375950243</c:v>
                </c:pt>
                <c:pt idx="310">
                  <c:v>5.1214558166192168</c:v>
                </c:pt>
                <c:pt idx="311">
                  <c:v>2.3612385549782267</c:v>
                </c:pt>
                <c:pt idx="312">
                  <c:v>-0.40878989395128046</c:v>
                </c:pt>
                <c:pt idx="313">
                  <c:v>-3.2276314281485292</c:v>
                </c:pt>
                <c:pt idx="314">
                  <c:v>-11.176470801809803</c:v>
                </c:pt>
                <c:pt idx="315">
                  <c:v>-13.768460200630045</c:v>
                </c:pt>
                <c:pt idx="316">
                  <c:v>-16.237620334439782</c:v>
                </c:pt>
                <c:pt idx="317">
                  <c:v>-18.642050917267511</c:v>
                </c:pt>
                <c:pt idx="318">
                  <c:v>-21.038122562806986</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-41.956613263341197</c:v>
                </c:pt>
                <c:pt idx="327">
                  <c:v>-43.330169769581993</c:v>
                </c:pt>
                <c:pt idx="328">
                  <c:v>-44.610141148763034</c:v>
                </c:pt>
                <c:pt idx="329">
                  <c:v>-47.799393859260988</c:v>
                </c:pt>
                <c:pt idx="330">
                  <c:v>-48.76891887315923</c:v>
                </c:pt>
                <c:pt idx="331">
                  <c:v>-49.508080123754326</c:v>
                </c:pt>
                <c:pt idx="332">
                  <c:v>-49.79509620810893</c:v>
                </c:pt>
                <c:pt idx="333">
                  <c:v>-49.425637008396244</c:v>
                </c:pt>
                <c:pt idx="334">
                  <c:v>-48.399653954383254</c:v>
                </c:pt>
                <c:pt idx="335">
                  <c:v>-46.778996382169375</c:v>
                </c:pt>
                <c:pt idx="336">
                  <c:v>-45.001209245625475</c:v>
                </c:pt>
                <c:pt idx="337">
                  <c:v>-43.307142621596178</c:v>
                </c:pt>
                <c:pt idx="338">
                  <c:v>-41.632931509266186</c:v>
                </c:pt>
                <c:pt idx="339">
                  <c:v>-40.111226074980024</c:v>
                </c:pt>
                <c:pt idx="340">
                  <c:v>-38.89780563055956</c:v>
                </c:pt>
                <c:pt idx="341">
                  <c:v>-37.951744896754796</c:v>
                </c:pt>
                <c:pt idx="342">
                  <c:v>-37.070841131991457</c:v>
                </c:pt>
                <c:pt idx="343">
                  <c:v>-36.331888733403183</c:v>
                </c:pt>
                <c:pt idx="344">
                  <c:v>-35.787858398296194</c:v>
                </c:pt>
                <c:pt idx="345">
                  <c:v>-35.392856112472316</c:v>
                </c:pt>
                <c:pt idx="346">
                  <c:v>-31.379279102911767</c:v>
                </c:pt>
                <c:pt idx="347">
                  <c:v>-29.3269924313405</c:v>
                </c:pt>
                <c:pt idx="348">
                  <c:v>-27.199985311633291</c:v>
                </c:pt>
                <c:pt idx="349">
                  <c:v>-25.168132137546781</c:v>
                </c:pt>
                <c:pt idx="350">
                  <c:v>-23.250054736834791</c:v>
                </c:pt>
                <c:pt idx="351">
                  <c:v>-21.517025071012291</c:v>
                </c:pt>
                <c:pt idx="352">
                  <c:v>-19.915251605815531</c:v>
                </c:pt>
                <c:pt idx="353">
                  <c:v>-13.793527298448073</c:v>
                </c:pt>
                <c:pt idx="354">
                  <c:v>-12.4104753114408</c:v>
                </c:pt>
                <c:pt idx="355">
                  <c:v>-10.94483935539705</c:v>
                </c:pt>
                <c:pt idx="356">
                  <c:v>-9.0380545341128009</c:v>
                </c:pt>
                <c:pt idx="357">
                  <c:v>-7.0392582613534964</c:v>
                </c:pt>
                <c:pt idx="358">
                  <c:v>-5.1616350086215448</c:v>
                </c:pt>
                <c:pt idx="359">
                  <c:v>-3.2538204983740115</c:v>
                </c:pt>
                <c:pt idx="360">
                  <c:v>-1.3614464655468077</c:v>
                </c:pt>
                <c:pt idx="361">
                  <c:v>4.2722441296054399</c:v>
                </c:pt>
                <c:pt idx="362">
                  <c:v>6.0998060420527622</c:v>
                </c:pt>
                <c:pt idx="363">
                  <c:v>7.8766314879617418</c:v>
                </c:pt>
                <c:pt idx="364">
                  <c:v>9.523230422206721</c:v>
                </c:pt>
                <c:pt idx="365">
                  <c:v>11.09999507386642</c:v>
                </c:pt>
                <c:pt idx="366">
                  <c:v>12.537508864367453</c:v>
                </c:pt>
                <c:pt idx="367">
                  <c:v>13.678656800450199</c:v>
                </c:pt>
                <c:pt idx="368">
                  <c:v>14.532735224920724</c:v>
                </c:pt>
                <c:pt idx="369">
                  <c:v>15.354786437026963</c:v>
                </c:pt>
                <c:pt idx="370">
                  <c:v>16.084826197658558</c:v>
                </c:pt>
                <c:pt idx="371">
                  <c:v>16.499382859730705</c:v>
                </c:pt>
                <c:pt idx="372">
                  <c:v>16.572578202516183</c:v>
                </c:pt>
                <c:pt idx="373">
                  <c:v>16.473562923284192</c:v>
                </c:pt>
                <c:pt idx="374">
                  <c:v>16.033982876604966</c:v>
                </c:pt>
                <c:pt idx="375">
                  <c:v>15.240325823351931</c:v>
                </c:pt>
                <c:pt idx="376">
                  <c:v>14.154013681565971</c:v>
                </c:pt>
                <c:pt idx="377">
                  <c:v>12.864056262254245</c:v>
                </c:pt>
                <c:pt idx="378">
                  <c:v>11.623912475033459</c:v>
                </c:pt>
                <c:pt idx="379">
                  <c:v>9.9502404923017025</c:v>
                </c:pt>
                <c:pt idx="380">
                  <c:v>8.1584457002442168</c:v>
                </c:pt>
                <c:pt idx="381">
                  <c:v>6.4656564733717232</c:v>
                </c:pt>
                <c:pt idx="382">
                  <c:v>4.6749690826514438</c:v>
                </c:pt>
                <c:pt idx="383">
                  <c:v>2.7835567404590127</c:v>
                </c:pt>
                <c:pt idx="384">
                  <c:v>0.96149297851172832</c:v>
                </c:pt>
                <c:pt idx="385">
                  <c:v>-0.83316745735754694</c:v>
                </c:pt>
                <c:pt idx="386">
                  <c:v>-2.7474952359977491</c:v>
                </c:pt>
                <c:pt idx="387">
                  <c:v>-4.7053176592719881</c:v>
                </c:pt>
                <c:pt idx="388">
                  <c:v>-12.38728302465927</c:v>
                </c:pt>
                <c:pt idx="389">
                  <c:v>-14.259859830068557</c:v>
                </c:pt>
                <c:pt idx="390">
                  <c:v>-16.086654332816806</c:v>
                </c:pt>
                <c:pt idx="391">
                  <c:v>-17.740213381608235</c:v>
                </c:pt>
                <c:pt idx="392">
                  <c:v>-19.364897426229085</c:v>
                </c:pt>
                <c:pt idx="393">
                  <c:v>-21.045213816985196</c:v>
                </c:pt>
                <c:pt idx="394">
                  <c:v>-22.61707773202459</c:v>
                </c:pt>
                <c:pt idx="395">
                  <c:v>-24.12433837869003</c:v>
                </c:pt>
                <c:pt idx="396">
                  <c:v>-28.659933693263781</c:v>
                </c:pt>
                <c:pt idx="397">
                  <c:v>-30.157553148461034</c:v>
                </c:pt>
                <c:pt idx="398">
                  <c:v>-31.842775132861014</c:v>
                </c:pt>
                <c:pt idx="399">
                  <c:v>-33.610488802853006</c:v>
                </c:pt>
                <c:pt idx="400">
                  <c:v>-35.418166061460795</c:v>
                </c:pt>
                <c:pt idx="401">
                  <c:v>-37.244635143640778</c:v>
                </c:pt>
                <c:pt idx="402">
                  <c:v>-39.031670052756404</c:v>
                </c:pt>
                <c:pt idx="403">
                  <c:v>-40.699892455222745</c:v>
                </c:pt>
                <c:pt idx="404">
                  <c:v>-47.214078825171114</c:v>
                </c:pt>
                <c:pt idx="405">
                  <c:v>-49.362102285172895</c:v>
                </c:pt>
                <c:pt idx="406">
                  <c:v>-51.431898526136294</c:v>
                </c:pt>
                <c:pt idx="407">
                  <c:v>-53.332544069830796</c:v>
                </c:pt>
                <c:pt idx="408">
                  <c:v>-55.002383861091992</c:v>
                </c:pt>
                <c:pt idx="409">
                  <c:v>-56.311327384912744</c:v>
                </c:pt>
                <c:pt idx="410">
                  <c:v>-57.534015029999011</c:v>
                </c:pt>
                <c:pt idx="411">
                  <c:v>-59.0652839433791</c:v>
                </c:pt>
                <c:pt idx="412">
                  <c:v>-60.324268124406274</c:v>
                </c:pt>
                <c:pt idx="413">
                  <c:v>-61.212986839835537</c:v>
                </c:pt>
                <c:pt idx="414">
                  <c:v>-61.922340537764505</c:v>
                </c:pt>
                <c:pt idx="415">
                  <c:v>-62.566639264143021</c:v>
                </c:pt>
                <c:pt idx="416">
                  <c:v>-62.656197918796046</c:v>
                </c:pt>
                <c:pt idx="417">
                  <c:v>-62.135427868798786</c:v>
                </c:pt>
                <c:pt idx="418">
                  <c:v>-61.198478910910616</c:v>
                </c:pt>
                <c:pt idx="419">
                  <c:v>-59.743921825264806</c:v>
                </c:pt>
                <c:pt idx="420">
                  <c:v>-57.778099884434312</c:v>
                </c:pt>
                <c:pt idx="421">
                  <c:v>-55.530949433662144</c:v>
                </c:pt>
                <c:pt idx="422">
                  <c:v>-47.995180472909567</c:v>
                </c:pt>
                <c:pt idx="423">
                  <c:v>-45.670681924336805</c:v>
                </c:pt>
                <c:pt idx="424">
                  <c:v>-43.412000899989813</c:v>
                </c:pt>
                <c:pt idx="425">
                  <c:v>-41.08782777198595</c:v>
                </c:pt>
                <c:pt idx="426">
                  <c:v>-38.656023005220774</c:v>
                </c:pt>
                <c:pt idx="427">
                  <c:v>-36.270826235095505</c:v>
                </c:pt>
                <c:pt idx="428">
                  <c:v>-33.942811201574102</c:v>
                </c:pt>
                <c:pt idx="429">
                  <c:v>-31.610444275077235</c:v>
                </c:pt>
                <c:pt idx="430">
                  <c:v>-24.789692301550019</c:v>
                </c:pt>
                <c:pt idx="431">
                  <c:v>-23.03596685897827</c:v>
                </c:pt>
                <c:pt idx="432">
                  <c:v>-21.40483754429232</c:v>
                </c:pt>
                <c:pt idx="433">
                  <c:v>-19.642646309917456</c:v>
                </c:pt>
                <c:pt idx="434">
                  <c:v>-17.725336318904489</c:v>
                </c:pt>
                <c:pt idx="435">
                  <c:v>-15.857271688242747</c:v>
                </c:pt>
                <c:pt idx="436">
                  <c:v>-14.115028249012028</c:v>
                </c:pt>
                <c:pt idx="437">
                  <c:v>-9.0125065909770381</c:v>
                </c:pt>
                <c:pt idx="438">
                  <c:v>-7.1787034034485462</c:v>
                </c:pt>
                <c:pt idx="439">
                  <c:v>-5.4642567091917726</c:v>
                </c:pt>
                <c:pt idx="440">
                  <c:v>-3.9044236411385214</c:v>
                </c:pt>
                <c:pt idx="441">
                  <c:v>-2.4021705856087578</c:v>
                </c:pt>
                <c:pt idx="442">
                  <c:v>-0.90602280850430361</c:v>
                </c:pt>
                <c:pt idx="443">
                  <c:v>0.57257168599602437</c:v>
                </c:pt>
                <c:pt idx="444">
                  <c:v>2.0333117624427453</c:v>
                </c:pt>
                <c:pt idx="445">
                  <c:v>6.8370924816117133</c:v>
                </c:pt>
                <c:pt idx="446">
                  <c:v>8.5762565680009519</c:v>
                </c:pt>
                <c:pt idx="447">
                  <c:v>10.277351304903958</c:v>
                </c:pt>
                <c:pt idx="448">
                  <c:v>11.973734729099725</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29.694905203252276</c:v>
                </c:pt>
                <c:pt idx="459">
                  <c:v>31.196026572327685</c:v>
                </c:pt>
                <c:pt idx="460">
                  <c:v>32.622427493267125</c:v>
                </c:pt>
                <c:pt idx="461">
                  <c:v>34.050953423308286</c:v>
                </c:pt>
                <c:pt idx="462">
                  <c:v>35.511140192770732</c:v>
                </c:pt>
                <c:pt idx="463">
                  <c:v>36.996167283541006</c:v>
                </c:pt>
                <c:pt idx="464">
                  <c:v>38.412509916126652</c:v>
                </c:pt>
                <c:pt idx="465">
                  <c:v>39.792370762862461</c:v>
                </c:pt>
                <c:pt idx="466">
                  <c:v>41.268312715453895</c:v>
                </c:pt>
                <c:pt idx="467">
                  <c:v>42.799970494270561</c:v>
                </c:pt>
                <c:pt idx="468">
                  <c:v>44.136640184443841</c:v>
                </c:pt>
                <c:pt idx="469">
                  <c:v>45.391168957184654</c:v>
                </c:pt>
                <c:pt idx="470">
                  <c:v>46.617387354725764</c:v>
                </c:pt>
                <c:pt idx="471">
                  <c:v>47.695097404489161</c:v>
                </c:pt>
                <c:pt idx="472">
                  <c:v>48.702074622335857</c:v>
                </c:pt>
                <c:pt idx="473">
                  <c:v>49.766938755872211</c:v>
                </c:pt>
                <c:pt idx="474">
                  <c:v>51.027923119852595</c:v>
                </c:pt>
                <c:pt idx="475">
                  <c:v>52.340160312672865</c:v>
                </c:pt>
                <c:pt idx="476">
                  <c:v>53.560509604551186</c:v>
                </c:pt>
                <c:pt idx="477">
                  <c:v>57.270093715119913</c:v>
                </c:pt>
                <c:pt idx="478">
                  <c:v>56.869307321542394</c:v>
                </c:pt>
                <c:pt idx="479">
                  <c:v>56.362342146331613</c:v>
                </c:pt>
                <c:pt idx="480">
                  <c:v>55.640901745647078</c:v>
                </c:pt>
                <c:pt idx="481">
                  <c:v>54.690629365417841</c:v>
                </c:pt>
                <c:pt idx="482">
                  <c:v>53.719181577377704</c:v>
                </c:pt>
                <c:pt idx="483">
                  <c:v>52.189187936206594</c:v>
                </c:pt>
                <c:pt idx="484">
                  <c:v>50.498805667997594</c:v>
                </c:pt>
                <c:pt idx="485">
                  <c:v>48.60462117969395</c:v>
                </c:pt>
                <c:pt idx="486">
                  <c:v>46.591685201096944</c:v>
                </c:pt>
                <c:pt idx="487">
                  <c:v>44.585878118609592</c:v>
                </c:pt>
                <c:pt idx="488">
                  <c:v>42.824988262944444</c:v>
                </c:pt>
                <c:pt idx="489">
                  <c:v>36.087146855332222</c:v>
                </c:pt>
                <c:pt idx="490">
                  <c:v>124.02336988940485</c:v>
                </c:pt>
                <c:pt idx="491">
                  <c:v>31.767834224315266</c:v>
                </c:pt>
                <c:pt idx="492">
                  <c:v>29.522655725047741</c:v>
                </c:pt>
                <c:pt idx="493">
                  <c:v>27.573881936385703</c:v>
                </c:pt>
                <c:pt idx="494">
                  <c:v>25.633054238022225</c:v>
                </c:pt>
                <c:pt idx="495">
                  <c:v>23.293513487949166</c:v>
                </c:pt>
                <c:pt idx="496">
                  <c:v>17.573027884464196</c:v>
                </c:pt>
                <c:pt idx="497">
                  <c:v>15.791889401767492</c:v>
                </c:pt>
                <c:pt idx="498">
                  <c:v>14.069462618048295</c:v>
                </c:pt>
                <c:pt idx="499">
                  <c:v>12.33034710189321</c:v>
                </c:pt>
                <c:pt idx="500">
                  <c:v>10.439838166054983</c:v>
                </c:pt>
                <c:pt idx="501">
                  <c:v>8.6034073288617048</c:v>
                </c:pt>
                <c:pt idx="502">
                  <c:v>6.7883473946710202</c:v>
                </c:pt>
                <c:pt idx="503">
                  <c:v>1.1400954433365227</c:v>
                </c:pt>
                <c:pt idx="504">
                  <c:v>-1.0461867900642678</c:v>
                </c:pt>
                <c:pt idx="505">
                  <c:v>-3.3699033578680542</c:v>
                </c:pt>
                <c:pt idx="506">
                  <c:v>-5.5845166088177347</c:v>
                </c:pt>
                <c:pt idx="507">
                  <c:v>-7.6674559551285437</c:v>
                </c:pt>
                <c:pt idx="508">
                  <c:v>-9.8224201015828498</c:v>
                </c:pt>
                <c:pt idx="509">
                  <c:v>-11.959335549046362</c:v>
                </c:pt>
                <c:pt idx="510">
                  <c:v>-13.779446787582804</c:v>
                </c:pt>
                <c:pt idx="511">
                  <c:v>-19.450293611820026</c:v>
                </c:pt>
                <c:pt idx="512">
                  <c:v>-21.343143632941519</c:v>
                </c:pt>
                <c:pt idx="513">
                  <c:v>-22.998698918354819</c:v>
                </c:pt>
                <c:pt idx="514">
                  <c:v>-24.565851520686294</c:v>
                </c:pt>
                <c:pt idx="515">
                  <c:v>-26.058686807824714</c:v>
                </c:pt>
                <c:pt idx="516">
                  <c:v>-27.505934073238986</c:v>
                </c:pt>
                <c:pt idx="517">
                  <c:v>-28.796333481680989</c:v>
                </c:pt>
                <c:pt idx="518">
                  <c:v>-29.824545909438996</c:v>
                </c:pt>
                <c:pt idx="519">
                  <c:v>-30.573299781268286</c:v>
                </c:pt>
                <c:pt idx="520">
                  <c:v>-31.339349513460029</c:v>
                </c:pt>
                <c:pt idx="521">
                  <c:v>-30.917254751055836</c:v>
                </c:pt>
                <c:pt idx="522">
                  <c:v>-30.380126246214239</c:v>
                </c:pt>
                <c:pt idx="523">
                  <c:v>-29.934285496359795</c:v>
                </c:pt>
                <c:pt idx="524">
                  <c:v>-29.520933376093289</c:v>
                </c:pt>
                <c:pt idx="525">
                  <c:v>-28.924787179799289</c:v>
                </c:pt>
                <c:pt idx="526">
                  <c:v>-27.910116133307746</c:v>
                </c:pt>
                <c:pt idx="527">
                  <c:v>-24.323112061735248</c:v>
                </c:pt>
                <c:pt idx="528">
                  <c:v>-23.264567522782986</c:v>
                </c:pt>
                <c:pt idx="529">
                  <c:v>-22.298121861726994</c:v>
                </c:pt>
                <c:pt idx="530">
                  <c:v>-21.505431356132721</c:v>
                </c:pt>
                <c:pt idx="531">
                  <c:v>-20.767678642326263</c:v>
                </c:pt>
                <c:pt idx="532">
                  <c:v>-19.952577830719473</c:v>
                </c:pt>
                <c:pt idx="533">
                  <c:v>-19.052109975662237</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3.2580684995014577</c:v>
                </c:pt>
                <c:pt idx="545">
                  <c:v>4.6861208084002275</c:v>
                </c:pt>
                <c:pt idx="546">
                  <c:v>6.0784642811901834</c:v>
                </c:pt>
                <c:pt idx="547">
                  <c:v>7.4548184329149185</c:v>
                </c:pt>
                <c:pt idx="548">
                  <c:v>8.8077908739452688</c:v>
                </c:pt>
                <c:pt idx="549">
                  <c:v>10.213957435359703</c:v>
                </c:pt>
                <c:pt idx="550">
                  <c:v>11.664905752611958</c:v>
                </c:pt>
                <c:pt idx="551">
                  <c:v>16.616485694140511</c:v>
                </c:pt>
                <c:pt idx="552">
                  <c:v>18.47847418851649</c:v>
                </c:pt>
                <c:pt idx="553">
                  <c:v>20.382339938731675</c:v>
                </c:pt>
                <c:pt idx="554">
                  <c:v>22.344820247455743</c:v>
                </c:pt>
                <c:pt idx="555">
                  <c:v>24.329730290286687</c:v>
                </c:pt>
                <c:pt idx="556">
                  <c:v>26.268129476945177</c:v>
                </c:pt>
                <c:pt idx="557">
                  <c:v>28.194522101735139</c:v>
                </c:pt>
                <c:pt idx="558">
                  <c:v>34.143187482031998</c:v>
                </c:pt>
                <c:pt idx="559">
                  <c:v>36.006742096095962</c:v>
                </c:pt>
                <c:pt idx="560">
                  <c:v>37.773682019491375</c:v>
                </c:pt>
                <c:pt idx="561">
                  <c:v>39.557749818540998</c:v>
                </c:pt>
                <c:pt idx="562">
                  <c:v>41.361201011436073</c:v>
                </c:pt>
                <c:pt idx="563">
                  <c:v>43.134515740111567</c:v>
                </c:pt>
                <c:pt idx="564">
                  <c:v>44.952747917716358</c:v>
                </c:pt>
                <c:pt idx="565">
                  <c:v>46.671390776635356</c:v>
                </c:pt>
                <c:pt idx="566">
                  <c:v>48.203656594070289</c:v>
                </c:pt>
                <c:pt idx="567">
                  <c:v>52.050663200047794</c:v>
                </c:pt>
                <c:pt idx="568">
                  <c:v>52.722590496965068</c:v>
                </c:pt>
                <c:pt idx="569">
                  <c:v>53.222471096404817</c:v>
                </c:pt>
                <c:pt idx="570">
                  <c:v>53.718055962202492</c:v>
                </c:pt>
                <c:pt idx="571">
                  <c:v>53.759666081754048</c:v>
                </c:pt>
                <c:pt idx="572">
                  <c:v>53.139828235959335</c:v>
                </c:pt>
                <c:pt idx="573">
                  <c:v>51.956965450757636</c:v>
                </c:pt>
                <c:pt idx="574">
                  <c:v>46.098279317426417</c:v>
                </c:pt>
                <c:pt idx="575">
                  <c:v>44.356831519342535</c:v>
                </c:pt>
                <c:pt idx="576">
                  <c:v>42.962093078665831</c:v>
                </c:pt>
                <c:pt idx="577">
                  <c:v>41.597286196533716</c:v>
                </c:pt>
                <c:pt idx="578">
                  <c:v>39.962139819924637</c:v>
                </c:pt>
                <c:pt idx="579">
                  <c:v>37.962898977741226</c:v>
                </c:pt>
                <c:pt idx="580">
                  <c:v>35.835254373711194</c:v>
                </c:pt>
                <c:pt idx="581">
                  <c:v>123.88837998484171</c:v>
                </c:pt>
                <c:pt idx="582">
                  <c:v>31.823126578811934</c:v>
                </c:pt>
                <c:pt idx="583">
                  <c:v>24.689830005888531</c:v>
                </c:pt>
                <c:pt idx="584">
                  <c:v>22.13310259702348</c:v>
                </c:pt>
                <c:pt idx="585">
                  <c:v>19.931666450584203</c:v>
                </c:pt>
                <c:pt idx="586">
                  <c:v>17.85915513353471</c:v>
                </c:pt>
                <c:pt idx="587">
                  <c:v>15.792899662636728</c:v>
                </c:pt>
                <c:pt idx="588">
                  <c:v>13.61042533558947</c:v>
                </c:pt>
                <c:pt idx="589">
                  <c:v>11.356708189167211</c:v>
                </c:pt>
                <c:pt idx="590">
                  <c:v>9.2310027517339019</c:v>
                </c:pt>
                <c:pt idx="591">
                  <c:v>2.8771904377527449</c:v>
                </c:pt>
                <c:pt idx="592">
                  <c:v>0.63980260403451583</c:v>
                </c:pt>
                <c:pt idx="593">
                  <c:v>-1.7056442865045334</c:v>
                </c:pt>
                <c:pt idx="594">
                  <c:v>-3.978789526566004</c:v>
                </c:pt>
                <c:pt idx="595">
                  <c:v>-6.2989653243040493</c:v>
                </c:pt>
                <c:pt idx="596">
                  <c:v>-8.6956198126525237</c:v>
                </c:pt>
                <c:pt idx="597">
                  <c:v>-11.08623702090302</c:v>
                </c:pt>
                <c:pt idx="598">
                  <c:v>-16.991498365966322</c:v>
                </c:pt>
                <c:pt idx="599">
                  <c:v>-18.754039306027</c:v>
                </c:pt>
                <c:pt idx="600">
                  <c:v>-20.60545406043974</c:v>
                </c:pt>
                <c:pt idx="601">
                  <c:v>-22.437649573219968</c:v>
                </c:pt>
                <c:pt idx="602">
                  <c:v>-24.14721495895003</c:v>
                </c:pt>
                <c:pt idx="603">
                  <c:v>-25.858470588826826</c:v>
                </c:pt>
                <c:pt idx="604">
                  <c:v>-27.568152543118252</c:v>
                </c:pt>
                <c:pt idx="605">
                  <c:v>-29.18262226750771</c:v>
                </c:pt>
                <c:pt idx="606">
                  <c:v>-34.132113688970463</c:v>
                </c:pt>
                <c:pt idx="607">
                  <c:v>-35.762689302987063</c:v>
                </c:pt>
                <c:pt idx="608">
                  <c:v>-37.506433562451264</c:v>
                </c:pt>
                <c:pt idx="609">
                  <c:v>-39.154300179807024</c:v>
                </c:pt>
                <c:pt idx="610">
                  <c:v>-40.465142799780793</c:v>
                </c:pt>
                <c:pt idx="611">
                  <c:v>-41.406919638938582</c:v>
                </c:pt>
                <c:pt idx="612">
                  <c:v>-42.090730250755563</c:v>
                </c:pt>
                <c:pt idx="613">
                  <c:v>-42.383404767382622</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-31.527695167244808</c:v>
                </c:pt>
                <c:pt idx="622">
                  <c:v>-29.556404218054755</c:v>
                </c:pt>
                <c:pt idx="623">
                  <c:v>-27.583296742109965</c:v>
                </c:pt>
                <c:pt idx="624">
                  <c:v>-20.530345050430753</c:v>
                </c:pt>
                <c:pt idx="625">
                  <c:v>-17.86647656216952</c:v>
                </c:pt>
                <c:pt idx="626">
                  <c:v>-15.259022400812498</c:v>
                </c:pt>
                <c:pt idx="627">
                  <c:v>-12.698841648303301</c:v>
                </c:pt>
                <c:pt idx="628">
                  <c:v>-9.9483821466920155</c:v>
                </c:pt>
                <c:pt idx="629">
                  <c:v>-7.1409449034610475</c:v>
                </c:pt>
                <c:pt idx="630">
                  <c:v>-4.4278164837772875</c:v>
                </c:pt>
                <c:pt idx="631">
                  <c:v>-1.7200696460315612</c:v>
                </c:pt>
                <c:pt idx="632">
                  <c:v>6.9493188645182054</c:v>
                </c:pt>
                <c:pt idx="633">
                  <c:v>10.15953934507646</c:v>
                </c:pt>
                <c:pt idx="634">
                  <c:v>13.168397349111498</c:v>
                </c:pt>
                <c:pt idx="635">
                  <c:v>15.834932343224922</c:v>
                </c:pt>
                <c:pt idx="636">
                  <c:v>18.228094631741886</c:v>
                </c:pt>
                <c:pt idx="637">
                  <c:v>20.624977400190794</c:v>
                </c:pt>
                <c:pt idx="638">
                  <c:v>23.043172787361861</c:v>
                </c:pt>
                <c:pt idx="639">
                  <c:v>25.096566860270684</c:v>
                </c:pt>
                <c:pt idx="640">
                  <c:v>27.097349655604717</c:v>
                </c:pt>
                <c:pt idx="641">
                  <c:v>37.527172068445651</c:v>
                </c:pt>
                <c:pt idx="642">
                  <c:v>38.275718909652163</c:v>
                </c:pt>
                <c:pt idx="643">
                  <c:v>38.523776961018761</c:v>
                </c:pt>
                <c:pt idx="644">
                  <c:v>38.198203016870785</c:v>
                </c:pt>
                <c:pt idx="645">
                  <c:v>37.526254394585244</c:v>
                </c:pt>
                <c:pt idx="646">
                  <c:v>-57.227499334232505</c:v>
                </c:pt>
                <c:pt idx="647">
                  <c:v>30.781771045707178</c:v>
                </c:pt>
                <c:pt idx="648">
                  <c:v>28.79464620020115</c:v>
                </c:pt>
                <c:pt idx="649">
                  <c:v>26.607528558774504</c:v>
                </c:pt>
                <c:pt idx="650">
                  <c:v>24.468961723351697</c:v>
                </c:pt>
                <c:pt idx="651">
                  <c:v>22.13692021742321</c:v>
                </c:pt>
                <c:pt idx="652">
                  <c:v>19.616707910552975</c:v>
                </c:pt>
                <c:pt idx="653">
                  <c:v>16.652379097138727</c:v>
                </c:pt>
                <c:pt idx="654">
                  <c:v>3.4835218121367642</c:v>
                </c:pt>
                <c:pt idx="655">
                  <c:v>0.20308820116696374</c:v>
                </c:pt>
                <c:pt idx="656">
                  <c:v>-2.8498618613822941</c:v>
                </c:pt>
                <c:pt idx="657">
                  <c:v>-5.5025057685438075</c:v>
                </c:pt>
                <c:pt idx="658">
                  <c:v>-7.9152807175895505</c:v>
                </c:pt>
                <c:pt idx="659">
                  <c:v>-10.453051164086</c:v>
                </c:pt>
                <c:pt idx="660">
                  <c:v>-13.099385797838012</c:v>
                </c:pt>
                <c:pt idx="661">
                  <c:v>-20.966840887245208</c:v>
                </c:pt>
                <c:pt idx="662">
                  <c:v>-24.149837751591292</c:v>
                </c:pt>
                <c:pt idx="663">
                  <c:v>-27.488400218729435</c:v>
                </c:pt>
                <c:pt idx="664">
                  <c:v>-30.480826912569466</c:v>
                </c:pt>
                <c:pt idx="665">
                  <c:v>-32.977336945200022</c:v>
                </c:pt>
                <c:pt idx="666">
                  <c:v>-35.141718860045799</c:v>
                </c:pt>
                <c:pt idx="667">
                  <c:v>-36.891534398772762</c:v>
                </c:pt>
                <c:pt idx="668">
                  <c:v>-38.067813185178302</c:v>
                </c:pt>
                <c:pt idx="669">
                  <c:v>-40.373005065696908</c:v>
                </c:pt>
                <c:pt idx="670">
                  <c:v>-40.482880649273405</c:v>
                </c:pt>
                <c:pt idx="671">
                  <c:v>-40.019564329190246</c:v>
                </c:pt>
                <c:pt idx="672">
                  <c:v>-38.884934518523778</c:v>
                </c:pt>
                <c:pt idx="673">
                  <c:v>-37.508021809106765</c:v>
                </c:pt>
                <c:pt idx="674">
                  <c:v>-36.301867471707254</c:v>
                </c:pt>
                <c:pt idx="675">
                  <c:v>-32.057722703861245</c:v>
                </c:pt>
                <c:pt idx="676">
                  <c:v>-30.157184014681818</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9.2286616664501491</c:v>
                </c:pt>
                <c:pt idx="689">
                  <c:v>11.351083756059005</c:v>
                </c:pt>
                <c:pt idx="690">
                  <c:v>13.264090424331163</c:v>
                </c:pt>
                <c:pt idx="691">
                  <c:v>14.846372654584171</c:v>
                </c:pt>
                <c:pt idx="692">
                  <c:v>16.114492896645491</c:v>
                </c:pt>
                <c:pt idx="693">
                  <c:v>17.506574090171188</c:v>
                </c:pt>
                <c:pt idx="694">
                  <c:v>19.261610929063462</c:v>
                </c:pt>
                <c:pt idx="695">
                  <c:v>21.02265104889053</c:v>
                </c:pt>
                <c:pt idx="696">
                  <c:v>22.81605837272043</c:v>
                </c:pt>
                <c:pt idx="697">
                  <c:v>24.670159061078706</c:v>
                </c:pt>
                <c:pt idx="698">
                  <c:v>26.361083190961722</c:v>
                </c:pt>
                <c:pt idx="699">
                  <c:v>31.172227157619943</c:v>
                </c:pt>
                <c:pt idx="700">
                  <c:v>32.092438812837663</c:v>
                </c:pt>
                <c:pt idx="701">
                  <c:v>32.472666033449741</c:v>
                </c:pt>
                <c:pt idx="702">
                  <c:v>32.265834548567838</c:v>
                </c:pt>
                <c:pt idx="703">
                  <c:v>31.589183189256495</c:v>
                </c:pt>
                <c:pt idx="704">
                  <c:v>30.721738236361855</c:v>
                </c:pt>
                <c:pt idx="705">
                  <c:v>29.269002534494877</c:v>
                </c:pt>
                <c:pt idx="706">
                  <c:v>27.28482104517542</c:v>
                </c:pt>
                <c:pt idx="707">
                  <c:v>20.482754040705679</c:v>
                </c:pt>
                <c:pt idx="708">
                  <c:v>17.682174914528726</c:v>
                </c:pt>
                <c:pt idx="709">
                  <c:v>14.355415014276527</c:v>
                </c:pt>
                <c:pt idx="710">
                  <c:v>10.572376620861462</c:v>
                </c:pt>
                <c:pt idx="711">
                  <c:v>6.8022773378104855</c:v>
                </c:pt>
                <c:pt idx="712">
                  <c:v>3.2803816650465007</c:v>
                </c:pt>
                <c:pt idx="713">
                  <c:v>-0.29582524348626332</c:v>
                </c:pt>
                <c:pt idx="714">
                  <c:v>-3.8742712398108043</c:v>
                </c:pt>
                <c:pt idx="715">
                  <c:v>-7.4019321993623173</c:v>
                </c:pt>
                <c:pt idx="716">
                  <c:v>-17.628482415089536</c:v>
                </c:pt>
                <c:pt idx="717">
                  <c:v>-21.214320801043726</c:v>
                </c:pt>
                <c:pt idx="718">
                  <c:v>-24.666727039884279</c:v>
                </c:pt>
                <c:pt idx="719">
                  <c:v>-27.770161003754765</c:v>
                </c:pt>
                <c:pt idx="720">
                  <c:v>-30.606050690120533</c:v>
                </c:pt>
                <c:pt idx="721">
                  <c:v>-33.249777102301863</c:v>
                </c:pt>
                <c:pt idx="722">
                  <c:v>-35.796664181738478</c:v>
                </c:pt>
                <c:pt idx="723">
                  <c:v>-43.323811925938514</c:v>
                </c:pt>
                <c:pt idx="724">
                  <c:v>-46.055552459328325</c:v>
                </c:pt>
                <c:pt idx="725">
                  <c:v>-48.666804812991813</c:v>
                </c:pt>
                <c:pt idx="726">
                  <c:v>-51.030421828107023</c:v>
                </c:pt>
                <c:pt idx="727">
                  <c:v>-53.304776466997183</c:v>
                </c:pt>
                <c:pt idx="728">
                  <c:v>-55.67324079147528</c:v>
                </c:pt>
                <c:pt idx="729">
                  <c:v>-58.254467026419235</c:v>
                </c:pt>
                <c:pt idx="730">
                  <c:v>-60.490694031542439</c:v>
                </c:pt>
                <c:pt idx="731">
                  <c:v>-64.681260974155592</c:v>
                </c:pt>
                <c:pt idx="732">
                  <c:v>-66.366157537986794</c:v>
                </c:pt>
                <c:pt idx="733">
                  <c:v>-68.423752936145448</c:v>
                </c:pt>
                <c:pt idx="734">
                  <c:v>-70.49255348731036</c:v>
                </c:pt>
                <c:pt idx="735">
                  <c:v>-72.3561885126216</c:v>
                </c:pt>
                <c:pt idx="736">
                  <c:v>-74.075749652528955</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-77.663297710723597</c:v>
                </c:pt>
                <c:pt idx="745">
                  <c:v>-76.412711323171251</c:v>
                </c:pt>
                <c:pt idx="746">
                  <c:v>-74.831497638068512</c:v>
                </c:pt>
                <c:pt idx="747">
                  <c:v>-72.849079248247278</c:v>
                </c:pt>
                <c:pt idx="748">
                  <c:v>-65.199889076828796</c:v>
                </c:pt>
                <c:pt idx="749">
                  <c:v>-62.297370743327846</c:v>
                </c:pt>
                <c:pt idx="750">
                  <c:v>-59.582556936521399</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-27.59317107070196</c:v>
                </c:pt>
                <c:pt idx="763">
                  <c:v>-25.677745604771527</c:v>
                </c:pt>
                <c:pt idx="764">
                  <c:v>-18.546595836194786</c:v>
                </c:pt>
                <c:pt idx="765">
                  <c:v>-15.927339107952264</c:v>
                </c:pt>
                <c:pt idx="766">
                  <c:v>-13.68939271654205</c:v>
                </c:pt>
                <c:pt idx="767">
                  <c:v>-11.824271442066763</c:v>
                </c:pt>
                <c:pt idx="768">
                  <c:v>-10.243106327198063</c:v>
                </c:pt>
                <c:pt idx="769">
                  <c:v>-8.8409808092607705</c:v>
                </c:pt>
                <c:pt idx="770">
                  <c:v>-7.6302268706922955</c:v>
                </c:pt>
                <c:pt idx="771">
                  <c:v>-5.0776036466087895</c:v>
                </c:pt>
                <c:pt idx="772">
                  <c:v>-4.6677777253377695</c:v>
                </c:pt>
                <c:pt idx="773">
                  <c:v>-4.2390919821665527</c:v>
                </c:pt>
                <c:pt idx="774">
                  <c:v>-3.7799284170987977</c:v>
                </c:pt>
                <c:pt idx="775">
                  <c:v>-3.3512135317870388</c:v>
                </c:pt>
                <c:pt idx="776">
                  <c:v>-3.0375032467725398</c:v>
                </c:pt>
                <c:pt idx="777">
                  <c:v>-2.9906038287280667</c:v>
                </c:pt>
                <c:pt idx="778">
                  <c:v>-3.2085578972185593</c:v>
                </c:pt>
                <c:pt idx="779">
                  <c:v>-5.1334157026105354</c:v>
                </c:pt>
                <c:pt idx="780">
                  <c:v>-6.1929705024322645</c:v>
                </c:pt>
                <c:pt idx="781">
                  <c:v>-7.41448274785329</c:v>
                </c:pt>
                <c:pt idx="782">
                  <c:v>-9.0067413041898021</c:v>
                </c:pt>
                <c:pt idx="783">
                  <c:v>-10.995172688992795</c:v>
                </c:pt>
                <c:pt idx="784">
                  <c:v>-13.07701920503605</c:v>
                </c:pt>
                <c:pt idx="785">
                  <c:v>-15.177298124919485</c:v>
                </c:pt>
                <c:pt idx="786">
                  <c:v>-17.413427989574789</c:v>
                </c:pt>
                <c:pt idx="787">
                  <c:v>-24.097746175521223</c:v>
                </c:pt>
                <c:pt idx="788">
                  <c:v>-26.497776295139715</c:v>
                </c:pt>
                <c:pt idx="789">
                  <c:v>-28.844665721631578</c:v>
                </c:pt>
                <c:pt idx="790">
                  <c:v>-31.173506449133072</c:v>
                </c:pt>
                <c:pt idx="791">
                  <c:v>-33.594081777774804</c:v>
                </c:pt>
                <c:pt idx="792">
                  <c:v>-36.136029264403817</c:v>
                </c:pt>
                <c:pt idx="793">
                  <c:v>-38.737140153186999</c:v>
                </c:pt>
                <c:pt idx="794">
                  <c:v>-41.287679714228034</c:v>
                </c:pt>
                <c:pt idx="795">
                  <c:v>-43.578786226858867</c:v>
                </c:pt>
                <c:pt idx="796">
                  <c:v>-49.740498407959251</c:v>
                </c:pt>
                <c:pt idx="797">
                  <c:v>-51.63482010717405</c:v>
                </c:pt>
                <c:pt idx="798">
                  <c:v>-53.366208099084076</c:v>
                </c:pt>
                <c:pt idx="799">
                  <c:v>-55.001227889520294</c:v>
                </c:pt>
                <c:pt idx="800">
                  <c:v>-56.682277690811759</c:v>
                </c:pt>
                <c:pt idx="801">
                  <c:v>-58.373532098287058</c:v>
                </c:pt>
                <c:pt idx="802">
                  <c:v>-59.96718947736575</c:v>
                </c:pt>
                <c:pt idx="803">
                  <c:v>-61.546892628188289</c:v>
                </c:pt>
                <c:pt idx="804">
                  <c:v>-63.111723573329442</c:v>
                </c:pt>
                <c:pt idx="805">
                  <c:v>-64.559067979212429</c:v>
                </c:pt>
                <c:pt idx="806">
                  <c:v>-65.758995612599534</c:v>
                </c:pt>
                <c:pt idx="807">
                  <c:v>-66.725790979341511</c:v>
                </c:pt>
                <c:pt idx="808">
                  <c:v>-67.540459515864768</c:v>
                </c:pt>
                <c:pt idx="809">
                  <c:v>-68.026579560857272</c:v>
                </c:pt>
                <c:pt idx="810">
                  <c:v>-67.861644759907477</c:v>
                </c:pt>
                <c:pt idx="811">
                  <c:v>-67.182390036048588</c:v>
                </c:pt>
                <c:pt idx="812">
                  <c:v>-66.274199513769759</c:v>
                </c:pt>
                <c:pt idx="813">
                  <c:v>-65.420975925419555</c:v>
                </c:pt>
                <c:pt idx="814">
                  <c:v>-64.598137875520294</c:v>
                </c:pt>
                <c:pt idx="815">
                  <c:v>-63.362146843315031</c:v>
                </c:pt>
                <c:pt idx="816">
                  <c:v>-61.934041107158748</c:v>
                </c:pt>
                <c:pt idx="817">
                  <c:v>-60.646580197879885</c:v>
                </c:pt>
                <c:pt idx="818">
                  <c:v>-59.467222058632437</c:v>
                </c:pt>
                <c:pt idx="819">
                  <c:v>-58.29855908493338</c:v>
                </c:pt>
                <c:pt idx="820">
                  <c:v>-57.11471791307855</c:v>
                </c:pt>
                <c:pt idx="821">
                  <c:v>-55.942475313126522</c:v>
                </c:pt>
                <c:pt idx="822">
                  <c:v>-54.699023892963567</c:v>
                </c:pt>
                <c:pt idx="823">
                  <c:v>-53.504327273788228</c:v>
                </c:pt>
                <c:pt idx="824">
                  <c:v>-52.106840213207228</c:v>
                </c:pt>
                <c:pt idx="825">
                  <c:v>-50.421409376800554</c:v>
                </c:pt>
                <c:pt idx="826">
                  <c:v>-48.635214732734603</c:v>
                </c:pt>
                <c:pt idx="827">
                  <c:v>-46.912069109550771</c:v>
                </c:pt>
                <c:pt idx="828">
                  <c:v>-45.243569856750526</c:v>
                </c:pt>
                <c:pt idx="829">
                  <c:v>-43.465714721879166</c:v>
                </c:pt>
                <c:pt idx="830">
                  <c:v>-41.638094525150507</c:v>
                </c:pt>
                <c:pt idx="831">
                  <c:v>-39.855955495631804</c:v>
                </c:pt>
                <c:pt idx="832">
                  <c:v>-38.17357486992654</c:v>
                </c:pt>
                <c:pt idx="833">
                  <c:v>-36.588320141346443</c:v>
                </c:pt>
                <c:pt idx="834">
                  <c:v>-35.055103561578861</c:v>
                </c:pt>
                <c:pt idx="835">
                  <c:v>-33.538002585485287</c:v>
                </c:pt>
                <c:pt idx="836">
                  <c:v>-31.651758116200838</c:v>
                </c:pt>
                <c:pt idx="837">
                  <c:v>-29.320134314286008</c:v>
                </c:pt>
                <c:pt idx="838">
                  <c:v>-26.962316585121926</c:v>
                </c:pt>
                <c:pt idx="839">
                  <c:v>-24.498912024052515</c:v>
                </c:pt>
                <c:pt idx="840">
                  <c:v>-21.931028032415554</c:v>
                </c:pt>
                <c:pt idx="841">
                  <c:v>-19.383159834250023</c:v>
                </c:pt>
                <c:pt idx="842">
                  <c:v>-17.020441368465264</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8.3180280613959567</c:v>
                </c:pt>
                <c:pt idx="851">
                  <c:v>8.149693344059699</c:v>
                </c:pt>
                <c:pt idx="852">
                  <c:v>7.6003348542724245</c:v>
                </c:pt>
                <c:pt idx="853">
                  <c:v>6.8654477842779329</c:v>
                </c:pt>
                <c:pt idx="854">
                  <c:v>6.1832885604202366</c:v>
                </c:pt>
                <c:pt idx="855">
                  <c:v>5.4607091877462084</c:v>
                </c:pt>
                <c:pt idx="856">
                  <c:v>4.1822240577284235</c:v>
                </c:pt>
                <c:pt idx="857">
                  <c:v>1.9120027457599349</c:v>
                </c:pt>
                <c:pt idx="858">
                  <c:v>-0.89504107857504889</c:v>
                </c:pt>
                <c:pt idx="859">
                  <c:v>-6.4398967155622859</c:v>
                </c:pt>
                <c:pt idx="860">
                  <c:v>-9.3500600039105279</c:v>
                </c:pt>
                <c:pt idx="861">
                  <c:v>-12.021544304878546</c:v>
                </c:pt>
                <c:pt idx="862">
                  <c:v>-14.574269526453801</c:v>
                </c:pt>
                <c:pt idx="863">
                  <c:v>-17.02915972548579</c:v>
                </c:pt>
                <c:pt idx="864">
                  <c:v>-19.379036221374992</c:v>
                </c:pt>
                <c:pt idx="865">
                  <c:v>-21.622801326830292</c:v>
                </c:pt>
                <c:pt idx="866">
                  <c:v>-23.784040747530035</c:v>
                </c:pt>
                <c:pt idx="867">
                  <c:v>-25.94115655535478</c:v>
                </c:pt>
                <c:pt idx="868">
                  <c:v>-32.183213617699778</c:v>
                </c:pt>
                <c:pt idx="869">
                  <c:v>-34.106186898009113</c:v>
                </c:pt>
                <c:pt idx="870">
                  <c:v>-35.957421942555584</c:v>
                </c:pt>
                <c:pt idx="871">
                  <c:v>-37.594782818275519</c:v>
                </c:pt>
                <c:pt idx="872">
                  <c:v>-39.180081260066167</c:v>
                </c:pt>
                <c:pt idx="873">
                  <c:v>-40.76164465085445</c:v>
                </c:pt>
                <c:pt idx="874">
                  <c:v>-42.373141876917295</c:v>
                </c:pt>
                <c:pt idx="875">
                  <c:v>-47.885062038163085</c:v>
                </c:pt>
                <c:pt idx="876">
                  <c:v>-49.702171636232549</c:v>
                </c:pt>
                <c:pt idx="877">
                  <c:v>-51.461225233484527</c:v>
                </c:pt>
                <c:pt idx="878">
                  <c:v>-53.102136593317304</c:v>
                </c:pt>
                <c:pt idx="879">
                  <c:v>-54.782938686414532</c:v>
                </c:pt>
                <c:pt idx="880">
                  <c:v>-56.552517453395943</c:v>
                </c:pt>
                <c:pt idx="881">
                  <c:v>-58.197785563226994</c:v>
                </c:pt>
                <c:pt idx="882">
                  <c:v>-59.734659481621975</c:v>
                </c:pt>
                <c:pt idx="883">
                  <c:v>-63.540098467002721</c:v>
                </c:pt>
                <c:pt idx="884">
                  <c:v>-64.176684240206498</c:v>
                </c:pt>
                <c:pt idx="885">
                  <c:v>-65.009964890436251</c:v>
                </c:pt>
                <c:pt idx="886">
                  <c:v>-65.519709497293547</c:v>
                </c:pt>
                <c:pt idx="887">
                  <c:v>-65.165855913796548</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-40.440478834905889</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20033408"/>
        <c:axId val="22003494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20033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0034944"/>
        <c:crosses val="autoZero"/>
        <c:auto val="1"/>
        <c:lblAlgn val="ctr"/>
        <c:lblOffset val="100"/>
        <c:noMultiLvlLbl val="0"/>
      </c:catAx>
      <c:valAx>
        <c:axId val="22003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00334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-9.9964408033909322</c:v>
                </c:pt>
                <c:pt idx="6">
                  <c:v>-9.9979845333910511</c:v>
                </c:pt>
                <c:pt idx="7">
                  <c:v>-9.9986333669263843</c:v>
                </c:pt>
                <c:pt idx="8">
                  <c:v>-10.010771903391108</c:v>
                </c:pt>
                <c:pt idx="9">
                  <c:v>-9.9409634933909619</c:v>
                </c:pt>
                <c:pt idx="10">
                  <c:v>-9.6216022533909467</c:v>
                </c:pt>
                <c:pt idx="11">
                  <c:v>-8.4307707133910519</c:v>
                </c:pt>
                <c:pt idx="12">
                  <c:v>-6.7926063669263215</c:v>
                </c:pt>
                <c:pt idx="13">
                  <c:v>-6.4076892333909967</c:v>
                </c:pt>
                <c:pt idx="14">
                  <c:v>-7.8761974933908796</c:v>
                </c:pt>
                <c:pt idx="15">
                  <c:v>-9.8669992133910753</c:v>
                </c:pt>
                <c:pt idx="16">
                  <c:v>-11.227230931758413</c:v>
                </c:pt>
                <c:pt idx="17">
                  <c:v>-11.813089091313136</c:v>
                </c:pt>
                <c:pt idx="18">
                  <c:v>-13.031650242557689</c:v>
                </c:pt>
                <c:pt idx="19">
                  <c:v>-13.452147583391056</c:v>
                </c:pt>
                <c:pt idx="20">
                  <c:v>-14.020563583391118</c:v>
                </c:pt>
                <c:pt idx="21">
                  <c:v>-14.508681483390943</c:v>
                </c:pt>
                <c:pt idx="22">
                  <c:v>-13.087299258288995</c:v>
                </c:pt>
                <c:pt idx="23">
                  <c:v>-12.237581427532348</c:v>
                </c:pt>
                <c:pt idx="24">
                  <c:v>-12.393032013391016</c:v>
                </c:pt>
                <c:pt idx="25">
                  <c:v>-12.355222427184072</c:v>
                </c:pt>
                <c:pt idx="26">
                  <c:v>-12.358600488138421</c:v>
                </c:pt>
                <c:pt idx="27">
                  <c:v>-11.902700533390991</c:v>
                </c:pt>
                <c:pt idx="28">
                  <c:v>-11.302330033799201</c:v>
                </c:pt>
                <c:pt idx="29">
                  <c:v>-11.008100613391051</c:v>
                </c:pt>
                <c:pt idx="30">
                  <c:v>-10.771553773390918</c:v>
                </c:pt>
                <c:pt idx="31">
                  <c:v>-10.751930483391059</c:v>
                </c:pt>
                <c:pt idx="32">
                  <c:v>-10.688774870533848</c:v>
                </c:pt>
                <c:pt idx="33">
                  <c:v>-11.192321554374555</c:v>
                </c:pt>
                <c:pt idx="34">
                  <c:v>-11.079240293391052</c:v>
                </c:pt>
                <c:pt idx="35">
                  <c:v>-10.528516123391068</c:v>
                </c:pt>
                <c:pt idx="36">
                  <c:v>-9.6487127033909328</c:v>
                </c:pt>
                <c:pt idx="37">
                  <c:v>-9.4301718933908614</c:v>
                </c:pt>
                <c:pt idx="38">
                  <c:v>-9.4159548399216728</c:v>
                </c:pt>
                <c:pt idx="39">
                  <c:v>-9.3816256733910137</c:v>
                </c:pt>
                <c:pt idx="40">
                  <c:v>-9.3590831733911557</c:v>
                </c:pt>
                <c:pt idx="41">
                  <c:v>-9.3450695133910067</c:v>
                </c:pt>
                <c:pt idx="42">
                  <c:v>-9.8405339977660109</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-7.8873006287755807</c:v>
                </c:pt>
                <c:pt idx="51">
                  <c:v>-8.240869656248119</c:v>
                </c:pt>
                <c:pt idx="52">
                  <c:v>-8.9775329033909994</c:v>
                </c:pt>
                <c:pt idx="53">
                  <c:v>-10.34956962955262</c:v>
                </c:pt>
                <c:pt idx="54">
                  <c:v>-10.898503683494113</c:v>
                </c:pt>
                <c:pt idx="55">
                  <c:v>-10.604439373390974</c:v>
                </c:pt>
                <c:pt idx="56">
                  <c:v>-10.501307313391019</c:v>
                </c:pt>
                <c:pt idx="57">
                  <c:v>-10.292399743391018</c:v>
                </c:pt>
                <c:pt idx="58">
                  <c:v>-9.031797227676762</c:v>
                </c:pt>
                <c:pt idx="59">
                  <c:v>-8.3896620133910105</c:v>
                </c:pt>
                <c:pt idx="60">
                  <c:v>-7.6734667298089079</c:v>
                </c:pt>
                <c:pt idx="61">
                  <c:v>-7.5518093033910532</c:v>
                </c:pt>
                <c:pt idx="62">
                  <c:v>-7.3256876733911716</c:v>
                </c:pt>
                <c:pt idx="63">
                  <c:v>-6.7126521358399494</c:v>
                </c:pt>
                <c:pt idx="64">
                  <c:v>-5.5906916256358334</c:v>
                </c:pt>
                <c:pt idx="65">
                  <c:v>-4.1846696033908106</c:v>
                </c:pt>
                <c:pt idx="66">
                  <c:v>-2.9082480433910121</c:v>
                </c:pt>
                <c:pt idx="67">
                  <c:v>-2.2172989933910117</c:v>
                </c:pt>
                <c:pt idx="68">
                  <c:v>-2.2019642378808202</c:v>
                </c:pt>
                <c:pt idx="69">
                  <c:v>-2.7531989763539602</c:v>
                </c:pt>
                <c:pt idx="70">
                  <c:v>-3.1294740967242376</c:v>
                </c:pt>
                <c:pt idx="71">
                  <c:v>-3.7642045333909566</c:v>
                </c:pt>
                <c:pt idx="72">
                  <c:v>-4.0767201533909336</c:v>
                </c:pt>
                <c:pt idx="73">
                  <c:v>-4.3481210967243324</c:v>
                </c:pt>
                <c:pt idx="74">
                  <c:v>-4.7248961633910369</c:v>
                </c:pt>
                <c:pt idx="75">
                  <c:v>-4.8986195933910892</c:v>
                </c:pt>
                <c:pt idx="76">
                  <c:v>-5.0586498433909952</c:v>
                </c:pt>
                <c:pt idx="77">
                  <c:v>-5.1190159607594268</c:v>
                </c:pt>
                <c:pt idx="78">
                  <c:v>-5.4214706497546734</c:v>
                </c:pt>
                <c:pt idx="79">
                  <c:v>-5.3583435391640304</c:v>
                </c:pt>
                <c:pt idx="80">
                  <c:v>-5.1227306633910645</c:v>
                </c:pt>
                <c:pt idx="81">
                  <c:v>-5.0505144733908942</c:v>
                </c:pt>
                <c:pt idx="82">
                  <c:v>-4.9163285333909004</c:v>
                </c:pt>
                <c:pt idx="83">
                  <c:v>-4.7129123742158265</c:v>
                </c:pt>
                <c:pt idx="84">
                  <c:v>-4.5302407133909908</c:v>
                </c:pt>
                <c:pt idx="85">
                  <c:v>-4.5079306727316606</c:v>
                </c:pt>
                <c:pt idx="86">
                  <c:v>-4.0035398315728505</c:v>
                </c:pt>
                <c:pt idx="87">
                  <c:v>-3.9088151043000567</c:v>
                </c:pt>
                <c:pt idx="88">
                  <c:v>-3.797826693390884</c:v>
                </c:pt>
                <c:pt idx="89">
                  <c:v>-3.542622713391097</c:v>
                </c:pt>
                <c:pt idx="90">
                  <c:v>-3.1680404933909467</c:v>
                </c:pt>
                <c:pt idx="91">
                  <c:v>-2.8406550878591004</c:v>
                </c:pt>
                <c:pt idx="92">
                  <c:v>-2.5746545933909317</c:v>
                </c:pt>
                <c:pt idx="93">
                  <c:v>-2.5276711233909182</c:v>
                </c:pt>
                <c:pt idx="94">
                  <c:v>-2.5713445133909971</c:v>
                </c:pt>
                <c:pt idx="95">
                  <c:v>-3.0665978730401235</c:v>
                </c:pt>
                <c:pt idx="96">
                  <c:v>-2.9711506633910147</c:v>
                </c:pt>
                <c:pt idx="97">
                  <c:v>-2.5487874533910757</c:v>
                </c:pt>
                <c:pt idx="98">
                  <c:v>-2.0795306433910241</c:v>
                </c:pt>
                <c:pt idx="99">
                  <c:v>-1.2932630833910679</c:v>
                </c:pt>
                <c:pt idx="100">
                  <c:v>-0.46380908630766365</c:v>
                </c:pt>
                <c:pt idx="101">
                  <c:v>0.84202391660891074</c:v>
                </c:pt>
                <c:pt idx="102">
                  <c:v>1.4269465066091118</c:v>
                </c:pt>
                <c:pt idx="103">
                  <c:v>1.7501529866090122</c:v>
                </c:pt>
                <c:pt idx="104">
                  <c:v>4.5633824373133693</c:v>
                </c:pt>
                <c:pt idx="105">
                  <c:v>5.5352004266088954</c:v>
                </c:pt>
                <c:pt idx="106">
                  <c:v>6.6749203407756275</c:v>
                </c:pt>
                <c:pt idx="107">
                  <c:v>8.124540836609107</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8.414885956608952</c:v>
                </c:pt>
                <c:pt idx="116">
                  <c:v>6.522579466609006</c:v>
                </c:pt>
                <c:pt idx="117">
                  <c:v>4.7836317066089862</c:v>
                </c:pt>
                <c:pt idx="118">
                  <c:v>2.683142856608943</c:v>
                </c:pt>
                <c:pt idx="119">
                  <c:v>1.1746852189322681</c:v>
                </c:pt>
                <c:pt idx="120">
                  <c:v>-0.41125345089108123</c:v>
                </c:pt>
                <c:pt idx="121">
                  <c:v>-0.79507601339099665</c:v>
                </c:pt>
                <c:pt idx="122">
                  <c:v>-1.5290075809585226</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6.9270949766090597</c:v>
                </c:pt>
                <c:pt idx="147">
                  <c:v>7.0605487766090445</c:v>
                </c:pt>
                <c:pt idx="148">
                  <c:v>7.1804639866089985</c:v>
                </c:pt>
                <c:pt idx="149">
                  <c:v>7.945987725739414</c:v>
                </c:pt>
                <c:pt idx="150">
                  <c:v>8.0139158766091008</c:v>
                </c:pt>
                <c:pt idx="151">
                  <c:v>7.9691976266088744</c:v>
                </c:pt>
                <c:pt idx="152">
                  <c:v>7.6044358666089122</c:v>
                </c:pt>
                <c:pt idx="153">
                  <c:v>7.3159354866089501</c:v>
                </c:pt>
                <c:pt idx="154">
                  <c:v>6.9937251966089491</c:v>
                </c:pt>
                <c:pt idx="155">
                  <c:v>5.6129489316639845</c:v>
                </c:pt>
                <c:pt idx="156">
                  <c:v>1.173015708831247</c:v>
                </c:pt>
                <c:pt idx="157">
                  <c:v>-0.15056878339112306</c:v>
                </c:pt>
                <c:pt idx="158">
                  <c:v>-1.4555565186541322</c:v>
                </c:pt>
                <c:pt idx="159">
                  <c:v>-3.1230595133910142</c:v>
                </c:pt>
                <c:pt idx="160">
                  <c:v>-4.0700366533911314</c:v>
                </c:pt>
                <c:pt idx="161">
                  <c:v>-5.0052150733909695</c:v>
                </c:pt>
                <c:pt idx="162">
                  <c:v>-5.8741274033910713</c:v>
                </c:pt>
                <c:pt idx="163">
                  <c:v>-6.497393453391064</c:v>
                </c:pt>
                <c:pt idx="164">
                  <c:v>-6.8196527923383563</c:v>
                </c:pt>
                <c:pt idx="165">
                  <c:v>-7.3185980133909965</c:v>
                </c:pt>
                <c:pt idx="166">
                  <c:v>-8.6884896310380242</c:v>
                </c:pt>
                <c:pt idx="167">
                  <c:v>-9.2982357433909986</c:v>
                </c:pt>
                <c:pt idx="168">
                  <c:v>-9.3930166633910801</c:v>
                </c:pt>
                <c:pt idx="169">
                  <c:v>-9.2408952633910619</c:v>
                </c:pt>
                <c:pt idx="170">
                  <c:v>-9.2193731531759013</c:v>
                </c:pt>
                <c:pt idx="171">
                  <c:v>-9.2463596033909159</c:v>
                </c:pt>
                <c:pt idx="172">
                  <c:v>-9.2390335568692912</c:v>
                </c:pt>
                <c:pt idx="173">
                  <c:v>-9.0857718883909957</c:v>
                </c:pt>
                <c:pt idx="174">
                  <c:v>-8.9463220233910654</c:v>
                </c:pt>
                <c:pt idx="175">
                  <c:v>-8.9199380233909835</c:v>
                </c:pt>
                <c:pt idx="176">
                  <c:v>-8.6458241397067326</c:v>
                </c:pt>
                <c:pt idx="177">
                  <c:v>-8.1915276633910459</c:v>
                </c:pt>
                <c:pt idx="178">
                  <c:v>-7.9990842733910625</c:v>
                </c:pt>
                <c:pt idx="179">
                  <c:v>-7.8454724933909894</c:v>
                </c:pt>
                <c:pt idx="180">
                  <c:v>-7.5981156533909777</c:v>
                </c:pt>
                <c:pt idx="181">
                  <c:v>-7.4451855967243405</c:v>
                </c:pt>
                <c:pt idx="182">
                  <c:v>-7.1251221133909555</c:v>
                </c:pt>
                <c:pt idx="183">
                  <c:v>-7.0747074333909126</c:v>
                </c:pt>
                <c:pt idx="184">
                  <c:v>-7.0262251033911243</c:v>
                </c:pt>
                <c:pt idx="185">
                  <c:v>-7.0288047733909655</c:v>
                </c:pt>
                <c:pt idx="186">
                  <c:v>-7.1656985133910069</c:v>
                </c:pt>
                <c:pt idx="187">
                  <c:v>-7.2943235346676119</c:v>
                </c:pt>
                <c:pt idx="188">
                  <c:v>-7.2368868733908727</c:v>
                </c:pt>
                <c:pt idx="189">
                  <c:v>-6.8842305933911092</c:v>
                </c:pt>
                <c:pt idx="190">
                  <c:v>-6.3863268800576813</c:v>
                </c:pt>
                <c:pt idx="191">
                  <c:v>-4.486627013391014</c:v>
                </c:pt>
                <c:pt idx="192">
                  <c:v>-4.3942577333909005</c:v>
                </c:pt>
                <c:pt idx="193">
                  <c:v>-4.1663672333909565</c:v>
                </c:pt>
                <c:pt idx="194">
                  <c:v>-3.6880188033910315</c:v>
                </c:pt>
                <c:pt idx="195">
                  <c:v>-3.3482561433910973</c:v>
                </c:pt>
                <c:pt idx="196">
                  <c:v>-2.8744788133909176</c:v>
                </c:pt>
                <c:pt idx="197">
                  <c:v>-2.4324616033910167</c:v>
                </c:pt>
                <c:pt idx="198">
                  <c:v>-1.9683589933909247</c:v>
                </c:pt>
                <c:pt idx="199">
                  <c:v>-1.7699632633909888</c:v>
                </c:pt>
                <c:pt idx="200">
                  <c:v>-0.66689091503030973</c:v>
                </c:pt>
                <c:pt idx="201">
                  <c:v>-0.54793293339095328</c:v>
                </c:pt>
                <c:pt idx="202">
                  <c:v>-0.33850881339104599</c:v>
                </c:pt>
                <c:pt idx="203">
                  <c:v>-0.10657475339094449</c:v>
                </c:pt>
                <c:pt idx="204">
                  <c:v>1.6819266089669327E-3</c:v>
                </c:pt>
                <c:pt idx="205">
                  <c:v>0.10063579342728725</c:v>
                </c:pt>
                <c:pt idx="206">
                  <c:v>0.16595532660902279</c:v>
                </c:pt>
                <c:pt idx="207">
                  <c:v>0.28542058660905079</c:v>
                </c:pt>
                <c:pt idx="208">
                  <c:v>0.40242504910905624</c:v>
                </c:pt>
                <c:pt idx="209">
                  <c:v>0.76710798660904911</c:v>
                </c:pt>
                <c:pt idx="210">
                  <c:v>0.62513183660915927</c:v>
                </c:pt>
                <c:pt idx="211">
                  <c:v>0.24574549660904704</c:v>
                </c:pt>
                <c:pt idx="212">
                  <c:v>-7.0282823390968474E-2</c:v>
                </c:pt>
                <c:pt idx="213">
                  <c:v>-0.27065887339100042</c:v>
                </c:pt>
                <c:pt idx="214">
                  <c:v>-0.45792106339088556</c:v>
                </c:pt>
                <c:pt idx="215">
                  <c:v>-0.31472698339092758</c:v>
                </c:pt>
                <c:pt idx="216">
                  <c:v>9.106171001330661E-2</c:v>
                </c:pt>
                <c:pt idx="217">
                  <c:v>0.27114512946614805</c:v>
                </c:pt>
                <c:pt idx="218">
                  <c:v>-0.31153361339089342</c:v>
                </c:pt>
                <c:pt idx="219">
                  <c:v>-0.1814258533909768</c:v>
                </c:pt>
                <c:pt idx="220">
                  <c:v>0.14078851660889313</c:v>
                </c:pt>
                <c:pt idx="221">
                  <c:v>0.71478631660890934</c:v>
                </c:pt>
                <c:pt idx="222">
                  <c:v>1.1617492554262578</c:v>
                </c:pt>
                <c:pt idx="223">
                  <c:v>1.4579617966090646</c:v>
                </c:pt>
                <c:pt idx="224">
                  <c:v>1.3014891451455242</c:v>
                </c:pt>
                <c:pt idx="225">
                  <c:v>1.6389254977202796</c:v>
                </c:pt>
                <c:pt idx="226">
                  <c:v>1.837100876609</c:v>
                </c:pt>
                <c:pt idx="227">
                  <c:v>2.0622757310533473</c:v>
                </c:pt>
                <c:pt idx="228">
                  <c:v>2.2171760966090241</c:v>
                </c:pt>
                <c:pt idx="229">
                  <c:v>2.1883475666092003</c:v>
                </c:pt>
                <c:pt idx="230">
                  <c:v>1.9821866366090028</c:v>
                </c:pt>
                <c:pt idx="231">
                  <c:v>1.5866478754980047</c:v>
                </c:pt>
                <c:pt idx="232">
                  <c:v>-0.62500159780653064</c:v>
                </c:pt>
                <c:pt idx="233">
                  <c:v>-1.0502225133909349</c:v>
                </c:pt>
                <c:pt idx="234">
                  <c:v>-1.3504848233909581</c:v>
                </c:pt>
                <c:pt idx="235">
                  <c:v>-1.2928737933909935</c:v>
                </c:pt>
                <c:pt idx="236">
                  <c:v>-1.4110070033910631</c:v>
                </c:pt>
                <c:pt idx="237">
                  <c:v>-1.7063753538164832</c:v>
                </c:pt>
                <c:pt idx="238">
                  <c:v>-2.2175905733909995</c:v>
                </c:pt>
                <c:pt idx="239">
                  <c:v>-2.7419345533910686</c:v>
                </c:pt>
                <c:pt idx="240">
                  <c:v>-3.1673128050576818</c:v>
                </c:pt>
                <c:pt idx="241">
                  <c:v>-5.0152664271840814</c:v>
                </c:pt>
                <c:pt idx="242">
                  <c:v>-4.9927512154113032</c:v>
                </c:pt>
                <c:pt idx="243">
                  <c:v>-4.6289343533908749</c:v>
                </c:pt>
                <c:pt idx="244">
                  <c:v>-4.627497513391039</c:v>
                </c:pt>
                <c:pt idx="245">
                  <c:v>-4.7361127033910391</c:v>
                </c:pt>
                <c:pt idx="246">
                  <c:v>-4.6440671733910364</c:v>
                </c:pt>
                <c:pt idx="247">
                  <c:v>-4.59551217500705</c:v>
                </c:pt>
                <c:pt idx="248">
                  <c:v>-4.6618320133910061</c:v>
                </c:pt>
                <c:pt idx="249">
                  <c:v>-4.7492105940362137</c:v>
                </c:pt>
                <c:pt idx="250">
                  <c:v>-4.613271473390995</c:v>
                </c:pt>
                <c:pt idx="251">
                  <c:v>-4.4962976033909099</c:v>
                </c:pt>
                <c:pt idx="252">
                  <c:v>-4.5185185133909469</c:v>
                </c:pt>
                <c:pt idx="253">
                  <c:v>-4.6167921836037911</c:v>
                </c:pt>
                <c:pt idx="254">
                  <c:v>-4.4206838433909041</c:v>
                </c:pt>
                <c:pt idx="255">
                  <c:v>-3.3605860933909213</c:v>
                </c:pt>
                <c:pt idx="256">
                  <c:v>-2.7391395933911156</c:v>
                </c:pt>
                <c:pt idx="257">
                  <c:v>-2.4445775624106214</c:v>
                </c:pt>
                <c:pt idx="258">
                  <c:v>-1.1400536449700127</c:v>
                </c:pt>
                <c:pt idx="259">
                  <c:v>-0.85137341339095962</c:v>
                </c:pt>
                <c:pt idx="260">
                  <c:v>-0.56847751339105912</c:v>
                </c:pt>
                <c:pt idx="261">
                  <c:v>-0.24577742339099054</c:v>
                </c:pt>
                <c:pt idx="262">
                  <c:v>5.4602661787583971E-3</c:v>
                </c:pt>
                <c:pt idx="263">
                  <c:v>4.3367436608932171E-2</c:v>
                </c:pt>
                <c:pt idx="264">
                  <c:v>0.14574298660900839</c:v>
                </c:pt>
                <c:pt idx="265">
                  <c:v>-0.17755223025858413</c:v>
                </c:pt>
                <c:pt idx="266">
                  <c:v>5.5954936608998293E-2</c:v>
                </c:pt>
                <c:pt idx="267">
                  <c:v>0.18996516660905641</c:v>
                </c:pt>
                <c:pt idx="268">
                  <c:v>0.52795766402829269</c:v>
                </c:pt>
                <c:pt idx="269">
                  <c:v>0.32366319660899034</c:v>
                </c:pt>
                <c:pt idx="270">
                  <c:v>0.16940120660891014</c:v>
                </c:pt>
                <c:pt idx="271">
                  <c:v>3.1511653275686058E-2</c:v>
                </c:pt>
                <c:pt idx="272">
                  <c:v>0.32982175131476926</c:v>
                </c:pt>
                <c:pt idx="273">
                  <c:v>0.44853864660902326</c:v>
                </c:pt>
                <c:pt idx="274">
                  <c:v>0.49767628963940197</c:v>
                </c:pt>
                <c:pt idx="275">
                  <c:v>0.40212120660928008</c:v>
                </c:pt>
                <c:pt idx="276">
                  <c:v>0.35188321660895439</c:v>
                </c:pt>
                <c:pt idx="277">
                  <c:v>-0.15071929339110635</c:v>
                </c:pt>
                <c:pt idx="278">
                  <c:v>-0.60350916490612849</c:v>
                </c:pt>
                <c:pt idx="279">
                  <c:v>-0.82346097339100766</c:v>
                </c:pt>
                <c:pt idx="280">
                  <c:v>-0.74614731339093565</c:v>
                </c:pt>
                <c:pt idx="281">
                  <c:v>-0.42404379717476204</c:v>
                </c:pt>
                <c:pt idx="282">
                  <c:v>-0.17348953339102074</c:v>
                </c:pt>
                <c:pt idx="283">
                  <c:v>0.22752712660900437</c:v>
                </c:pt>
                <c:pt idx="284">
                  <c:v>0.57123006741704752</c:v>
                </c:pt>
                <c:pt idx="285">
                  <c:v>1.1275134666089195</c:v>
                </c:pt>
                <c:pt idx="286">
                  <c:v>1.4993032166090614</c:v>
                </c:pt>
                <c:pt idx="287">
                  <c:v>1.9306699266089165</c:v>
                </c:pt>
                <c:pt idx="288">
                  <c:v>2.1161222692175841</c:v>
                </c:pt>
                <c:pt idx="289">
                  <c:v>2.1758472116090237</c:v>
                </c:pt>
                <c:pt idx="290">
                  <c:v>2.4740505349960777</c:v>
                </c:pt>
                <c:pt idx="291">
                  <c:v>2.5461365466089831</c:v>
                </c:pt>
                <c:pt idx="292">
                  <c:v>2.5669859266090347</c:v>
                </c:pt>
                <c:pt idx="293">
                  <c:v>2.5879294566089088</c:v>
                </c:pt>
                <c:pt idx="294">
                  <c:v>2.92407459660906</c:v>
                </c:pt>
                <c:pt idx="295">
                  <c:v>3.1353559666091071</c:v>
                </c:pt>
                <c:pt idx="296">
                  <c:v>3.4313609066089867</c:v>
                </c:pt>
                <c:pt idx="297">
                  <c:v>3.8994052466089073</c:v>
                </c:pt>
                <c:pt idx="298">
                  <c:v>4.0179839866090417</c:v>
                </c:pt>
                <c:pt idx="299">
                  <c:v>3.7442700243448708</c:v>
                </c:pt>
                <c:pt idx="300">
                  <c:v>3.6691644666090202</c:v>
                </c:pt>
                <c:pt idx="301">
                  <c:v>3.3491828166089874</c:v>
                </c:pt>
                <c:pt idx="302">
                  <c:v>2.6847150466091012</c:v>
                </c:pt>
                <c:pt idx="303">
                  <c:v>2.1234118018264163</c:v>
                </c:pt>
                <c:pt idx="304">
                  <c:v>1.5329404566089551</c:v>
                </c:pt>
                <c:pt idx="305">
                  <c:v>0.95591633660896491</c:v>
                </c:pt>
                <c:pt idx="306">
                  <c:v>0.39845185177752346</c:v>
                </c:pt>
                <c:pt idx="307">
                  <c:v>-0.92079628925307699</c:v>
                </c:pt>
                <c:pt idx="308">
                  <c:v>-1.6729889081277802</c:v>
                </c:pt>
                <c:pt idx="309">
                  <c:v>-2.1582013333909487</c:v>
                </c:pt>
                <c:pt idx="310">
                  <c:v>-2.6492592833911317</c:v>
                </c:pt>
                <c:pt idx="311">
                  <c:v>-2.8893900333909808</c:v>
                </c:pt>
                <c:pt idx="312">
                  <c:v>-2.8509092929609792</c:v>
                </c:pt>
                <c:pt idx="313">
                  <c:v>-2.4029463133911504</c:v>
                </c:pt>
                <c:pt idx="314">
                  <c:v>-2.2045540929363856</c:v>
                </c:pt>
                <c:pt idx="315">
                  <c:v>-1.3003291562481252</c:v>
                </c:pt>
                <c:pt idx="316">
                  <c:v>-1.1710483297175809</c:v>
                </c:pt>
                <c:pt idx="317">
                  <c:v>-1.0154967709667773</c:v>
                </c:pt>
                <c:pt idx="318">
                  <c:v>-0.81316216339101177</c:v>
                </c:pt>
                <c:pt idx="319">
                  <c:v>-0.812811953390978</c:v>
                </c:pt>
                <c:pt idx="320">
                  <c:v>-0.92122544339096635</c:v>
                </c:pt>
                <c:pt idx="321">
                  <c:v>-0.57768539270148389</c:v>
                </c:pt>
                <c:pt idx="322">
                  <c:v>-0.35033179116868557</c:v>
                </c:pt>
                <c:pt idx="323">
                  <c:v>-0.75609420386717996</c:v>
                </c:pt>
                <c:pt idx="324">
                  <c:v>-1.0799186033908938</c:v>
                </c:pt>
                <c:pt idx="325">
                  <c:v>-1.6832735533910901</c:v>
                </c:pt>
                <c:pt idx="326">
                  <c:v>-2.132006288901124</c:v>
                </c:pt>
                <c:pt idx="327">
                  <c:v>-2.7269476533910506</c:v>
                </c:pt>
                <c:pt idx="328">
                  <c:v>-3.1841847233910321</c:v>
                </c:pt>
                <c:pt idx="329">
                  <c:v>-3.7211667406637616</c:v>
                </c:pt>
                <c:pt idx="330">
                  <c:v>-4.4684042899867835</c:v>
                </c:pt>
                <c:pt idx="331">
                  <c:v>-4.1530476497545692</c:v>
                </c:pt>
                <c:pt idx="332">
                  <c:v>-3.6626361433908983</c:v>
                </c:pt>
                <c:pt idx="333">
                  <c:v>-3.1740881033909827</c:v>
                </c:pt>
                <c:pt idx="334">
                  <c:v>-2.6772261733910625</c:v>
                </c:pt>
                <c:pt idx="335">
                  <c:v>-2.2230117103607281</c:v>
                </c:pt>
                <c:pt idx="336">
                  <c:v>-1.585499923390941</c:v>
                </c:pt>
                <c:pt idx="337">
                  <c:v>-0.92491797492940009</c:v>
                </c:pt>
                <c:pt idx="338">
                  <c:v>3.4116052405772166</c:v>
                </c:pt>
                <c:pt idx="339">
                  <c:v>3.4115441766090226</c:v>
                </c:pt>
                <c:pt idx="340">
                  <c:v>3.2069965966091445</c:v>
                </c:pt>
                <c:pt idx="341">
                  <c:v>3.2136962066090011</c:v>
                </c:pt>
                <c:pt idx="342">
                  <c:v>3.7912286387829552</c:v>
                </c:pt>
                <c:pt idx="343">
                  <c:v>4.5843777266091195</c:v>
                </c:pt>
                <c:pt idx="344">
                  <c:v>5.5290310066089265</c:v>
                </c:pt>
                <c:pt idx="345">
                  <c:v>6.4342681066089353</c:v>
                </c:pt>
                <c:pt idx="346">
                  <c:v>7.0064728566090366</c:v>
                </c:pt>
                <c:pt idx="347">
                  <c:v>7.4307732643868434</c:v>
                </c:pt>
                <c:pt idx="348">
                  <c:v>7.8178796566089508</c:v>
                </c:pt>
                <c:pt idx="349">
                  <c:v>8.2512692066089528</c:v>
                </c:pt>
                <c:pt idx="350">
                  <c:v>8.7868720466090195</c:v>
                </c:pt>
                <c:pt idx="351">
                  <c:v>9.1971378866090028</c:v>
                </c:pt>
                <c:pt idx="352">
                  <c:v>9.6500123666090047</c:v>
                </c:pt>
                <c:pt idx="353">
                  <c:v>9.9461156229725169</c:v>
                </c:pt>
                <c:pt idx="354">
                  <c:v>10.282508084170033</c:v>
                </c:pt>
                <c:pt idx="355">
                  <c:v>10.897581931664028</c:v>
                </c:pt>
                <c:pt idx="356">
                  <c:v>11.0232300866091</c:v>
                </c:pt>
                <c:pt idx="357">
                  <c:v>11.204300636609062</c:v>
                </c:pt>
                <c:pt idx="358">
                  <c:v>11.336071806609127</c:v>
                </c:pt>
                <c:pt idx="359">
                  <c:v>11.427675410851501</c:v>
                </c:pt>
                <c:pt idx="360">
                  <c:v>11.809068066608972</c:v>
                </c:pt>
                <c:pt idx="361">
                  <c:v>12.029338454000396</c:v>
                </c:pt>
                <c:pt idx="362">
                  <c:v>12.220757645432466</c:v>
                </c:pt>
                <c:pt idx="363">
                  <c:v>11.99282728660917</c:v>
                </c:pt>
                <c:pt idx="364">
                  <c:v>11.667437211328169</c:v>
                </c:pt>
                <c:pt idx="365">
                  <c:v>10.79628758660907</c:v>
                </c:pt>
                <c:pt idx="366">
                  <c:v>9.5704588066091247</c:v>
                </c:pt>
                <c:pt idx="367">
                  <c:v>8.0604068366090544</c:v>
                </c:pt>
                <c:pt idx="368">
                  <c:v>6.4921448266090254</c:v>
                </c:pt>
                <c:pt idx="369">
                  <c:v>5.4015497866090643</c:v>
                </c:pt>
                <c:pt idx="370">
                  <c:v>0.94173657356559348</c:v>
                </c:pt>
                <c:pt idx="371">
                  <c:v>0.19457570660902937</c:v>
                </c:pt>
                <c:pt idx="372">
                  <c:v>-0.54818639339117681</c:v>
                </c:pt>
                <c:pt idx="373">
                  <c:v>-0.50828336339100022</c:v>
                </c:pt>
                <c:pt idx="374">
                  <c:v>-0.5672345633910254</c:v>
                </c:pt>
                <c:pt idx="375">
                  <c:v>-0.58530650339096535</c:v>
                </c:pt>
                <c:pt idx="376">
                  <c:v>-1.0855999123809115</c:v>
                </c:pt>
                <c:pt idx="377">
                  <c:v>-1.6169415933909335</c:v>
                </c:pt>
                <c:pt idx="378">
                  <c:v>-1.7261800933909655</c:v>
                </c:pt>
                <c:pt idx="379">
                  <c:v>-2.2886845333910082</c:v>
                </c:pt>
                <c:pt idx="380">
                  <c:v>-2.6397410933910797</c:v>
                </c:pt>
                <c:pt idx="381">
                  <c:v>-2.5763187230684772</c:v>
                </c:pt>
                <c:pt idx="382">
                  <c:v>-2.4827293633910159</c:v>
                </c:pt>
                <c:pt idx="383">
                  <c:v>-2.5111076933909828</c:v>
                </c:pt>
                <c:pt idx="384">
                  <c:v>-2.3942043733909908</c:v>
                </c:pt>
                <c:pt idx="385">
                  <c:v>-2.2348826133910777</c:v>
                </c:pt>
                <c:pt idx="386">
                  <c:v>-2.2046242694887352</c:v>
                </c:pt>
                <c:pt idx="387">
                  <c:v>-2.2134900733909761</c:v>
                </c:pt>
                <c:pt idx="388">
                  <c:v>-2.2293315833910801</c:v>
                </c:pt>
                <c:pt idx="389">
                  <c:v>-2.2060104833909122</c:v>
                </c:pt>
                <c:pt idx="390">
                  <c:v>-2.0634820633910782</c:v>
                </c:pt>
                <c:pt idx="391">
                  <c:v>-1.9363965533910921</c:v>
                </c:pt>
                <c:pt idx="392">
                  <c:v>-1.8283420638959904</c:v>
                </c:pt>
                <c:pt idx="393">
                  <c:v>-1.7405592333909397</c:v>
                </c:pt>
                <c:pt idx="394">
                  <c:v>-1.5253287233910697</c:v>
                </c:pt>
                <c:pt idx="395">
                  <c:v>-1.0836140533910168</c:v>
                </c:pt>
                <c:pt idx="396">
                  <c:v>-0.83887135714093164</c:v>
                </c:pt>
                <c:pt idx="397">
                  <c:v>-0.2806467356132174</c:v>
                </c:pt>
                <c:pt idx="398">
                  <c:v>-0.15561719339088176</c:v>
                </c:pt>
                <c:pt idx="399">
                  <c:v>-2.3498643391064878E-2</c:v>
                </c:pt>
                <c:pt idx="400">
                  <c:v>-3.1584183390989999E-2</c:v>
                </c:pt>
                <c:pt idx="401">
                  <c:v>-0.10414590339094332</c:v>
                </c:pt>
                <c:pt idx="402">
                  <c:v>-8.2128100347475225E-2</c:v>
                </c:pt>
                <c:pt idx="403">
                  <c:v>6.7565676608921904E-2</c:v>
                </c:pt>
                <c:pt idx="404">
                  <c:v>0.15330605803757191</c:v>
                </c:pt>
                <c:pt idx="405">
                  <c:v>1.0870790580374432</c:v>
                </c:pt>
                <c:pt idx="406">
                  <c:v>1.424538746608917</c:v>
                </c:pt>
                <c:pt idx="407">
                  <c:v>2.0001988266091217</c:v>
                </c:pt>
                <c:pt idx="408">
                  <c:v>2.768732016912046</c:v>
                </c:pt>
                <c:pt idx="409">
                  <c:v>3.5010889866089769</c:v>
                </c:pt>
                <c:pt idx="410">
                  <c:v>4.3089307266090389</c:v>
                </c:pt>
                <c:pt idx="411">
                  <c:v>5.04188614660886</c:v>
                </c:pt>
                <c:pt idx="412">
                  <c:v>5.3938208437519055</c:v>
                </c:pt>
                <c:pt idx="413">
                  <c:v>6.0149909108514139</c:v>
                </c:pt>
                <c:pt idx="414">
                  <c:v>6.4063079166088528</c:v>
                </c:pt>
                <c:pt idx="415">
                  <c:v>6.3451612844812804</c:v>
                </c:pt>
                <c:pt idx="416">
                  <c:v>6.0833415666089845</c:v>
                </c:pt>
                <c:pt idx="417">
                  <c:v>6.2671046966090396</c:v>
                </c:pt>
                <c:pt idx="418">
                  <c:v>6.2344078866090769</c:v>
                </c:pt>
                <c:pt idx="419">
                  <c:v>6.4508907366090815</c:v>
                </c:pt>
                <c:pt idx="420">
                  <c:v>7.206404104888632</c:v>
                </c:pt>
                <c:pt idx="421">
                  <c:v>8.1139048566090324</c:v>
                </c:pt>
                <c:pt idx="422">
                  <c:v>8.571788596609073</c:v>
                </c:pt>
                <c:pt idx="423">
                  <c:v>8.6258123566089662</c:v>
                </c:pt>
                <c:pt idx="424">
                  <c:v>8.9612752966089744</c:v>
                </c:pt>
                <c:pt idx="425">
                  <c:v>9.4057475214927226</c:v>
                </c:pt>
                <c:pt idx="426">
                  <c:v>10.139006836609072</c:v>
                </c:pt>
                <c:pt idx="427">
                  <c:v>10.844460526609005</c:v>
                </c:pt>
                <c:pt idx="428">
                  <c:v>11.400549046609095</c:v>
                </c:pt>
                <c:pt idx="429">
                  <c:v>11.925293726608929</c:v>
                </c:pt>
                <c:pt idx="430">
                  <c:v>12.139887886609024</c:v>
                </c:pt>
                <c:pt idx="431">
                  <c:v>12.951516615641426</c:v>
                </c:pt>
                <c:pt idx="432">
                  <c:v>13.083643026609071</c:v>
                </c:pt>
                <c:pt idx="433">
                  <c:v>13.161973556608828</c:v>
                </c:pt>
                <c:pt idx="434">
                  <c:v>13.160335026609006</c:v>
                </c:pt>
                <c:pt idx="435">
                  <c:v>13.305670266609152</c:v>
                </c:pt>
                <c:pt idx="436">
                  <c:v>13.80428048660905</c:v>
                </c:pt>
                <c:pt idx="437">
                  <c:v>14.2619725766091</c:v>
                </c:pt>
                <c:pt idx="438">
                  <c:v>14.467931561077178</c:v>
                </c:pt>
                <c:pt idx="439">
                  <c:v>14.912521804790842</c:v>
                </c:pt>
                <c:pt idx="440">
                  <c:v>15.028482186609082</c:v>
                </c:pt>
                <c:pt idx="441">
                  <c:v>15.162140496608991</c:v>
                </c:pt>
                <c:pt idx="442">
                  <c:v>15.373260942164634</c:v>
                </c:pt>
                <c:pt idx="443">
                  <c:v>15.557675966608899</c:v>
                </c:pt>
                <c:pt idx="444">
                  <c:v>15.675826306608856</c:v>
                </c:pt>
                <c:pt idx="445">
                  <c:v>15.794067728182068</c:v>
                </c:pt>
                <c:pt idx="446">
                  <c:v>15.794677986609003</c:v>
                </c:pt>
                <c:pt idx="447">
                  <c:v>15.825889966200823</c:v>
                </c:pt>
                <c:pt idx="448">
                  <c:v>15.965529006811124</c:v>
                </c:pt>
                <c:pt idx="449">
                  <c:v>16.170925226608986</c:v>
                </c:pt>
                <c:pt idx="450">
                  <c:v>16.242941936609029</c:v>
                </c:pt>
                <c:pt idx="451">
                  <c:v>16.102531286608922</c:v>
                </c:pt>
                <c:pt idx="452">
                  <c:v>16.079565306609041</c:v>
                </c:pt>
                <c:pt idx="453">
                  <c:v>16.22140299810318</c:v>
                </c:pt>
                <c:pt idx="454">
                  <c:v>16.706377986609013</c:v>
                </c:pt>
                <c:pt idx="455">
                  <c:v>16.781295945792593</c:v>
                </c:pt>
                <c:pt idx="456">
                  <c:v>16.836541336609073</c:v>
                </c:pt>
                <c:pt idx="457">
                  <c:v>16.703580396609013</c:v>
                </c:pt>
                <c:pt idx="458">
                  <c:v>16.538428666609107</c:v>
                </c:pt>
                <c:pt idx="459">
                  <c:v>16.561792390649309</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17.252165146608991</c:v>
                </c:pt>
                <c:pt idx="471">
                  <c:v>17.585951886609124</c:v>
                </c:pt>
                <c:pt idx="472">
                  <c:v>17.790619476608995</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15.523419496608948</c:v>
                </c:pt>
                <c:pt idx="481">
                  <c:v>14.845805586609037</c:v>
                </c:pt>
                <c:pt idx="482">
                  <c:v>13.829046466609022</c:v>
                </c:pt>
                <c:pt idx="483">
                  <c:v>12.756976915180354</c:v>
                </c:pt>
                <c:pt idx="484">
                  <c:v>11.995654996609014</c:v>
                </c:pt>
                <c:pt idx="485">
                  <c:v>11.640257558037604</c:v>
                </c:pt>
                <c:pt idx="486">
                  <c:v>12.061364486608966</c:v>
                </c:pt>
                <c:pt idx="487">
                  <c:v>11.759836686609061</c:v>
                </c:pt>
                <c:pt idx="488">
                  <c:v>11.562910066609057</c:v>
                </c:pt>
                <c:pt idx="489">
                  <c:v>11.522443097720124</c:v>
                </c:pt>
                <c:pt idx="490">
                  <c:v>11.219480186609076</c:v>
                </c:pt>
                <c:pt idx="491">
                  <c:v>10.871175476609054</c:v>
                </c:pt>
                <c:pt idx="492">
                  <c:v>10.40382126660905</c:v>
                </c:pt>
                <c:pt idx="493">
                  <c:v>9.7868452310535901</c:v>
                </c:pt>
                <c:pt idx="494">
                  <c:v>9.0172101666089759</c:v>
                </c:pt>
                <c:pt idx="495">
                  <c:v>8.4956045666090123</c:v>
                </c:pt>
                <c:pt idx="496">
                  <c:v>8.4859134966090295</c:v>
                </c:pt>
                <c:pt idx="497">
                  <c:v>8.3780690258246526</c:v>
                </c:pt>
                <c:pt idx="498">
                  <c:v>7.9786242366089875</c:v>
                </c:pt>
                <c:pt idx="499">
                  <c:v>7.8323400074424399</c:v>
                </c:pt>
                <c:pt idx="500">
                  <c:v>7.8473572466087784</c:v>
                </c:pt>
                <c:pt idx="501">
                  <c:v>8.0446598066089567</c:v>
                </c:pt>
                <c:pt idx="502">
                  <c:v>8.1727005866090323</c:v>
                </c:pt>
                <c:pt idx="503">
                  <c:v>8.274312956609009</c:v>
                </c:pt>
                <c:pt idx="504">
                  <c:v>8.3447579866090127</c:v>
                </c:pt>
                <c:pt idx="505">
                  <c:v>8.4098228126959977</c:v>
                </c:pt>
                <c:pt idx="506">
                  <c:v>8.3116469766091381</c:v>
                </c:pt>
                <c:pt idx="507">
                  <c:v>8.1367546466092708</c:v>
                </c:pt>
                <c:pt idx="508">
                  <c:v>8.0438770966088953</c:v>
                </c:pt>
                <c:pt idx="509">
                  <c:v>8.2042949266089948</c:v>
                </c:pt>
                <c:pt idx="510">
                  <c:v>8.297140976508004</c:v>
                </c:pt>
                <c:pt idx="511">
                  <c:v>8.4858722689619768</c:v>
                </c:pt>
                <c:pt idx="512">
                  <c:v>9.3875896532757093</c:v>
                </c:pt>
                <c:pt idx="513">
                  <c:v>9.36967116186662</c:v>
                </c:pt>
                <c:pt idx="514">
                  <c:v>9.2973008866091487</c:v>
                </c:pt>
                <c:pt idx="515">
                  <c:v>9.2585699466091853</c:v>
                </c:pt>
                <c:pt idx="516">
                  <c:v>9.2974117441845756</c:v>
                </c:pt>
                <c:pt idx="517">
                  <c:v>9.3598795166089701</c:v>
                </c:pt>
                <c:pt idx="518">
                  <c:v>9.3640721466090024</c:v>
                </c:pt>
                <c:pt idx="519">
                  <c:v>9.4524490008946493</c:v>
                </c:pt>
                <c:pt idx="520">
                  <c:v>8.9929842624711025</c:v>
                </c:pt>
                <c:pt idx="521">
                  <c:v>8.746187757442442</c:v>
                </c:pt>
                <c:pt idx="522">
                  <c:v>8.1793544266089668</c:v>
                </c:pt>
                <c:pt idx="523">
                  <c:v>7.9964670566089495</c:v>
                </c:pt>
                <c:pt idx="524">
                  <c:v>7.9492428866089231</c:v>
                </c:pt>
                <c:pt idx="525">
                  <c:v>8.0743692266089706</c:v>
                </c:pt>
                <c:pt idx="526">
                  <c:v>8.1680132692176386</c:v>
                </c:pt>
                <c:pt idx="527">
                  <c:v>7.8596408966089664</c:v>
                </c:pt>
                <c:pt idx="528">
                  <c:v>7.3819245104185045</c:v>
                </c:pt>
                <c:pt idx="529">
                  <c:v>6.027153356174284</c:v>
                </c:pt>
                <c:pt idx="530">
                  <c:v>5.7271200066091765</c:v>
                </c:pt>
                <c:pt idx="531">
                  <c:v>5.6579834066090671</c:v>
                </c:pt>
                <c:pt idx="532">
                  <c:v>5.6037640682416168</c:v>
                </c:pt>
                <c:pt idx="533">
                  <c:v>5.2984092766088979</c:v>
                </c:pt>
                <c:pt idx="534">
                  <c:v>4.8795769066089445</c:v>
                </c:pt>
                <c:pt idx="535">
                  <c:v>4.5986173999423414</c:v>
                </c:pt>
                <c:pt idx="536">
                  <c:v>4.6953898616090042</c:v>
                </c:pt>
                <c:pt idx="537">
                  <c:v>4.7286101078211829</c:v>
                </c:pt>
                <c:pt idx="538">
                  <c:v>4.6828204766090407</c:v>
                </c:pt>
                <c:pt idx="539">
                  <c:v>4.722266886608935</c:v>
                </c:pt>
                <c:pt idx="540">
                  <c:v>4.7587810866090621</c:v>
                </c:pt>
                <c:pt idx="541">
                  <c:v>4.7414175682416975</c:v>
                </c:pt>
                <c:pt idx="542">
                  <c:v>4.6980916066091956</c:v>
                </c:pt>
                <c:pt idx="543">
                  <c:v>4.7241052066089733</c:v>
                </c:pt>
                <c:pt idx="544">
                  <c:v>4.854412082762849</c:v>
                </c:pt>
                <c:pt idx="545">
                  <c:v>4.8615482138818038</c:v>
                </c:pt>
                <c:pt idx="546">
                  <c:v>4.9168262752688321</c:v>
                </c:pt>
                <c:pt idx="547">
                  <c:v>4.9494750866088184</c:v>
                </c:pt>
                <c:pt idx="548">
                  <c:v>5.0431709466089645</c:v>
                </c:pt>
                <c:pt idx="549">
                  <c:v>5.1757799866091574</c:v>
                </c:pt>
                <c:pt idx="550">
                  <c:v>5.4241741610277066</c:v>
                </c:pt>
                <c:pt idx="551">
                  <c:v>5.61966337660877</c:v>
                </c:pt>
                <c:pt idx="552">
                  <c:v>5.6499111156412738</c:v>
                </c:pt>
                <c:pt idx="553">
                  <c:v>6.6519516847223725</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5.5859009366089678</c:v>
                </c:pt>
                <c:pt idx="564">
                  <c:v>5.2925950766089631</c:v>
                </c:pt>
                <c:pt idx="565">
                  <c:v>5.0240238029354902</c:v>
                </c:pt>
                <c:pt idx="566">
                  <c:v>4.8760431170437046</c:v>
                </c:pt>
                <c:pt idx="567">
                  <c:v>5.2097979866090194</c:v>
                </c:pt>
                <c:pt idx="568">
                  <c:v>5.3273558113511665</c:v>
                </c:pt>
                <c:pt idx="569">
                  <c:v>5.3978810366089469</c:v>
                </c:pt>
                <c:pt idx="570">
                  <c:v>5.2399461366090394</c:v>
                </c:pt>
                <c:pt idx="571">
                  <c:v>5.5995960966089342</c:v>
                </c:pt>
                <c:pt idx="572">
                  <c:v>5.4847334813458382</c:v>
                </c:pt>
                <c:pt idx="573">
                  <c:v>4.7497749866090704</c:v>
                </c:pt>
                <c:pt idx="574">
                  <c:v>4.3073757366088756</c:v>
                </c:pt>
                <c:pt idx="575">
                  <c:v>4.0131610775181059</c:v>
                </c:pt>
                <c:pt idx="576">
                  <c:v>2.6168636532757366</c:v>
                </c:pt>
                <c:pt idx="577">
                  <c:v>2.6662584066090402</c:v>
                </c:pt>
                <c:pt idx="578">
                  <c:v>2.7267177266091096</c:v>
                </c:pt>
                <c:pt idx="579">
                  <c:v>2.6138029445037976</c:v>
                </c:pt>
                <c:pt idx="580">
                  <c:v>2.3524397466089795</c:v>
                </c:pt>
                <c:pt idx="581">
                  <c:v>2.8045617366092159</c:v>
                </c:pt>
                <c:pt idx="582">
                  <c:v>3.2740052927313612</c:v>
                </c:pt>
                <c:pt idx="583">
                  <c:v>3.8496479866090128</c:v>
                </c:pt>
                <c:pt idx="584">
                  <c:v>4.0461590566088859</c:v>
                </c:pt>
                <c:pt idx="585">
                  <c:v>4.4836821866090961</c:v>
                </c:pt>
                <c:pt idx="586">
                  <c:v>4.7008218616089481</c:v>
                </c:pt>
                <c:pt idx="587">
                  <c:v>4.7654414266089447</c:v>
                </c:pt>
                <c:pt idx="588">
                  <c:v>4.8260238366091244</c:v>
                </c:pt>
                <c:pt idx="589">
                  <c:v>4.8279596466090178</c:v>
                </c:pt>
                <c:pt idx="590">
                  <c:v>4.8222904866088214</c:v>
                </c:pt>
                <c:pt idx="591">
                  <c:v>4.8926053199423052</c:v>
                </c:pt>
                <c:pt idx="592">
                  <c:v>5.2154536461834766</c:v>
                </c:pt>
                <c:pt idx="593">
                  <c:v>5.2127253966091454</c:v>
                </c:pt>
                <c:pt idx="594">
                  <c:v>5.1440376366088953</c:v>
                </c:pt>
                <c:pt idx="595">
                  <c:v>5.1972129766091406</c:v>
                </c:pt>
                <c:pt idx="596">
                  <c:v>5.2749553266088895</c:v>
                </c:pt>
                <c:pt idx="597">
                  <c:v>5.2921778966088953</c:v>
                </c:pt>
                <c:pt idx="598">
                  <c:v>5.3477899453719857</c:v>
                </c:pt>
                <c:pt idx="599">
                  <c:v>5.4099838199423402</c:v>
                </c:pt>
                <c:pt idx="600">
                  <c:v>5.4823256019935513</c:v>
                </c:pt>
                <c:pt idx="601">
                  <c:v>5.6693439766090545</c:v>
                </c:pt>
                <c:pt idx="602">
                  <c:v>5.8535557266089739</c:v>
                </c:pt>
                <c:pt idx="603">
                  <c:v>5.9654481366090693</c:v>
                </c:pt>
                <c:pt idx="604">
                  <c:v>5.927560116609186</c:v>
                </c:pt>
                <c:pt idx="605">
                  <c:v>5.9212233659192934</c:v>
                </c:pt>
                <c:pt idx="606">
                  <c:v>5.8369363845682773</c:v>
                </c:pt>
                <c:pt idx="607">
                  <c:v>5.240925804790848</c:v>
                </c:pt>
                <c:pt idx="608">
                  <c:v>5.2365364253846289</c:v>
                </c:pt>
                <c:pt idx="609">
                  <c:v>5.2120135166090673</c:v>
                </c:pt>
                <c:pt idx="610">
                  <c:v>5.231795426608997</c:v>
                </c:pt>
                <c:pt idx="611">
                  <c:v>5.2890776766091294</c:v>
                </c:pt>
                <c:pt idx="612">
                  <c:v>5.1814731192620336</c:v>
                </c:pt>
                <c:pt idx="613">
                  <c:v>4.8724414166088508</c:v>
                </c:pt>
                <c:pt idx="614">
                  <c:v>4.3811246789166605</c:v>
                </c:pt>
                <c:pt idx="615">
                  <c:v>3.5158318327628422</c:v>
                </c:pt>
                <c:pt idx="616">
                  <c:v>3.6254776027706201</c:v>
                </c:pt>
                <c:pt idx="617">
                  <c:v>3.1421821366091365</c:v>
                </c:pt>
                <c:pt idx="618">
                  <c:v>2.2876353886710006</c:v>
                </c:pt>
                <c:pt idx="619">
                  <c:v>1.7987697266090237</c:v>
                </c:pt>
                <c:pt idx="620">
                  <c:v>1.315782216608909</c:v>
                </c:pt>
                <c:pt idx="621">
                  <c:v>1.1869172366089227</c:v>
                </c:pt>
                <c:pt idx="622">
                  <c:v>1.0777486866089558</c:v>
                </c:pt>
                <c:pt idx="623">
                  <c:v>0.95343604660911363</c:v>
                </c:pt>
                <c:pt idx="624">
                  <c:v>0.94338857608271098</c:v>
                </c:pt>
                <c:pt idx="625">
                  <c:v>1.0289251966091206</c:v>
                </c:pt>
                <c:pt idx="626">
                  <c:v>1.142516486609054</c:v>
                </c:pt>
                <c:pt idx="627">
                  <c:v>1.143247316608992</c:v>
                </c:pt>
                <c:pt idx="628">
                  <c:v>0.94814626660900236</c:v>
                </c:pt>
                <c:pt idx="629">
                  <c:v>0.66369175660902968</c:v>
                </c:pt>
                <c:pt idx="630">
                  <c:v>0.44576894450375443</c:v>
                </c:pt>
                <c:pt idx="631">
                  <c:v>0.39543179660904665</c:v>
                </c:pt>
                <c:pt idx="632">
                  <c:v>0.42666373660900092</c:v>
                </c:pt>
                <c:pt idx="633">
                  <c:v>0.46953086539689176</c:v>
                </c:pt>
                <c:pt idx="634">
                  <c:v>0.50215455660904262</c:v>
                </c:pt>
                <c:pt idx="635">
                  <c:v>0.77331873660908712</c:v>
                </c:pt>
                <c:pt idx="636">
                  <c:v>0.97660650273813665</c:v>
                </c:pt>
                <c:pt idx="637">
                  <c:v>0.97064959660889738</c:v>
                </c:pt>
                <c:pt idx="638">
                  <c:v>0.75442323660898825</c:v>
                </c:pt>
                <c:pt idx="639">
                  <c:v>0.67307587660903667</c:v>
                </c:pt>
                <c:pt idx="640">
                  <c:v>0.6690359032756148</c:v>
                </c:pt>
                <c:pt idx="641">
                  <c:v>2.0290970472150236</c:v>
                </c:pt>
                <c:pt idx="642">
                  <c:v>2.5892365466089915</c:v>
                </c:pt>
                <c:pt idx="643">
                  <c:v>3.1938267701141996</c:v>
                </c:pt>
                <c:pt idx="644">
                  <c:v>3.4300260566091647</c:v>
                </c:pt>
                <c:pt idx="645">
                  <c:v>3.6481541666089052</c:v>
                </c:pt>
                <c:pt idx="646">
                  <c:v>3.6809086966089666</c:v>
                </c:pt>
                <c:pt idx="647">
                  <c:v>3.6025941866090392</c:v>
                </c:pt>
                <c:pt idx="648">
                  <c:v>3.3159966396701264</c:v>
                </c:pt>
                <c:pt idx="649">
                  <c:v>3.4453451019935528</c:v>
                </c:pt>
                <c:pt idx="650">
                  <c:v>3.3481411954001588</c:v>
                </c:pt>
                <c:pt idx="651">
                  <c:v>2.856168466609041</c:v>
                </c:pt>
                <c:pt idx="652">
                  <c:v>2.4994345266088787</c:v>
                </c:pt>
                <c:pt idx="653">
                  <c:v>2.1151579566089822</c:v>
                </c:pt>
                <c:pt idx="654">
                  <c:v>1.5702784977201532</c:v>
                </c:pt>
                <c:pt idx="655">
                  <c:v>-0.44540201339098989</c:v>
                </c:pt>
                <c:pt idx="656">
                  <c:v>-0.57499784167375034</c:v>
                </c:pt>
                <c:pt idx="657">
                  <c:v>-0.6303303033910197</c:v>
                </c:pt>
                <c:pt idx="658">
                  <c:v>-0.50193436339095732</c:v>
                </c:pt>
                <c:pt idx="659">
                  <c:v>-0.5788368433910166</c:v>
                </c:pt>
                <c:pt idx="660">
                  <c:v>-0.93906497589104143</c:v>
                </c:pt>
                <c:pt idx="661">
                  <c:v>-1.250549533390882</c:v>
                </c:pt>
                <c:pt idx="662">
                  <c:v>-1.3277589646105561</c:v>
                </c:pt>
                <c:pt idx="663">
                  <c:v>-0.39062031339099812</c:v>
                </c:pt>
                <c:pt idx="664">
                  <c:v>-6.1493593390949397E-2</c:v>
                </c:pt>
                <c:pt idx="665">
                  <c:v>0.42761291660887996</c:v>
                </c:pt>
                <c:pt idx="666">
                  <c:v>0.98234869069065667</c:v>
                </c:pt>
                <c:pt idx="667">
                  <c:v>1.4418634066089715</c:v>
                </c:pt>
                <c:pt idx="668">
                  <c:v>1.444346756608951</c:v>
                </c:pt>
                <c:pt idx="669">
                  <c:v>1.4680955332756866</c:v>
                </c:pt>
                <c:pt idx="670">
                  <c:v>0.96711822470425057</c:v>
                </c:pt>
                <c:pt idx="671">
                  <c:v>1.0099977366090498</c:v>
                </c:pt>
                <c:pt idx="672">
                  <c:v>1.1252847961327888</c:v>
                </c:pt>
                <c:pt idx="673">
                  <c:v>1.21915047660896</c:v>
                </c:pt>
                <c:pt idx="674">
                  <c:v>0.65602541660910119</c:v>
                </c:pt>
                <c:pt idx="675">
                  <c:v>-0.16213655339100788</c:v>
                </c:pt>
                <c:pt idx="676">
                  <c:v>-0.97832999339098725</c:v>
                </c:pt>
                <c:pt idx="677">
                  <c:v>-1.1806106433910366</c:v>
                </c:pt>
                <c:pt idx="678">
                  <c:v>-0.55102201339099222</c:v>
                </c:pt>
                <c:pt idx="679">
                  <c:v>0.77769396599038065</c:v>
                </c:pt>
                <c:pt idx="680">
                  <c:v>1.5455012566089412</c:v>
                </c:pt>
                <c:pt idx="681">
                  <c:v>1.8560847066089681</c:v>
                </c:pt>
                <c:pt idx="682">
                  <c:v>1.9046825866090722</c:v>
                </c:pt>
                <c:pt idx="683">
                  <c:v>1.716392550711632</c:v>
                </c:pt>
                <c:pt idx="684">
                  <c:v>1.0965116984734613</c:v>
                </c:pt>
                <c:pt idx="685">
                  <c:v>1.3509564466089761</c:v>
                </c:pt>
                <c:pt idx="686">
                  <c:v>1.5837007166090158</c:v>
                </c:pt>
                <c:pt idx="687">
                  <c:v>1.7558374866089959</c:v>
                </c:pt>
                <c:pt idx="688">
                  <c:v>1.8808577866089728</c:v>
                </c:pt>
                <c:pt idx="689">
                  <c:v>2.1938906090580437</c:v>
                </c:pt>
                <c:pt idx="690">
                  <c:v>2.0900719266090988</c:v>
                </c:pt>
                <c:pt idx="691">
                  <c:v>1.95952588134584</c:v>
                </c:pt>
                <c:pt idx="692">
                  <c:v>1.9069808023984507</c:v>
                </c:pt>
                <c:pt idx="693">
                  <c:v>1.9486845266090878</c:v>
                </c:pt>
                <c:pt idx="694">
                  <c:v>1.9902280366089848</c:v>
                </c:pt>
                <c:pt idx="695">
                  <c:v>2.0618708347104047</c:v>
                </c:pt>
                <c:pt idx="696">
                  <c:v>2.1221105566089387</c:v>
                </c:pt>
                <c:pt idx="697">
                  <c:v>2.0550556866088869</c:v>
                </c:pt>
                <c:pt idx="698">
                  <c:v>1.8811750166091339</c:v>
                </c:pt>
                <c:pt idx="699">
                  <c:v>1.2779150966090498</c:v>
                </c:pt>
                <c:pt idx="700">
                  <c:v>0.36362913660916268</c:v>
                </c:pt>
                <c:pt idx="701">
                  <c:v>-1.023971513391075</c:v>
                </c:pt>
                <c:pt idx="702">
                  <c:v>-2.2301287733910602</c:v>
                </c:pt>
                <c:pt idx="703">
                  <c:v>-3.2018545333909287</c:v>
                </c:pt>
                <c:pt idx="704">
                  <c:v>-4.6191745233908987</c:v>
                </c:pt>
                <c:pt idx="705">
                  <c:v>-5.9117450733909473</c:v>
                </c:pt>
                <c:pt idx="706">
                  <c:v>-6.9470918896796734</c:v>
                </c:pt>
                <c:pt idx="707">
                  <c:v>-7.6331593352300064</c:v>
                </c:pt>
                <c:pt idx="708">
                  <c:v>-9.8397928133910071</c:v>
                </c:pt>
                <c:pt idx="709">
                  <c:v>-10.062170760865683</c:v>
                </c:pt>
                <c:pt idx="710">
                  <c:v>-10.326636593391006</c:v>
                </c:pt>
                <c:pt idx="711">
                  <c:v>-10.370515553390991</c:v>
                </c:pt>
                <c:pt idx="712">
                  <c:v>-10.293782666452273</c:v>
                </c:pt>
                <c:pt idx="713">
                  <c:v>-9.5976785933910183</c:v>
                </c:pt>
                <c:pt idx="714">
                  <c:v>-9.035208653391118</c:v>
                </c:pt>
                <c:pt idx="715">
                  <c:v>-8.6517179880744699</c:v>
                </c:pt>
                <c:pt idx="716">
                  <c:v>-8.2013063917694353</c:v>
                </c:pt>
                <c:pt idx="717">
                  <c:v>-8.1737800537950278</c:v>
                </c:pt>
                <c:pt idx="718">
                  <c:v>-8.0954596604497375</c:v>
                </c:pt>
                <c:pt idx="719">
                  <c:v>-7.8457167333909705</c:v>
                </c:pt>
                <c:pt idx="720">
                  <c:v>-7.6754115033911177</c:v>
                </c:pt>
                <c:pt idx="721">
                  <c:v>-7.3600544633910765</c:v>
                </c:pt>
                <c:pt idx="722">
                  <c:v>-7.1327233033908852</c:v>
                </c:pt>
                <c:pt idx="723">
                  <c:v>-6.9845832582888949</c:v>
                </c:pt>
                <c:pt idx="724">
                  <c:v>-6.8987767861182618</c:v>
                </c:pt>
                <c:pt idx="725">
                  <c:v>-7.2563622307822184</c:v>
                </c:pt>
                <c:pt idx="726">
                  <c:v>-7.3164714233909915</c:v>
                </c:pt>
                <c:pt idx="727">
                  <c:v>-7.1597013733909307</c:v>
                </c:pt>
                <c:pt idx="728">
                  <c:v>-6.8396525933909524</c:v>
                </c:pt>
                <c:pt idx="729">
                  <c:v>-6.416137850125665</c:v>
                </c:pt>
                <c:pt idx="730">
                  <c:v>-5.7936967933910202</c:v>
                </c:pt>
                <c:pt idx="731">
                  <c:v>-5.3448480833909864</c:v>
                </c:pt>
                <c:pt idx="732">
                  <c:v>-3.8069020133910048</c:v>
                </c:pt>
                <c:pt idx="733">
                  <c:v>-3.6552189931889894</c:v>
                </c:pt>
                <c:pt idx="734">
                  <c:v>-3.1604207933909598</c:v>
                </c:pt>
                <c:pt idx="735">
                  <c:v>-2.8401443748367541</c:v>
                </c:pt>
                <c:pt idx="736">
                  <c:v>-2.6516355633909972</c:v>
                </c:pt>
                <c:pt idx="737">
                  <c:v>-2.6494379933909191</c:v>
                </c:pt>
                <c:pt idx="738">
                  <c:v>-2.9172229233910927</c:v>
                </c:pt>
                <c:pt idx="739">
                  <c:v>-3.4025864877499288</c:v>
                </c:pt>
                <c:pt idx="740">
                  <c:v>-2.7643907276767066</c:v>
                </c:pt>
                <c:pt idx="741">
                  <c:v>-3.4265825633910936</c:v>
                </c:pt>
                <c:pt idx="742">
                  <c:v>-4.2715191133909514</c:v>
                </c:pt>
                <c:pt idx="743">
                  <c:v>-5.1300671933909241</c:v>
                </c:pt>
                <c:pt idx="744">
                  <c:v>-6.0703296933909563</c:v>
                </c:pt>
                <c:pt idx="745">
                  <c:v>-6.6664372738076896</c:v>
                </c:pt>
                <c:pt idx="746">
                  <c:v>-7.1940687433911421</c:v>
                </c:pt>
                <c:pt idx="747">
                  <c:v>-7.6897008133911324</c:v>
                </c:pt>
                <c:pt idx="748">
                  <c:v>-7.8509220133909849</c:v>
                </c:pt>
                <c:pt idx="749">
                  <c:v>-9.3081736398970687</c:v>
                </c:pt>
                <c:pt idx="750">
                  <c:v>-9.7686652733909689</c:v>
                </c:pt>
                <c:pt idx="751">
                  <c:v>-9.8793292991054393</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-5.952333783391051</c:v>
                </c:pt>
                <c:pt idx="760">
                  <c:v>-5.6611893533910065</c:v>
                </c:pt>
                <c:pt idx="761">
                  <c:v>-5.3909540833909659</c:v>
                </c:pt>
                <c:pt idx="762">
                  <c:v>-5.0575742195764857</c:v>
                </c:pt>
                <c:pt idx="763">
                  <c:v>-4.6740790033909576</c:v>
                </c:pt>
                <c:pt idx="764">
                  <c:v>-4.3379096497546499</c:v>
                </c:pt>
                <c:pt idx="765">
                  <c:v>-3.4023689508910171</c:v>
                </c:pt>
                <c:pt idx="766">
                  <c:v>-3.234548213390994</c:v>
                </c:pt>
                <c:pt idx="767">
                  <c:v>-3.2081024492885182</c:v>
                </c:pt>
                <c:pt idx="768">
                  <c:v>-3.1544901633909461</c:v>
                </c:pt>
                <c:pt idx="769">
                  <c:v>-3.1124283933909371</c:v>
                </c:pt>
                <c:pt idx="770">
                  <c:v>-3.0351127733910346</c:v>
                </c:pt>
                <c:pt idx="771">
                  <c:v>-2.7347240133910451</c:v>
                </c:pt>
                <c:pt idx="772">
                  <c:v>-2.5679320133909349</c:v>
                </c:pt>
                <c:pt idx="773">
                  <c:v>-2.2578751043002203</c:v>
                </c:pt>
                <c:pt idx="774">
                  <c:v>-2.2513775133910201</c:v>
                </c:pt>
                <c:pt idx="775">
                  <c:v>-2.1631293533909637</c:v>
                </c:pt>
                <c:pt idx="776">
                  <c:v>-2.1227423633910973</c:v>
                </c:pt>
                <c:pt idx="777">
                  <c:v>-2.1693034154528732</c:v>
                </c:pt>
                <c:pt idx="778">
                  <c:v>-2.4006629633910235</c:v>
                </c:pt>
                <c:pt idx="779">
                  <c:v>-2.8349997486851253</c:v>
                </c:pt>
                <c:pt idx="780">
                  <c:v>-4.64814608157279</c:v>
                </c:pt>
                <c:pt idx="781">
                  <c:v>-4.9316863633910524</c:v>
                </c:pt>
                <c:pt idx="782">
                  <c:v>-5.427890573390985</c:v>
                </c:pt>
                <c:pt idx="783">
                  <c:v>-5.9270276460442659</c:v>
                </c:pt>
                <c:pt idx="784">
                  <c:v>-6.4281810433909055</c:v>
                </c:pt>
                <c:pt idx="785">
                  <c:v>-6.5565806333909649</c:v>
                </c:pt>
                <c:pt idx="786">
                  <c:v>-6.5454173533910449</c:v>
                </c:pt>
                <c:pt idx="787">
                  <c:v>-6.357856253390854</c:v>
                </c:pt>
                <c:pt idx="788">
                  <c:v>-7.0777485651151579</c:v>
                </c:pt>
                <c:pt idx="789">
                  <c:v>-7.3404096942420658</c:v>
                </c:pt>
                <c:pt idx="790">
                  <c:v>-7.6077776033909545</c:v>
                </c:pt>
                <c:pt idx="791">
                  <c:v>-7.7164762833910032</c:v>
                </c:pt>
                <c:pt idx="792">
                  <c:v>-7.9251634933909498</c:v>
                </c:pt>
                <c:pt idx="793">
                  <c:v>-8.0708843833909327</c:v>
                </c:pt>
                <c:pt idx="794">
                  <c:v>-7.8076014033910708</c:v>
                </c:pt>
                <c:pt idx="795">
                  <c:v>-7.4284419264344876</c:v>
                </c:pt>
                <c:pt idx="796">
                  <c:v>-6.9508017056987104</c:v>
                </c:pt>
                <c:pt idx="797">
                  <c:v>-6.7142454833910792</c:v>
                </c:pt>
                <c:pt idx="798">
                  <c:v>-6.2986179033908911</c:v>
                </c:pt>
                <c:pt idx="799">
                  <c:v>-5.997059923390978</c:v>
                </c:pt>
                <c:pt idx="800">
                  <c:v>-5.5946143033909443</c:v>
                </c:pt>
                <c:pt idx="801">
                  <c:v>-5.2271356033909058</c:v>
                </c:pt>
                <c:pt idx="802">
                  <c:v>-4.5700181868603424</c:v>
                </c:pt>
                <c:pt idx="803">
                  <c:v>-3.9843016133909686</c:v>
                </c:pt>
                <c:pt idx="804">
                  <c:v>-3.5846650133909463</c:v>
                </c:pt>
                <c:pt idx="805">
                  <c:v>-1.3101520660226551</c:v>
                </c:pt>
                <c:pt idx="806">
                  <c:v>-1.33648145339113</c:v>
                </c:pt>
                <c:pt idx="807">
                  <c:v>-1.4234924333907486</c:v>
                </c:pt>
                <c:pt idx="808">
                  <c:v>-1.4071373633909299</c:v>
                </c:pt>
                <c:pt idx="809">
                  <c:v>-0.61417213339100862</c:v>
                </c:pt>
                <c:pt idx="810">
                  <c:v>0.35974022660899124</c:v>
                </c:pt>
                <c:pt idx="811">
                  <c:v>0.25352319660898104</c:v>
                </c:pt>
                <c:pt idx="812">
                  <c:v>-0.47317760339092346</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0.60423986660896511</c:v>
                </c:pt>
                <c:pt idx="821">
                  <c:v>0.98625628660899167</c:v>
                </c:pt>
                <c:pt idx="822">
                  <c:v>1.5178462966089628</c:v>
                </c:pt>
                <c:pt idx="823">
                  <c:v>1.8928051817308384</c:v>
                </c:pt>
                <c:pt idx="824">
                  <c:v>2.0256627166089771</c:v>
                </c:pt>
                <c:pt idx="825">
                  <c:v>2.4277308366089891</c:v>
                </c:pt>
                <c:pt idx="826">
                  <c:v>2.9972475666091607</c:v>
                </c:pt>
                <c:pt idx="827">
                  <c:v>3.6098888366091977</c:v>
                </c:pt>
                <c:pt idx="828">
                  <c:v>4.3794922546500814</c:v>
                </c:pt>
                <c:pt idx="829">
                  <c:v>5.1443413366090285</c:v>
                </c:pt>
                <c:pt idx="830">
                  <c:v>6.1957745166090907</c:v>
                </c:pt>
                <c:pt idx="831">
                  <c:v>6.6323849666090657</c:v>
                </c:pt>
                <c:pt idx="832">
                  <c:v>7.0145701266089855</c:v>
                </c:pt>
                <c:pt idx="833">
                  <c:v>7.3164899659904385</c:v>
                </c:pt>
                <c:pt idx="834">
                  <c:v>7.5449970366088932</c:v>
                </c:pt>
                <c:pt idx="835">
                  <c:v>7.6731289766090045</c:v>
                </c:pt>
                <c:pt idx="836">
                  <c:v>7.7106029766089677</c:v>
                </c:pt>
                <c:pt idx="837">
                  <c:v>7.779304066609015</c:v>
                </c:pt>
                <c:pt idx="838">
                  <c:v>8.0007295866089567</c:v>
                </c:pt>
                <c:pt idx="839">
                  <c:v>7.8178745724675585</c:v>
                </c:pt>
                <c:pt idx="840">
                  <c:v>7.3649417366089365</c:v>
                </c:pt>
                <c:pt idx="841">
                  <c:v>7.0883681866090553</c:v>
                </c:pt>
                <c:pt idx="842">
                  <c:v>6.8240130966087813</c:v>
                </c:pt>
                <c:pt idx="843">
                  <c:v>6.7487600566089299</c:v>
                </c:pt>
                <c:pt idx="844">
                  <c:v>6.7671234195987751</c:v>
                </c:pt>
                <c:pt idx="845">
                  <c:v>6.7955745066090421</c:v>
                </c:pt>
                <c:pt idx="846">
                  <c:v>6.853930616608964</c:v>
                </c:pt>
                <c:pt idx="847">
                  <c:v>6.8455337866088684</c:v>
                </c:pt>
                <c:pt idx="848">
                  <c:v>6.9853051266089778</c:v>
                </c:pt>
                <c:pt idx="849">
                  <c:v>6.995921955681311</c:v>
                </c:pt>
                <c:pt idx="850">
                  <c:v>6.7919663166090061</c:v>
                </c:pt>
                <c:pt idx="851">
                  <c:v>6.4667875699423547</c:v>
                </c:pt>
                <c:pt idx="852">
                  <c:v>2.6482879866090059</c:v>
                </c:pt>
                <c:pt idx="853">
                  <c:v>1.9687485566089742</c:v>
                </c:pt>
                <c:pt idx="854">
                  <c:v>-0.10755725339106448</c:v>
                </c:pt>
                <c:pt idx="855">
                  <c:v>-1.3540516319476981</c:v>
                </c:pt>
                <c:pt idx="856">
                  <c:v>-3.447085633391012</c:v>
                </c:pt>
                <c:pt idx="857">
                  <c:v>-4.2395312733909662</c:v>
                </c:pt>
                <c:pt idx="858">
                  <c:v>-4.823154973917358</c:v>
                </c:pt>
                <c:pt idx="859">
                  <c:v>-7.529561391168798</c:v>
                </c:pt>
                <c:pt idx="860">
                  <c:v>-7.5377002233909565</c:v>
                </c:pt>
                <c:pt idx="861">
                  <c:v>-7.4445878258909755</c:v>
                </c:pt>
                <c:pt idx="862">
                  <c:v>-7.5080483133909874</c:v>
                </c:pt>
                <c:pt idx="863">
                  <c:v>-7.8264838433910509</c:v>
                </c:pt>
                <c:pt idx="864">
                  <c:v>-8.0360071433910019</c:v>
                </c:pt>
                <c:pt idx="865">
                  <c:v>-8.164904943391031</c:v>
                </c:pt>
                <c:pt idx="866">
                  <c:v>-8.1949941989580282</c:v>
                </c:pt>
                <c:pt idx="867">
                  <c:v>-8.1549503467243198</c:v>
                </c:pt>
                <c:pt idx="868">
                  <c:v>-7.7168638133910097</c:v>
                </c:pt>
                <c:pt idx="869">
                  <c:v>-7.7250926598556617</c:v>
                </c:pt>
                <c:pt idx="870">
                  <c:v>-7.8064265533911623</c:v>
                </c:pt>
                <c:pt idx="871">
                  <c:v>-7.7621016233909099</c:v>
                </c:pt>
                <c:pt idx="872">
                  <c:v>-7.5750810433910516</c:v>
                </c:pt>
                <c:pt idx="873">
                  <c:v>-7.413769888390898</c:v>
                </c:pt>
                <c:pt idx="874">
                  <c:v>-7.3288880633909255</c:v>
                </c:pt>
                <c:pt idx="875">
                  <c:v>-7.2496511133909918</c:v>
                </c:pt>
                <c:pt idx="876">
                  <c:v>-7.1876434768055475</c:v>
                </c:pt>
                <c:pt idx="877">
                  <c:v>-4.9193393883909824</c:v>
                </c:pt>
                <c:pt idx="878">
                  <c:v>-4.6562021383910404</c:v>
                </c:pt>
                <c:pt idx="879">
                  <c:v>-4.2188011333910334</c:v>
                </c:pt>
                <c:pt idx="880">
                  <c:v>-3.7143639515352782</c:v>
                </c:pt>
                <c:pt idx="881">
                  <c:v>-2.9397233733911321</c:v>
                </c:pt>
                <c:pt idx="882">
                  <c:v>-2.1735233533909959</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-4.3119681939465373</c:v>
                </c:pt>
                <c:pt idx="892">
                  <c:v>-4.2212341324385294</c:v>
                </c:pt>
                <c:pt idx="893">
                  <c:v>-4.2047344533909881</c:v>
                </c:pt>
                <c:pt idx="894">
                  <c:v>-4.1890530133910824</c:v>
                </c:pt>
                <c:pt idx="895">
                  <c:v>-4.2791850233908519</c:v>
                </c:pt>
                <c:pt idx="896">
                  <c:v>-4.1574316628754495</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-9.6610251433909919</c:v>
                </c:pt>
                <c:pt idx="2">
                  <c:v>-9.6606671851081103</c:v>
                </c:pt>
                <c:pt idx="3">
                  <c:v>-9.6604513333909967</c:v>
                </c:pt>
                <c:pt idx="4">
                  <c:v>-9.66034298339099</c:v>
                </c:pt>
                <c:pt idx="5">
                  <c:v>-9.6603373833909956</c:v>
                </c:pt>
                <c:pt idx="6">
                  <c:v>-9.6600065133909645</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-12.992136221724332</c:v>
                </c:pt>
                <c:pt idx="19">
                  <c:v>-13.534257893391098</c:v>
                </c:pt>
                <c:pt idx="20">
                  <c:v>-14.011068813390768</c:v>
                </c:pt>
                <c:pt idx="21">
                  <c:v>-14.549780483391045</c:v>
                </c:pt>
                <c:pt idx="22">
                  <c:v>-13.217944707268515</c:v>
                </c:pt>
                <c:pt idx="23">
                  <c:v>-12.376457619451719</c:v>
                </c:pt>
                <c:pt idx="24">
                  <c:v>-12.591822013390995</c:v>
                </c:pt>
                <c:pt idx="25">
                  <c:v>-12.505907185804759</c:v>
                </c:pt>
                <c:pt idx="26">
                  <c:v>-12.44508942753248</c:v>
                </c:pt>
                <c:pt idx="27">
                  <c:v>-11.926401563391096</c:v>
                </c:pt>
                <c:pt idx="28">
                  <c:v>-11.293978523594967</c:v>
                </c:pt>
                <c:pt idx="29">
                  <c:v>-10.816163903390985</c:v>
                </c:pt>
                <c:pt idx="30">
                  <c:v>-10.498471923391056</c:v>
                </c:pt>
                <c:pt idx="31">
                  <c:v>-10.418917903391071</c:v>
                </c:pt>
                <c:pt idx="32">
                  <c:v>-10.324176299105302</c:v>
                </c:pt>
                <c:pt idx="33">
                  <c:v>-10.68663252158786</c:v>
                </c:pt>
                <c:pt idx="34">
                  <c:v>-10.543820273390891</c:v>
                </c:pt>
                <c:pt idx="35">
                  <c:v>-9.9330372433910696</c:v>
                </c:pt>
                <c:pt idx="36">
                  <c:v>-9.1157047733910304</c:v>
                </c:pt>
                <c:pt idx="37">
                  <c:v>-8.9024962333909485</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-8.3348562991052972</c:v>
                </c:pt>
                <c:pt idx="52">
                  <c:v>-8.7348152933908896</c:v>
                </c:pt>
                <c:pt idx="53">
                  <c:v>-10.20423025581535</c:v>
                </c:pt>
                <c:pt idx="54">
                  <c:v>-10.820827745349732</c:v>
                </c:pt>
                <c:pt idx="55">
                  <c:v>-10.508408743391051</c:v>
                </c:pt>
                <c:pt idx="56">
                  <c:v>-10.401667183391107</c:v>
                </c:pt>
                <c:pt idx="57">
                  <c:v>-10.266505983390928</c:v>
                </c:pt>
                <c:pt idx="58">
                  <c:v>-8.9331120950236347</c:v>
                </c:pt>
                <c:pt idx="59">
                  <c:v>-8.355898013391009</c:v>
                </c:pt>
                <c:pt idx="60">
                  <c:v>-7.6017567895103415</c:v>
                </c:pt>
                <c:pt idx="61">
                  <c:v>-7.4986067233909015</c:v>
                </c:pt>
                <c:pt idx="62">
                  <c:v>-7.3322487033911772</c:v>
                </c:pt>
                <c:pt idx="63">
                  <c:v>-6.6705676970643992</c:v>
                </c:pt>
                <c:pt idx="64">
                  <c:v>-5.5315962991052885</c:v>
                </c:pt>
                <c:pt idx="65">
                  <c:v>-4.180343793390902</c:v>
                </c:pt>
                <c:pt idx="66">
                  <c:v>-2.860871553391064</c:v>
                </c:pt>
                <c:pt idx="67">
                  <c:v>-2.1428574233911424</c:v>
                </c:pt>
                <c:pt idx="68">
                  <c:v>-2.112714870533793</c:v>
                </c:pt>
                <c:pt idx="69">
                  <c:v>-2.6713114207984461</c:v>
                </c:pt>
                <c:pt idx="70">
                  <c:v>-3.0353943779743462</c:v>
                </c:pt>
                <c:pt idx="71">
                  <c:v>-3.6814478233910961</c:v>
                </c:pt>
                <c:pt idx="72">
                  <c:v>-4.0411567533910704</c:v>
                </c:pt>
                <c:pt idx="73">
                  <c:v>-4.2937033779742819</c:v>
                </c:pt>
                <c:pt idx="74">
                  <c:v>-4.6835557533909533</c:v>
                </c:pt>
                <c:pt idx="75">
                  <c:v>-4.8595339333908694</c:v>
                </c:pt>
                <c:pt idx="76">
                  <c:v>-5.0265614133909224</c:v>
                </c:pt>
                <c:pt idx="77">
                  <c:v>-5.0915346449699443</c:v>
                </c:pt>
                <c:pt idx="78">
                  <c:v>-5.3794727861182423</c:v>
                </c:pt>
                <c:pt idx="79">
                  <c:v>-5.3375763742156908</c:v>
                </c:pt>
                <c:pt idx="80">
                  <c:v>-5.0949456533910356</c:v>
                </c:pt>
                <c:pt idx="81">
                  <c:v>-5.0201293233909166</c:v>
                </c:pt>
                <c:pt idx="82">
                  <c:v>-4.8747722833909961</c:v>
                </c:pt>
                <c:pt idx="83">
                  <c:v>-4.6759468999889675</c:v>
                </c:pt>
                <c:pt idx="84">
                  <c:v>-4.4915838833910904</c:v>
                </c:pt>
                <c:pt idx="85">
                  <c:v>-4.4663966837206779</c:v>
                </c:pt>
                <c:pt idx="86">
                  <c:v>-3.9528000815728412</c:v>
                </c:pt>
                <c:pt idx="87">
                  <c:v>-3.8660409426840228</c:v>
                </c:pt>
                <c:pt idx="88">
                  <c:v>-3.7593277333909381</c:v>
                </c:pt>
                <c:pt idx="89">
                  <c:v>-3.5116050933911334</c:v>
                </c:pt>
                <c:pt idx="90">
                  <c:v>-3.1442659233909183</c:v>
                </c:pt>
                <c:pt idx="91">
                  <c:v>-2.8458925240293524</c:v>
                </c:pt>
                <c:pt idx="92">
                  <c:v>-2.583434753390998</c:v>
                </c:pt>
                <c:pt idx="93">
                  <c:v>-2.5499173733909832</c:v>
                </c:pt>
                <c:pt idx="94">
                  <c:v>-2.5902485133909838</c:v>
                </c:pt>
                <c:pt idx="95">
                  <c:v>-3.1422451186540568</c:v>
                </c:pt>
                <c:pt idx="96">
                  <c:v>-3.0576758633909407</c:v>
                </c:pt>
                <c:pt idx="97">
                  <c:v>-2.6460127733910639</c:v>
                </c:pt>
                <c:pt idx="98">
                  <c:v>-2.1847394333908738</c:v>
                </c:pt>
                <c:pt idx="99">
                  <c:v>-1.4839097533911287</c:v>
                </c:pt>
                <c:pt idx="100">
                  <c:v>-0.54350826339103253</c:v>
                </c:pt>
                <c:pt idx="101">
                  <c:v>0.74146473660899093</c:v>
                </c:pt>
                <c:pt idx="102">
                  <c:v>1.3204991566089459</c:v>
                </c:pt>
                <c:pt idx="103">
                  <c:v>1.632857986609014</c:v>
                </c:pt>
                <c:pt idx="104">
                  <c:v>4.440224831679501</c:v>
                </c:pt>
                <c:pt idx="105">
                  <c:v>5.4873690266088699</c:v>
                </c:pt>
                <c:pt idx="106">
                  <c:v>6.5474458199422685</c:v>
                </c:pt>
                <c:pt idx="107">
                  <c:v>8.1070034266089692</c:v>
                </c:pt>
                <c:pt idx="108">
                  <c:v>8.9879503666089278</c:v>
                </c:pt>
                <c:pt idx="109">
                  <c:v>9.8192228966091761</c:v>
                </c:pt>
                <c:pt idx="110">
                  <c:v>10.455866110320342</c:v>
                </c:pt>
                <c:pt idx="111">
                  <c:v>11.031602536609011</c:v>
                </c:pt>
                <c:pt idx="112">
                  <c:v>11.238318475970715</c:v>
                </c:pt>
                <c:pt idx="113">
                  <c:v>10.246269186609041</c:v>
                </c:pt>
                <c:pt idx="114">
                  <c:v>9.897989286609068</c:v>
                </c:pt>
                <c:pt idx="115">
                  <c:v>8.4423267266090249</c:v>
                </c:pt>
                <c:pt idx="116">
                  <c:v>6.4771906266090005</c:v>
                </c:pt>
                <c:pt idx="117">
                  <c:v>4.5865604866091276</c:v>
                </c:pt>
                <c:pt idx="118">
                  <c:v>2.6589973266090832</c:v>
                </c:pt>
                <c:pt idx="119">
                  <c:v>1.0230195926695558</c:v>
                </c:pt>
                <c:pt idx="120">
                  <c:v>-0.42940532589094105</c:v>
                </c:pt>
                <c:pt idx="121">
                  <c:v>-0.80620201339098685</c:v>
                </c:pt>
                <c:pt idx="122">
                  <c:v>-1.7686673512289699</c:v>
                </c:pt>
                <c:pt idx="123">
                  <c:v>-2.6146348033910556</c:v>
                </c:pt>
                <c:pt idx="124">
                  <c:v>-3.3173628533910033</c:v>
                </c:pt>
                <c:pt idx="125">
                  <c:v>-3.425842213391074</c:v>
                </c:pt>
                <c:pt idx="126">
                  <c:v>-3.7797866133910389</c:v>
                </c:pt>
                <c:pt idx="127">
                  <c:v>-3.9213052433908757</c:v>
                </c:pt>
                <c:pt idx="128">
                  <c:v>-3.9487250033909902</c:v>
                </c:pt>
                <c:pt idx="129">
                  <c:v>-3.8395682533910627</c:v>
                </c:pt>
                <c:pt idx="130">
                  <c:v>-3.7682216287755566</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6.5124827366090772</c:v>
                </c:pt>
                <c:pt idx="141">
                  <c:v>6.6706937566088884</c:v>
                </c:pt>
                <c:pt idx="142">
                  <c:v>6.6505729666091078</c:v>
                </c:pt>
                <c:pt idx="143">
                  <c:v>6.7034085066088949</c:v>
                </c:pt>
                <c:pt idx="144">
                  <c:v>6.8130448866088358</c:v>
                </c:pt>
                <c:pt idx="145">
                  <c:v>6.8400201666089657</c:v>
                </c:pt>
                <c:pt idx="146">
                  <c:v>6.8896599966089838</c:v>
                </c:pt>
                <c:pt idx="147">
                  <c:v>7.0275486266090477</c:v>
                </c:pt>
                <c:pt idx="148">
                  <c:v>7.1430579866090085</c:v>
                </c:pt>
                <c:pt idx="149">
                  <c:v>7.9064234213916249</c:v>
                </c:pt>
                <c:pt idx="150">
                  <c:v>7.9826135066089705</c:v>
                </c:pt>
                <c:pt idx="151">
                  <c:v>7.9193652466088338</c:v>
                </c:pt>
                <c:pt idx="152">
                  <c:v>7.5554989066088956</c:v>
                </c:pt>
                <c:pt idx="153">
                  <c:v>7.2963435466089237</c:v>
                </c:pt>
                <c:pt idx="154">
                  <c:v>6.9018918666089348</c:v>
                </c:pt>
                <c:pt idx="155">
                  <c:v>5.6310220415539494</c:v>
                </c:pt>
                <c:pt idx="156">
                  <c:v>1.2275306254979594</c:v>
                </c:pt>
                <c:pt idx="157">
                  <c:v>-3.629266339088133E-2</c:v>
                </c:pt>
                <c:pt idx="158">
                  <c:v>-1.4854454028645838</c:v>
                </c:pt>
                <c:pt idx="159">
                  <c:v>-3.1310575433909236</c:v>
                </c:pt>
                <c:pt idx="160">
                  <c:v>-4.0568171733910106</c:v>
                </c:pt>
                <c:pt idx="161">
                  <c:v>-5.0179492833910331</c:v>
                </c:pt>
                <c:pt idx="162">
                  <c:v>-5.9006847433908973</c:v>
                </c:pt>
                <c:pt idx="163">
                  <c:v>-6.1901442633908532</c:v>
                </c:pt>
                <c:pt idx="164">
                  <c:v>-7.0302036765487506</c:v>
                </c:pt>
                <c:pt idx="165">
                  <c:v>-7.300152013390985</c:v>
                </c:pt>
                <c:pt idx="166">
                  <c:v>-8.7215545869203623</c:v>
                </c:pt>
                <c:pt idx="167">
                  <c:v>-9.3284451133909556</c:v>
                </c:pt>
                <c:pt idx="168">
                  <c:v>-9.4235882833910551</c:v>
                </c:pt>
                <c:pt idx="169">
                  <c:v>-9.2882670133909482</c:v>
                </c:pt>
                <c:pt idx="170">
                  <c:v>-9.2580012822082427</c:v>
                </c:pt>
                <c:pt idx="171">
                  <c:v>-9.2782540833908431</c:v>
                </c:pt>
                <c:pt idx="172">
                  <c:v>-9.2643020459995657</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-7.1514342467242669</c:v>
                </c:pt>
                <c:pt idx="183">
                  <c:v>-7.1175005633910455</c:v>
                </c:pt>
                <c:pt idx="184">
                  <c:v>-7.0834391933909826</c:v>
                </c:pt>
                <c:pt idx="185">
                  <c:v>-7.1101815133909714</c:v>
                </c:pt>
                <c:pt idx="186">
                  <c:v>-7.2892556433910398</c:v>
                </c:pt>
                <c:pt idx="187">
                  <c:v>-7.4308169070080785</c:v>
                </c:pt>
                <c:pt idx="188">
                  <c:v>-7.3972367133910684</c:v>
                </c:pt>
                <c:pt idx="189">
                  <c:v>-7.128438793391183</c:v>
                </c:pt>
                <c:pt idx="190">
                  <c:v>-6.6428630133909925</c:v>
                </c:pt>
                <c:pt idx="191">
                  <c:v>-4.9714693467243922</c:v>
                </c:pt>
                <c:pt idx="192">
                  <c:v>-4.6024512433909885</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-0.344283353390893</c:v>
                </c:pt>
                <c:pt idx="203">
                  <c:v>-0.10668686339100475</c:v>
                </c:pt>
                <c:pt idx="204">
                  <c:v>4.9200566090661394E-3</c:v>
                </c:pt>
                <c:pt idx="205">
                  <c:v>0.10983265706362061</c:v>
                </c:pt>
                <c:pt idx="206">
                  <c:v>0.18269713660896544</c:v>
                </c:pt>
                <c:pt idx="207">
                  <c:v>0.32145228660900316</c:v>
                </c:pt>
                <c:pt idx="208">
                  <c:v>0.41434592410897181</c:v>
                </c:pt>
                <c:pt idx="209">
                  <c:v>0.82114112297264796</c:v>
                </c:pt>
                <c:pt idx="210">
                  <c:v>0.65064608660895995</c:v>
                </c:pt>
                <c:pt idx="211">
                  <c:v>0.27046519660906682</c:v>
                </c:pt>
                <c:pt idx="212">
                  <c:v>-4.4057013391125124E-2</c:v>
                </c:pt>
                <c:pt idx="213">
                  <c:v>-0.2609408533910198</c:v>
                </c:pt>
                <c:pt idx="214">
                  <c:v>-0.43044990339103667</c:v>
                </c:pt>
                <c:pt idx="215">
                  <c:v>-0.27870804339090682</c:v>
                </c:pt>
                <c:pt idx="216">
                  <c:v>0.12507018873657216</c:v>
                </c:pt>
                <c:pt idx="217">
                  <c:v>0.29142084375186639</c:v>
                </c:pt>
                <c:pt idx="218">
                  <c:v>-0.31565373561325338</c:v>
                </c:pt>
                <c:pt idx="219">
                  <c:v>-0.16904553339094291</c:v>
                </c:pt>
                <c:pt idx="220">
                  <c:v>0.12260959660909503</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-0.72182441598839575</c:v>
                </c:pt>
                <c:pt idx="233">
                  <c:v>-1.1303402733909991</c:v>
                </c:pt>
                <c:pt idx="234">
                  <c:v>-1.4366385233911245</c:v>
                </c:pt>
                <c:pt idx="235">
                  <c:v>-1.3626034633909683</c:v>
                </c:pt>
                <c:pt idx="236">
                  <c:v>-1.4685941033910979</c:v>
                </c:pt>
                <c:pt idx="237">
                  <c:v>-1.7519616623270577</c:v>
                </c:pt>
                <c:pt idx="238">
                  <c:v>-2.2560184133909837</c:v>
                </c:pt>
                <c:pt idx="239">
                  <c:v>-2.7810932833909452</c:v>
                </c:pt>
                <c:pt idx="240">
                  <c:v>-3.2373713883910056</c:v>
                </c:pt>
                <c:pt idx="241">
                  <c:v>-5.0100046858047333</c:v>
                </c:pt>
                <c:pt idx="242">
                  <c:v>-4.9770333972293725</c:v>
                </c:pt>
                <c:pt idx="243">
                  <c:v>-4.6179531933909885</c:v>
                </c:pt>
                <c:pt idx="244">
                  <c:v>-4.6205958633910438</c:v>
                </c:pt>
                <c:pt idx="245">
                  <c:v>-4.721401393390833</c:v>
                </c:pt>
                <c:pt idx="246">
                  <c:v>-4.6310660333909937</c:v>
                </c:pt>
                <c:pt idx="247">
                  <c:v>-4.5800166901585868</c:v>
                </c:pt>
                <c:pt idx="248">
                  <c:v>-4.6468670133910024</c:v>
                </c:pt>
                <c:pt idx="249">
                  <c:v>-4.7465186908103716</c:v>
                </c:pt>
                <c:pt idx="250">
                  <c:v>-4.6023702933909476</c:v>
                </c:pt>
                <c:pt idx="251">
                  <c:v>-4.4972710533910814</c:v>
                </c:pt>
                <c:pt idx="252">
                  <c:v>-4.5192384733909874</c:v>
                </c:pt>
                <c:pt idx="253">
                  <c:v>-4.6188643112632475</c:v>
                </c:pt>
                <c:pt idx="254">
                  <c:v>-4.4548554433909455</c:v>
                </c:pt>
                <c:pt idx="255">
                  <c:v>-3.3729208933909667</c:v>
                </c:pt>
                <c:pt idx="256">
                  <c:v>-2.7633191933910992</c:v>
                </c:pt>
                <c:pt idx="257">
                  <c:v>-2.399772758489064</c:v>
                </c:pt>
                <c:pt idx="258">
                  <c:v>-1.161263276548766</c:v>
                </c:pt>
                <c:pt idx="259">
                  <c:v>-0.87146836339095957</c:v>
                </c:pt>
                <c:pt idx="260">
                  <c:v>-0.63113621339111736</c:v>
                </c:pt>
                <c:pt idx="261">
                  <c:v>-0.2601318033909763</c:v>
                </c:pt>
                <c:pt idx="262">
                  <c:v>-1.1160991885617507E-2</c:v>
                </c:pt>
                <c:pt idx="263">
                  <c:v>3.4877396608934047E-2</c:v>
                </c:pt>
                <c:pt idx="264">
                  <c:v>0.11363798660900647</c:v>
                </c:pt>
                <c:pt idx="265">
                  <c:v>-0.37944453146334978</c:v>
                </c:pt>
                <c:pt idx="266">
                  <c:v>-0.11209586339086285</c:v>
                </c:pt>
                <c:pt idx="267">
                  <c:v>-4.3138773390964447E-2</c:v>
                </c:pt>
                <c:pt idx="268">
                  <c:v>0.40694556725408504</c:v>
                </c:pt>
                <c:pt idx="269">
                  <c:v>0.17252927660896938</c:v>
                </c:pt>
                <c:pt idx="270">
                  <c:v>3.6917286609124814E-2</c:v>
                </c:pt>
                <c:pt idx="271">
                  <c:v>-9.6948513390998428E-2</c:v>
                </c:pt>
                <c:pt idx="272">
                  <c:v>0.22769886896197988</c:v>
                </c:pt>
                <c:pt idx="273">
                  <c:v>0.35369729660895644</c:v>
                </c:pt>
                <c:pt idx="274">
                  <c:v>0.42278070378068938</c:v>
                </c:pt>
                <c:pt idx="275">
                  <c:v>0.34331303660903245</c:v>
                </c:pt>
                <c:pt idx="276">
                  <c:v>0.30404765660898625</c:v>
                </c:pt>
                <c:pt idx="277">
                  <c:v>-0.15495196339088579</c:v>
                </c:pt>
                <c:pt idx="278">
                  <c:v>-0.6328853770273356</c:v>
                </c:pt>
                <c:pt idx="279">
                  <c:v>-0.84536371339103766</c:v>
                </c:pt>
                <c:pt idx="280">
                  <c:v>-0.77013801339100674</c:v>
                </c:pt>
                <c:pt idx="281">
                  <c:v>-0.41787095933686785</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2.4879257285444609</c:v>
                </c:pt>
                <c:pt idx="291">
                  <c:v>2.5508373066090826</c:v>
                </c:pt>
                <c:pt idx="292">
                  <c:v>2.5686825366089749</c:v>
                </c:pt>
                <c:pt idx="293">
                  <c:v>2.5924979866088846</c:v>
                </c:pt>
                <c:pt idx="294">
                  <c:v>2.9247177566089353</c:v>
                </c:pt>
                <c:pt idx="295">
                  <c:v>3.1270344066090607</c:v>
                </c:pt>
                <c:pt idx="296">
                  <c:v>3.4288430666090193</c:v>
                </c:pt>
                <c:pt idx="297">
                  <c:v>3.9007192966089832</c:v>
                </c:pt>
                <c:pt idx="298">
                  <c:v>4.0127137466090055</c:v>
                </c:pt>
                <c:pt idx="299">
                  <c:v>3.7337242130241481</c:v>
                </c:pt>
                <c:pt idx="300">
                  <c:v>3.6656584166090855</c:v>
                </c:pt>
                <c:pt idx="301">
                  <c:v>3.3309013066089221</c:v>
                </c:pt>
                <c:pt idx="302">
                  <c:v>2.6669076366088973</c:v>
                </c:pt>
                <c:pt idx="303">
                  <c:v>2.1376368561741259</c:v>
                </c:pt>
                <c:pt idx="304">
                  <c:v>1.5131030866089219</c:v>
                </c:pt>
                <c:pt idx="305">
                  <c:v>0.94465236660886465</c:v>
                </c:pt>
                <c:pt idx="306">
                  <c:v>0.3801894248111779</c:v>
                </c:pt>
                <c:pt idx="307">
                  <c:v>-0.91747292143693748</c:v>
                </c:pt>
                <c:pt idx="308">
                  <c:v>-1.6793666133909941</c:v>
                </c:pt>
                <c:pt idx="309">
                  <c:v>-2.1437070833908942</c:v>
                </c:pt>
                <c:pt idx="310">
                  <c:v>-2.6546227233909008</c:v>
                </c:pt>
                <c:pt idx="311">
                  <c:v>-2.9001165633910242</c:v>
                </c:pt>
                <c:pt idx="312">
                  <c:v>-2.7829485080145417</c:v>
                </c:pt>
                <c:pt idx="313">
                  <c:v>-2.4127280633909267</c:v>
                </c:pt>
                <c:pt idx="314">
                  <c:v>-2.1930645702093354</c:v>
                </c:pt>
                <c:pt idx="315">
                  <c:v>-1.2676920133909821</c:v>
                </c:pt>
                <c:pt idx="316">
                  <c:v>-1.1611532684929244</c:v>
                </c:pt>
                <c:pt idx="317">
                  <c:v>-1.0093657709667101</c:v>
                </c:pt>
                <c:pt idx="318">
                  <c:v>-0.80719259339099381</c:v>
                </c:pt>
                <c:pt idx="319">
                  <c:v>-0.80983433339102362</c:v>
                </c:pt>
                <c:pt idx="320">
                  <c:v>-0.9235944633908999</c:v>
                </c:pt>
                <c:pt idx="321">
                  <c:v>-0.65080586396568818</c:v>
                </c:pt>
                <c:pt idx="322">
                  <c:v>-0.41443715227987382</c:v>
                </c:pt>
                <c:pt idx="323">
                  <c:v>-0.86571506100999362</c:v>
                </c:pt>
                <c:pt idx="324">
                  <c:v>-1.104356553390986</c:v>
                </c:pt>
                <c:pt idx="325">
                  <c:v>-1.7091702533910778</c:v>
                </c:pt>
                <c:pt idx="326">
                  <c:v>-2.1668128705337986</c:v>
                </c:pt>
                <c:pt idx="327">
                  <c:v>-2.7729296533908867</c:v>
                </c:pt>
                <c:pt idx="328">
                  <c:v>-3.2716207633909749</c:v>
                </c:pt>
                <c:pt idx="329">
                  <c:v>-3.769631502027273</c:v>
                </c:pt>
                <c:pt idx="330">
                  <c:v>-4.549231949561289</c:v>
                </c:pt>
                <c:pt idx="331">
                  <c:v>-4.2320243265224455</c:v>
                </c:pt>
                <c:pt idx="332">
                  <c:v>-3.738255423391017</c:v>
                </c:pt>
                <c:pt idx="333">
                  <c:v>-3.30478039339107</c:v>
                </c:pt>
                <c:pt idx="334">
                  <c:v>-2.7906150233909837</c:v>
                </c:pt>
                <c:pt idx="335">
                  <c:v>-2.3048928416738477</c:v>
                </c:pt>
                <c:pt idx="336">
                  <c:v>-1.74943590339079</c:v>
                </c:pt>
                <c:pt idx="337">
                  <c:v>-1.0054290903140197</c:v>
                </c:pt>
                <c:pt idx="338">
                  <c:v>3.3671499231169548</c:v>
                </c:pt>
                <c:pt idx="339">
                  <c:v>3.3713298966089269</c:v>
                </c:pt>
                <c:pt idx="340">
                  <c:v>3.1628380666089142</c:v>
                </c:pt>
                <c:pt idx="341">
                  <c:v>3.1903743466088912</c:v>
                </c:pt>
                <c:pt idx="342">
                  <c:v>3.7836306170438152</c:v>
                </c:pt>
                <c:pt idx="343">
                  <c:v>4.6206642766091255</c:v>
                </c:pt>
                <c:pt idx="344">
                  <c:v>5.5242241066088695</c:v>
                </c:pt>
                <c:pt idx="345">
                  <c:v>6.4349643866090673</c:v>
                </c:pt>
                <c:pt idx="346">
                  <c:v>6.9962586666089495</c:v>
                </c:pt>
                <c:pt idx="347">
                  <c:v>7.4181800088313707</c:v>
                </c:pt>
                <c:pt idx="348">
                  <c:v>7.8226373666089284</c:v>
                </c:pt>
                <c:pt idx="349">
                  <c:v>8.2556860666089964</c:v>
                </c:pt>
                <c:pt idx="350">
                  <c:v>8.798649436609125</c:v>
                </c:pt>
                <c:pt idx="351">
                  <c:v>9.2397390266088593</c:v>
                </c:pt>
                <c:pt idx="352">
                  <c:v>9.6620273966090249</c:v>
                </c:pt>
                <c:pt idx="353">
                  <c:v>9.9632451078212547</c:v>
                </c:pt>
                <c:pt idx="354">
                  <c:v>10.309429486608984</c:v>
                </c:pt>
                <c:pt idx="355">
                  <c:v>10.911778623971717</c:v>
                </c:pt>
                <c:pt idx="356">
                  <c:v>11.164250656608974</c:v>
                </c:pt>
                <c:pt idx="357">
                  <c:v>11.253853186608994</c:v>
                </c:pt>
                <c:pt idx="358">
                  <c:v>11.380713816609099</c:v>
                </c:pt>
                <c:pt idx="359">
                  <c:v>11.46728252196252</c:v>
                </c:pt>
                <c:pt idx="360">
                  <c:v>11.8315686566091</c:v>
                </c:pt>
                <c:pt idx="361">
                  <c:v>12.008003193130714</c:v>
                </c:pt>
                <c:pt idx="362">
                  <c:v>12.21814265719722</c:v>
                </c:pt>
                <c:pt idx="363">
                  <c:v>11.967059766608926</c:v>
                </c:pt>
                <c:pt idx="364">
                  <c:v>11.560586155148384</c:v>
                </c:pt>
                <c:pt idx="365">
                  <c:v>10.747415466608913</c:v>
                </c:pt>
                <c:pt idx="366">
                  <c:v>9.5031724666089588</c:v>
                </c:pt>
                <c:pt idx="367">
                  <c:v>8.0078565266090678</c:v>
                </c:pt>
                <c:pt idx="368">
                  <c:v>6.417380796609109</c:v>
                </c:pt>
                <c:pt idx="369">
                  <c:v>5.3386829466089685</c:v>
                </c:pt>
                <c:pt idx="370">
                  <c:v>0.84402676921774744</c:v>
                </c:pt>
                <c:pt idx="371">
                  <c:v>6.9930156609018482E-2</c:v>
                </c:pt>
                <c:pt idx="372">
                  <c:v>-0.67755864339102478</c:v>
                </c:pt>
                <c:pt idx="373">
                  <c:v>-0.61458162339089195</c:v>
                </c:pt>
                <c:pt idx="374">
                  <c:v>-0.67504255339099628</c:v>
                </c:pt>
                <c:pt idx="375">
                  <c:v>-0.68995487339081918</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-2.1876316433910219</c:v>
                </c:pt>
                <c:pt idx="388">
                  <c:v>-2.205361773391052</c:v>
                </c:pt>
                <c:pt idx="389">
                  <c:v>-2.1892304633911266</c:v>
                </c:pt>
                <c:pt idx="390">
                  <c:v>-2.0268430133909567</c:v>
                </c:pt>
                <c:pt idx="391">
                  <c:v>-1.8822909033910404</c:v>
                </c:pt>
                <c:pt idx="392">
                  <c:v>-1.7834105992495353</c:v>
                </c:pt>
                <c:pt idx="393">
                  <c:v>-1.6961131633910376</c:v>
                </c:pt>
                <c:pt idx="394">
                  <c:v>-1.4704413633908615</c:v>
                </c:pt>
                <c:pt idx="395">
                  <c:v>-1.0460959133908581</c:v>
                </c:pt>
                <c:pt idx="396">
                  <c:v>-0.80069237797440063</c:v>
                </c:pt>
                <c:pt idx="397">
                  <c:v>-0.24470290227978353</c:v>
                </c:pt>
                <c:pt idx="398">
                  <c:v>-0.12536115339096909</c:v>
                </c:pt>
                <c:pt idx="399">
                  <c:v>3.0322766089341258E-3</c:v>
                </c:pt>
                <c:pt idx="400">
                  <c:v>-5.3694033909863579E-3</c:v>
                </c:pt>
                <c:pt idx="401">
                  <c:v>-8.6275553391047546E-2</c:v>
                </c:pt>
                <c:pt idx="402">
                  <c:v>-5.2168611216970494E-2</c:v>
                </c:pt>
                <c:pt idx="403">
                  <c:v>9.2189226609007996E-2</c:v>
                </c:pt>
                <c:pt idx="404">
                  <c:v>0.17262798660900103</c:v>
                </c:pt>
                <c:pt idx="405">
                  <c:v>1.0481180758947921</c:v>
                </c:pt>
                <c:pt idx="406">
                  <c:v>1.4032855866091012</c:v>
                </c:pt>
                <c:pt idx="407">
                  <c:v>1.9742245766090463</c:v>
                </c:pt>
                <c:pt idx="408">
                  <c:v>2.7569354007503648</c:v>
                </c:pt>
                <c:pt idx="409">
                  <c:v>3.485005706608959</c:v>
                </c:pt>
                <c:pt idx="410">
                  <c:v>4.2890858066089832</c:v>
                </c:pt>
                <c:pt idx="411">
                  <c:v>4.9609844566087258</c:v>
                </c:pt>
                <c:pt idx="412">
                  <c:v>5.3121951294661756</c:v>
                </c:pt>
                <c:pt idx="413">
                  <c:v>5.8514567290333162</c:v>
                </c:pt>
                <c:pt idx="414">
                  <c:v>6.3110162466090607</c:v>
                </c:pt>
                <c:pt idx="415">
                  <c:v>6.2827780398003199</c:v>
                </c:pt>
                <c:pt idx="416">
                  <c:v>5.9937048066089487</c:v>
                </c:pt>
                <c:pt idx="417">
                  <c:v>6.1810119766089402</c:v>
                </c:pt>
                <c:pt idx="418">
                  <c:v>6.2288016066088066</c:v>
                </c:pt>
                <c:pt idx="419">
                  <c:v>6.3847821066090225</c:v>
                </c:pt>
                <c:pt idx="420">
                  <c:v>7.098626965103719</c:v>
                </c:pt>
                <c:pt idx="421">
                  <c:v>8.0885962666091267</c:v>
                </c:pt>
                <c:pt idx="422">
                  <c:v>8.5495809466090726</c:v>
                </c:pt>
                <c:pt idx="423">
                  <c:v>8.6122861566090378</c:v>
                </c:pt>
                <c:pt idx="424">
                  <c:v>8.9576550266090766</c:v>
                </c:pt>
                <c:pt idx="425">
                  <c:v>9.4328896261438047</c:v>
                </c:pt>
                <c:pt idx="426">
                  <c:v>10.188703036609112</c:v>
                </c:pt>
                <c:pt idx="427">
                  <c:v>10.789454606609109</c:v>
                </c:pt>
                <c:pt idx="428">
                  <c:v>11.421042786609007</c:v>
                </c:pt>
                <c:pt idx="429">
                  <c:v>11.931208646608868</c:v>
                </c:pt>
                <c:pt idx="430">
                  <c:v>12.215320036608922</c:v>
                </c:pt>
                <c:pt idx="431">
                  <c:v>12.95152092209284</c:v>
                </c:pt>
                <c:pt idx="432">
                  <c:v>13.087681656609039</c:v>
                </c:pt>
                <c:pt idx="433">
                  <c:v>13.158565576609067</c:v>
                </c:pt>
                <c:pt idx="434">
                  <c:v>13.155267556609118</c:v>
                </c:pt>
                <c:pt idx="435">
                  <c:v>13.297999746608868</c:v>
                </c:pt>
                <c:pt idx="436">
                  <c:v>13.791653700894564</c:v>
                </c:pt>
                <c:pt idx="437">
                  <c:v>14.256354286608945</c:v>
                </c:pt>
                <c:pt idx="438">
                  <c:v>14.446703795119632</c:v>
                </c:pt>
                <c:pt idx="439">
                  <c:v>14.889014622972567</c:v>
                </c:pt>
                <c:pt idx="440">
                  <c:v>14.995879606609058</c:v>
                </c:pt>
                <c:pt idx="441">
                  <c:v>15.14140086660897</c:v>
                </c:pt>
                <c:pt idx="442">
                  <c:v>15.32275273105345</c:v>
                </c:pt>
                <c:pt idx="443">
                  <c:v>15.506603196608998</c:v>
                </c:pt>
                <c:pt idx="444">
                  <c:v>15.618625516609086</c:v>
                </c:pt>
                <c:pt idx="445">
                  <c:v>15.733740773125916</c:v>
                </c:pt>
                <c:pt idx="446">
                  <c:v>15.688012361609012</c:v>
                </c:pt>
                <c:pt idx="447">
                  <c:v>15.723063843751795</c:v>
                </c:pt>
                <c:pt idx="448">
                  <c:v>15.8530735623665</c:v>
                </c:pt>
                <c:pt idx="449">
                  <c:v>16.047581966608945</c:v>
                </c:pt>
                <c:pt idx="450">
                  <c:v>16.112050676608945</c:v>
                </c:pt>
                <c:pt idx="451">
                  <c:v>15.961529356609041</c:v>
                </c:pt>
                <c:pt idx="452">
                  <c:v>15.9273399266091</c:v>
                </c:pt>
                <c:pt idx="453">
                  <c:v>16.07006053833312</c:v>
                </c:pt>
                <c:pt idx="454">
                  <c:v>16.483177986608986</c:v>
                </c:pt>
                <c:pt idx="455">
                  <c:v>16.550263017221283</c:v>
                </c:pt>
                <c:pt idx="456">
                  <c:v>16.635287076609103</c:v>
                </c:pt>
                <c:pt idx="457">
                  <c:v>16.494369366609021</c:v>
                </c:pt>
                <c:pt idx="458">
                  <c:v>16.325490276608967</c:v>
                </c:pt>
                <c:pt idx="459">
                  <c:v>16.336422885598889</c:v>
                </c:pt>
                <c:pt idx="460">
                  <c:v>16.456480506608969</c:v>
                </c:pt>
                <c:pt idx="461">
                  <c:v>16.619376086608931</c:v>
                </c:pt>
                <c:pt idx="462">
                  <c:v>16.865095716608813</c:v>
                </c:pt>
                <c:pt idx="463">
                  <c:v>16.953404906608881</c:v>
                </c:pt>
                <c:pt idx="464">
                  <c:v>16.949777551826276</c:v>
                </c:pt>
                <c:pt idx="465">
                  <c:v>16.865123876608859</c:v>
                </c:pt>
                <c:pt idx="466">
                  <c:v>16.773328636609023</c:v>
                </c:pt>
                <c:pt idx="467">
                  <c:v>16.743860386609033</c:v>
                </c:pt>
                <c:pt idx="468">
                  <c:v>16.731793706608954</c:v>
                </c:pt>
                <c:pt idx="469">
                  <c:v>16.80577284375191</c:v>
                </c:pt>
                <c:pt idx="470">
                  <c:v>16.980246726609089</c:v>
                </c:pt>
                <c:pt idx="471">
                  <c:v>17.300860826608965</c:v>
                </c:pt>
                <c:pt idx="472">
                  <c:v>17.50465087660892</c:v>
                </c:pt>
                <c:pt idx="473">
                  <c:v>17.428028246608921</c:v>
                </c:pt>
                <c:pt idx="474">
                  <c:v>17.25455359885386</c:v>
                </c:pt>
                <c:pt idx="475">
                  <c:v>16.960889126609004</c:v>
                </c:pt>
                <c:pt idx="476">
                  <c:v>16.574339936608887</c:v>
                </c:pt>
                <c:pt idx="477">
                  <c:v>16.176118316609095</c:v>
                </c:pt>
                <c:pt idx="478">
                  <c:v>15.915664876609082</c:v>
                </c:pt>
                <c:pt idx="479">
                  <c:v>15.563169077518276</c:v>
                </c:pt>
                <c:pt idx="480">
                  <c:v>15.079533216608958</c:v>
                </c:pt>
                <c:pt idx="481">
                  <c:v>14.480891066609104</c:v>
                </c:pt>
                <c:pt idx="482">
                  <c:v>13.456273196609034</c:v>
                </c:pt>
                <c:pt idx="483">
                  <c:v>12.398485160078565</c:v>
                </c:pt>
                <c:pt idx="484">
                  <c:v>11.673652516609099</c:v>
                </c:pt>
                <c:pt idx="485">
                  <c:v>11.30140848660902</c:v>
                </c:pt>
                <c:pt idx="486">
                  <c:v>11.906361575498012</c:v>
                </c:pt>
                <c:pt idx="487">
                  <c:v>11.603988126608982</c:v>
                </c:pt>
                <c:pt idx="488">
                  <c:v>11.425686276609145</c:v>
                </c:pt>
                <c:pt idx="489">
                  <c:v>11.392512168427126</c:v>
                </c:pt>
                <c:pt idx="490">
                  <c:v>11.100114296609068</c:v>
                </c:pt>
                <c:pt idx="491">
                  <c:v>10.761291946609049</c:v>
                </c:pt>
                <c:pt idx="492">
                  <c:v>10.311964506609021</c:v>
                </c:pt>
                <c:pt idx="493">
                  <c:v>9.7096783754979299</c:v>
                </c:pt>
                <c:pt idx="494">
                  <c:v>8.9468313366090246</c:v>
                </c:pt>
                <c:pt idx="495">
                  <c:v>8.4407259666089658</c:v>
                </c:pt>
                <c:pt idx="496">
                  <c:v>8.4424339866090232</c:v>
                </c:pt>
                <c:pt idx="497">
                  <c:v>8.3738322415110158</c:v>
                </c:pt>
                <c:pt idx="498">
                  <c:v>7.9134879866090273</c:v>
                </c:pt>
                <c:pt idx="499">
                  <c:v>7.8287208199423617</c:v>
                </c:pt>
                <c:pt idx="500">
                  <c:v>7.8435371566089644</c:v>
                </c:pt>
                <c:pt idx="501">
                  <c:v>8.0354078866090735</c:v>
                </c:pt>
                <c:pt idx="502">
                  <c:v>8.1725287466090037</c:v>
                </c:pt>
                <c:pt idx="503">
                  <c:v>8.2805954366090777</c:v>
                </c:pt>
                <c:pt idx="504">
                  <c:v>8.3564479866090462</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9.372661319942365</c:v>
                </c:pt>
                <c:pt idx="513">
                  <c:v>9.3538068628975068</c:v>
                </c:pt>
                <c:pt idx="514">
                  <c:v>9.2749677566091719</c:v>
                </c:pt>
                <c:pt idx="515">
                  <c:v>9.2317485866089157</c:v>
                </c:pt>
                <c:pt idx="516">
                  <c:v>9.2510134209524288</c:v>
                </c:pt>
                <c:pt idx="517">
                  <c:v>9.2950101166090775</c:v>
                </c:pt>
                <c:pt idx="518">
                  <c:v>9.2771298366092676</c:v>
                </c:pt>
                <c:pt idx="519">
                  <c:v>9.3608426151804149</c:v>
                </c:pt>
                <c:pt idx="520">
                  <c:v>8.8529785038503377</c:v>
                </c:pt>
                <c:pt idx="521">
                  <c:v>8.5355443511924527</c:v>
                </c:pt>
                <c:pt idx="522">
                  <c:v>8.0350568166089964</c:v>
                </c:pt>
                <c:pt idx="523">
                  <c:v>7.8535912066091242</c:v>
                </c:pt>
                <c:pt idx="524">
                  <c:v>7.7957218966088959</c:v>
                </c:pt>
                <c:pt idx="525">
                  <c:v>7.9120615466089665</c:v>
                </c:pt>
                <c:pt idx="526">
                  <c:v>8.0154361605220341</c:v>
                </c:pt>
                <c:pt idx="527">
                  <c:v>7.6935445166091698</c:v>
                </c:pt>
                <c:pt idx="528">
                  <c:v>7.4664374151803994</c:v>
                </c:pt>
                <c:pt idx="529">
                  <c:v>5.7633309431307955</c:v>
                </c:pt>
                <c:pt idx="530">
                  <c:v>5.6068563666089961</c:v>
                </c:pt>
                <c:pt idx="531">
                  <c:v>5.5427373166088971</c:v>
                </c:pt>
                <c:pt idx="532">
                  <c:v>5.4904900376294279</c:v>
                </c:pt>
                <c:pt idx="533">
                  <c:v>5.1889931666090376</c:v>
                </c:pt>
                <c:pt idx="534">
                  <c:v>4.7849085266090334</c:v>
                </c:pt>
                <c:pt idx="535">
                  <c:v>4.5274756399423151</c:v>
                </c:pt>
                <c:pt idx="536">
                  <c:v>4.6580811116090075</c:v>
                </c:pt>
                <c:pt idx="537">
                  <c:v>4.6963110371140395</c:v>
                </c:pt>
                <c:pt idx="538">
                  <c:v>4.6642684866091031</c:v>
                </c:pt>
                <c:pt idx="539">
                  <c:v>4.7189494366091234</c:v>
                </c:pt>
                <c:pt idx="540">
                  <c:v>4.7616144466090695</c:v>
                </c:pt>
                <c:pt idx="541">
                  <c:v>4.7548841498742265</c:v>
                </c:pt>
                <c:pt idx="542">
                  <c:v>4.7178255266090465</c:v>
                </c:pt>
                <c:pt idx="543">
                  <c:v>4.7629484866089342</c:v>
                </c:pt>
                <c:pt idx="544">
                  <c:v>4.8719875058398543</c:v>
                </c:pt>
                <c:pt idx="545">
                  <c:v>4.9005258502454199</c:v>
                </c:pt>
                <c:pt idx="546">
                  <c:v>4.9689994711450396</c:v>
                </c:pt>
                <c:pt idx="547">
                  <c:v>5.0095357766087751</c:v>
                </c:pt>
                <c:pt idx="548">
                  <c:v>5.0847068966089539</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7.2458892566089901</c:v>
                </c:pt>
                <c:pt idx="558">
                  <c:v>7.5615267466091165</c:v>
                </c:pt>
                <c:pt idx="559">
                  <c:v>7.6587112008947287</c:v>
                </c:pt>
                <c:pt idx="560">
                  <c:v>7.2112579866089703</c:v>
                </c:pt>
                <c:pt idx="561">
                  <c:v>6.5759398566090415</c:v>
                </c:pt>
                <c:pt idx="562">
                  <c:v>5.9592621666091619</c:v>
                </c:pt>
                <c:pt idx="563">
                  <c:v>5.5711106566089814</c:v>
                </c:pt>
                <c:pt idx="564">
                  <c:v>5.2440838266088345</c:v>
                </c:pt>
                <c:pt idx="565">
                  <c:v>4.9855651192620298</c:v>
                </c:pt>
                <c:pt idx="566">
                  <c:v>4.8193041170437567</c:v>
                </c:pt>
                <c:pt idx="567">
                  <c:v>5.1600079866089903</c:v>
                </c:pt>
                <c:pt idx="568">
                  <c:v>5.2974204092894155</c:v>
                </c:pt>
                <c:pt idx="569">
                  <c:v>5.3210713766090443</c:v>
                </c:pt>
                <c:pt idx="570">
                  <c:v>5.1501039666089525</c:v>
                </c:pt>
                <c:pt idx="571">
                  <c:v>5.5236815066091856</c:v>
                </c:pt>
                <c:pt idx="572">
                  <c:v>5.462467618188029</c:v>
                </c:pt>
                <c:pt idx="573">
                  <c:v>4.6633036066090341</c:v>
                </c:pt>
                <c:pt idx="574">
                  <c:v>4.1554887166089607</c:v>
                </c:pt>
                <c:pt idx="575">
                  <c:v>3.9606890775181247</c:v>
                </c:pt>
                <c:pt idx="576">
                  <c:v>2.5937335792015692</c:v>
                </c:pt>
                <c:pt idx="577">
                  <c:v>2.6597675666090792</c:v>
                </c:pt>
                <c:pt idx="578">
                  <c:v>2.7229381266090638</c:v>
                </c:pt>
                <c:pt idx="579">
                  <c:v>2.5991182076615944</c:v>
                </c:pt>
                <c:pt idx="580">
                  <c:v>2.34816592660908</c:v>
                </c:pt>
                <c:pt idx="581">
                  <c:v>2.8005459466091187</c:v>
                </c:pt>
                <c:pt idx="582">
                  <c:v>3.2979605886498602</c:v>
                </c:pt>
                <c:pt idx="583">
                  <c:v>3.8374179866090117</c:v>
                </c:pt>
                <c:pt idx="584">
                  <c:v>4.1076705466089596</c:v>
                </c:pt>
                <c:pt idx="585">
                  <c:v>4.4928651966090598</c:v>
                </c:pt>
                <c:pt idx="586">
                  <c:v>4.7646808366090614</c:v>
                </c:pt>
                <c:pt idx="587">
                  <c:v>4.8194165066089418</c:v>
                </c:pt>
                <c:pt idx="588">
                  <c:v>4.8789000466089787</c:v>
                </c:pt>
                <c:pt idx="589">
                  <c:v>4.8801505266089578</c:v>
                </c:pt>
                <c:pt idx="590">
                  <c:v>4.8815564366090145</c:v>
                </c:pt>
                <c:pt idx="591">
                  <c:v>4.9414569199423539</c:v>
                </c:pt>
                <c:pt idx="592">
                  <c:v>5.2155816461834537</c:v>
                </c:pt>
                <c:pt idx="593">
                  <c:v>5.2032418866090424</c:v>
                </c:pt>
                <c:pt idx="594">
                  <c:v>5.1787278466090445</c:v>
                </c:pt>
                <c:pt idx="595">
                  <c:v>5.2253708366091489</c:v>
                </c:pt>
                <c:pt idx="596">
                  <c:v>5.2988920266089945</c:v>
                </c:pt>
                <c:pt idx="597">
                  <c:v>5.3162722666090305</c:v>
                </c:pt>
                <c:pt idx="598">
                  <c:v>5.3676830175366348</c:v>
                </c:pt>
                <c:pt idx="599">
                  <c:v>5.4065227866089804</c:v>
                </c:pt>
                <c:pt idx="600">
                  <c:v>5.4633962045577817</c:v>
                </c:pt>
                <c:pt idx="601">
                  <c:v>5.6687189766089539</c:v>
                </c:pt>
                <c:pt idx="602">
                  <c:v>5.8505145966087282</c:v>
                </c:pt>
                <c:pt idx="603">
                  <c:v>5.9568978966088935</c:v>
                </c:pt>
                <c:pt idx="604">
                  <c:v>5.9098582966089586</c:v>
                </c:pt>
                <c:pt idx="605">
                  <c:v>5.8965215383331042</c:v>
                </c:pt>
                <c:pt idx="606">
                  <c:v>5.8116865580374766</c:v>
                </c:pt>
                <c:pt idx="607">
                  <c:v>5.1777979866090496</c:v>
                </c:pt>
                <c:pt idx="608">
                  <c:v>5.1718987927316125</c:v>
                </c:pt>
                <c:pt idx="609">
                  <c:v>5.1312434866091854</c:v>
                </c:pt>
                <c:pt idx="610">
                  <c:v>5.1496431766088504</c:v>
                </c:pt>
                <c:pt idx="611">
                  <c:v>5.1695310566089407</c:v>
                </c:pt>
                <c:pt idx="612">
                  <c:v>5.0427227621191779</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0.8889834813459303</c:v>
                </c:pt>
                <c:pt idx="625">
                  <c:v>0.98322089660904166</c:v>
                </c:pt>
                <c:pt idx="626">
                  <c:v>1.0907838766089821</c:v>
                </c:pt>
                <c:pt idx="627">
                  <c:v>1.1211580366090601</c:v>
                </c:pt>
                <c:pt idx="628">
                  <c:v>0.92783768660898291</c:v>
                </c:pt>
                <c:pt idx="629">
                  <c:v>0.66856068660902801</c:v>
                </c:pt>
                <c:pt idx="630">
                  <c:v>0.46140089187216043</c:v>
                </c:pt>
                <c:pt idx="631">
                  <c:v>0.41606238660902817</c:v>
                </c:pt>
                <c:pt idx="632">
                  <c:v>0.44406969249143913</c:v>
                </c:pt>
                <c:pt idx="633">
                  <c:v>0.45646328963933058</c:v>
                </c:pt>
                <c:pt idx="634">
                  <c:v>0.4817403466089587</c:v>
                </c:pt>
                <c:pt idx="635">
                  <c:v>0.72464588660895646</c:v>
                </c:pt>
                <c:pt idx="636">
                  <c:v>0.9714273091896215</c:v>
                </c:pt>
                <c:pt idx="637">
                  <c:v>0.99535402660896466</c:v>
                </c:pt>
                <c:pt idx="638">
                  <c:v>0.77338837660902171</c:v>
                </c:pt>
                <c:pt idx="639">
                  <c:v>0.69835079660894905</c:v>
                </c:pt>
                <c:pt idx="640">
                  <c:v>0.69083147272007894</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3.321794945792595</c:v>
                </c:pt>
                <c:pt idx="649">
                  <c:v>3.4268926981475403</c:v>
                </c:pt>
                <c:pt idx="650">
                  <c:v>3.3712152613342967</c:v>
                </c:pt>
                <c:pt idx="651">
                  <c:v>2.8877241866089967</c:v>
                </c:pt>
                <c:pt idx="652">
                  <c:v>2.5195582666090237</c:v>
                </c:pt>
                <c:pt idx="653">
                  <c:v>2.1606598966090607</c:v>
                </c:pt>
                <c:pt idx="654">
                  <c:v>1.5984911088312981</c:v>
                </c:pt>
                <c:pt idx="655">
                  <c:v>-0.40726601339099544</c:v>
                </c:pt>
                <c:pt idx="656">
                  <c:v>-0.52740276086572435</c:v>
                </c:pt>
                <c:pt idx="657">
                  <c:v>-0.59116087339093326</c:v>
                </c:pt>
                <c:pt idx="658">
                  <c:v>-0.46963946339101881</c:v>
                </c:pt>
                <c:pt idx="659">
                  <c:v>-0.59519690339111253</c:v>
                </c:pt>
                <c:pt idx="660">
                  <c:v>-0.8994403008911005</c:v>
                </c:pt>
                <c:pt idx="661">
                  <c:v>-1.2376334933909698</c:v>
                </c:pt>
                <c:pt idx="662">
                  <c:v>-1.3158829036349715</c:v>
                </c:pt>
                <c:pt idx="663">
                  <c:v>-0.43758851339102151</c:v>
                </c:pt>
                <c:pt idx="664">
                  <c:v>-6.2031213390966414E-2</c:v>
                </c:pt>
                <c:pt idx="665">
                  <c:v>0.40514182660885467</c:v>
                </c:pt>
                <c:pt idx="666">
                  <c:v>0.96372111926211923</c:v>
                </c:pt>
                <c:pt idx="667">
                  <c:v>1.431727356608943</c:v>
                </c:pt>
                <c:pt idx="668">
                  <c:v>1.4322915466090218</c:v>
                </c:pt>
                <c:pt idx="669">
                  <c:v>1.4479083599423999</c:v>
                </c:pt>
                <c:pt idx="670">
                  <c:v>0.82313334375180558</c:v>
                </c:pt>
                <c:pt idx="671">
                  <c:v>0.83173523660892346</c:v>
                </c:pt>
                <c:pt idx="672">
                  <c:v>0.91563484375193127</c:v>
                </c:pt>
                <c:pt idx="673">
                  <c:v>0.97660170660900536</c:v>
                </c:pt>
                <c:pt idx="674">
                  <c:v>0.37006815660897985</c:v>
                </c:pt>
                <c:pt idx="675">
                  <c:v>-0.3230017733910428</c:v>
                </c:pt>
                <c:pt idx="676">
                  <c:v>-1.2674411833910568</c:v>
                </c:pt>
                <c:pt idx="677">
                  <c:v>-1.4757541133910619</c:v>
                </c:pt>
                <c:pt idx="678">
                  <c:v>-1.3386455133910171</c:v>
                </c:pt>
                <c:pt idx="679">
                  <c:v>0.70872206908325097</c:v>
                </c:pt>
                <c:pt idx="680">
                  <c:v>1.3556796666092055</c:v>
                </c:pt>
                <c:pt idx="681">
                  <c:v>1.6473471666090123</c:v>
                </c:pt>
                <c:pt idx="682">
                  <c:v>1.7654435366090127</c:v>
                </c:pt>
                <c:pt idx="683">
                  <c:v>1.6292883455832907</c:v>
                </c:pt>
                <c:pt idx="684">
                  <c:v>1.0752042069479846</c:v>
                </c:pt>
                <c:pt idx="685">
                  <c:v>1.2921303566089222</c:v>
                </c:pt>
                <c:pt idx="686">
                  <c:v>1.58870208660899</c:v>
                </c:pt>
                <c:pt idx="687">
                  <c:v>1.727193576609011</c:v>
                </c:pt>
                <c:pt idx="688">
                  <c:v>1.8913892166091251</c:v>
                </c:pt>
                <c:pt idx="689">
                  <c:v>2.1670092008946402</c:v>
                </c:pt>
                <c:pt idx="690">
                  <c:v>2.0773560566089486</c:v>
                </c:pt>
                <c:pt idx="691">
                  <c:v>1.9229682673108357</c:v>
                </c:pt>
                <c:pt idx="692">
                  <c:v>1.8963891708194325</c:v>
                </c:pt>
                <c:pt idx="693">
                  <c:v>1.9333484666090066</c:v>
                </c:pt>
                <c:pt idx="694">
                  <c:v>1.9624358366088788</c:v>
                </c:pt>
                <c:pt idx="695">
                  <c:v>2.0182246321786579</c:v>
                </c:pt>
                <c:pt idx="696">
                  <c:v>2.0718587266090034</c:v>
                </c:pt>
                <c:pt idx="697">
                  <c:v>1.9962770666090575</c:v>
                </c:pt>
                <c:pt idx="698">
                  <c:v>1.8201699266089428</c:v>
                </c:pt>
                <c:pt idx="699">
                  <c:v>1.19693132660899</c:v>
                </c:pt>
                <c:pt idx="700">
                  <c:v>0.26070568660909993</c:v>
                </c:pt>
                <c:pt idx="701">
                  <c:v>-1.1924507276767899</c:v>
                </c:pt>
                <c:pt idx="702">
                  <c:v>-2.3355072633910083</c:v>
                </c:pt>
                <c:pt idx="703">
                  <c:v>-3.3061741733911134</c:v>
                </c:pt>
                <c:pt idx="704">
                  <c:v>-4.7325410733910784</c:v>
                </c:pt>
                <c:pt idx="705">
                  <c:v>-6.041811663390888</c:v>
                </c:pt>
                <c:pt idx="706">
                  <c:v>-7.0229397865868748</c:v>
                </c:pt>
                <c:pt idx="707">
                  <c:v>-7.7319484501726929</c:v>
                </c:pt>
                <c:pt idx="708">
                  <c:v>-9.8901113467243107</c:v>
                </c:pt>
                <c:pt idx="709">
                  <c:v>-10.113163690158768</c:v>
                </c:pt>
                <c:pt idx="710">
                  <c:v>-10.356919103391007</c:v>
                </c:pt>
                <c:pt idx="711">
                  <c:v>-10.395230083390954</c:v>
                </c:pt>
                <c:pt idx="712">
                  <c:v>-10.321559911350224</c:v>
                </c:pt>
                <c:pt idx="713">
                  <c:v>-9.6350122033909571</c:v>
                </c:pt>
                <c:pt idx="714">
                  <c:v>-9.055909463391032</c:v>
                </c:pt>
                <c:pt idx="715">
                  <c:v>-8.6879676589606163</c:v>
                </c:pt>
                <c:pt idx="716">
                  <c:v>-8.2330594998774984</c:v>
                </c:pt>
                <c:pt idx="717">
                  <c:v>-8.1946049729870225</c:v>
                </c:pt>
                <c:pt idx="718">
                  <c:v>-8.1104435428028001</c:v>
                </c:pt>
                <c:pt idx="719">
                  <c:v>-7.845514513391012</c:v>
                </c:pt>
                <c:pt idx="720">
                  <c:v>-7.6125830233911254</c:v>
                </c:pt>
                <c:pt idx="721">
                  <c:v>-7.3562528133910803</c:v>
                </c:pt>
                <c:pt idx="722">
                  <c:v>-7.1219195833909295</c:v>
                </c:pt>
                <c:pt idx="723">
                  <c:v>-6.9653380440032322</c:v>
                </c:pt>
                <c:pt idx="724">
                  <c:v>-6.8901579224819045</c:v>
                </c:pt>
                <c:pt idx="725">
                  <c:v>-7.2701860133910294</c:v>
                </c:pt>
                <c:pt idx="726">
                  <c:v>-7.3198003233911297</c:v>
                </c:pt>
                <c:pt idx="727">
                  <c:v>-7.1617787833910098</c:v>
                </c:pt>
                <c:pt idx="728">
                  <c:v>-6.8506961433910192</c:v>
                </c:pt>
                <c:pt idx="729">
                  <c:v>-6.4290059113501172</c:v>
                </c:pt>
                <c:pt idx="730">
                  <c:v>-5.809576793390872</c:v>
                </c:pt>
                <c:pt idx="731">
                  <c:v>-5.2933820833907772</c:v>
                </c:pt>
                <c:pt idx="732">
                  <c:v>-3.8455532633909826</c:v>
                </c:pt>
                <c:pt idx="733">
                  <c:v>-3.706510528542502</c:v>
                </c:pt>
                <c:pt idx="734">
                  <c:v>-3.2225159133910779</c:v>
                </c:pt>
                <c:pt idx="735">
                  <c:v>-2.8810815435115416</c:v>
                </c:pt>
                <c:pt idx="736">
                  <c:v>-2.7111935033908594</c:v>
                </c:pt>
                <c:pt idx="737">
                  <c:v>-2.724339213391024</c:v>
                </c:pt>
                <c:pt idx="738">
                  <c:v>-3.0555017033909602</c:v>
                </c:pt>
                <c:pt idx="739">
                  <c:v>-3.4799632313396529</c:v>
                </c:pt>
                <c:pt idx="740">
                  <c:v>-3.0342395133909719</c:v>
                </c:pt>
                <c:pt idx="741">
                  <c:v>-3.6035222633909632</c:v>
                </c:pt>
                <c:pt idx="742">
                  <c:v>-4.4789297333909914</c:v>
                </c:pt>
                <c:pt idx="743">
                  <c:v>-5.3527136833910873</c:v>
                </c:pt>
                <c:pt idx="744">
                  <c:v>-6.2646723933907822</c:v>
                </c:pt>
                <c:pt idx="745">
                  <c:v>-6.883842159224324</c:v>
                </c:pt>
                <c:pt idx="746">
                  <c:v>-7.4097613133909297</c:v>
                </c:pt>
                <c:pt idx="747">
                  <c:v>-7.9030411633910376</c:v>
                </c:pt>
                <c:pt idx="748">
                  <c:v>-8.0384420133909948</c:v>
                </c:pt>
                <c:pt idx="749">
                  <c:v>-9.4394497121862315</c:v>
                </c:pt>
                <c:pt idx="750">
                  <c:v>-9.843756903391025</c:v>
                </c:pt>
                <c:pt idx="751">
                  <c:v>-9.9274150031868942</c:v>
                </c:pt>
                <c:pt idx="752">
                  <c:v>-9.578897483390918</c:v>
                </c:pt>
                <c:pt idx="753">
                  <c:v>-9.1946751133909679</c:v>
                </c:pt>
                <c:pt idx="754">
                  <c:v>-8.7688580433910612</c:v>
                </c:pt>
                <c:pt idx="755">
                  <c:v>-8.3088225633911019</c:v>
                </c:pt>
                <c:pt idx="756">
                  <c:v>-8.032971067445061</c:v>
                </c:pt>
                <c:pt idx="757">
                  <c:v>-6.2214020133909864</c:v>
                </c:pt>
                <c:pt idx="758">
                  <c:v>-6.0943550240293085</c:v>
                </c:pt>
                <c:pt idx="759">
                  <c:v>-5.9328031533911378</c:v>
                </c:pt>
                <c:pt idx="760">
                  <c:v>-5.63102811339105</c:v>
                </c:pt>
                <c:pt idx="761">
                  <c:v>-5.3492252733910561</c:v>
                </c:pt>
                <c:pt idx="762">
                  <c:v>-5.0206753948341829</c:v>
                </c:pt>
                <c:pt idx="763">
                  <c:v>-4.5594328133909405</c:v>
                </c:pt>
                <c:pt idx="764">
                  <c:v>-4.1796853588454779</c:v>
                </c:pt>
                <c:pt idx="765">
                  <c:v>-3.3887099258910638</c:v>
                </c:pt>
                <c:pt idx="766">
                  <c:v>-3.2209681933907981</c:v>
                </c:pt>
                <c:pt idx="767">
                  <c:v>-3.1949528082627694</c:v>
                </c:pt>
                <c:pt idx="768">
                  <c:v>-3.1471522933909881</c:v>
                </c:pt>
                <c:pt idx="769">
                  <c:v>-3.1045838933908101</c:v>
                </c:pt>
                <c:pt idx="770">
                  <c:v>-3.0387831933910263</c:v>
                </c:pt>
                <c:pt idx="771">
                  <c:v>-2.7450328333910372</c:v>
                </c:pt>
                <c:pt idx="772">
                  <c:v>-2.4979915967243094</c:v>
                </c:pt>
                <c:pt idx="773">
                  <c:v>-2.2615873921788552</c:v>
                </c:pt>
                <c:pt idx="774">
                  <c:v>-2.2709623533910985</c:v>
                </c:pt>
                <c:pt idx="775">
                  <c:v>-2.2095080633909152</c:v>
                </c:pt>
                <c:pt idx="776">
                  <c:v>-2.1850558033909948</c:v>
                </c:pt>
                <c:pt idx="777">
                  <c:v>-2.2463885804011752</c:v>
                </c:pt>
                <c:pt idx="778">
                  <c:v>-2.5160810633908799</c:v>
                </c:pt>
                <c:pt idx="779">
                  <c:v>-2.9557782633909966</c:v>
                </c:pt>
                <c:pt idx="780">
                  <c:v>-4.7518973543001124</c:v>
                </c:pt>
                <c:pt idx="781">
                  <c:v>-5.0426117833909734</c:v>
                </c:pt>
                <c:pt idx="782">
                  <c:v>-5.5241679433911344</c:v>
                </c:pt>
                <c:pt idx="783">
                  <c:v>-6.0301237480847334</c:v>
                </c:pt>
                <c:pt idx="784">
                  <c:v>-6.485001953390892</c:v>
                </c:pt>
                <c:pt idx="785">
                  <c:v>-6.60499353339093</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-7.3666293757098726</c:v>
                </c:pt>
                <c:pt idx="796">
                  <c:v>-6.8890120133909818</c:v>
                </c:pt>
                <c:pt idx="797">
                  <c:v>-6.6851306833909225</c:v>
                </c:pt>
                <c:pt idx="798">
                  <c:v>-6.2483783133910107</c:v>
                </c:pt>
                <c:pt idx="799">
                  <c:v>-5.9518592633910163</c:v>
                </c:pt>
                <c:pt idx="800">
                  <c:v>-5.5533153633911354</c:v>
                </c:pt>
                <c:pt idx="801">
                  <c:v>-5.1749256733912246</c:v>
                </c:pt>
                <c:pt idx="802">
                  <c:v>-4.5369304929828873</c:v>
                </c:pt>
                <c:pt idx="803">
                  <c:v>-3.9137004033909037</c:v>
                </c:pt>
                <c:pt idx="804">
                  <c:v>-3.5250416883909432</c:v>
                </c:pt>
                <c:pt idx="805">
                  <c:v>-1.3077704344437275</c:v>
                </c:pt>
                <c:pt idx="806">
                  <c:v>-1.3449907633910669</c:v>
                </c:pt>
                <c:pt idx="807">
                  <c:v>-1.448601043391065</c:v>
                </c:pt>
                <c:pt idx="808">
                  <c:v>-1.4788789508908735</c:v>
                </c:pt>
                <c:pt idx="809">
                  <c:v>-0.66920747339099906</c:v>
                </c:pt>
                <c:pt idx="810">
                  <c:v>0.28925430660893875</c:v>
                </c:pt>
                <c:pt idx="811">
                  <c:v>0.18246959660901041</c:v>
                </c:pt>
                <c:pt idx="812">
                  <c:v>-0.56346653339094976</c:v>
                </c:pt>
                <c:pt idx="813">
                  <c:v>-1.0041877865868569</c:v>
                </c:pt>
                <c:pt idx="814">
                  <c:v>-1.3849124833911071</c:v>
                </c:pt>
                <c:pt idx="815">
                  <c:v>-0.12455068339100706</c:v>
                </c:pt>
                <c:pt idx="816">
                  <c:v>-5.4091393391004793E-2</c:v>
                </c:pt>
                <c:pt idx="817">
                  <c:v>-0.12320152339096069</c:v>
                </c:pt>
                <c:pt idx="818">
                  <c:v>-2.9698137102315107E-2</c:v>
                </c:pt>
                <c:pt idx="819">
                  <c:v>0.39256274660894591</c:v>
                </c:pt>
                <c:pt idx="820">
                  <c:v>0.53546439660900091</c:v>
                </c:pt>
                <c:pt idx="821">
                  <c:v>0.93670203660900786</c:v>
                </c:pt>
                <c:pt idx="822">
                  <c:v>1.4770590466090852</c:v>
                </c:pt>
                <c:pt idx="823">
                  <c:v>1.8578314012431598</c:v>
                </c:pt>
                <c:pt idx="824">
                  <c:v>1.9963279266088614</c:v>
                </c:pt>
                <c:pt idx="825">
                  <c:v>2.410287766608846</c:v>
                </c:pt>
                <c:pt idx="826">
                  <c:v>2.9926197166089139</c:v>
                </c:pt>
                <c:pt idx="827">
                  <c:v>3.6125552666089789</c:v>
                </c:pt>
                <c:pt idx="828">
                  <c:v>4.4448335020729806</c:v>
                </c:pt>
                <c:pt idx="829">
                  <c:v>5.1653741866088145</c:v>
                </c:pt>
                <c:pt idx="830">
                  <c:v>6.2212802466089858</c:v>
                </c:pt>
                <c:pt idx="831">
                  <c:v>6.6640587666089388</c:v>
                </c:pt>
                <c:pt idx="832">
                  <c:v>7.0378240866091772</c:v>
                </c:pt>
                <c:pt idx="833">
                  <c:v>7.3464692855781237</c:v>
                </c:pt>
                <c:pt idx="834">
                  <c:v>7.5808136066089675</c:v>
                </c:pt>
                <c:pt idx="835">
                  <c:v>7.7011866366088864</c:v>
                </c:pt>
                <c:pt idx="836">
                  <c:v>7.7489942066089306</c:v>
                </c:pt>
                <c:pt idx="837">
                  <c:v>7.8277192566090807</c:v>
                </c:pt>
                <c:pt idx="838">
                  <c:v>8.0510481366090847</c:v>
                </c:pt>
                <c:pt idx="839">
                  <c:v>7.9109173300433326</c:v>
                </c:pt>
                <c:pt idx="840">
                  <c:v>7.4053023566090417</c:v>
                </c:pt>
                <c:pt idx="841">
                  <c:v>7.1235471566089501</c:v>
                </c:pt>
                <c:pt idx="842">
                  <c:v>6.8435076166091156</c:v>
                </c:pt>
                <c:pt idx="843">
                  <c:v>6.7624500266090779</c:v>
                </c:pt>
                <c:pt idx="844">
                  <c:v>6.7757914505265973</c:v>
                </c:pt>
                <c:pt idx="845">
                  <c:v>6.8069567066089469</c:v>
                </c:pt>
                <c:pt idx="846">
                  <c:v>6.8411754766089707</c:v>
                </c:pt>
                <c:pt idx="847">
                  <c:v>6.8230731866090704</c:v>
                </c:pt>
                <c:pt idx="848">
                  <c:v>6.9617114866091425</c:v>
                </c:pt>
                <c:pt idx="849">
                  <c:v>6.9557487907326472</c:v>
                </c:pt>
                <c:pt idx="850">
                  <c:v>6.7409009566090416</c:v>
                </c:pt>
                <c:pt idx="851">
                  <c:v>6.4140148477200656</c:v>
                </c:pt>
                <c:pt idx="852">
                  <c:v>2.9114279866090129</c:v>
                </c:pt>
                <c:pt idx="853">
                  <c:v>1.887291396609027</c:v>
                </c:pt>
                <c:pt idx="854">
                  <c:v>-0.21611044339090357</c:v>
                </c:pt>
                <c:pt idx="855">
                  <c:v>-1.7080198072055737</c:v>
                </c:pt>
                <c:pt idx="856">
                  <c:v>-3.5086141733909955</c:v>
                </c:pt>
                <c:pt idx="857">
                  <c:v>-4.2745189633909373</c:v>
                </c:pt>
                <c:pt idx="858">
                  <c:v>-4.866197276548939</c:v>
                </c:pt>
                <c:pt idx="859">
                  <c:v>-7.5516210800577088</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-7.7208845083403768</c:v>
                </c:pt>
                <c:pt idx="870">
                  <c:v>-7.8046900333909806</c:v>
                </c:pt>
                <c:pt idx="871">
                  <c:v>-7.7606299033909414</c:v>
                </c:pt>
                <c:pt idx="872">
                  <c:v>-7.5812434333910295</c:v>
                </c:pt>
                <c:pt idx="873">
                  <c:v>-7.4409022633910382</c:v>
                </c:pt>
                <c:pt idx="874">
                  <c:v>-7.3439036233910571</c:v>
                </c:pt>
                <c:pt idx="875">
                  <c:v>-7.2596611833911115</c:v>
                </c:pt>
                <c:pt idx="876">
                  <c:v>-7.2240054280251655</c:v>
                </c:pt>
                <c:pt idx="877">
                  <c:v>-5.0034020133910104</c:v>
                </c:pt>
                <c:pt idx="878">
                  <c:v>-4.7312530967243651</c:v>
                </c:pt>
                <c:pt idx="879">
                  <c:v>-4.2434625833909534</c:v>
                </c:pt>
                <c:pt idx="880">
                  <c:v>-3.7422818072055479</c:v>
                </c:pt>
                <c:pt idx="881">
                  <c:v>-2.9623091233908747</c:v>
                </c:pt>
                <c:pt idx="882">
                  <c:v>-2.2407108133910052</c:v>
                </c:pt>
                <c:pt idx="883">
                  <c:v>-1.7955190533910039</c:v>
                </c:pt>
                <c:pt idx="884">
                  <c:v>-1.6887726412979873</c:v>
                </c:pt>
                <c:pt idx="885">
                  <c:v>-2.9783842533909852</c:v>
                </c:pt>
                <c:pt idx="886">
                  <c:v>-3.3120960133910939</c:v>
                </c:pt>
                <c:pt idx="887">
                  <c:v>-3.4915536833911167</c:v>
                </c:pt>
                <c:pt idx="888">
                  <c:v>-3.891045273391021</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-4.316799103390931</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-10.059547213390989</c:v>
                </c:pt>
                <c:pt idx="6">
                  <c:v>-10.057425213391056</c:v>
                </c:pt>
                <c:pt idx="7">
                  <c:v>-10.079291528542527</c:v>
                </c:pt>
                <c:pt idx="8">
                  <c:v>-10.159646803391036</c:v>
                </c:pt>
                <c:pt idx="9">
                  <c:v>-9.9526575833911028</c:v>
                </c:pt>
                <c:pt idx="10">
                  <c:v>-9.6758857833910952</c:v>
                </c:pt>
                <c:pt idx="11">
                  <c:v>-8.5824111133909646</c:v>
                </c:pt>
                <c:pt idx="12">
                  <c:v>-7.0300502154111939</c:v>
                </c:pt>
                <c:pt idx="13">
                  <c:v>-6.4509480133910788</c:v>
                </c:pt>
                <c:pt idx="14">
                  <c:v>-7.7086561133910401</c:v>
                </c:pt>
                <c:pt idx="15">
                  <c:v>-9.7177829933910118</c:v>
                </c:pt>
                <c:pt idx="16">
                  <c:v>-10.922484472574622</c:v>
                </c:pt>
                <c:pt idx="17">
                  <c:v>-11.331854610793568</c:v>
                </c:pt>
                <c:pt idx="18">
                  <c:v>-12.714507638391055</c:v>
                </c:pt>
                <c:pt idx="19">
                  <c:v>-13.237963813391001</c:v>
                </c:pt>
                <c:pt idx="20">
                  <c:v>-13.609765593391202</c:v>
                </c:pt>
                <c:pt idx="21">
                  <c:v>-14.077285413390996</c:v>
                </c:pt>
                <c:pt idx="22">
                  <c:v>-12.741757768492951</c:v>
                </c:pt>
                <c:pt idx="23">
                  <c:v>-11.97194383157265</c:v>
                </c:pt>
                <c:pt idx="24">
                  <c:v>-12.183052013391</c:v>
                </c:pt>
                <c:pt idx="25">
                  <c:v>-13.377266082356542</c:v>
                </c:pt>
                <c:pt idx="26">
                  <c:v>-13.499018195209075</c:v>
                </c:pt>
                <c:pt idx="27">
                  <c:v>-13.358775113390749</c:v>
                </c:pt>
                <c:pt idx="28">
                  <c:v>-12.925073380737798</c:v>
                </c:pt>
                <c:pt idx="29">
                  <c:v>-12.445834233390991</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-9.5225459196409759</c:v>
                </c:pt>
                <c:pt idx="43">
                  <c:v>-9.5032611733909089</c:v>
                </c:pt>
                <c:pt idx="44">
                  <c:v>-9.1578718133908499</c:v>
                </c:pt>
                <c:pt idx="45">
                  <c:v>-8.8865819733909248</c:v>
                </c:pt>
                <c:pt idx="46">
                  <c:v>-9.4555893333910923</c:v>
                </c:pt>
                <c:pt idx="47">
                  <c:v>-9.6273530433908991</c:v>
                </c:pt>
                <c:pt idx="48">
                  <c:v>-9.0114763133911282</c:v>
                </c:pt>
                <c:pt idx="49">
                  <c:v>-8.0386782833909489</c:v>
                </c:pt>
                <c:pt idx="50">
                  <c:v>-7.3508504749294072</c:v>
                </c:pt>
                <c:pt idx="51">
                  <c:v>-9.4157105848195517</c:v>
                </c:pt>
                <c:pt idx="52">
                  <c:v>-9.9620501633908685</c:v>
                </c:pt>
                <c:pt idx="53">
                  <c:v>-11.203107407330348</c:v>
                </c:pt>
                <c:pt idx="54">
                  <c:v>-11.677410508236477</c:v>
                </c:pt>
                <c:pt idx="55">
                  <c:v>-11.302553713390967</c:v>
                </c:pt>
                <c:pt idx="56">
                  <c:v>-10.978127363390998</c:v>
                </c:pt>
                <c:pt idx="57">
                  <c:v>-10.614439573391072</c:v>
                </c:pt>
                <c:pt idx="58">
                  <c:v>-9.1269007378807174</c:v>
                </c:pt>
                <c:pt idx="59">
                  <c:v>-8.544292013390983</c:v>
                </c:pt>
                <c:pt idx="60">
                  <c:v>-7.5050521029430834</c:v>
                </c:pt>
                <c:pt idx="61">
                  <c:v>-7.2900746633908966</c:v>
                </c:pt>
                <c:pt idx="62">
                  <c:v>-7.0717663633910464</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-3.9052535933908903</c:v>
                </c:pt>
                <c:pt idx="73">
                  <c:v>-4.2024076279743525</c:v>
                </c:pt>
                <c:pt idx="74">
                  <c:v>-4.5413137133909913</c:v>
                </c:pt>
                <c:pt idx="75">
                  <c:v>-4.8096153033909115</c:v>
                </c:pt>
                <c:pt idx="76">
                  <c:v>-5.0032374133910134</c:v>
                </c:pt>
                <c:pt idx="77">
                  <c:v>-5.0824099081278149</c:v>
                </c:pt>
                <c:pt idx="78">
                  <c:v>-5.4012246952091978</c:v>
                </c:pt>
                <c:pt idx="79">
                  <c:v>-5.382888930916752</c:v>
                </c:pt>
                <c:pt idx="80">
                  <c:v>-5.1577879133910445</c:v>
                </c:pt>
                <c:pt idx="81">
                  <c:v>-5.1050619433909654</c:v>
                </c:pt>
                <c:pt idx="82">
                  <c:v>-4.9632102133909664</c:v>
                </c:pt>
                <c:pt idx="83">
                  <c:v>-4.7617903432879558</c:v>
                </c:pt>
                <c:pt idx="84">
                  <c:v>-4.5471263933910304</c:v>
                </c:pt>
                <c:pt idx="85">
                  <c:v>-4.4885295298744836</c:v>
                </c:pt>
                <c:pt idx="86">
                  <c:v>-3.8324608315728379</c:v>
                </c:pt>
                <c:pt idx="87">
                  <c:v>-3.680806336623287</c:v>
                </c:pt>
                <c:pt idx="88">
                  <c:v>-3.4950075133911427</c:v>
                </c:pt>
                <c:pt idx="89">
                  <c:v>-3.2079552633909856</c:v>
                </c:pt>
                <c:pt idx="90">
                  <c:v>-2.8559517133910788</c:v>
                </c:pt>
                <c:pt idx="91">
                  <c:v>-2.5964519389228968</c:v>
                </c:pt>
                <c:pt idx="92">
                  <c:v>-2.2885042533910469</c:v>
                </c:pt>
                <c:pt idx="93">
                  <c:v>-2.2218010633911982</c:v>
                </c:pt>
                <c:pt idx="94">
                  <c:v>-2.2582720133910068</c:v>
                </c:pt>
                <c:pt idx="95">
                  <c:v>-2.6961504344436573</c:v>
                </c:pt>
                <c:pt idx="96">
                  <c:v>-2.6576528333909222</c:v>
                </c:pt>
                <c:pt idx="97">
                  <c:v>-2.298387553390858</c:v>
                </c:pt>
                <c:pt idx="98">
                  <c:v>-1.8473865433910401</c:v>
                </c:pt>
                <c:pt idx="99">
                  <c:v>-1.1030258333909302</c:v>
                </c:pt>
                <c:pt idx="100">
                  <c:v>-0.19068203422440888</c:v>
                </c:pt>
                <c:pt idx="101">
                  <c:v>1.1285041366090951</c:v>
                </c:pt>
                <c:pt idx="102">
                  <c:v>1.7019928666089186</c:v>
                </c:pt>
                <c:pt idx="103">
                  <c:v>1.9912579866090172</c:v>
                </c:pt>
                <c:pt idx="104">
                  <c:v>4.5615540992851455</c:v>
                </c:pt>
                <c:pt idx="105">
                  <c:v>5.4162921066089922</c:v>
                </c:pt>
                <c:pt idx="106">
                  <c:v>6.2925234241091736</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9.9286990066089693</c:v>
                </c:pt>
                <c:pt idx="115">
                  <c:v>8.5934671666088462</c:v>
                </c:pt>
                <c:pt idx="116">
                  <c:v>6.6647530166090245</c:v>
                </c:pt>
                <c:pt idx="117">
                  <c:v>4.8626848866089407</c:v>
                </c:pt>
                <c:pt idx="118">
                  <c:v>2.8834290366089022</c:v>
                </c:pt>
                <c:pt idx="119">
                  <c:v>1.2950778552958297</c:v>
                </c:pt>
                <c:pt idx="120">
                  <c:v>-0.29688039880766026</c:v>
                </c:pt>
                <c:pt idx="121">
                  <c:v>-0.72209201339100704</c:v>
                </c:pt>
                <c:pt idx="122">
                  <c:v>-1.6810752566341158</c:v>
                </c:pt>
                <c:pt idx="123">
                  <c:v>-2.5948047433910952</c:v>
                </c:pt>
                <c:pt idx="124">
                  <c:v>-3.3630216633908248</c:v>
                </c:pt>
                <c:pt idx="125">
                  <c:v>-3.4859026133909765</c:v>
                </c:pt>
                <c:pt idx="126">
                  <c:v>-3.8597884133909957</c:v>
                </c:pt>
                <c:pt idx="127">
                  <c:v>-4.0081724333910103</c:v>
                </c:pt>
                <c:pt idx="128">
                  <c:v>-4.0487734133909914</c:v>
                </c:pt>
                <c:pt idx="129">
                  <c:v>-3.9537628133908616</c:v>
                </c:pt>
                <c:pt idx="130">
                  <c:v>-3.8765142595449191</c:v>
                </c:pt>
                <c:pt idx="131">
                  <c:v>-3.0312153467243381</c:v>
                </c:pt>
                <c:pt idx="132">
                  <c:v>-2.7076701933909391</c:v>
                </c:pt>
                <c:pt idx="133">
                  <c:v>-1.8239918820777461</c:v>
                </c:pt>
                <c:pt idx="134">
                  <c:v>-0.9231539033911107</c:v>
                </c:pt>
                <c:pt idx="135">
                  <c:v>0.26663797660916089</c:v>
                </c:pt>
                <c:pt idx="136">
                  <c:v>1.7380105066088332</c:v>
                </c:pt>
                <c:pt idx="137">
                  <c:v>3.3624864266089198</c:v>
                </c:pt>
                <c:pt idx="138">
                  <c:v>4.6366184866090334</c:v>
                </c:pt>
                <c:pt idx="139">
                  <c:v>5.1652029866090601</c:v>
                </c:pt>
                <c:pt idx="140">
                  <c:v>6.8284837008946511</c:v>
                </c:pt>
                <c:pt idx="141">
                  <c:v>6.9941444266089308</c:v>
                </c:pt>
                <c:pt idx="142">
                  <c:v>7.0145061966090099</c:v>
                </c:pt>
                <c:pt idx="143">
                  <c:v>7.0084940866088905</c:v>
                </c:pt>
                <c:pt idx="144">
                  <c:v>7.0935531566088059</c:v>
                </c:pt>
                <c:pt idx="145">
                  <c:v>7.1051668366088769</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7.1221091566088033</c:v>
                </c:pt>
                <c:pt idx="155">
                  <c:v>5.8590241404553165</c:v>
                </c:pt>
                <c:pt idx="156">
                  <c:v>1.3676938199423878</c:v>
                </c:pt>
                <c:pt idx="157">
                  <c:v>5.1114606609047562E-2</c:v>
                </c:pt>
                <c:pt idx="158">
                  <c:v>-1.1537029607595195</c:v>
                </c:pt>
                <c:pt idx="159">
                  <c:v>-3.0686837733909442</c:v>
                </c:pt>
                <c:pt idx="160">
                  <c:v>-3.975213923391145</c:v>
                </c:pt>
                <c:pt idx="161">
                  <c:v>-5.0641891833911501</c:v>
                </c:pt>
                <c:pt idx="162">
                  <c:v>-5.9647168733909277</c:v>
                </c:pt>
                <c:pt idx="163">
                  <c:v>-6.1378880133909348</c:v>
                </c:pt>
                <c:pt idx="164">
                  <c:v>-6.9889007186541328</c:v>
                </c:pt>
                <c:pt idx="165">
                  <c:v>-7.6002895133909885</c:v>
                </c:pt>
                <c:pt idx="166">
                  <c:v>-9.0937573075086728</c:v>
                </c:pt>
                <c:pt idx="167">
                  <c:v>-9.6839634633909011</c:v>
                </c:pt>
                <c:pt idx="168">
                  <c:v>-9.7460976033907727</c:v>
                </c:pt>
                <c:pt idx="169">
                  <c:v>-9.5458916033910413</c:v>
                </c:pt>
                <c:pt idx="170">
                  <c:v>-9.4118366800576894</c:v>
                </c:pt>
                <c:pt idx="171">
                  <c:v>-9.3942641233911175</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-7.7112322833908538</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-6.8350123857316731</c:v>
                </c:pt>
                <c:pt idx="188">
                  <c:v>-6.6822682533909017</c:v>
                </c:pt>
                <c:pt idx="189">
                  <c:v>-6.1930353633910045</c:v>
                </c:pt>
                <c:pt idx="190">
                  <c:v>-5.553566013390963</c:v>
                </c:pt>
                <c:pt idx="191">
                  <c:v>-4.1181088467243008</c:v>
                </c:pt>
                <c:pt idx="192">
                  <c:v>-3.8821305633910015</c:v>
                </c:pt>
                <c:pt idx="193">
                  <c:v>-3.7285104633910793</c:v>
                </c:pt>
                <c:pt idx="194">
                  <c:v>-3.3507788133909271</c:v>
                </c:pt>
                <c:pt idx="195">
                  <c:v>-3.1072032533908498</c:v>
                </c:pt>
                <c:pt idx="196">
                  <c:v>-2.7156369333911052</c:v>
                </c:pt>
                <c:pt idx="197">
                  <c:v>-2.3244758633908127</c:v>
                </c:pt>
                <c:pt idx="198">
                  <c:v>-1.8998174433909161</c:v>
                </c:pt>
                <c:pt idx="199">
                  <c:v>-1.7030620133910048</c:v>
                </c:pt>
                <c:pt idx="200">
                  <c:v>-0.70934458716155291</c:v>
                </c:pt>
                <c:pt idx="201">
                  <c:v>-0.5803041433910453</c:v>
                </c:pt>
                <c:pt idx="202">
                  <c:v>-0.38354032339090438</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0.69999162660896475</c:v>
                </c:pt>
                <c:pt idx="211">
                  <c:v>0.29051465660890585</c:v>
                </c:pt>
                <c:pt idx="212">
                  <c:v>-2.1972133909997642E-3</c:v>
                </c:pt>
                <c:pt idx="213">
                  <c:v>-0.19585601339107939</c:v>
                </c:pt>
                <c:pt idx="214">
                  <c:v>-0.34408233339102939</c:v>
                </c:pt>
                <c:pt idx="215">
                  <c:v>-0.18377819339097848</c:v>
                </c:pt>
                <c:pt idx="216">
                  <c:v>0.19345966746018919</c:v>
                </c:pt>
                <c:pt idx="217">
                  <c:v>0.35596298660900172</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1.908234264386738</c:v>
                </c:pt>
                <c:pt idx="226">
                  <c:v>2.0918155566090197</c:v>
                </c:pt>
                <c:pt idx="227">
                  <c:v>2.3176842977199215</c:v>
                </c:pt>
                <c:pt idx="228">
                  <c:v>2.4777165866089352</c:v>
                </c:pt>
                <c:pt idx="229">
                  <c:v>2.4683075266092089</c:v>
                </c:pt>
                <c:pt idx="230">
                  <c:v>2.2743291566087862</c:v>
                </c:pt>
                <c:pt idx="231">
                  <c:v>1.829640331053497</c:v>
                </c:pt>
                <c:pt idx="232">
                  <c:v>-0.54144541598827922</c:v>
                </c:pt>
                <c:pt idx="233">
                  <c:v>-1.0588515133910061</c:v>
                </c:pt>
                <c:pt idx="234">
                  <c:v>-1.4269833533909213</c:v>
                </c:pt>
                <c:pt idx="235">
                  <c:v>-1.3698679033910401</c:v>
                </c:pt>
                <c:pt idx="236">
                  <c:v>-1.5163068533908159</c:v>
                </c:pt>
                <c:pt idx="237">
                  <c:v>-1.8300687687102077</c:v>
                </c:pt>
                <c:pt idx="238">
                  <c:v>-2.3649822633910142</c:v>
                </c:pt>
                <c:pt idx="239">
                  <c:v>-2.7660772933911488</c:v>
                </c:pt>
                <c:pt idx="240">
                  <c:v>-3.0763010133910447</c:v>
                </c:pt>
                <c:pt idx="241">
                  <c:v>-4.9768005651152274</c:v>
                </c:pt>
                <c:pt idx="242">
                  <c:v>-5.0210290335932513</c:v>
                </c:pt>
                <c:pt idx="243">
                  <c:v>-4.6629557133910868</c:v>
                </c:pt>
                <c:pt idx="244">
                  <c:v>-4.6179699133911214</c:v>
                </c:pt>
                <c:pt idx="245">
                  <c:v>-4.6587490733909789</c:v>
                </c:pt>
                <c:pt idx="246">
                  <c:v>-4.5223051933909364</c:v>
                </c:pt>
                <c:pt idx="247">
                  <c:v>-4.4423281144009934</c:v>
                </c:pt>
                <c:pt idx="248">
                  <c:v>-4.4461920133909798</c:v>
                </c:pt>
                <c:pt idx="249">
                  <c:v>-4.4493364650038076</c:v>
                </c:pt>
                <c:pt idx="250">
                  <c:v>-4.3583913333910704</c:v>
                </c:pt>
                <c:pt idx="251">
                  <c:v>-4.2616983633909404</c:v>
                </c:pt>
                <c:pt idx="252">
                  <c:v>-4.3012554633910884</c:v>
                </c:pt>
                <c:pt idx="253">
                  <c:v>-4.41679552402924</c:v>
                </c:pt>
                <c:pt idx="254">
                  <c:v>-4.2707266333911358</c:v>
                </c:pt>
                <c:pt idx="255">
                  <c:v>-3.2439496633909952</c:v>
                </c:pt>
                <c:pt idx="256">
                  <c:v>-2.6201532133909966</c:v>
                </c:pt>
                <c:pt idx="257">
                  <c:v>-2.2788346800577592</c:v>
                </c:pt>
                <c:pt idx="258">
                  <c:v>-1.0615784133910751</c:v>
                </c:pt>
                <c:pt idx="259">
                  <c:v>-0.75836661339100464</c:v>
                </c:pt>
                <c:pt idx="260">
                  <c:v>-0.47431145339084063</c:v>
                </c:pt>
                <c:pt idx="261">
                  <c:v>-9.940646339097757E-2</c:v>
                </c:pt>
                <c:pt idx="262">
                  <c:v>0.18084048123274996</c:v>
                </c:pt>
                <c:pt idx="263">
                  <c:v>0.22301953660911522</c:v>
                </c:pt>
                <c:pt idx="264">
                  <c:v>0.41890798660901463</c:v>
                </c:pt>
                <c:pt idx="265">
                  <c:v>0.57580461311518405</c:v>
                </c:pt>
                <c:pt idx="266">
                  <c:v>0.86267466660899828</c:v>
                </c:pt>
                <c:pt idx="267">
                  <c:v>0.81737120660915452</c:v>
                </c:pt>
                <c:pt idx="268">
                  <c:v>0.97255581456609452</c:v>
                </c:pt>
                <c:pt idx="269">
                  <c:v>0.79697698660889804</c:v>
                </c:pt>
                <c:pt idx="270">
                  <c:v>0.57890191660901524</c:v>
                </c:pt>
                <c:pt idx="271">
                  <c:v>0.38655065327569205</c:v>
                </c:pt>
                <c:pt idx="272">
                  <c:v>0.47618955523647388</c:v>
                </c:pt>
                <c:pt idx="273">
                  <c:v>0.56208462660895064</c:v>
                </c:pt>
                <c:pt idx="274">
                  <c:v>0.58458091590196382</c:v>
                </c:pt>
                <c:pt idx="275">
                  <c:v>0.43235701660896098</c:v>
                </c:pt>
                <c:pt idx="276">
                  <c:v>0.39641034660906016</c:v>
                </c:pt>
                <c:pt idx="277">
                  <c:v>-5.7541193391060085E-2</c:v>
                </c:pt>
                <c:pt idx="278">
                  <c:v>-0.49745910430021978</c:v>
                </c:pt>
                <c:pt idx="279">
                  <c:v>-0.73664135339096648</c:v>
                </c:pt>
                <c:pt idx="280">
                  <c:v>-0.70878048005761229</c:v>
                </c:pt>
                <c:pt idx="281">
                  <c:v>-0.34842125663423928</c:v>
                </c:pt>
                <c:pt idx="282">
                  <c:v>-0.15598627339100843</c:v>
                </c:pt>
                <c:pt idx="283">
                  <c:v>0.18450830660894724</c:v>
                </c:pt>
                <c:pt idx="284">
                  <c:v>0.50086597650803921</c:v>
                </c:pt>
                <c:pt idx="285">
                  <c:v>1.0197757866092019</c:v>
                </c:pt>
                <c:pt idx="286">
                  <c:v>1.3714020666090221</c:v>
                </c:pt>
                <c:pt idx="287">
                  <c:v>1.8494479566089141</c:v>
                </c:pt>
                <c:pt idx="288">
                  <c:v>2.0358266822611313</c:v>
                </c:pt>
                <c:pt idx="289">
                  <c:v>2.2065879866090654</c:v>
                </c:pt>
                <c:pt idx="290">
                  <c:v>2.4809747608025337</c:v>
                </c:pt>
                <c:pt idx="291">
                  <c:v>2.5920308266090037</c:v>
                </c:pt>
                <c:pt idx="292">
                  <c:v>2.6607539666089401</c:v>
                </c:pt>
                <c:pt idx="293">
                  <c:v>2.6641228466090521</c:v>
                </c:pt>
                <c:pt idx="294">
                  <c:v>3.1103688866092227</c:v>
                </c:pt>
                <c:pt idx="295">
                  <c:v>3.3505348266089499</c:v>
                </c:pt>
                <c:pt idx="296">
                  <c:v>3.6525675466089496</c:v>
                </c:pt>
                <c:pt idx="297">
                  <c:v>4.146918516609138</c:v>
                </c:pt>
                <c:pt idx="298">
                  <c:v>4.2874212666090479</c:v>
                </c:pt>
                <c:pt idx="299">
                  <c:v>4.0088685149108514</c:v>
                </c:pt>
                <c:pt idx="300">
                  <c:v>3.9688481266089819</c:v>
                </c:pt>
                <c:pt idx="301">
                  <c:v>3.5227417366090634</c:v>
                </c:pt>
                <c:pt idx="302">
                  <c:v>2.7983589366089774</c:v>
                </c:pt>
                <c:pt idx="303">
                  <c:v>2.301679834435129</c:v>
                </c:pt>
                <c:pt idx="304">
                  <c:v>1.6626980266091067</c:v>
                </c:pt>
                <c:pt idx="305">
                  <c:v>1.0633205066090738</c:v>
                </c:pt>
                <c:pt idx="306">
                  <c:v>0.40847261582246247</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-2.2539259679364299</c:v>
                </c:pt>
                <c:pt idx="315">
                  <c:v>-1.2539605848195658</c:v>
                </c:pt>
                <c:pt idx="316">
                  <c:v>-1.1355537786972161</c:v>
                </c:pt>
                <c:pt idx="317">
                  <c:v>-0.9454655487444642</c:v>
                </c:pt>
                <c:pt idx="318">
                  <c:v>-0.69531755339097867</c:v>
                </c:pt>
                <c:pt idx="319">
                  <c:v>-0.66464803339087986</c:v>
                </c:pt>
                <c:pt idx="320">
                  <c:v>-0.78403691339106252</c:v>
                </c:pt>
                <c:pt idx="321">
                  <c:v>-0.62756649614981164</c:v>
                </c:pt>
                <c:pt idx="322">
                  <c:v>-0.46546111061317674</c:v>
                </c:pt>
                <c:pt idx="323">
                  <c:v>-0.59561201339097669</c:v>
                </c:pt>
                <c:pt idx="324">
                  <c:v>-0.83875306339085465</c:v>
                </c:pt>
                <c:pt idx="325">
                  <c:v>-1.4483782533909255</c:v>
                </c:pt>
                <c:pt idx="326">
                  <c:v>-1.8730570542072114</c:v>
                </c:pt>
                <c:pt idx="327">
                  <c:v>-2.4123284933910658</c:v>
                </c:pt>
                <c:pt idx="328">
                  <c:v>-2.8611304033910159</c:v>
                </c:pt>
                <c:pt idx="329">
                  <c:v>-3.3717025815728334</c:v>
                </c:pt>
                <c:pt idx="330">
                  <c:v>-4.2872768006249942</c:v>
                </c:pt>
                <c:pt idx="331">
                  <c:v>-4.0145463063203026</c:v>
                </c:pt>
                <c:pt idx="332">
                  <c:v>-3.5441817633910038</c:v>
                </c:pt>
                <c:pt idx="333">
                  <c:v>-3.0871450333909394</c:v>
                </c:pt>
                <c:pt idx="334">
                  <c:v>-2.4809196133910376</c:v>
                </c:pt>
                <c:pt idx="335">
                  <c:v>-1.9798777709668682</c:v>
                </c:pt>
                <c:pt idx="336">
                  <c:v>-1.413187423390994</c:v>
                </c:pt>
                <c:pt idx="337">
                  <c:v>-0.56225643646787793</c:v>
                </c:pt>
                <c:pt idx="338">
                  <c:v>3.6202822723233092</c:v>
                </c:pt>
                <c:pt idx="339">
                  <c:v>3.6027374266088397</c:v>
                </c:pt>
                <c:pt idx="340">
                  <c:v>3.2985400366090687</c:v>
                </c:pt>
                <c:pt idx="341">
                  <c:v>3.2713555066088977</c:v>
                </c:pt>
                <c:pt idx="342">
                  <c:v>3.8159776387829112</c:v>
                </c:pt>
                <c:pt idx="343">
                  <c:v>4.6060159866091652</c:v>
                </c:pt>
                <c:pt idx="344">
                  <c:v>5.5040852366089084</c:v>
                </c:pt>
                <c:pt idx="345">
                  <c:v>6.3893929766088764</c:v>
                </c:pt>
                <c:pt idx="346">
                  <c:v>6.9716224366091701</c:v>
                </c:pt>
                <c:pt idx="347">
                  <c:v>7.380468008831059</c:v>
                </c:pt>
                <c:pt idx="348">
                  <c:v>7.7958544966089756</c:v>
                </c:pt>
                <c:pt idx="349">
                  <c:v>8.2493079666091198</c:v>
                </c:pt>
                <c:pt idx="350">
                  <c:v>8.8027215866088255</c:v>
                </c:pt>
                <c:pt idx="351">
                  <c:v>9.2007821466089723</c:v>
                </c:pt>
                <c:pt idx="352">
                  <c:v>9.6220464766090341</c:v>
                </c:pt>
                <c:pt idx="353">
                  <c:v>9.9123542088312231</c:v>
                </c:pt>
                <c:pt idx="354">
                  <c:v>10.196202193926084</c:v>
                </c:pt>
                <c:pt idx="355">
                  <c:v>10.743719887707869</c:v>
                </c:pt>
                <c:pt idx="356">
                  <c:v>11.023948946608797</c:v>
                </c:pt>
                <c:pt idx="357">
                  <c:v>11.144304726609148</c:v>
                </c:pt>
                <c:pt idx="358">
                  <c:v>11.320160986609025</c:v>
                </c:pt>
                <c:pt idx="359">
                  <c:v>11.511436420952407</c:v>
                </c:pt>
                <c:pt idx="360">
                  <c:v>11.886905936608711</c:v>
                </c:pt>
                <c:pt idx="361">
                  <c:v>12.104483149652651</c:v>
                </c:pt>
                <c:pt idx="362">
                  <c:v>12.378687351314866</c:v>
                </c:pt>
                <c:pt idx="363">
                  <c:v>12.202413026608809</c:v>
                </c:pt>
                <c:pt idx="364">
                  <c:v>11.874980975373134</c:v>
                </c:pt>
                <c:pt idx="365">
                  <c:v>11.037525986608944</c:v>
                </c:pt>
                <c:pt idx="366">
                  <c:v>9.7984789066088691</c:v>
                </c:pt>
                <c:pt idx="367">
                  <c:v>8.2994339866090741</c:v>
                </c:pt>
                <c:pt idx="368">
                  <c:v>6.8439352266090454</c:v>
                </c:pt>
                <c:pt idx="369">
                  <c:v>5.7156119866090336</c:v>
                </c:pt>
                <c:pt idx="370">
                  <c:v>1.3287916387829855</c:v>
                </c:pt>
                <c:pt idx="371">
                  <c:v>0.50327278660888963</c:v>
                </c:pt>
                <c:pt idx="372">
                  <c:v>-0.28182276339100709</c:v>
                </c:pt>
                <c:pt idx="373">
                  <c:v>-0.33122071339073611</c:v>
                </c:pt>
                <c:pt idx="374">
                  <c:v>-0.53678803339112013</c:v>
                </c:pt>
                <c:pt idx="375">
                  <c:v>-0.6123630633908167</c:v>
                </c:pt>
                <c:pt idx="376">
                  <c:v>-0.9832767608658185</c:v>
                </c:pt>
                <c:pt idx="377">
                  <c:v>-1.6866299133910445</c:v>
                </c:pt>
                <c:pt idx="378">
                  <c:v>-1.8430427633910846</c:v>
                </c:pt>
                <c:pt idx="379">
                  <c:v>-2.4081500633910622</c:v>
                </c:pt>
                <c:pt idx="380">
                  <c:v>-2.7773049833910202</c:v>
                </c:pt>
                <c:pt idx="381">
                  <c:v>-2.7478617553264488</c:v>
                </c:pt>
                <c:pt idx="382">
                  <c:v>-2.6631381133910592</c:v>
                </c:pt>
                <c:pt idx="383">
                  <c:v>-2.6557067533909202</c:v>
                </c:pt>
                <c:pt idx="384">
                  <c:v>-2.5329050733911167</c:v>
                </c:pt>
                <c:pt idx="385">
                  <c:v>-2.3599798133908316</c:v>
                </c:pt>
                <c:pt idx="386">
                  <c:v>-2.3297243670496215</c:v>
                </c:pt>
                <c:pt idx="387">
                  <c:v>-2.3145991133909973</c:v>
                </c:pt>
                <c:pt idx="388">
                  <c:v>-2.3170403233911765</c:v>
                </c:pt>
                <c:pt idx="389">
                  <c:v>-2.2978167033910397</c:v>
                </c:pt>
                <c:pt idx="390">
                  <c:v>-2.1271858733909852</c:v>
                </c:pt>
                <c:pt idx="391">
                  <c:v>-1.9647042833911428</c:v>
                </c:pt>
                <c:pt idx="392">
                  <c:v>-1.8468785386435682</c:v>
                </c:pt>
                <c:pt idx="393">
                  <c:v>-1.7652273333910813</c:v>
                </c:pt>
                <c:pt idx="394">
                  <c:v>-1.5534011533910779</c:v>
                </c:pt>
                <c:pt idx="395">
                  <c:v>-1.1356663133908838</c:v>
                </c:pt>
                <c:pt idx="396">
                  <c:v>-0.90696564880772657</c:v>
                </c:pt>
                <c:pt idx="397">
                  <c:v>-0.2762598467242583</c:v>
                </c:pt>
                <c:pt idx="398">
                  <c:v>-0.15844425339103976</c:v>
                </c:pt>
                <c:pt idx="399">
                  <c:v>-4.3397333391041737E-2</c:v>
                </c:pt>
                <c:pt idx="400">
                  <c:v>-4.6753013390954806E-2</c:v>
                </c:pt>
                <c:pt idx="401">
                  <c:v>-0.11994759339103205</c:v>
                </c:pt>
                <c:pt idx="402">
                  <c:v>-9.2718839478081364E-2</c:v>
                </c:pt>
                <c:pt idx="403">
                  <c:v>9.2365186609001129E-2</c:v>
                </c:pt>
                <c:pt idx="404">
                  <c:v>0.1979708437518613</c:v>
                </c:pt>
                <c:pt idx="405">
                  <c:v>1.0562132366089543</c:v>
                </c:pt>
                <c:pt idx="406">
                  <c:v>1.4111777466089137</c:v>
                </c:pt>
                <c:pt idx="407">
                  <c:v>1.962688756608844</c:v>
                </c:pt>
                <c:pt idx="408">
                  <c:v>2.7759656633767227</c:v>
                </c:pt>
                <c:pt idx="409">
                  <c:v>3.4543242566090884</c:v>
                </c:pt>
                <c:pt idx="410">
                  <c:v>4.3254418066089659</c:v>
                </c:pt>
                <c:pt idx="411">
                  <c:v>5.064600966609194</c:v>
                </c:pt>
                <c:pt idx="412">
                  <c:v>5.4702979866090224</c:v>
                </c:pt>
                <c:pt idx="413">
                  <c:v>6.2290989108515094</c:v>
                </c:pt>
                <c:pt idx="414">
                  <c:v>6.6818183066092063</c:v>
                </c:pt>
                <c:pt idx="415">
                  <c:v>6.7121312206515897</c:v>
                </c:pt>
                <c:pt idx="416">
                  <c:v>6.537994426608936</c:v>
                </c:pt>
                <c:pt idx="417">
                  <c:v>6.7389245066090426</c:v>
                </c:pt>
                <c:pt idx="418">
                  <c:v>6.7599888366091676</c:v>
                </c:pt>
                <c:pt idx="419">
                  <c:v>6.9140480866090002</c:v>
                </c:pt>
                <c:pt idx="420">
                  <c:v>7.4652483091895334</c:v>
                </c:pt>
                <c:pt idx="421">
                  <c:v>8.4259054966088005</c:v>
                </c:pt>
                <c:pt idx="422">
                  <c:v>8.8467043266090624</c:v>
                </c:pt>
                <c:pt idx="423">
                  <c:v>8.8438930266091091</c:v>
                </c:pt>
                <c:pt idx="424">
                  <c:v>9.0846837966091272</c:v>
                </c:pt>
                <c:pt idx="425">
                  <c:v>9.5273504866090182</c:v>
                </c:pt>
                <c:pt idx="426">
                  <c:v>10.225811586609121</c:v>
                </c:pt>
                <c:pt idx="427">
                  <c:v>10.854933816609085</c:v>
                </c:pt>
                <c:pt idx="428">
                  <c:v>11.438599816609081</c:v>
                </c:pt>
                <c:pt idx="429">
                  <c:v>11.960808536608981</c:v>
                </c:pt>
                <c:pt idx="430">
                  <c:v>12.261796111609026</c:v>
                </c:pt>
                <c:pt idx="431">
                  <c:v>13.00034337370586</c:v>
                </c:pt>
                <c:pt idx="432">
                  <c:v>13.136900126608964</c:v>
                </c:pt>
                <c:pt idx="433">
                  <c:v>13.210050086609115</c:v>
                </c:pt>
                <c:pt idx="434">
                  <c:v>13.216037286608964</c:v>
                </c:pt>
                <c:pt idx="435">
                  <c:v>13.335551466609175</c:v>
                </c:pt>
                <c:pt idx="436">
                  <c:v>13.7780090988539</c:v>
                </c:pt>
                <c:pt idx="437">
                  <c:v>14.351539206609107</c:v>
                </c:pt>
                <c:pt idx="438">
                  <c:v>14.550270007885571</c:v>
                </c:pt>
                <c:pt idx="439">
                  <c:v>15.056659441154508</c:v>
                </c:pt>
                <c:pt idx="440">
                  <c:v>15.163613046609004</c:v>
                </c:pt>
                <c:pt idx="441">
                  <c:v>15.28761760660902</c:v>
                </c:pt>
                <c:pt idx="442">
                  <c:v>15.482245853275707</c:v>
                </c:pt>
                <c:pt idx="443">
                  <c:v>15.669841536609148</c:v>
                </c:pt>
                <c:pt idx="444">
                  <c:v>15.782520466608801</c:v>
                </c:pt>
                <c:pt idx="445">
                  <c:v>15.912750368631436</c:v>
                </c:pt>
                <c:pt idx="446">
                  <c:v>15.986337986609048</c:v>
                </c:pt>
                <c:pt idx="447">
                  <c:v>16.047730037629581</c:v>
                </c:pt>
                <c:pt idx="448">
                  <c:v>16.200050370447386</c:v>
                </c:pt>
                <c:pt idx="449">
                  <c:v>16.421783156609226</c:v>
                </c:pt>
                <c:pt idx="450">
                  <c:v>16.517492186609047</c:v>
                </c:pt>
                <c:pt idx="451">
                  <c:v>16.387407006608967</c:v>
                </c:pt>
                <c:pt idx="452">
                  <c:v>16.345536286609004</c:v>
                </c:pt>
                <c:pt idx="453">
                  <c:v>16.471319250976808</c:v>
                </c:pt>
                <c:pt idx="454">
                  <c:v>16.990232986608969</c:v>
                </c:pt>
                <c:pt idx="455">
                  <c:v>17.070742731506954</c:v>
                </c:pt>
                <c:pt idx="456">
                  <c:v>17.102927036608904</c:v>
                </c:pt>
                <c:pt idx="457">
                  <c:v>16.974764886609087</c:v>
                </c:pt>
                <c:pt idx="458">
                  <c:v>16.797202546608929</c:v>
                </c:pt>
                <c:pt idx="459">
                  <c:v>16.809309703780769</c:v>
                </c:pt>
                <c:pt idx="460">
                  <c:v>16.943717936609126</c:v>
                </c:pt>
                <c:pt idx="461">
                  <c:v>17.109812726609022</c:v>
                </c:pt>
                <c:pt idx="462">
                  <c:v>17.35608048660913</c:v>
                </c:pt>
                <c:pt idx="463">
                  <c:v>17.446970426608853</c:v>
                </c:pt>
                <c:pt idx="464">
                  <c:v>17.442909334434937</c:v>
                </c:pt>
                <c:pt idx="465">
                  <c:v>17.356399866608911</c:v>
                </c:pt>
                <c:pt idx="466">
                  <c:v>17.261673966608953</c:v>
                </c:pt>
                <c:pt idx="467">
                  <c:v>17.230608826608993</c:v>
                </c:pt>
                <c:pt idx="468">
                  <c:v>17.206427466608933</c:v>
                </c:pt>
                <c:pt idx="469">
                  <c:v>17.297047843751756</c:v>
                </c:pt>
                <c:pt idx="470">
                  <c:v>17.458857216609193</c:v>
                </c:pt>
                <c:pt idx="471">
                  <c:v>17.883409166609212</c:v>
                </c:pt>
                <c:pt idx="472">
                  <c:v>18.159759006609093</c:v>
                </c:pt>
                <c:pt idx="473">
                  <c:v>18.151293946608991</c:v>
                </c:pt>
                <c:pt idx="474">
                  <c:v>18.030623211098728</c:v>
                </c:pt>
                <c:pt idx="475">
                  <c:v>17.737965016608943</c:v>
                </c:pt>
                <c:pt idx="476">
                  <c:v>17.323070416609092</c:v>
                </c:pt>
                <c:pt idx="477">
                  <c:v>16.902657356608952</c:v>
                </c:pt>
                <c:pt idx="478">
                  <c:v>16.578128946608885</c:v>
                </c:pt>
                <c:pt idx="479">
                  <c:v>16.123104653275632</c:v>
                </c:pt>
                <c:pt idx="480">
                  <c:v>15.606716666609268</c:v>
                </c:pt>
                <c:pt idx="481">
                  <c:v>14.934157816609064</c:v>
                </c:pt>
                <c:pt idx="482">
                  <c:v>13.986744966608928</c:v>
                </c:pt>
                <c:pt idx="483">
                  <c:v>12.922710302935513</c:v>
                </c:pt>
                <c:pt idx="484">
                  <c:v>12.173566926609126</c:v>
                </c:pt>
                <c:pt idx="485">
                  <c:v>11.757371558037571</c:v>
                </c:pt>
                <c:pt idx="486">
                  <c:v>12.072989831053404</c:v>
                </c:pt>
                <c:pt idx="487">
                  <c:v>11.84506825660916</c:v>
                </c:pt>
                <c:pt idx="488">
                  <c:v>11.690926956609253</c:v>
                </c:pt>
                <c:pt idx="489">
                  <c:v>11.652612986608856</c:v>
                </c:pt>
                <c:pt idx="490">
                  <c:v>11.348199686609007</c:v>
                </c:pt>
                <c:pt idx="491">
                  <c:v>10.984564216609122</c:v>
                </c:pt>
                <c:pt idx="492">
                  <c:v>10.507547946609026</c:v>
                </c:pt>
                <c:pt idx="493">
                  <c:v>9.9081180088314138</c:v>
                </c:pt>
                <c:pt idx="494">
                  <c:v>9.0918675866089842</c:v>
                </c:pt>
                <c:pt idx="495">
                  <c:v>8.5634465666092279</c:v>
                </c:pt>
                <c:pt idx="496">
                  <c:v>8.5127940366089749</c:v>
                </c:pt>
                <c:pt idx="497">
                  <c:v>8.4969555552364717</c:v>
                </c:pt>
                <c:pt idx="498">
                  <c:v>7.9697779866090173</c:v>
                </c:pt>
                <c:pt idx="499">
                  <c:v>7.8917963511921414</c:v>
                </c:pt>
                <c:pt idx="500">
                  <c:v>7.8902930866089918</c:v>
                </c:pt>
                <c:pt idx="501">
                  <c:v>8.0720830866091227</c:v>
                </c:pt>
                <c:pt idx="502">
                  <c:v>8.2024093766089994</c:v>
                </c:pt>
                <c:pt idx="503">
                  <c:v>8.3075473666090893</c:v>
                </c:pt>
                <c:pt idx="504">
                  <c:v>8.3877279866090078</c:v>
                </c:pt>
                <c:pt idx="505">
                  <c:v>8.478819682261145</c:v>
                </c:pt>
                <c:pt idx="506">
                  <c:v>8.3897261466089645</c:v>
                </c:pt>
                <c:pt idx="507">
                  <c:v>8.2270063966090028</c:v>
                </c:pt>
                <c:pt idx="508">
                  <c:v>8.1280198366089564</c:v>
                </c:pt>
                <c:pt idx="509">
                  <c:v>8.2746902066090016</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9.7436737008945649</c:v>
                </c:pt>
                <c:pt idx="520">
                  <c:v>9.3759441245401014</c:v>
                </c:pt>
                <c:pt idx="521">
                  <c:v>9.1062622470256205</c:v>
                </c:pt>
                <c:pt idx="522">
                  <c:v>8.5343663066089874</c:v>
                </c:pt>
                <c:pt idx="523">
                  <c:v>8.3156064866088268</c:v>
                </c:pt>
                <c:pt idx="524">
                  <c:v>8.2135734366090958</c:v>
                </c:pt>
                <c:pt idx="525">
                  <c:v>8.2572740866089607</c:v>
                </c:pt>
                <c:pt idx="526">
                  <c:v>8.3185242366089387</c:v>
                </c:pt>
                <c:pt idx="527">
                  <c:v>8.0524007866089047</c:v>
                </c:pt>
                <c:pt idx="528">
                  <c:v>7.781985796132858</c:v>
                </c:pt>
                <c:pt idx="529">
                  <c:v>6.0380460300872301</c:v>
                </c:pt>
                <c:pt idx="530">
                  <c:v>5.8048939866090876</c:v>
                </c:pt>
                <c:pt idx="531">
                  <c:v>5.6935354866089698</c:v>
                </c:pt>
                <c:pt idx="532">
                  <c:v>5.5457144764050259</c:v>
                </c:pt>
                <c:pt idx="533">
                  <c:v>5.2492355866089175</c:v>
                </c:pt>
                <c:pt idx="534">
                  <c:v>4.8825687866090135</c:v>
                </c:pt>
                <c:pt idx="535">
                  <c:v>4.5446257866089041</c:v>
                </c:pt>
                <c:pt idx="536">
                  <c:v>4.6300754866090301</c:v>
                </c:pt>
                <c:pt idx="537">
                  <c:v>4.6595691987302814</c:v>
                </c:pt>
                <c:pt idx="538">
                  <c:v>4.6132659166089756</c:v>
                </c:pt>
                <c:pt idx="539">
                  <c:v>4.6619195366088348</c:v>
                </c:pt>
                <c:pt idx="540">
                  <c:v>4.7132968466091105</c:v>
                </c:pt>
                <c:pt idx="541">
                  <c:v>4.7285241192621896</c:v>
                </c:pt>
                <c:pt idx="542">
                  <c:v>4.7027844566089998</c:v>
                </c:pt>
                <c:pt idx="543">
                  <c:v>4.7223459766090379</c:v>
                </c:pt>
                <c:pt idx="544">
                  <c:v>4.8402025058396676</c:v>
                </c:pt>
                <c:pt idx="545">
                  <c:v>4.8212603956999347</c:v>
                </c:pt>
                <c:pt idx="546">
                  <c:v>4.9185916773304434</c:v>
                </c:pt>
                <c:pt idx="547">
                  <c:v>4.9708361166090915</c:v>
                </c:pt>
                <c:pt idx="548">
                  <c:v>5.055863146609056</c:v>
                </c:pt>
                <c:pt idx="549">
                  <c:v>5.1909013566088245</c:v>
                </c:pt>
                <c:pt idx="550">
                  <c:v>5.4406543703299235</c:v>
                </c:pt>
                <c:pt idx="551">
                  <c:v>5.656514066609085</c:v>
                </c:pt>
                <c:pt idx="552">
                  <c:v>5.703708631770283</c:v>
                </c:pt>
                <c:pt idx="553">
                  <c:v>6.7553955337788807</c:v>
                </c:pt>
                <c:pt idx="554">
                  <c:v>7.0906042266089644</c:v>
                </c:pt>
                <c:pt idx="555">
                  <c:v>7.1557626804866494</c:v>
                </c:pt>
                <c:pt idx="556">
                  <c:v>7.1385913866092352</c:v>
                </c:pt>
                <c:pt idx="557">
                  <c:v>7.281594226608906</c:v>
                </c:pt>
                <c:pt idx="558">
                  <c:v>7.5920923366088555</c:v>
                </c:pt>
                <c:pt idx="559">
                  <c:v>7.6959079866090265</c:v>
                </c:pt>
                <c:pt idx="560">
                  <c:v>7.2558575977201372</c:v>
                </c:pt>
                <c:pt idx="561">
                  <c:v>6.6933556366088345</c:v>
                </c:pt>
                <c:pt idx="562">
                  <c:v>6.1534743366089044</c:v>
                </c:pt>
                <c:pt idx="563">
                  <c:v>5.7998380266089455</c:v>
                </c:pt>
                <c:pt idx="564">
                  <c:v>5.4943172466087855</c:v>
                </c:pt>
                <c:pt idx="565">
                  <c:v>5.2421169151804747</c:v>
                </c:pt>
                <c:pt idx="566">
                  <c:v>5.0762923054495994</c:v>
                </c:pt>
                <c:pt idx="567">
                  <c:v>5.3490579866089965</c:v>
                </c:pt>
                <c:pt idx="568">
                  <c:v>5.4460619041345861</c:v>
                </c:pt>
                <c:pt idx="569">
                  <c:v>5.4666832566089845</c:v>
                </c:pt>
                <c:pt idx="570">
                  <c:v>5.2633239266089475</c:v>
                </c:pt>
                <c:pt idx="571">
                  <c:v>5.5957481166089575</c:v>
                </c:pt>
                <c:pt idx="572">
                  <c:v>5.5990105550297855</c:v>
                </c:pt>
                <c:pt idx="573">
                  <c:v>4.8629124866090265</c:v>
                </c:pt>
                <c:pt idx="574">
                  <c:v>4.2669996966089627</c:v>
                </c:pt>
                <c:pt idx="575">
                  <c:v>3.9765757138817386</c:v>
                </c:pt>
                <c:pt idx="576">
                  <c:v>2.5268209310535021</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4.6541840116090283</c:v>
                </c:pt>
                <c:pt idx="587">
                  <c:v>4.8022995366091283</c:v>
                </c:pt>
                <c:pt idx="588">
                  <c:v>4.8876177266089407</c:v>
                </c:pt>
                <c:pt idx="589">
                  <c:v>4.9095893866089</c:v>
                </c:pt>
                <c:pt idx="590">
                  <c:v>4.9019804466092296</c:v>
                </c:pt>
                <c:pt idx="591">
                  <c:v>4.9387673199423983</c:v>
                </c:pt>
                <c:pt idx="592">
                  <c:v>5.2871460717154317</c:v>
                </c:pt>
                <c:pt idx="593">
                  <c:v>5.2832484466091172</c:v>
                </c:pt>
                <c:pt idx="594">
                  <c:v>5.2320382866089785</c:v>
                </c:pt>
                <c:pt idx="595">
                  <c:v>5.2647168866089933</c:v>
                </c:pt>
                <c:pt idx="596">
                  <c:v>5.3331201366091818</c:v>
                </c:pt>
                <c:pt idx="597">
                  <c:v>5.3523724766090295</c:v>
                </c:pt>
                <c:pt idx="598">
                  <c:v>5.3898907701143504</c:v>
                </c:pt>
                <c:pt idx="599">
                  <c:v>5.4464042866090807</c:v>
                </c:pt>
                <c:pt idx="600">
                  <c:v>5.5666494609679802</c:v>
                </c:pt>
                <c:pt idx="601">
                  <c:v>5.7557308366089872</c:v>
                </c:pt>
                <c:pt idx="602">
                  <c:v>5.9499281866090099</c:v>
                </c:pt>
                <c:pt idx="603">
                  <c:v>6.0939113966089904</c:v>
                </c:pt>
                <c:pt idx="604">
                  <c:v>6.0881606366090315</c:v>
                </c:pt>
                <c:pt idx="605">
                  <c:v>6.0893229866091163</c:v>
                </c:pt>
                <c:pt idx="606">
                  <c:v>6.0409552621191454</c:v>
                </c:pt>
                <c:pt idx="607">
                  <c:v>5.5310729866090114</c:v>
                </c:pt>
                <c:pt idx="608">
                  <c:v>5.5273664968131389</c:v>
                </c:pt>
                <c:pt idx="609">
                  <c:v>5.4871678466091485</c:v>
                </c:pt>
                <c:pt idx="610">
                  <c:v>5.4740035866091334</c:v>
                </c:pt>
                <c:pt idx="611">
                  <c:v>5.5437133466091284</c:v>
                </c:pt>
                <c:pt idx="612">
                  <c:v>5.5336004355886521</c:v>
                </c:pt>
                <c:pt idx="613">
                  <c:v>5.2846866466089351</c:v>
                </c:pt>
                <c:pt idx="614">
                  <c:v>4.8152298199422754</c:v>
                </c:pt>
                <c:pt idx="615">
                  <c:v>3.9426260635320745</c:v>
                </c:pt>
                <c:pt idx="616">
                  <c:v>4.0204768148917776</c:v>
                </c:pt>
                <c:pt idx="617">
                  <c:v>3.5533102366091782</c:v>
                </c:pt>
                <c:pt idx="618">
                  <c:v>2.6081743165061009</c:v>
                </c:pt>
                <c:pt idx="619">
                  <c:v>2.0270682866088787</c:v>
                </c:pt>
                <c:pt idx="620">
                  <c:v>1.4964239866090452</c:v>
                </c:pt>
                <c:pt idx="621">
                  <c:v>1.2776530366089531</c:v>
                </c:pt>
                <c:pt idx="622">
                  <c:v>1.1009152866089806</c:v>
                </c:pt>
                <c:pt idx="623">
                  <c:v>0.95694355660893526</c:v>
                </c:pt>
                <c:pt idx="624">
                  <c:v>0.92433188134583588</c:v>
                </c:pt>
                <c:pt idx="625">
                  <c:v>1.0132968866089118</c:v>
                </c:pt>
                <c:pt idx="626">
                  <c:v>1.090445386608752</c:v>
                </c:pt>
                <c:pt idx="627">
                  <c:v>1.132113216609028</c:v>
                </c:pt>
                <c:pt idx="628">
                  <c:v>0.92676947660892672</c:v>
                </c:pt>
                <c:pt idx="629">
                  <c:v>0.73233318660912561</c:v>
                </c:pt>
                <c:pt idx="630">
                  <c:v>0.5185407339774315</c:v>
                </c:pt>
                <c:pt idx="631">
                  <c:v>0.46300154660899279</c:v>
                </c:pt>
                <c:pt idx="632">
                  <c:v>0.48486636896210311</c:v>
                </c:pt>
                <c:pt idx="633">
                  <c:v>0.63003465327563068</c:v>
                </c:pt>
                <c:pt idx="634">
                  <c:v>0.64030668660889734</c:v>
                </c:pt>
                <c:pt idx="635">
                  <c:v>0.7595710066090523</c:v>
                </c:pt>
                <c:pt idx="636">
                  <c:v>1.0428734489744318</c:v>
                </c:pt>
                <c:pt idx="637">
                  <c:v>1.0015280566089875</c:v>
                </c:pt>
                <c:pt idx="638">
                  <c:v>0.82175519660903418</c:v>
                </c:pt>
                <c:pt idx="639">
                  <c:v>0.772602596609135</c:v>
                </c:pt>
                <c:pt idx="640">
                  <c:v>0.79953243105342153</c:v>
                </c:pt>
                <c:pt idx="641">
                  <c:v>2.2060287441847208</c:v>
                </c:pt>
                <c:pt idx="642">
                  <c:v>2.764207796609047</c:v>
                </c:pt>
                <c:pt idx="643">
                  <c:v>3.3708066876398775</c:v>
                </c:pt>
                <c:pt idx="644">
                  <c:v>3.5749628366090986</c:v>
                </c:pt>
                <c:pt idx="645">
                  <c:v>3.7467907066090818</c:v>
                </c:pt>
                <c:pt idx="646">
                  <c:v>3.7084663366089643</c:v>
                </c:pt>
                <c:pt idx="647">
                  <c:v>3.4973655666089485</c:v>
                </c:pt>
                <c:pt idx="648">
                  <c:v>3.1453685988539206</c:v>
                </c:pt>
                <c:pt idx="649">
                  <c:v>3.0668023135319777</c:v>
                </c:pt>
                <c:pt idx="650">
                  <c:v>3.4176547338618048</c:v>
                </c:pt>
                <c:pt idx="651">
                  <c:v>2.966764306609079</c:v>
                </c:pt>
                <c:pt idx="652">
                  <c:v>2.6960093466090171</c:v>
                </c:pt>
                <c:pt idx="653">
                  <c:v>2.3817242966088941</c:v>
                </c:pt>
                <c:pt idx="654">
                  <c:v>1.8437147643867626</c:v>
                </c:pt>
                <c:pt idx="655">
                  <c:v>-0.29289201339099757</c:v>
                </c:pt>
                <c:pt idx="656">
                  <c:v>-0.41277285177473338</c:v>
                </c:pt>
                <c:pt idx="657">
                  <c:v>-0.57945838339109912</c:v>
                </c:pt>
                <c:pt idx="658">
                  <c:v>-0.48788583339110492</c:v>
                </c:pt>
                <c:pt idx="659">
                  <c:v>-0.56080217339101068</c:v>
                </c:pt>
                <c:pt idx="660">
                  <c:v>-0.76257383839092163</c:v>
                </c:pt>
                <c:pt idx="661">
                  <c:v>-1.0521662633909439</c:v>
                </c:pt>
                <c:pt idx="662">
                  <c:v>-1.180575074366619</c:v>
                </c:pt>
                <c:pt idx="663">
                  <c:v>-0.40647517339096007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0.58946533660889711</c:v>
                </c:pt>
                <c:pt idx="676">
                  <c:v>-0.32344021339113738</c:v>
                </c:pt>
                <c:pt idx="677">
                  <c:v>-0.57337318339114052</c:v>
                </c:pt>
                <c:pt idx="678">
                  <c:v>-0.92355201339101711</c:v>
                </c:pt>
                <c:pt idx="679">
                  <c:v>0.47096133712435123</c:v>
                </c:pt>
                <c:pt idx="680">
                  <c:v>1.8042285866089287</c:v>
                </c:pt>
                <c:pt idx="681">
                  <c:v>2.0496407766089391</c:v>
                </c:pt>
                <c:pt idx="682">
                  <c:v>2.0708404266088727</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1.9028263023984642</c:v>
                </c:pt>
                <c:pt idx="692">
                  <c:v>1.8817036708195332</c:v>
                </c:pt>
                <c:pt idx="693">
                  <c:v>2.0836979766092014</c:v>
                </c:pt>
                <c:pt idx="694">
                  <c:v>2.1936484866087871</c:v>
                </c:pt>
                <c:pt idx="695">
                  <c:v>2.2685784169887597</c:v>
                </c:pt>
                <c:pt idx="696">
                  <c:v>2.3842232366090883</c:v>
                </c:pt>
                <c:pt idx="697">
                  <c:v>2.3447491366090056</c:v>
                </c:pt>
                <c:pt idx="698">
                  <c:v>2.1756357366089389</c:v>
                </c:pt>
                <c:pt idx="699">
                  <c:v>1.6068786866090359</c:v>
                </c:pt>
                <c:pt idx="700">
                  <c:v>0.81174990660885527</c:v>
                </c:pt>
                <c:pt idx="701">
                  <c:v>-0.6437301970643875</c:v>
                </c:pt>
                <c:pt idx="702">
                  <c:v>-1.8940015133910344</c:v>
                </c:pt>
                <c:pt idx="703">
                  <c:v>-2.7700487333911337</c:v>
                </c:pt>
                <c:pt idx="704">
                  <c:v>-4.2696659133909014</c:v>
                </c:pt>
                <c:pt idx="705">
                  <c:v>-5.5511619133911934</c:v>
                </c:pt>
                <c:pt idx="706">
                  <c:v>-6.5459032917415527</c:v>
                </c:pt>
                <c:pt idx="707">
                  <c:v>-7.6091466110920862</c:v>
                </c:pt>
                <c:pt idx="708">
                  <c:v>-10.084655346724334</c:v>
                </c:pt>
                <c:pt idx="709">
                  <c:v>-10.376063053794956</c:v>
                </c:pt>
                <c:pt idx="710">
                  <c:v>-10.725268013391068</c:v>
                </c:pt>
                <c:pt idx="711">
                  <c:v>-10.833858483390832</c:v>
                </c:pt>
                <c:pt idx="712">
                  <c:v>-10.797386462370566</c:v>
                </c:pt>
                <c:pt idx="713">
                  <c:v>-10.063045763391115</c:v>
                </c:pt>
                <c:pt idx="714">
                  <c:v>-9.3824122133909817</c:v>
                </c:pt>
                <c:pt idx="715">
                  <c:v>-8.8830092032643648</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-6.7177208093094443</c:v>
                </c:pt>
                <c:pt idx="724">
                  <c:v>-6.5671720133909499</c:v>
                </c:pt>
                <c:pt idx="725">
                  <c:v>-6.9557988974489415</c:v>
                </c:pt>
                <c:pt idx="726">
                  <c:v>-7.1124203633910668</c:v>
                </c:pt>
                <c:pt idx="727">
                  <c:v>-6.9801694933909477</c:v>
                </c:pt>
                <c:pt idx="728">
                  <c:v>-6.6762829533910093</c:v>
                </c:pt>
                <c:pt idx="729">
                  <c:v>-6.3076780337989495</c:v>
                </c:pt>
                <c:pt idx="730">
                  <c:v>-5.6671587133908865</c:v>
                </c:pt>
                <c:pt idx="731">
                  <c:v>-5.1620900633910765</c:v>
                </c:pt>
                <c:pt idx="732">
                  <c:v>-3.5838020133909936</c:v>
                </c:pt>
                <c:pt idx="733">
                  <c:v>-3.4822394275324626</c:v>
                </c:pt>
                <c:pt idx="734">
                  <c:v>-3.0418964333910399</c:v>
                </c:pt>
                <c:pt idx="735">
                  <c:v>-2.7353703868849806</c:v>
                </c:pt>
                <c:pt idx="736">
                  <c:v>-2.5256409533911417</c:v>
                </c:pt>
                <c:pt idx="737">
                  <c:v>-2.448170213391009</c:v>
                </c:pt>
                <c:pt idx="738">
                  <c:v>-2.6905545733911542</c:v>
                </c:pt>
                <c:pt idx="739">
                  <c:v>-3.0526322056985977</c:v>
                </c:pt>
                <c:pt idx="740">
                  <c:v>-2.4339004419624413</c:v>
                </c:pt>
                <c:pt idx="741">
                  <c:v>-2.981783653391048</c:v>
                </c:pt>
                <c:pt idx="742">
                  <c:v>-3.8050726733910367</c:v>
                </c:pt>
                <c:pt idx="743">
                  <c:v>-4.6370376133908975</c:v>
                </c:pt>
                <c:pt idx="744">
                  <c:v>-5.5494834433911393</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-8.73790776339081</c:v>
                </c:pt>
                <c:pt idx="755">
                  <c:v>-8.2897875633908882</c:v>
                </c:pt>
                <c:pt idx="756">
                  <c:v>-8.0935020133910367</c:v>
                </c:pt>
                <c:pt idx="757">
                  <c:v>-6.2927720133909872</c:v>
                </c:pt>
                <c:pt idx="758">
                  <c:v>-6.1503900453058105</c:v>
                </c:pt>
                <c:pt idx="759">
                  <c:v>-5.9959503633910005</c:v>
                </c:pt>
                <c:pt idx="760">
                  <c:v>-5.6960501433910622</c:v>
                </c:pt>
                <c:pt idx="761">
                  <c:v>-5.3954683133910724</c:v>
                </c:pt>
                <c:pt idx="762">
                  <c:v>-5.0596381371022554</c:v>
                </c:pt>
                <c:pt idx="763">
                  <c:v>-4.6501849133909721</c:v>
                </c:pt>
                <c:pt idx="764">
                  <c:v>-4.2317319224818233</c:v>
                </c:pt>
                <c:pt idx="765">
                  <c:v>-3.2265153883910802</c:v>
                </c:pt>
                <c:pt idx="766">
                  <c:v>-3.0647921433909482</c:v>
                </c:pt>
                <c:pt idx="767">
                  <c:v>-3.0532488210833675</c:v>
                </c:pt>
                <c:pt idx="768">
                  <c:v>-3.0729883333910335</c:v>
                </c:pt>
                <c:pt idx="769">
                  <c:v>-3.0433641633910202</c:v>
                </c:pt>
                <c:pt idx="770">
                  <c:v>-2.9958525233910316</c:v>
                </c:pt>
                <c:pt idx="771">
                  <c:v>-2.7170173533910602</c:v>
                </c:pt>
                <c:pt idx="772">
                  <c:v>-2.5259420133910409</c:v>
                </c:pt>
                <c:pt idx="773">
                  <c:v>-2.2319779224820451</c:v>
                </c:pt>
                <c:pt idx="774">
                  <c:v>-2.1706525833910177</c:v>
                </c:pt>
                <c:pt idx="775">
                  <c:v>-1.9457980133909838</c:v>
                </c:pt>
                <c:pt idx="776">
                  <c:v>-1.7675305333909535</c:v>
                </c:pt>
                <c:pt idx="777">
                  <c:v>-1.7978913742157658</c:v>
                </c:pt>
                <c:pt idx="778">
                  <c:v>-2.0793983733908399</c:v>
                </c:pt>
                <c:pt idx="779">
                  <c:v>-2.5400210575086017</c:v>
                </c:pt>
                <c:pt idx="780">
                  <c:v>-4.4325574679364097</c:v>
                </c:pt>
                <c:pt idx="781">
                  <c:v>-4.7496571233911</c:v>
                </c:pt>
                <c:pt idx="782">
                  <c:v>-5.2684403033910598</c:v>
                </c:pt>
                <c:pt idx="783">
                  <c:v>-5.8487392582890285</c:v>
                </c:pt>
                <c:pt idx="784">
                  <c:v>-6.4448382733909897</c:v>
                </c:pt>
                <c:pt idx="785">
                  <c:v>-6.6711169633910856</c:v>
                </c:pt>
                <c:pt idx="786">
                  <c:v>-6.6952432533909843</c:v>
                </c:pt>
                <c:pt idx="787">
                  <c:v>-6.5343235733909069</c:v>
                </c:pt>
                <c:pt idx="788">
                  <c:v>-7.1101285651150663</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-6.9506437441602325</c:v>
                </c:pt>
                <c:pt idx="797">
                  <c:v>-6.7049611633909336</c:v>
                </c:pt>
                <c:pt idx="798">
                  <c:v>-6.2725196733909456</c:v>
                </c:pt>
                <c:pt idx="799">
                  <c:v>-5.9352741033910492</c:v>
                </c:pt>
                <c:pt idx="800">
                  <c:v>-5.520660303390879</c:v>
                </c:pt>
                <c:pt idx="801">
                  <c:v>-5.1786815133908561</c:v>
                </c:pt>
                <c:pt idx="802">
                  <c:v>-4.5301421358399523</c:v>
                </c:pt>
                <c:pt idx="803">
                  <c:v>-3.9240524333910041</c:v>
                </c:pt>
                <c:pt idx="804">
                  <c:v>-3.4525582133910229</c:v>
                </c:pt>
                <c:pt idx="805">
                  <c:v>-1.1103120133908555</c:v>
                </c:pt>
                <c:pt idx="806">
                  <c:v>-1.0007244333910279</c:v>
                </c:pt>
                <c:pt idx="807">
                  <c:v>-1.0701995333910761</c:v>
                </c:pt>
                <c:pt idx="808">
                  <c:v>-1.0946168133910845</c:v>
                </c:pt>
                <c:pt idx="809">
                  <c:v>-0.3257207433909754</c:v>
                </c:pt>
                <c:pt idx="810">
                  <c:v>0.81750072660895512</c:v>
                </c:pt>
                <c:pt idx="811">
                  <c:v>0.8941355366090149</c:v>
                </c:pt>
                <c:pt idx="812">
                  <c:v>0.12393932660899054</c:v>
                </c:pt>
                <c:pt idx="813">
                  <c:v>-0.35812615772083295</c:v>
                </c:pt>
                <c:pt idx="814">
                  <c:v>-0.82628926339110365</c:v>
                </c:pt>
                <c:pt idx="815">
                  <c:v>0.39926598660910939</c:v>
                </c:pt>
                <c:pt idx="816">
                  <c:v>0.4015738166091723</c:v>
                </c:pt>
                <c:pt idx="817">
                  <c:v>0.2277211366089773</c:v>
                </c:pt>
                <c:pt idx="818">
                  <c:v>0.21972422372245187</c:v>
                </c:pt>
                <c:pt idx="819">
                  <c:v>0.58581136660875188</c:v>
                </c:pt>
                <c:pt idx="820">
                  <c:v>0.67444503660910393</c:v>
                </c:pt>
                <c:pt idx="821">
                  <c:v>1.0221812866090678</c:v>
                </c:pt>
                <c:pt idx="822">
                  <c:v>1.5133365866091402</c:v>
                </c:pt>
                <c:pt idx="823">
                  <c:v>1.8948698158773978</c:v>
                </c:pt>
                <c:pt idx="824">
                  <c:v>2.0160773666090108</c:v>
                </c:pt>
                <c:pt idx="825">
                  <c:v>2.4418617366089848</c:v>
                </c:pt>
                <c:pt idx="826">
                  <c:v>2.9981420366090377</c:v>
                </c:pt>
                <c:pt idx="827">
                  <c:v>3.5650521466089629</c:v>
                </c:pt>
                <c:pt idx="828">
                  <c:v>4.3343009762997626</c:v>
                </c:pt>
                <c:pt idx="829">
                  <c:v>5.1622837666089083</c:v>
                </c:pt>
                <c:pt idx="830">
                  <c:v>6.1648943666090377</c:v>
                </c:pt>
                <c:pt idx="831">
                  <c:v>6.6001808866090999</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7.9595799159018821</c:v>
                </c:pt>
                <c:pt idx="840">
                  <c:v>7.5811624266091124</c:v>
                </c:pt>
                <c:pt idx="841">
                  <c:v>7.3930100666088938</c:v>
                </c:pt>
                <c:pt idx="842">
                  <c:v>7.1068978666089331</c:v>
                </c:pt>
                <c:pt idx="843">
                  <c:v>6.9924745466091665</c:v>
                </c:pt>
                <c:pt idx="844">
                  <c:v>7.0292971927947336</c:v>
                </c:pt>
                <c:pt idx="845">
                  <c:v>7.0785702566089403</c:v>
                </c:pt>
                <c:pt idx="846">
                  <c:v>7.129604006609128</c:v>
                </c:pt>
                <c:pt idx="847">
                  <c:v>7.1118998666088205</c:v>
                </c:pt>
                <c:pt idx="848">
                  <c:v>7.261993906609149</c:v>
                </c:pt>
                <c:pt idx="849">
                  <c:v>7.2743240278460775</c:v>
                </c:pt>
                <c:pt idx="850">
                  <c:v>7.0921035166087245</c:v>
                </c:pt>
                <c:pt idx="851">
                  <c:v>6.75065909772007</c:v>
                </c:pt>
                <c:pt idx="852">
                  <c:v>2.5707799866090113</c:v>
                </c:pt>
                <c:pt idx="853">
                  <c:v>1.6980212866090478</c:v>
                </c:pt>
                <c:pt idx="854">
                  <c:v>-0.2973065333912655</c:v>
                </c:pt>
                <c:pt idx="855">
                  <c:v>-1.6159170030815795</c:v>
                </c:pt>
                <c:pt idx="856">
                  <c:v>-3.3573908533909402</c:v>
                </c:pt>
                <c:pt idx="857">
                  <c:v>-4.1005943133910545</c:v>
                </c:pt>
                <c:pt idx="858">
                  <c:v>-4.8740481976015824</c:v>
                </c:pt>
                <c:pt idx="859">
                  <c:v>-7.8122310133909965</c:v>
                </c:pt>
                <c:pt idx="860">
                  <c:v>-7.8228573633910345</c:v>
                </c:pt>
                <c:pt idx="861">
                  <c:v>-7.7159146800576055</c:v>
                </c:pt>
                <c:pt idx="862">
                  <c:v>-7.6924742533910155</c:v>
                </c:pt>
                <c:pt idx="863">
                  <c:v>-7.9364324833911404</c:v>
                </c:pt>
                <c:pt idx="864">
                  <c:v>-8.1238169233911179</c:v>
                </c:pt>
                <c:pt idx="865">
                  <c:v>-8.2286299333910424</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-7.1799411933908779</c:v>
                </c:pt>
                <c:pt idx="876">
                  <c:v>-7.1529211597324656</c:v>
                </c:pt>
                <c:pt idx="877">
                  <c:v>-4.9022420133909934</c:v>
                </c:pt>
                <c:pt idx="878">
                  <c:v>-4.6174144717242447</c:v>
                </c:pt>
                <c:pt idx="879">
                  <c:v>-4.1641692233910685</c:v>
                </c:pt>
                <c:pt idx="880">
                  <c:v>-3.6810798999889869</c:v>
                </c:pt>
                <c:pt idx="881">
                  <c:v>-2.9040328833909683</c:v>
                </c:pt>
                <c:pt idx="882">
                  <c:v>-2.2071908233910387</c:v>
                </c:pt>
                <c:pt idx="883">
                  <c:v>-1.736205493391012</c:v>
                </c:pt>
                <c:pt idx="884">
                  <c:v>-1.3421425366468518</c:v>
                </c:pt>
                <c:pt idx="885">
                  <c:v>-2.4015437733908547</c:v>
                </c:pt>
                <c:pt idx="886">
                  <c:v>-2.863626721724335</c:v>
                </c:pt>
                <c:pt idx="887">
                  <c:v>-3.1663416733910594</c:v>
                </c:pt>
                <c:pt idx="888">
                  <c:v>-3.5501207633910212</c:v>
                </c:pt>
                <c:pt idx="889">
                  <c:v>-3.8699997933909032</c:v>
                </c:pt>
                <c:pt idx="890">
                  <c:v>-3.9685977338213316</c:v>
                </c:pt>
                <c:pt idx="891">
                  <c:v>-4.1528081800578462</c:v>
                </c:pt>
                <c:pt idx="892">
                  <c:v>-3.8318145133909525</c:v>
                </c:pt>
                <c:pt idx="893">
                  <c:v>-3.7851966133909092</c:v>
                </c:pt>
                <c:pt idx="894">
                  <c:v>-3.8123894133911116</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-8.4476239924704153</c:v>
                </c:pt>
                <c:pt idx="1">
                  <c:v>-8.4387905847078599</c:v>
                </c:pt>
                <c:pt idx="2">
                  <c:v>-8.4440663746047591</c:v>
                </c:pt>
                <c:pt idx="3">
                  <c:v>-8.440460945414868</c:v>
                </c:pt>
                <c:pt idx="4">
                  <c:v>-8.4465364745725964</c:v>
                </c:pt>
                <c:pt idx="5">
                  <c:v>-8.4444766413009091</c:v>
                </c:pt>
                <c:pt idx="6">
                  <c:v>-8.4454536619161686</c:v>
                </c:pt>
                <c:pt idx="7">
                  <c:v>-8.4183293111202602</c:v>
                </c:pt>
                <c:pt idx="8">
                  <c:v>-8.5017750603026219</c:v>
                </c:pt>
                <c:pt idx="9">
                  <c:v>-4.4845300494305746</c:v>
                </c:pt>
                <c:pt idx="10">
                  <c:v>-5.5339187956915152</c:v>
                </c:pt>
                <c:pt idx="11">
                  <c:v>-7.2081712686115855</c:v>
                </c:pt>
                <c:pt idx="12">
                  <c:v>-8.8548208600934117</c:v>
                </c:pt>
                <c:pt idx="13">
                  <c:v>-9.8035486309874571</c:v>
                </c:pt>
                <c:pt idx="14">
                  <c:v>-10.948712656640549</c:v>
                </c:pt>
                <c:pt idx="15">
                  <c:v>-11.622481908538006</c:v>
                </c:pt>
                <c:pt idx="16">
                  <c:v>-11.340307403776663</c:v>
                </c:pt>
                <c:pt idx="17">
                  <c:v>-11.784639374329954</c:v>
                </c:pt>
                <c:pt idx="18">
                  <c:v>-12.311446581102789</c:v>
                </c:pt>
                <c:pt idx="19">
                  <c:v>-13.131240624388719</c:v>
                </c:pt>
                <c:pt idx="20">
                  <c:v>-12.30084364208097</c:v>
                </c:pt>
                <c:pt idx="21">
                  <c:v>-10.970890732664159</c:v>
                </c:pt>
                <c:pt idx="22">
                  <c:v>-11.02707883326849</c:v>
                </c:pt>
                <c:pt idx="23">
                  <c:v>-11.203712024117818</c:v>
                </c:pt>
                <c:pt idx="24">
                  <c:v>-11.082006242220436</c:v>
                </c:pt>
                <c:pt idx="25">
                  <c:v>-11.015309827468824</c:v>
                </c:pt>
                <c:pt idx="26">
                  <c:v>-10.760849013811594</c:v>
                </c:pt>
                <c:pt idx="27">
                  <c:v>-9.9251944898328333</c:v>
                </c:pt>
                <c:pt idx="28">
                  <c:v>-9.4417808693540195</c:v>
                </c:pt>
                <c:pt idx="29">
                  <c:v>-9.0594636867472591</c:v>
                </c:pt>
                <c:pt idx="30">
                  <c:v>-8.8299211019101413</c:v>
                </c:pt>
                <c:pt idx="31">
                  <c:v>-8.6407454283593239</c:v>
                </c:pt>
                <c:pt idx="32">
                  <c:v>-8.6926314157352724</c:v>
                </c:pt>
                <c:pt idx="33">
                  <c:v>-8.7830054052477493</c:v>
                </c:pt>
                <c:pt idx="34">
                  <c:v>-8.2808047423288969</c:v>
                </c:pt>
                <c:pt idx="35">
                  <c:v>-7.4699548127883295</c:v>
                </c:pt>
                <c:pt idx="36">
                  <c:v>-7.0714210914901532</c:v>
                </c:pt>
                <c:pt idx="37">
                  <c:v>-7.2635705535146116</c:v>
                </c:pt>
                <c:pt idx="38">
                  <c:v>-7.9346515141025584</c:v>
                </c:pt>
                <c:pt idx="39">
                  <c:v>-8.8653455365310094</c:v>
                </c:pt>
                <c:pt idx="40">
                  <c:v>-9.3744638150412349</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-8.7953684271004029</c:v>
                </c:pt>
                <c:pt idx="51">
                  <c:v>-9.7602701238944967</c:v>
                </c:pt>
                <c:pt idx="52">
                  <c:v>-10.849944253173259</c:v>
                </c:pt>
                <c:pt idx="53">
                  <c:v>-11.577668572561254</c:v>
                </c:pt>
                <c:pt idx="54">
                  <c:v>-11.51332469010778</c:v>
                </c:pt>
                <c:pt idx="55">
                  <c:v>-11.148893766569147</c:v>
                </c:pt>
                <c:pt idx="56">
                  <c:v>-11.186346365981302</c:v>
                </c:pt>
                <c:pt idx="57">
                  <c:v>-10.140173014870788</c:v>
                </c:pt>
                <c:pt idx="58">
                  <c:v>-8.9339331198659178</c:v>
                </c:pt>
                <c:pt idx="59">
                  <c:v>-8.3990855187522513</c:v>
                </c:pt>
                <c:pt idx="60">
                  <c:v>-8.3795965225930082</c:v>
                </c:pt>
                <c:pt idx="61">
                  <c:v>-8.2462545339763551</c:v>
                </c:pt>
                <c:pt idx="62">
                  <c:v>-7.7577181957290424</c:v>
                </c:pt>
                <c:pt idx="63">
                  <c:v>-7.0596123774341084</c:v>
                </c:pt>
                <c:pt idx="64">
                  <c:v>-5.5068789115683234</c:v>
                </c:pt>
                <c:pt idx="65">
                  <c:v>-4.1574928510892866</c:v>
                </c:pt>
                <c:pt idx="66">
                  <c:v>-3.1996580854109307</c:v>
                </c:pt>
                <c:pt idx="67">
                  <c:v>-2.9066582999975399</c:v>
                </c:pt>
                <c:pt idx="68">
                  <c:v>-2.7271859726365548</c:v>
                </c:pt>
                <c:pt idx="69">
                  <c:v>-3.4850587541357783</c:v>
                </c:pt>
                <c:pt idx="70">
                  <c:v>-4.0854437658285194</c:v>
                </c:pt>
                <c:pt idx="71">
                  <c:v>-4.5562582675823364</c:v>
                </c:pt>
                <c:pt idx="72">
                  <c:v>-4.7730049104098304</c:v>
                </c:pt>
                <c:pt idx="73">
                  <c:v>-5.0999118798109206</c:v>
                </c:pt>
                <c:pt idx="74">
                  <c:v>-5.3493576738349162</c:v>
                </c:pt>
                <c:pt idx="75">
                  <c:v>-5.4938172372545466</c:v>
                </c:pt>
                <c:pt idx="76">
                  <c:v>-5.5814418858986432</c:v>
                </c:pt>
                <c:pt idx="77">
                  <c:v>-5.9285090693268865</c:v>
                </c:pt>
                <c:pt idx="78">
                  <c:v>-5.6641475840844295</c:v>
                </c:pt>
                <c:pt idx="79">
                  <c:v>-5.6178344998342791</c:v>
                </c:pt>
                <c:pt idx="80">
                  <c:v>-5.5486830843833994</c:v>
                </c:pt>
                <c:pt idx="81">
                  <c:v>-5.3640220899829254</c:v>
                </c:pt>
                <c:pt idx="82">
                  <c:v>-5.1863998331951109</c:v>
                </c:pt>
                <c:pt idx="83">
                  <c:v>-5.1314268279873065</c:v>
                </c:pt>
                <c:pt idx="84">
                  <c:v>-5.1923952214665716</c:v>
                </c:pt>
                <c:pt idx="85">
                  <c:v>-5.0658797792524268</c:v>
                </c:pt>
                <c:pt idx="86">
                  <c:v>-4.6618413049381502</c:v>
                </c:pt>
                <c:pt idx="87">
                  <c:v>-4.6201355627380938</c:v>
                </c:pt>
                <c:pt idx="88">
                  <c:v>-4.4801716298301963</c:v>
                </c:pt>
                <c:pt idx="89">
                  <c:v>-4.1840322341283045</c:v>
                </c:pt>
                <c:pt idx="90">
                  <c:v>-3.8492597706609932</c:v>
                </c:pt>
                <c:pt idx="91">
                  <c:v>-3.6101148125972933</c:v>
                </c:pt>
                <c:pt idx="92">
                  <c:v>-3.5359594487784562</c:v>
                </c:pt>
                <c:pt idx="93">
                  <c:v>-3.647187106246359</c:v>
                </c:pt>
                <c:pt idx="94">
                  <c:v>-3.8652724661511639</c:v>
                </c:pt>
                <c:pt idx="95">
                  <c:v>-4.2573931710556714</c:v>
                </c:pt>
                <c:pt idx="96">
                  <c:v>-3.9348676921161427</c:v>
                </c:pt>
                <c:pt idx="97">
                  <c:v>-3.5897089394329531</c:v>
                </c:pt>
                <c:pt idx="98">
                  <c:v>-2.9204731923947937</c:v>
                </c:pt>
                <c:pt idx="99">
                  <c:v>-2.0325426807958356</c:v>
                </c:pt>
                <c:pt idx="100">
                  <c:v>-0.86324207099231387</c:v>
                </c:pt>
                <c:pt idx="101">
                  <c:v>-0.14053307650611671</c:v>
                </c:pt>
                <c:pt idx="102">
                  <c:v>0.43541124160663008</c:v>
                </c:pt>
                <c:pt idx="103">
                  <c:v>1.1959087889128597</c:v>
                </c:pt>
                <c:pt idx="104">
                  <c:v>3.6742784462357037</c:v>
                </c:pt>
                <c:pt idx="105">
                  <c:v>4.8249491838411371</c:v>
                </c:pt>
                <c:pt idx="106">
                  <c:v>6.2328551667639385</c:v>
                </c:pt>
                <c:pt idx="107">
                  <c:v>7.3351675579177753</c:v>
                </c:pt>
                <c:pt idx="108">
                  <c:v>8.1751654715233286</c:v>
                </c:pt>
                <c:pt idx="109">
                  <c:v>8.9552690009511338</c:v>
                </c:pt>
                <c:pt idx="110">
                  <c:v>9.6132186951867453</c:v>
                </c:pt>
                <c:pt idx="111">
                  <c:v>10.044388805832048</c:v>
                </c:pt>
                <c:pt idx="112">
                  <c:v>10.141132212364056</c:v>
                </c:pt>
                <c:pt idx="113">
                  <c:v>9.0357805388115793</c:v>
                </c:pt>
                <c:pt idx="114">
                  <c:v>7.9124250937348917</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-4.5182077390621433</c:v>
                </c:pt>
                <c:pt idx="125">
                  <c:v>-4.8310987049404277</c:v>
                </c:pt>
                <c:pt idx="126">
                  <c:v>-5.0260250183174655</c:v>
                </c:pt>
                <c:pt idx="127">
                  <c:v>-5.1313412229497164</c:v>
                </c:pt>
                <c:pt idx="128">
                  <c:v>-5.0142112195650403</c:v>
                </c:pt>
                <c:pt idx="129">
                  <c:v>-4.9082057729545721</c:v>
                </c:pt>
                <c:pt idx="130">
                  <c:v>-4.82555623410191</c:v>
                </c:pt>
                <c:pt idx="131">
                  <c:v>-3.9528136347053873</c:v>
                </c:pt>
                <c:pt idx="132">
                  <c:v>-3.144765979999292</c:v>
                </c:pt>
                <c:pt idx="133">
                  <c:v>-2.4444290424664605</c:v>
                </c:pt>
                <c:pt idx="134">
                  <c:v>-1.4152622096082013</c:v>
                </c:pt>
                <c:pt idx="135">
                  <c:v>-0.16700931824077259</c:v>
                </c:pt>
                <c:pt idx="136">
                  <c:v>1.3190865453526186</c:v>
                </c:pt>
                <c:pt idx="137">
                  <c:v>2.7847762322177712</c:v>
                </c:pt>
                <c:pt idx="138">
                  <c:v>3.763188081135616</c:v>
                </c:pt>
                <c:pt idx="139">
                  <c:v>4.5070906972704545</c:v>
                </c:pt>
                <c:pt idx="140">
                  <c:v>5.3286255470756352</c:v>
                </c:pt>
                <c:pt idx="141">
                  <c:v>5.2324434303114504</c:v>
                </c:pt>
                <c:pt idx="142">
                  <c:v>5.3347715030727585</c:v>
                </c:pt>
                <c:pt idx="143">
                  <c:v>5.3442815549091565</c:v>
                </c:pt>
                <c:pt idx="144">
                  <c:v>5.3569878317131066</c:v>
                </c:pt>
                <c:pt idx="145">
                  <c:v>5.4162820699358321</c:v>
                </c:pt>
                <c:pt idx="146">
                  <c:v>5.5921102637016356</c:v>
                </c:pt>
                <c:pt idx="147">
                  <c:v>6.1754900775268071</c:v>
                </c:pt>
                <c:pt idx="148">
                  <c:v>6.363510917870995</c:v>
                </c:pt>
                <c:pt idx="149">
                  <c:v>6.3839067734245294</c:v>
                </c:pt>
                <c:pt idx="150">
                  <c:v>6.1013925426429552</c:v>
                </c:pt>
                <c:pt idx="151">
                  <c:v>5.825076177296209</c:v>
                </c:pt>
                <c:pt idx="152">
                  <c:v>5.5345102159570452</c:v>
                </c:pt>
                <c:pt idx="153">
                  <c:v>4.5423117060905156</c:v>
                </c:pt>
                <c:pt idx="154">
                  <c:v>3.3575079329088307</c:v>
                </c:pt>
                <c:pt idx="155">
                  <c:v>2.0366716837055017</c:v>
                </c:pt>
                <c:pt idx="156">
                  <c:v>0.5213729668607654</c:v>
                </c:pt>
                <c:pt idx="157">
                  <c:v>-2.5900661304990056</c:v>
                </c:pt>
                <c:pt idx="158">
                  <c:v>-4.0488718973726492</c:v>
                </c:pt>
                <c:pt idx="159">
                  <c:v>-5.2256230293048391</c:v>
                </c:pt>
                <c:pt idx="160">
                  <c:v>-6.0773968720584053</c:v>
                </c:pt>
                <c:pt idx="161">
                  <c:v>-7.0588519497064786</c:v>
                </c:pt>
                <c:pt idx="162">
                  <c:v>-7.79501656863963</c:v>
                </c:pt>
                <c:pt idx="163">
                  <c:v>-8.3061365479226748</c:v>
                </c:pt>
                <c:pt idx="164">
                  <c:v>-9.6833041941504607</c:v>
                </c:pt>
                <c:pt idx="165">
                  <c:v>-10.33692241957381</c:v>
                </c:pt>
                <c:pt idx="166">
                  <c:v>-10.699007652194396</c:v>
                </c:pt>
                <c:pt idx="167">
                  <c:v>-10.483784710734266</c:v>
                </c:pt>
                <c:pt idx="168">
                  <c:v>-10.401744756778672</c:v>
                </c:pt>
                <c:pt idx="169">
                  <c:v>-10.421175924002918</c:v>
                </c:pt>
                <c:pt idx="170">
                  <c:v>-10.355596460328657</c:v>
                </c:pt>
                <c:pt idx="171">
                  <c:v>-10.418283642453369</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-7.893660892708648</c:v>
                </c:pt>
                <c:pt idx="183">
                  <c:v>-7.8479141829226684</c:v>
                </c:pt>
                <c:pt idx="184">
                  <c:v>-7.8683516267391465</c:v>
                </c:pt>
                <c:pt idx="185">
                  <c:v>-7.9965172426567817</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-5.3221323880212354</c:v>
                </c:pt>
                <c:pt idx="194">
                  <c:v>-4.9783996270548112</c:v>
                </c:pt>
                <c:pt idx="195">
                  <c:v>-4.6187872833959487</c:v>
                </c:pt>
                <c:pt idx="196">
                  <c:v>-4.1060360272661898</c:v>
                </c:pt>
                <c:pt idx="197">
                  <c:v>-3.6642423921678358</c:v>
                </c:pt>
                <c:pt idx="198">
                  <c:v>-3.2505143079330212</c:v>
                </c:pt>
                <c:pt idx="199">
                  <c:v>-2.7266175491156348</c:v>
                </c:pt>
                <c:pt idx="200">
                  <c:v>-2.0530605690625672</c:v>
                </c:pt>
                <c:pt idx="201">
                  <c:v>-1.8735099221990898</c:v>
                </c:pt>
                <c:pt idx="202">
                  <c:v>-1.5783622699646855</c:v>
                </c:pt>
                <c:pt idx="203">
                  <c:v>-1.4309025838976197</c:v>
                </c:pt>
                <c:pt idx="204">
                  <c:v>-1.2972910304817589</c:v>
                </c:pt>
                <c:pt idx="205">
                  <c:v>-1.1776528298518989</c:v>
                </c:pt>
                <c:pt idx="206">
                  <c:v>-1.0267725850485061</c:v>
                </c:pt>
                <c:pt idx="207">
                  <c:v>-0.8075776988585377</c:v>
                </c:pt>
                <c:pt idx="208">
                  <c:v>-0.47831628735954901</c:v>
                </c:pt>
                <c:pt idx="209">
                  <c:v>-1.1098176677450624</c:v>
                </c:pt>
                <c:pt idx="210">
                  <c:v>-1.3449231001516324</c:v>
                </c:pt>
                <c:pt idx="211">
                  <c:v>-1.5151692079817418</c:v>
                </c:pt>
                <c:pt idx="212">
                  <c:v>-1.459049793467242</c:v>
                </c:pt>
                <c:pt idx="213">
                  <c:v>-1.0985378380037529</c:v>
                </c:pt>
                <c:pt idx="214">
                  <c:v>-0.71477652573348394</c:v>
                </c:pt>
                <c:pt idx="215">
                  <c:v>-0.7357764735736384</c:v>
                </c:pt>
                <c:pt idx="216">
                  <c:v>-1.2151833533032599</c:v>
                </c:pt>
                <c:pt idx="217">
                  <c:v>-1.0841407099252391</c:v>
                </c:pt>
                <c:pt idx="218">
                  <c:v>-0.81266983255777603</c:v>
                </c:pt>
                <c:pt idx="219">
                  <c:v>-0.28663992977153879</c:v>
                </c:pt>
                <c:pt idx="220">
                  <c:v>0.28325193004467081</c:v>
                </c:pt>
                <c:pt idx="221">
                  <c:v>0.69312460016594468</c:v>
                </c:pt>
                <c:pt idx="222">
                  <c:v>0.65215985759988737</c:v>
                </c:pt>
                <c:pt idx="223">
                  <c:v>0.92518437533063036</c:v>
                </c:pt>
                <c:pt idx="224">
                  <c:v>1.1296371329980421</c:v>
                </c:pt>
                <c:pt idx="225">
                  <c:v>1.3717879814245064</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-1.9283293240415866</c:v>
                </c:pt>
                <c:pt idx="235">
                  <c:v>-2.1158691672862187</c:v>
                </c:pt>
                <c:pt idx="236">
                  <c:v>-2.60342704298942</c:v>
                </c:pt>
                <c:pt idx="237">
                  <c:v>-3.1531523898261877</c:v>
                </c:pt>
                <c:pt idx="238">
                  <c:v>-3.862276138053268</c:v>
                </c:pt>
                <c:pt idx="239">
                  <c:v>-4.4230175175473949</c:v>
                </c:pt>
                <c:pt idx="240">
                  <c:v>-5.5877200440017125</c:v>
                </c:pt>
                <c:pt idx="241">
                  <c:v>-5.7969272204593949</c:v>
                </c:pt>
                <c:pt idx="242">
                  <c:v>-5.4689055641857456</c:v>
                </c:pt>
                <c:pt idx="243">
                  <c:v>-5.3126736384946582</c:v>
                </c:pt>
                <c:pt idx="244">
                  <c:v>-5.4777729711122021</c:v>
                </c:pt>
                <c:pt idx="245">
                  <c:v>-5.4230074518731834</c:v>
                </c:pt>
                <c:pt idx="246">
                  <c:v>-5.3486977257791164</c:v>
                </c:pt>
                <c:pt idx="247">
                  <c:v>-5.4072700888975334</c:v>
                </c:pt>
                <c:pt idx="248">
                  <c:v>-5.4799106685404269</c:v>
                </c:pt>
                <c:pt idx="249">
                  <c:v>-5.3394886576121792</c:v>
                </c:pt>
                <c:pt idx="250">
                  <c:v>-5.4535772536504075</c:v>
                </c:pt>
                <c:pt idx="251">
                  <c:v>-5.3975851842184044</c:v>
                </c:pt>
                <c:pt idx="252">
                  <c:v>-4.6480860628596616</c:v>
                </c:pt>
                <c:pt idx="253">
                  <c:v>-3.754139672421748</c:v>
                </c:pt>
                <c:pt idx="254">
                  <c:v>-3.2595207471545891</c:v>
                </c:pt>
                <c:pt idx="255">
                  <c:v>-2.7673972694461866</c:v>
                </c:pt>
                <c:pt idx="256">
                  <c:v>-1.7278133356297898</c:v>
                </c:pt>
                <c:pt idx="257">
                  <c:v>-1.4068744337434538</c:v>
                </c:pt>
                <c:pt idx="258">
                  <c:v>-1.0444954081248454</c:v>
                </c:pt>
                <c:pt idx="259">
                  <c:v>-0.71640954807304524</c:v>
                </c:pt>
                <c:pt idx="260">
                  <c:v>-0.66780971648877996</c:v>
                </c:pt>
                <c:pt idx="261">
                  <c:v>-0.53020963616158912</c:v>
                </c:pt>
                <c:pt idx="262">
                  <c:v>-0.85045610864803223</c:v>
                </c:pt>
                <c:pt idx="263">
                  <c:v>-1.5281585581813197</c:v>
                </c:pt>
                <c:pt idx="264">
                  <c:v>-1.420967694294885</c:v>
                </c:pt>
                <c:pt idx="265">
                  <c:v>-1.0825715877999178</c:v>
                </c:pt>
                <c:pt idx="266">
                  <c:v>-1.1416597060916871</c:v>
                </c:pt>
                <c:pt idx="267">
                  <c:v>-0.7549815994818958</c:v>
                </c:pt>
                <c:pt idx="268">
                  <c:v>-1.0268328424951676</c:v>
                </c:pt>
                <c:pt idx="269">
                  <c:v>-1.2562060765862961</c:v>
                </c:pt>
                <c:pt idx="270">
                  <c:v>-1.5078267546239887</c:v>
                </c:pt>
                <c:pt idx="271">
                  <c:v>-1.5503720029639965</c:v>
                </c:pt>
                <c:pt idx="272">
                  <c:v>-1.2401690959790532</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4.2992285108354712E-2</c:v>
                </c:pt>
                <c:pt idx="286">
                  <c:v>0.48120568682580317</c:v>
                </c:pt>
                <c:pt idx="287">
                  <c:v>0.84323910487238152</c:v>
                </c:pt>
                <c:pt idx="288">
                  <c:v>1.0380057436048702</c:v>
                </c:pt>
                <c:pt idx="289">
                  <c:v>1.1100763819070361</c:v>
                </c:pt>
                <c:pt idx="290">
                  <c:v>1.4600774351477821</c:v>
                </c:pt>
                <c:pt idx="291">
                  <c:v>1.5676784139483857</c:v>
                </c:pt>
                <c:pt idx="292">
                  <c:v>1.5763187550304558</c:v>
                </c:pt>
                <c:pt idx="293">
                  <c:v>1.857992417198145</c:v>
                </c:pt>
                <c:pt idx="294">
                  <c:v>2.1959595878132467</c:v>
                </c:pt>
                <c:pt idx="295">
                  <c:v>2.3706545773047623</c:v>
                </c:pt>
                <c:pt idx="296">
                  <c:v>2.9384366675773212</c:v>
                </c:pt>
                <c:pt idx="297">
                  <c:v>3.2636055815076093</c:v>
                </c:pt>
                <c:pt idx="298">
                  <c:v>3.0464981529099617</c:v>
                </c:pt>
                <c:pt idx="299">
                  <c:v>2.9283556119263352</c:v>
                </c:pt>
                <c:pt idx="300">
                  <c:v>2.3665078935686767</c:v>
                </c:pt>
                <c:pt idx="301">
                  <c:v>1.7777804969693136</c:v>
                </c:pt>
                <c:pt idx="302">
                  <c:v>1.1655484462701793</c:v>
                </c:pt>
                <c:pt idx="303">
                  <c:v>0.66779765159563664</c:v>
                </c:pt>
                <c:pt idx="304">
                  <c:v>1.8702007472043647E-2</c:v>
                </c:pt>
                <c:pt idx="305">
                  <c:v>-0.39251241536618492</c:v>
                </c:pt>
                <c:pt idx="306">
                  <c:v>-2.6788476614065075</c:v>
                </c:pt>
                <c:pt idx="307">
                  <c:v>-3.2012613584821215</c:v>
                </c:pt>
                <c:pt idx="308">
                  <c:v>-3.5044850263911513</c:v>
                </c:pt>
                <c:pt idx="309">
                  <c:v>-3.6107556361234137</c:v>
                </c:pt>
                <c:pt idx="310">
                  <c:v>-3.2662272340096195</c:v>
                </c:pt>
                <c:pt idx="311">
                  <c:v>-3.0089566234905027</c:v>
                </c:pt>
                <c:pt idx="312">
                  <c:v>-2.8375258572943252</c:v>
                </c:pt>
                <c:pt idx="313">
                  <c:v>-2.7132067003532971</c:v>
                </c:pt>
                <c:pt idx="314">
                  <c:v>-2.0348631237298536</c:v>
                </c:pt>
                <c:pt idx="315">
                  <c:v>-1.8634319021877559</c:v>
                </c:pt>
                <c:pt idx="316">
                  <c:v>-1.6740913175139398</c:v>
                </c:pt>
                <c:pt idx="317">
                  <c:v>-1.5978273984073443</c:v>
                </c:pt>
                <c:pt idx="318">
                  <c:v>-1.7134072524143662</c:v>
                </c:pt>
                <c:pt idx="319">
                  <c:v>-1.5211494180550598</c:v>
                </c:pt>
                <c:pt idx="320">
                  <c:v>-1.1692940443456195</c:v>
                </c:pt>
                <c:pt idx="321">
                  <c:v>-1.8694083177115175</c:v>
                </c:pt>
                <c:pt idx="322">
                  <c:v>-2.4036441615485273</c:v>
                </c:pt>
                <c:pt idx="323">
                  <c:v>-2.8832386438074358</c:v>
                </c:pt>
                <c:pt idx="324">
                  <c:v>-3.4344283832022553</c:v>
                </c:pt>
                <c:pt idx="325">
                  <c:v>-4.0341775801742585</c:v>
                </c:pt>
                <c:pt idx="326">
                  <c:v>-4.5862541816872984</c:v>
                </c:pt>
                <c:pt idx="327">
                  <c:v>-5.0780995948054937</c:v>
                </c:pt>
                <c:pt idx="328">
                  <c:v>-5.5395162116073209</c:v>
                </c:pt>
                <c:pt idx="329">
                  <c:v>-5.4887290498868584</c:v>
                </c:pt>
                <c:pt idx="330">
                  <c:v>-5.008985669504046</c:v>
                </c:pt>
                <c:pt idx="331">
                  <c:v>-4.5628081154324036</c:v>
                </c:pt>
                <c:pt idx="332">
                  <c:v>-4.0113044908997324</c:v>
                </c:pt>
                <c:pt idx="333">
                  <c:v>-3.6566639178287441</c:v>
                </c:pt>
                <c:pt idx="334">
                  <c:v>-3.0190003407740136</c:v>
                </c:pt>
                <c:pt idx="335">
                  <c:v>-2.1782124019544398</c:v>
                </c:pt>
                <c:pt idx="336">
                  <c:v>-0.86150416730349488</c:v>
                </c:pt>
                <c:pt idx="337">
                  <c:v>0.70051941830735132</c:v>
                </c:pt>
                <c:pt idx="338">
                  <c:v>1.7200341313944838</c:v>
                </c:pt>
                <c:pt idx="339">
                  <c:v>2.0136615353016509</c:v>
                </c:pt>
                <c:pt idx="340">
                  <c:v>1.786869202024842</c:v>
                </c:pt>
                <c:pt idx="341">
                  <c:v>1.6764223110701124</c:v>
                </c:pt>
                <c:pt idx="342">
                  <c:v>2.0356289414922344</c:v>
                </c:pt>
                <c:pt idx="343">
                  <c:v>2.8171953456582628</c:v>
                </c:pt>
                <c:pt idx="344">
                  <c:v>3.707957046559192</c:v>
                </c:pt>
                <c:pt idx="345">
                  <c:v>4.6475266721410255</c:v>
                </c:pt>
                <c:pt idx="346">
                  <c:v>6.6148199875005727</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7.6125782713514667</c:v>
                </c:pt>
                <c:pt idx="366">
                  <c:v>5.9870994962755333</c:v>
                </c:pt>
                <c:pt idx="367">
                  <c:v>4.3173890232625212</c:v>
                </c:pt>
                <c:pt idx="368">
                  <c:v>2.7661261730160782</c:v>
                </c:pt>
                <c:pt idx="369">
                  <c:v>1.4863976450054088</c:v>
                </c:pt>
                <c:pt idx="370">
                  <c:v>0.29200550048493312</c:v>
                </c:pt>
                <c:pt idx="371">
                  <c:v>-0.81697861945012706</c:v>
                </c:pt>
                <c:pt idx="372">
                  <c:v>-1.6553020742351663</c:v>
                </c:pt>
                <c:pt idx="373">
                  <c:v>-1.7171893558307818</c:v>
                </c:pt>
                <c:pt idx="374">
                  <c:v>-1.7714567266063461</c:v>
                </c:pt>
                <c:pt idx="375">
                  <c:v>-1.727175092397329</c:v>
                </c:pt>
                <c:pt idx="376">
                  <c:v>-2.0640038981507591</c:v>
                </c:pt>
                <c:pt idx="377">
                  <c:v>-2.8101671551188847</c:v>
                </c:pt>
                <c:pt idx="378">
                  <c:v>-2.8565039173581601</c:v>
                </c:pt>
                <c:pt idx="379">
                  <c:v>-3.2807410824319527</c:v>
                </c:pt>
                <c:pt idx="380">
                  <c:v>-3.8450719540078921</c:v>
                </c:pt>
                <c:pt idx="381">
                  <c:v>-3.8798092336526881</c:v>
                </c:pt>
                <c:pt idx="382">
                  <c:v>-3.7499588377397828</c:v>
                </c:pt>
                <c:pt idx="383">
                  <c:v>-3.7433022871566859</c:v>
                </c:pt>
                <c:pt idx="384">
                  <c:v>-3.696823608764646</c:v>
                </c:pt>
                <c:pt idx="385">
                  <c:v>-3.4924212427151002</c:v>
                </c:pt>
                <c:pt idx="386">
                  <c:v>-3.4210078203930863</c:v>
                </c:pt>
                <c:pt idx="387">
                  <c:v>-3.4068087678005132</c:v>
                </c:pt>
                <c:pt idx="388">
                  <c:v>-3.1335969511045252</c:v>
                </c:pt>
                <c:pt idx="389">
                  <c:v>-3.0004234404874284</c:v>
                </c:pt>
                <c:pt idx="390">
                  <c:v>-2.9413042068894457</c:v>
                </c:pt>
                <c:pt idx="391">
                  <c:v>-2.7892172953326817</c:v>
                </c:pt>
                <c:pt idx="392">
                  <c:v>-2.4026974973295667</c:v>
                </c:pt>
                <c:pt idx="393">
                  <c:v>-2.0469763883318848</c:v>
                </c:pt>
                <c:pt idx="394">
                  <c:v>-1.8155575884753161</c:v>
                </c:pt>
                <c:pt idx="395">
                  <c:v>-1.7263122118321939</c:v>
                </c:pt>
                <c:pt idx="396">
                  <c:v>-1.3385172934020488</c:v>
                </c:pt>
                <c:pt idx="397">
                  <c:v>-1.1921144652725553</c:v>
                </c:pt>
                <c:pt idx="398">
                  <c:v>-1.1338069617119282</c:v>
                </c:pt>
                <c:pt idx="399">
                  <c:v>-1.1916922077998584</c:v>
                </c:pt>
                <c:pt idx="400">
                  <c:v>-1.2098347080552372</c:v>
                </c:pt>
                <c:pt idx="401">
                  <c:v>-1.0468430200335641</c:v>
                </c:pt>
                <c:pt idx="402">
                  <c:v>-0.89966124677474113</c:v>
                </c:pt>
                <c:pt idx="403">
                  <c:v>-0.70378508175714649</c:v>
                </c:pt>
                <c:pt idx="404">
                  <c:v>0.24553623257573129</c:v>
                </c:pt>
                <c:pt idx="405">
                  <c:v>0.75208977505263852</c:v>
                </c:pt>
                <c:pt idx="406">
                  <c:v>1.4828168044965673</c:v>
                </c:pt>
                <c:pt idx="407">
                  <c:v>2.2713818758321103</c:v>
                </c:pt>
                <c:pt idx="408">
                  <c:v>3.0817234116254792</c:v>
                </c:pt>
                <c:pt idx="409">
                  <c:v>3.8865722610702838</c:v>
                </c:pt>
                <c:pt idx="410">
                  <c:v>4.4708967659486492</c:v>
                </c:pt>
                <c:pt idx="411">
                  <c:v>4.4813375448959363</c:v>
                </c:pt>
                <c:pt idx="412">
                  <c:v>4.4985963704546794</c:v>
                </c:pt>
                <c:pt idx="413">
                  <c:v>4.7608987054443581</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6.4172821133488709</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11.864759895121175</c:v>
                </c:pt>
                <c:pt idx="432">
                  <c:v>11.903766042997256</c:v>
                </c:pt>
                <c:pt idx="433">
                  <c:v>11.98160895005795</c:v>
                </c:pt>
                <c:pt idx="434">
                  <c:v>12.434490562472959</c:v>
                </c:pt>
                <c:pt idx="435">
                  <c:v>12.991939639005174</c:v>
                </c:pt>
                <c:pt idx="436">
                  <c:v>13.34594196884372</c:v>
                </c:pt>
                <c:pt idx="437">
                  <c:v>13.812002507153199</c:v>
                </c:pt>
                <c:pt idx="438">
                  <c:v>13.937915374900612</c:v>
                </c:pt>
                <c:pt idx="439">
                  <c:v>14.105112941631191</c:v>
                </c:pt>
                <c:pt idx="440">
                  <c:v>14.304618820955696</c:v>
                </c:pt>
                <c:pt idx="441">
                  <c:v>14.488764363746823</c:v>
                </c:pt>
                <c:pt idx="442">
                  <c:v>14.671597295961423</c:v>
                </c:pt>
                <c:pt idx="443">
                  <c:v>14.809836074867036</c:v>
                </c:pt>
                <c:pt idx="444">
                  <c:v>14.895877637443455</c:v>
                </c:pt>
                <c:pt idx="445">
                  <c:v>14.894308211754169</c:v>
                </c:pt>
                <c:pt idx="446">
                  <c:v>14.992185733252304</c:v>
                </c:pt>
                <c:pt idx="447">
                  <c:v>15.206367108809568</c:v>
                </c:pt>
                <c:pt idx="448">
                  <c:v>15.360568495151384</c:v>
                </c:pt>
                <c:pt idx="449">
                  <c:v>15.290072443125856</c:v>
                </c:pt>
                <c:pt idx="450">
                  <c:v>15.204299838220766</c:v>
                </c:pt>
                <c:pt idx="451">
                  <c:v>15.277276614952811</c:v>
                </c:pt>
                <c:pt idx="452">
                  <c:v>15.507372027712208</c:v>
                </c:pt>
                <c:pt idx="453">
                  <c:v>15.495347252005425</c:v>
                </c:pt>
                <c:pt idx="454">
                  <c:v>15.621719108465044</c:v>
                </c:pt>
                <c:pt idx="455">
                  <c:v>15.899026003023424</c:v>
                </c:pt>
                <c:pt idx="456">
                  <c:v>16.006300043435729</c:v>
                </c:pt>
                <c:pt idx="457">
                  <c:v>15.991017419276869</c:v>
                </c:pt>
                <c:pt idx="458">
                  <c:v>15.781138152204818</c:v>
                </c:pt>
                <c:pt idx="459">
                  <c:v>15.750779934509929</c:v>
                </c:pt>
                <c:pt idx="460">
                  <c:v>15.853373018611039</c:v>
                </c:pt>
                <c:pt idx="461">
                  <c:v>16.013390690486105</c:v>
                </c:pt>
                <c:pt idx="462">
                  <c:v>16.242773335060075</c:v>
                </c:pt>
                <c:pt idx="463">
                  <c:v>16.392496545818162</c:v>
                </c:pt>
                <c:pt idx="464">
                  <c:v>16.41465732225323</c:v>
                </c:pt>
                <c:pt idx="465">
                  <c:v>16.342497739709799</c:v>
                </c:pt>
                <c:pt idx="466">
                  <c:v>16.256753669817257</c:v>
                </c:pt>
                <c:pt idx="467">
                  <c:v>16.232951219469655</c:v>
                </c:pt>
                <c:pt idx="468">
                  <c:v>16.218119084232029</c:v>
                </c:pt>
                <c:pt idx="469">
                  <c:v>16.309655761668772</c:v>
                </c:pt>
                <c:pt idx="470">
                  <c:v>16.457318987373029</c:v>
                </c:pt>
                <c:pt idx="471">
                  <c:v>16.745157122939716</c:v>
                </c:pt>
                <c:pt idx="472">
                  <c:v>17.06108342488514</c:v>
                </c:pt>
                <c:pt idx="473">
                  <c:v>17.083363198393783</c:v>
                </c:pt>
                <c:pt idx="474">
                  <c:v>16.939650554105288</c:v>
                </c:pt>
                <c:pt idx="475">
                  <c:v>16.735211760380228</c:v>
                </c:pt>
                <c:pt idx="476">
                  <c:v>16.333353178885048</c:v>
                </c:pt>
                <c:pt idx="477">
                  <c:v>13.453831636973241</c:v>
                </c:pt>
                <c:pt idx="478">
                  <c:v>12.387931743194653</c:v>
                </c:pt>
                <c:pt idx="479">
                  <c:v>11.459622215696534</c:v>
                </c:pt>
                <c:pt idx="480">
                  <c:v>10.849190906426546</c:v>
                </c:pt>
                <c:pt idx="481">
                  <c:v>10.690213244689119</c:v>
                </c:pt>
                <c:pt idx="482">
                  <c:v>11.672860721584286</c:v>
                </c:pt>
                <c:pt idx="483">
                  <c:v>11.905365825082853</c:v>
                </c:pt>
                <c:pt idx="484">
                  <c:v>11.769171853032798</c:v>
                </c:pt>
                <c:pt idx="485">
                  <c:v>11.449139544922337</c:v>
                </c:pt>
                <c:pt idx="486">
                  <c:v>11.213369914564439</c:v>
                </c:pt>
                <c:pt idx="487">
                  <c:v>10.904992034125756</c:v>
                </c:pt>
                <c:pt idx="488">
                  <c:v>10.615648828430002</c:v>
                </c:pt>
                <c:pt idx="489">
                  <c:v>9.4908484188888593</c:v>
                </c:pt>
                <c:pt idx="490">
                  <c:v>8.8566929787738591</c:v>
                </c:pt>
                <c:pt idx="491">
                  <c:v>8.0950728519320005</c:v>
                </c:pt>
                <c:pt idx="492">
                  <c:v>7.3957364612215457</c:v>
                </c:pt>
                <c:pt idx="493">
                  <c:v>7.2236175155210418</c:v>
                </c:pt>
                <c:pt idx="494">
                  <c:v>7.1708013322710968</c:v>
                </c:pt>
                <c:pt idx="495">
                  <c:v>6.7615658429083485</c:v>
                </c:pt>
                <c:pt idx="496">
                  <c:v>6.8773724591958274</c:v>
                </c:pt>
                <c:pt idx="497">
                  <c:v>6.6677460609050758</c:v>
                </c:pt>
                <c:pt idx="498">
                  <c:v>6.5829743063863235</c:v>
                </c:pt>
                <c:pt idx="499">
                  <c:v>6.7977658455094305</c:v>
                </c:pt>
                <c:pt idx="500">
                  <c:v>6.9435348320839454</c:v>
                </c:pt>
                <c:pt idx="501">
                  <c:v>7.0666552149346904</c:v>
                </c:pt>
                <c:pt idx="502">
                  <c:v>7.1909136590831055</c:v>
                </c:pt>
                <c:pt idx="503">
                  <c:v>7.2592644245812989</c:v>
                </c:pt>
                <c:pt idx="504">
                  <c:v>7.2705560933171594</c:v>
                </c:pt>
                <c:pt idx="505">
                  <c:v>7.0916974205076242</c:v>
                </c:pt>
                <c:pt idx="506">
                  <c:v>6.9397387647252504</c:v>
                </c:pt>
                <c:pt idx="507">
                  <c:v>7.0568057785875498</c:v>
                </c:pt>
                <c:pt idx="508">
                  <c:v>7.2136354217220031</c:v>
                </c:pt>
                <c:pt idx="509">
                  <c:v>7.3186907131279781</c:v>
                </c:pt>
                <c:pt idx="510">
                  <c:v>7.7043262293064902</c:v>
                </c:pt>
                <c:pt idx="511">
                  <c:v>8.3432719087594425</c:v>
                </c:pt>
                <c:pt idx="512">
                  <c:v>8.3079485988838702</c:v>
                </c:pt>
                <c:pt idx="513">
                  <c:v>8.2331018681390589</c:v>
                </c:pt>
                <c:pt idx="514">
                  <c:v>8.2199426739021106</c:v>
                </c:pt>
                <c:pt idx="515">
                  <c:v>8.2771253211974063</c:v>
                </c:pt>
                <c:pt idx="516">
                  <c:v>8.2750325512357605</c:v>
                </c:pt>
                <c:pt idx="517">
                  <c:v>8.3112158578188371</c:v>
                </c:pt>
                <c:pt idx="518">
                  <c:v>8.4098935739238012</c:v>
                </c:pt>
                <c:pt idx="519">
                  <c:v>8.4926347890932767</c:v>
                </c:pt>
                <c:pt idx="520">
                  <c:v>7.0139376899728214</c:v>
                </c:pt>
                <c:pt idx="521">
                  <c:v>6.6377059782434769</c:v>
                </c:pt>
                <c:pt idx="522">
                  <c:v>6.5198545551004745</c:v>
                </c:pt>
                <c:pt idx="523">
                  <c:v>6.5210448293998464</c:v>
                </c:pt>
                <c:pt idx="524">
                  <c:v>6.6923632769296688</c:v>
                </c:pt>
                <c:pt idx="525">
                  <c:v>6.4670641747874376</c:v>
                </c:pt>
                <c:pt idx="526">
                  <c:v>5.8278525733028399</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2.9590428929572661</c:v>
                </c:pt>
                <c:pt idx="542">
                  <c:v>3.1118931160993384</c:v>
                </c:pt>
                <c:pt idx="543">
                  <c:v>3.1612143674419642</c:v>
                </c:pt>
                <c:pt idx="544">
                  <c:v>3.273009082392909</c:v>
                </c:pt>
                <c:pt idx="545">
                  <c:v>3.3326718472668375</c:v>
                </c:pt>
                <c:pt idx="546">
                  <c:v>3.4672010745432118</c:v>
                </c:pt>
                <c:pt idx="547">
                  <c:v>3.7051751864012061</c:v>
                </c:pt>
                <c:pt idx="548">
                  <c:v>3.9479158596079649</c:v>
                </c:pt>
                <c:pt idx="549">
                  <c:v>4.0415413606748594</c:v>
                </c:pt>
                <c:pt idx="550">
                  <c:v>4.0430901440146432</c:v>
                </c:pt>
                <c:pt idx="551">
                  <c:v>4.7637355106796662</c:v>
                </c:pt>
                <c:pt idx="552">
                  <c:v>5.3317124890165424</c:v>
                </c:pt>
                <c:pt idx="553">
                  <c:v>5.5338985345713834</c:v>
                </c:pt>
                <c:pt idx="554">
                  <c:v>5.5459339350168895</c:v>
                </c:pt>
                <c:pt idx="555">
                  <c:v>5.6038053689444745</c:v>
                </c:pt>
                <c:pt idx="556">
                  <c:v>6.0118757798168048</c:v>
                </c:pt>
                <c:pt idx="557">
                  <c:v>6.2689877781652088</c:v>
                </c:pt>
                <c:pt idx="558">
                  <c:v>6.0209532530057315</c:v>
                </c:pt>
                <c:pt idx="559">
                  <c:v>5.4935315094486867</c:v>
                </c:pt>
                <c:pt idx="560">
                  <c:v>4.8743332729241073</c:v>
                </c:pt>
                <c:pt idx="561">
                  <c:v>4.4639017415466684</c:v>
                </c:pt>
                <c:pt idx="562">
                  <c:v>4.1635931983754055</c:v>
                </c:pt>
                <c:pt idx="563">
                  <c:v>3.9159356996580992</c:v>
                </c:pt>
                <c:pt idx="564">
                  <c:v>3.716468980084803</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3.536234251830499</c:v>
                </c:pt>
                <c:pt idx="573">
                  <c:v>3.1222349331946027</c:v>
                </c:pt>
                <c:pt idx="574">
                  <c:v>1.7077762185640308</c:v>
                </c:pt>
                <c:pt idx="575">
                  <c:v>1.6740715117397709</c:v>
                </c:pt>
                <c:pt idx="576">
                  <c:v>1.7326238396366307</c:v>
                </c:pt>
                <c:pt idx="577">
                  <c:v>1.6433644990512022</c:v>
                </c:pt>
                <c:pt idx="578">
                  <c:v>1.3815320810764149</c:v>
                </c:pt>
                <c:pt idx="579">
                  <c:v>1.5336780358240378</c:v>
                </c:pt>
                <c:pt idx="580">
                  <c:v>2.0887547599845022</c:v>
                </c:pt>
                <c:pt idx="581">
                  <c:v>2.3765822708124205</c:v>
                </c:pt>
                <c:pt idx="582">
                  <c:v>2.4043328740642798</c:v>
                </c:pt>
                <c:pt idx="583">
                  <c:v>3.3135294073170058</c:v>
                </c:pt>
                <c:pt idx="584">
                  <c:v>3.6364950540030327</c:v>
                </c:pt>
                <c:pt idx="585">
                  <c:v>3.7229279105279054</c:v>
                </c:pt>
                <c:pt idx="586">
                  <c:v>3.7706927894316635</c:v>
                </c:pt>
                <c:pt idx="587">
                  <c:v>3.7977749448366951</c:v>
                </c:pt>
                <c:pt idx="588">
                  <c:v>3.7562947506612594</c:v>
                </c:pt>
                <c:pt idx="589">
                  <c:v>3.8267428395805965</c:v>
                </c:pt>
                <c:pt idx="590">
                  <c:v>4.0030673604260727</c:v>
                </c:pt>
                <c:pt idx="591">
                  <c:v>4.0997576432645531</c:v>
                </c:pt>
                <c:pt idx="592">
                  <c:v>4.0737309797592305</c:v>
                </c:pt>
                <c:pt idx="593">
                  <c:v>4.0869074771420628</c:v>
                </c:pt>
                <c:pt idx="594">
                  <c:v>4.1815684348870974</c:v>
                </c:pt>
                <c:pt idx="595">
                  <c:v>4.223363424892284</c:v>
                </c:pt>
                <c:pt idx="596">
                  <c:v>4.2642325448099685</c:v>
                </c:pt>
                <c:pt idx="597">
                  <c:v>4.3605904251087955</c:v>
                </c:pt>
                <c:pt idx="598">
                  <c:v>4.3527697067271314</c:v>
                </c:pt>
                <c:pt idx="599">
                  <c:v>4.5493477116274814</c:v>
                </c:pt>
                <c:pt idx="600">
                  <c:v>4.7571314766621668</c:v>
                </c:pt>
                <c:pt idx="601">
                  <c:v>4.9032501689221943</c:v>
                </c:pt>
                <c:pt idx="602">
                  <c:v>4.9095102649694375</c:v>
                </c:pt>
                <c:pt idx="603">
                  <c:v>4.8807424188772472</c:v>
                </c:pt>
                <c:pt idx="604">
                  <c:v>4.8309834282998452</c:v>
                </c:pt>
                <c:pt idx="605">
                  <c:v>4.6353461681211883</c:v>
                </c:pt>
                <c:pt idx="606">
                  <c:v>4.1655475431699251</c:v>
                </c:pt>
                <c:pt idx="607">
                  <c:v>4.1508541366633986</c:v>
                </c:pt>
                <c:pt idx="608">
                  <c:v>4.1534256269949275</c:v>
                </c:pt>
                <c:pt idx="609">
                  <c:v>4.2018741319435833</c:v>
                </c:pt>
                <c:pt idx="610">
                  <c:v>4.1662560614598325</c:v>
                </c:pt>
                <c:pt idx="611">
                  <c:v>3.8282011608594075</c:v>
                </c:pt>
                <c:pt idx="612">
                  <c:v>3.3368000136012252</c:v>
                </c:pt>
                <c:pt idx="613">
                  <c:v>2.4686064719738967</c:v>
                </c:pt>
                <c:pt idx="614">
                  <c:v>1.5855795808530786</c:v>
                </c:pt>
                <c:pt idx="615">
                  <c:v>1.9042082091981321</c:v>
                </c:pt>
                <c:pt idx="616">
                  <c:v>2.1270089799239429</c:v>
                </c:pt>
                <c:pt idx="617">
                  <c:v>1.8127805112242061</c:v>
                </c:pt>
                <c:pt idx="618">
                  <c:v>0.97611330142187569</c:v>
                </c:pt>
                <c:pt idx="619">
                  <c:v>0.21859432372166099</c:v>
                </c:pt>
                <c:pt idx="620">
                  <c:v>-0.28202818604397412</c:v>
                </c:pt>
                <c:pt idx="621">
                  <c:v>-0.56915385698916166</c:v>
                </c:pt>
                <c:pt idx="622">
                  <c:v>-0.68266856535514353</c:v>
                </c:pt>
                <c:pt idx="623">
                  <c:v>-0.82115307928887793</c:v>
                </c:pt>
                <c:pt idx="624">
                  <c:v>-0.68687049773254261</c:v>
                </c:pt>
                <c:pt idx="625">
                  <c:v>-0.56446227593930465</c:v>
                </c:pt>
                <c:pt idx="626">
                  <c:v>-0.70885247499339354</c:v>
                </c:pt>
                <c:pt idx="627">
                  <c:v>-0.92182429993954462</c:v>
                </c:pt>
                <c:pt idx="628">
                  <c:v>-1.1635364984392838</c:v>
                </c:pt>
                <c:pt idx="629">
                  <c:v>-1.2297601912479312</c:v>
                </c:pt>
                <c:pt idx="630">
                  <c:v>-1.1620444815605588</c:v>
                </c:pt>
                <c:pt idx="631">
                  <c:v>-1.072086488514046</c:v>
                </c:pt>
                <c:pt idx="632">
                  <c:v>-0.8993288442351286</c:v>
                </c:pt>
                <c:pt idx="633">
                  <c:v>-0.5956759368822877</c:v>
                </c:pt>
                <c:pt idx="634">
                  <c:v>-0.27689218735206228</c:v>
                </c:pt>
                <c:pt idx="635">
                  <c:v>-0.16972439432682099</c:v>
                </c:pt>
                <c:pt idx="636">
                  <c:v>-0.21962363145519281</c:v>
                </c:pt>
                <c:pt idx="637">
                  <c:v>-0.37100581927164566</c:v>
                </c:pt>
                <c:pt idx="638">
                  <c:v>-0.25088313055664457</c:v>
                </c:pt>
                <c:pt idx="639">
                  <c:v>-0.3546121510077434</c:v>
                </c:pt>
                <c:pt idx="640">
                  <c:v>-0.15472044188605638</c:v>
                </c:pt>
                <c:pt idx="641">
                  <c:v>3.0682964739730627</c:v>
                </c:pt>
                <c:pt idx="642">
                  <c:v>3.2237133304232088</c:v>
                </c:pt>
                <c:pt idx="643">
                  <c:v>3.2549758651642833</c:v>
                </c:pt>
                <c:pt idx="644">
                  <c:v>3.0181407252958787</c:v>
                </c:pt>
                <c:pt idx="645">
                  <c:v>3.1389783071440007</c:v>
                </c:pt>
                <c:pt idx="646">
                  <c:v>4.681291788193997</c:v>
                </c:pt>
                <c:pt idx="647">
                  <c:v>4.4152064390960284</c:v>
                </c:pt>
                <c:pt idx="648">
                  <c:v>3.4590024190274788</c:v>
                </c:pt>
                <c:pt idx="649">
                  <c:v>2.5939459073949536</c:v>
                </c:pt>
                <c:pt idx="650">
                  <c:v>2.1634214772991998</c:v>
                </c:pt>
                <c:pt idx="651">
                  <c:v>1.7259005049816241</c:v>
                </c:pt>
                <c:pt idx="652">
                  <c:v>1.1890030123160642</c:v>
                </c:pt>
                <c:pt idx="653">
                  <c:v>0.57205023842660019</c:v>
                </c:pt>
                <c:pt idx="654">
                  <c:v>-1.4241021439959951</c:v>
                </c:pt>
                <c:pt idx="655">
                  <c:v>-1.3305226328695454</c:v>
                </c:pt>
                <c:pt idx="656">
                  <c:v>-1.3938210315476596</c:v>
                </c:pt>
                <c:pt idx="657">
                  <c:v>-1.7203078684238331</c:v>
                </c:pt>
                <c:pt idx="658">
                  <c:v>-2.0857714074716256</c:v>
                </c:pt>
                <c:pt idx="659">
                  <c:v>-2.2249274048917442</c:v>
                </c:pt>
                <c:pt idx="660">
                  <c:v>-2.3253044720621716</c:v>
                </c:pt>
                <c:pt idx="661">
                  <c:v>-1.5589848715073913</c:v>
                </c:pt>
                <c:pt idx="662">
                  <c:v>-1.0712753656046199</c:v>
                </c:pt>
                <c:pt idx="663">
                  <c:v>-0.58322465380732058</c:v>
                </c:pt>
                <c:pt idx="664">
                  <c:v>9.1790495742529621E-2</c:v>
                </c:pt>
                <c:pt idx="665">
                  <c:v>0.59699135719978502</c:v>
                </c:pt>
                <c:pt idx="666">
                  <c:v>0.68048905376539892</c:v>
                </c:pt>
                <c:pt idx="667">
                  <c:v>0.65656760634425382</c:v>
                </c:pt>
                <c:pt idx="668">
                  <c:v>0.59562258729015127</c:v>
                </c:pt>
                <c:pt idx="669">
                  <c:v>-0.19971560319039888</c:v>
                </c:pt>
                <c:pt idx="670">
                  <c:v>-1.1253744101626331</c:v>
                </c:pt>
                <c:pt idx="671">
                  <c:v>-2.113464788916398</c:v>
                </c:pt>
                <c:pt idx="672">
                  <c:v>-2.6306162046914636</c:v>
                </c:pt>
                <c:pt idx="673">
                  <c:v>-2.8916689186270004</c:v>
                </c:pt>
                <c:pt idx="674">
                  <c:v>-3.3578202225614762</c:v>
                </c:pt>
                <c:pt idx="675">
                  <c:v>-3.8386483887664578</c:v>
                </c:pt>
                <c:pt idx="676">
                  <c:v>-3.2842891380328041</c:v>
                </c:pt>
                <c:pt idx="677">
                  <c:v>-1.4223059560262783</c:v>
                </c:pt>
                <c:pt idx="678">
                  <c:v>-0.40454235166033925</c:v>
                </c:pt>
                <c:pt idx="679">
                  <c:v>-6.5547920594113421E-2</c:v>
                </c:pt>
                <c:pt idx="680">
                  <c:v>0.11301720586313024</c:v>
                </c:pt>
                <c:pt idx="681">
                  <c:v>-8.0798366972885893E-2</c:v>
                </c:pt>
                <c:pt idx="682">
                  <c:v>-0.43553623229406996</c:v>
                </c:pt>
                <c:pt idx="683">
                  <c:v>-0.14831311731668961</c:v>
                </c:pt>
                <c:pt idx="684">
                  <c:v>0.1106657994048561</c:v>
                </c:pt>
                <c:pt idx="685">
                  <c:v>0.25914682642583375</c:v>
                </c:pt>
                <c:pt idx="686">
                  <c:v>0.68550969815130713</c:v>
                </c:pt>
                <c:pt idx="687">
                  <c:v>0.80796436523091453</c:v>
                </c:pt>
                <c:pt idx="688">
                  <c:v>0.65724455398201165</c:v>
                </c:pt>
                <c:pt idx="689">
                  <c:v>0.44050049144816228</c:v>
                </c:pt>
                <c:pt idx="690">
                  <c:v>0.32376618368943011</c:v>
                </c:pt>
                <c:pt idx="691">
                  <c:v>0.43601594102112534</c:v>
                </c:pt>
                <c:pt idx="692">
                  <c:v>0.70558984718320561</c:v>
                </c:pt>
                <c:pt idx="693">
                  <c:v>0.89711715486528343</c:v>
                </c:pt>
                <c:pt idx="694">
                  <c:v>0.96271672016578691</c:v>
                </c:pt>
                <c:pt idx="695">
                  <c:v>1.0604688697471971</c:v>
                </c:pt>
                <c:pt idx="696">
                  <c:v>1.1658022257433629</c:v>
                </c:pt>
                <c:pt idx="697">
                  <c:v>1.1964743285761585</c:v>
                </c:pt>
                <c:pt idx="698">
                  <c:v>1.1036113801846288</c:v>
                </c:pt>
                <c:pt idx="699">
                  <c:v>-1.3847292908524862</c:v>
                </c:pt>
                <c:pt idx="700">
                  <c:v>-2.6196684739258038</c:v>
                </c:pt>
                <c:pt idx="701">
                  <c:v>-3.6519870596310842</c:v>
                </c:pt>
                <c:pt idx="702">
                  <c:v>-4.8199568450203385</c:v>
                </c:pt>
                <c:pt idx="703">
                  <c:v>-6.2936059789982295</c:v>
                </c:pt>
                <c:pt idx="704">
                  <c:v>-7.411749230828331</c:v>
                </c:pt>
                <c:pt idx="705">
                  <c:v>-8.3204601376310592</c:v>
                </c:pt>
                <c:pt idx="706">
                  <c:v>-8.7383081919732106</c:v>
                </c:pt>
                <c:pt idx="707">
                  <c:v>-10.867007668324231</c:v>
                </c:pt>
                <c:pt idx="708">
                  <c:v>-11.209558750238912</c:v>
                </c:pt>
                <c:pt idx="709">
                  <c:v>-11.278488514193286</c:v>
                </c:pt>
                <c:pt idx="710">
                  <c:v>-11.274113687909349</c:v>
                </c:pt>
                <c:pt idx="711">
                  <c:v>-10.801692739892321</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-7.7387989511830808</c:v>
                </c:pt>
                <c:pt idx="722">
                  <c:v>-7.6192236641845534</c:v>
                </c:pt>
                <c:pt idx="723">
                  <c:v>-7.9269189051612017</c:v>
                </c:pt>
                <c:pt idx="724">
                  <c:v>-8.0617931328816201</c:v>
                </c:pt>
                <c:pt idx="725">
                  <c:v>-7.9678869869308775</c:v>
                </c:pt>
                <c:pt idx="726">
                  <c:v>-7.7425886436985465</c:v>
                </c:pt>
                <c:pt idx="727">
                  <c:v>-7.3322834708207978</c:v>
                </c:pt>
                <c:pt idx="728">
                  <c:v>-6.7403991607870823</c:v>
                </c:pt>
                <c:pt idx="729">
                  <c:v>-6.1584874581784801</c:v>
                </c:pt>
                <c:pt idx="730">
                  <c:v>-5.545942205360447</c:v>
                </c:pt>
                <c:pt idx="731">
                  <c:v>-4.5218773720302146</c:v>
                </c:pt>
                <c:pt idx="732">
                  <c:v>-4.0374920433054768</c:v>
                </c:pt>
                <c:pt idx="733">
                  <c:v>-3.6742217538911799</c:v>
                </c:pt>
                <c:pt idx="734">
                  <c:v>-3.4308176416430172</c:v>
                </c:pt>
                <c:pt idx="735">
                  <c:v>-3.3335076329738769</c:v>
                </c:pt>
                <c:pt idx="736">
                  <c:v>-3.5794037017952287</c:v>
                </c:pt>
                <c:pt idx="737">
                  <c:v>-4.0589895324811636</c:v>
                </c:pt>
                <c:pt idx="738">
                  <c:v>-4.2512944192547728</c:v>
                </c:pt>
                <c:pt idx="739">
                  <c:v>-3.4781551024866957</c:v>
                </c:pt>
                <c:pt idx="740">
                  <c:v>-4.963234937495546</c:v>
                </c:pt>
                <c:pt idx="741">
                  <c:v>-5.7668209608538223</c:v>
                </c:pt>
                <c:pt idx="742">
                  <c:v>-6.8125649663916663</c:v>
                </c:pt>
                <c:pt idx="743">
                  <c:v>-7.6421197484292698</c:v>
                </c:pt>
                <c:pt idx="744">
                  <c:v>-8.2521529335616233</c:v>
                </c:pt>
                <c:pt idx="745">
                  <c:v>-8.8808872904778866</c:v>
                </c:pt>
                <c:pt idx="746">
                  <c:v>-9.2935433385769848</c:v>
                </c:pt>
                <c:pt idx="747">
                  <c:v>-9.6899560964104001</c:v>
                </c:pt>
                <c:pt idx="748">
                  <c:v>-11.209806476219782</c:v>
                </c:pt>
                <c:pt idx="749">
                  <c:v>-11.545036129545672</c:v>
                </c:pt>
                <c:pt idx="750">
                  <c:v>-11.372211089323727</c:v>
                </c:pt>
                <c:pt idx="751">
                  <c:v>-10.970299924265436</c:v>
                </c:pt>
                <c:pt idx="752">
                  <c:v>-10.599556227438487</c:v>
                </c:pt>
                <c:pt idx="753">
                  <c:v>-10.088875704423948</c:v>
                </c:pt>
                <c:pt idx="754">
                  <c:v>-9.6474235408385791</c:v>
                </c:pt>
                <c:pt idx="755">
                  <c:v>-9.2763309203590829</c:v>
                </c:pt>
                <c:pt idx="756">
                  <c:v>-7.6115515403628375</c:v>
                </c:pt>
                <c:pt idx="757">
                  <c:v>-7.4138960351754406</c:v>
                </c:pt>
                <c:pt idx="758">
                  <c:v>-7.1441280757499515</c:v>
                </c:pt>
                <c:pt idx="759">
                  <c:v>-6.7946091579736114</c:v>
                </c:pt>
                <c:pt idx="760">
                  <c:v>-6.5095650251234503</c:v>
                </c:pt>
                <c:pt idx="761">
                  <c:v>-5.9862605954890897</c:v>
                </c:pt>
                <c:pt idx="762">
                  <c:v>-5.4446609729258881</c:v>
                </c:pt>
                <c:pt idx="763">
                  <c:v>-5.0323878707662626</c:v>
                </c:pt>
                <c:pt idx="764">
                  <c:v>-4.3823569460723775</c:v>
                </c:pt>
                <c:pt idx="765">
                  <c:v>-4.2463891291748546</c:v>
                </c:pt>
                <c:pt idx="766">
                  <c:v>-4.1826082155773321</c:v>
                </c:pt>
                <c:pt idx="767">
                  <c:v>-4.0694480699202558</c:v>
                </c:pt>
                <c:pt idx="768">
                  <c:v>-4.0186568100862878</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-3.5200183943835643</c:v>
                </c:pt>
                <c:pt idx="778">
                  <c:v>-4.1309686462484265</c:v>
                </c:pt>
                <c:pt idx="779">
                  <c:v>-5.6432705796493465</c:v>
                </c:pt>
                <c:pt idx="780">
                  <c:v>-6.1137494914419523</c:v>
                </c:pt>
                <c:pt idx="781">
                  <c:v>-6.6936032580535851</c:v>
                </c:pt>
                <c:pt idx="782">
                  <c:v>-7.2339449115536514</c:v>
                </c:pt>
                <c:pt idx="783">
                  <c:v>-7.4410680455135942</c:v>
                </c:pt>
                <c:pt idx="784">
                  <c:v>-7.4871004089888373</c:v>
                </c:pt>
                <c:pt idx="785">
                  <c:v>-7.3211848687654584</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-7.9317904996412425</c:v>
                </c:pt>
                <c:pt idx="796">
                  <c:v>-7.1730359407201547</c:v>
                </c:pt>
                <c:pt idx="797">
                  <c:v>-6.8569815347822765</c:v>
                </c:pt>
                <c:pt idx="798">
                  <c:v>-6.4921440964083956</c:v>
                </c:pt>
                <c:pt idx="799">
                  <c:v>-6.0762234455590436</c:v>
                </c:pt>
                <c:pt idx="800">
                  <c:v>-5.5399155500007868</c:v>
                </c:pt>
                <c:pt idx="801">
                  <c:v>-4.9098054032581873</c:v>
                </c:pt>
                <c:pt idx="802">
                  <c:v>-4.2033100636057075</c:v>
                </c:pt>
                <c:pt idx="803">
                  <c:v>-3.4477211455829559</c:v>
                </c:pt>
                <c:pt idx="804">
                  <c:v>-2.528136501730549</c:v>
                </c:pt>
                <c:pt idx="805">
                  <c:v>-1.9907836631202993</c:v>
                </c:pt>
                <c:pt idx="806">
                  <c:v>-2.0008853611207638</c:v>
                </c:pt>
                <c:pt idx="807">
                  <c:v>-2.1095116272067602</c:v>
                </c:pt>
                <c:pt idx="808">
                  <c:v>-2.1943053901128593</c:v>
                </c:pt>
                <c:pt idx="809">
                  <c:v>-1.83605984319793</c:v>
                </c:pt>
                <c:pt idx="810">
                  <c:v>-0.73514217667268289</c:v>
                </c:pt>
                <c:pt idx="811">
                  <c:v>-0.4821163010498008</c:v>
                </c:pt>
                <c:pt idx="812">
                  <c:v>-1.1764498058660728</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-0.54080523273008096</c:v>
                </c:pt>
                <c:pt idx="822">
                  <c:v>-3.9699752699121411E-2</c:v>
                </c:pt>
                <c:pt idx="823">
                  <c:v>0.43080617628622597</c:v>
                </c:pt>
                <c:pt idx="824">
                  <c:v>0.62446207447763358</c:v>
                </c:pt>
                <c:pt idx="825">
                  <c:v>0.84107378312353465</c:v>
                </c:pt>
                <c:pt idx="826">
                  <c:v>1.4325165593729279</c:v>
                </c:pt>
                <c:pt idx="827">
                  <c:v>1.9776895092368985</c:v>
                </c:pt>
                <c:pt idx="828">
                  <c:v>2.7928619619391948</c:v>
                </c:pt>
                <c:pt idx="829">
                  <c:v>3.6640337696086251</c:v>
                </c:pt>
                <c:pt idx="830">
                  <c:v>4.6161144803661776</c:v>
                </c:pt>
                <c:pt idx="831">
                  <c:v>5.1977041775008646</c:v>
                </c:pt>
                <c:pt idx="832">
                  <c:v>5.5865268117281488</c:v>
                </c:pt>
                <c:pt idx="833">
                  <c:v>5.9436121371760464</c:v>
                </c:pt>
                <c:pt idx="834">
                  <c:v>6.2229483568278345</c:v>
                </c:pt>
                <c:pt idx="835">
                  <c:v>6.4057236118894139</c:v>
                </c:pt>
                <c:pt idx="836">
                  <c:v>6.4882386719063874</c:v>
                </c:pt>
                <c:pt idx="837">
                  <c:v>6.5608593681097069</c:v>
                </c:pt>
                <c:pt idx="838">
                  <c:v>6.8604332864902347</c:v>
                </c:pt>
                <c:pt idx="839">
                  <c:v>6.8854697243478808</c:v>
                </c:pt>
                <c:pt idx="840">
                  <c:v>6.5152938101187354</c:v>
                </c:pt>
                <c:pt idx="841">
                  <c:v>6.20816388113239</c:v>
                </c:pt>
                <c:pt idx="842">
                  <c:v>5.8842180264094655</c:v>
                </c:pt>
                <c:pt idx="843">
                  <c:v>5.8527496753013821</c:v>
                </c:pt>
                <c:pt idx="844">
                  <c:v>5.86036488087999</c:v>
                </c:pt>
                <c:pt idx="845">
                  <c:v>5.9674255158262817</c:v>
                </c:pt>
                <c:pt idx="846">
                  <c:v>6.0843082663629726</c:v>
                </c:pt>
                <c:pt idx="847">
                  <c:v>5.9812264442812806</c:v>
                </c:pt>
                <c:pt idx="848">
                  <c:v>5.6656984182553876</c:v>
                </c:pt>
                <c:pt idx="849">
                  <c:v>4.9724612346918464</c:v>
                </c:pt>
                <c:pt idx="850">
                  <c:v>2.4243055614532381</c:v>
                </c:pt>
                <c:pt idx="851">
                  <c:v>1.5858807163044848</c:v>
                </c:pt>
                <c:pt idx="852">
                  <c:v>-0.20916008521069784</c:v>
                </c:pt>
                <c:pt idx="853">
                  <c:v>-2.1337373975009291</c:v>
                </c:pt>
                <c:pt idx="854">
                  <c:v>-3.7335012692616849</c:v>
                </c:pt>
                <c:pt idx="855">
                  <c:v>-4.9226681672851313</c:v>
                </c:pt>
                <c:pt idx="856">
                  <c:v>-5.4928426451509722</c:v>
                </c:pt>
                <c:pt idx="857">
                  <c:v>-6.578148775963343</c:v>
                </c:pt>
                <c:pt idx="858">
                  <c:v>-7.7964852869841694</c:v>
                </c:pt>
                <c:pt idx="859">
                  <c:v>-8.4205935188301346</c:v>
                </c:pt>
                <c:pt idx="860">
                  <c:v>-8.3879202464614906</c:v>
                </c:pt>
                <c:pt idx="861">
                  <c:v>-8.2937247281628999</c:v>
                </c:pt>
                <c:pt idx="862">
                  <c:v>-8.5775463709881379</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-8.1121048375449192</c:v>
                </c:pt>
                <c:pt idx="872">
                  <c:v>-8.0220975912453465</c:v>
                </c:pt>
                <c:pt idx="873">
                  <c:v>-7.9244094936601472</c:v>
                </c:pt>
                <c:pt idx="874">
                  <c:v>-7.6666601627711994</c:v>
                </c:pt>
                <c:pt idx="875">
                  <c:v>-6.0248887303400842</c:v>
                </c:pt>
                <c:pt idx="876">
                  <c:v>-5.516671050217397</c:v>
                </c:pt>
                <c:pt idx="877">
                  <c:v>-5.1189723574907369</c:v>
                </c:pt>
                <c:pt idx="878">
                  <c:v>-4.6364108410563896</c:v>
                </c:pt>
                <c:pt idx="879">
                  <c:v>-3.9682914504925626</c:v>
                </c:pt>
                <c:pt idx="880">
                  <c:v>-3.1257877681534816</c:v>
                </c:pt>
                <c:pt idx="881">
                  <c:v>-2.4250050469408109</c:v>
                </c:pt>
                <c:pt idx="882">
                  <c:v>-2.0238234130833908</c:v>
                </c:pt>
                <c:pt idx="883">
                  <c:v>-3.9859819440068662</c:v>
                </c:pt>
                <c:pt idx="884">
                  <c:v>-4.1071661959008594</c:v>
                </c:pt>
                <c:pt idx="885">
                  <c:v>-4.4788245647438814</c:v>
                </c:pt>
                <c:pt idx="886">
                  <c:v>-4.9208533101316814</c:v>
                </c:pt>
                <c:pt idx="887">
                  <c:v>-5.1463439611346162</c:v>
                </c:pt>
                <c:pt idx="888">
                  <c:v>-5.3710280426875894</c:v>
                </c:pt>
                <c:pt idx="889">
                  <c:v>-4.9077986936800357</c:v>
                </c:pt>
                <c:pt idx="890">
                  <c:v>-4.9417620370009034</c:v>
                </c:pt>
                <c:pt idx="891">
                  <c:v>-5.2032166696235862</c:v>
                </c:pt>
                <c:pt idx="892">
                  <c:v>-5.4222142392375465</c:v>
                </c:pt>
                <c:pt idx="893">
                  <c:v>-5.3605236670900398</c:v>
                </c:pt>
                <c:pt idx="894">
                  <c:v>-5.4089909930044326</c:v>
                </c:pt>
                <c:pt idx="895">
                  <c:v>-5.4818322284269385</c:v>
                </c:pt>
                <c:pt idx="896">
                  <c:v>-5.4499599854659522</c:v>
                </c:pt>
                <c:pt idx="897">
                  <c:v>-5.5134371833183824</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20048384"/>
        <c:axId val="224191232"/>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200483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4191232"/>
        <c:crosses val="autoZero"/>
        <c:auto val="1"/>
        <c:lblAlgn val="ctr"/>
        <c:lblOffset val="100"/>
        <c:noMultiLvlLbl val="0"/>
      </c:catAx>
      <c:valAx>
        <c:axId val="224191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004838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6.5757296268713317</c:v>
                </c:pt>
                <c:pt idx="5">
                  <c:v>6.5764197568713172</c:v>
                </c:pt>
                <c:pt idx="6">
                  <c:v>6.5770385868711969</c:v>
                </c:pt>
                <c:pt idx="7">
                  <c:v>6.5775478932350779</c:v>
                </c:pt>
                <c:pt idx="8">
                  <c:v>6.5779875668713199</c:v>
                </c:pt>
                <c:pt idx="9">
                  <c:v>6.5738305468713625</c:v>
                </c:pt>
                <c:pt idx="10">
                  <c:v>6.5800459168713274</c:v>
                </c:pt>
                <c:pt idx="11">
                  <c:v>6.5436317668712718</c:v>
                </c:pt>
                <c:pt idx="12">
                  <c:v>6.3545929134369246</c:v>
                </c:pt>
                <c:pt idx="13">
                  <c:v>5.7072684668713789</c:v>
                </c:pt>
                <c:pt idx="14">
                  <c:v>4.9343865368714752</c:v>
                </c:pt>
                <c:pt idx="15">
                  <c:v>4.9310599268712991</c:v>
                </c:pt>
                <c:pt idx="16">
                  <c:v>6.0674740731980608</c:v>
                </c:pt>
                <c:pt idx="17">
                  <c:v>6.5584435295986481</c:v>
                </c:pt>
                <c:pt idx="18">
                  <c:v>6.0067104235380526</c:v>
                </c:pt>
                <c:pt idx="19">
                  <c:v>5.7913769368713588</c:v>
                </c:pt>
                <c:pt idx="20">
                  <c:v>5.3198098068714446</c:v>
                </c:pt>
                <c:pt idx="21">
                  <c:v>5.0996313268713322</c:v>
                </c:pt>
                <c:pt idx="22">
                  <c:v>5.6261942160550218</c:v>
                </c:pt>
                <c:pt idx="23">
                  <c:v>6.2968080144471124</c:v>
                </c:pt>
                <c:pt idx="24">
                  <c:v>6.5778612568713575</c:v>
                </c:pt>
                <c:pt idx="25">
                  <c:v>7.3253186706644771</c:v>
                </c:pt>
                <c:pt idx="26">
                  <c:v>7.6913512871744985</c:v>
                </c:pt>
                <c:pt idx="27">
                  <c:v>8.5551166068713247</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5.9470920902046922</c:v>
                </c:pt>
                <c:pt idx="42">
                  <c:v>4.779472397496292</c:v>
                </c:pt>
                <c:pt idx="43">
                  <c:v>4.1995213968712477</c:v>
                </c:pt>
                <c:pt idx="44">
                  <c:v>3.6140687468713595</c:v>
                </c:pt>
                <c:pt idx="45">
                  <c:v>3.3220174568714782</c:v>
                </c:pt>
                <c:pt idx="46">
                  <c:v>3.0089072868714255</c:v>
                </c:pt>
                <c:pt idx="47">
                  <c:v>2.145565186871508</c:v>
                </c:pt>
                <c:pt idx="48">
                  <c:v>0.86167119687141414</c:v>
                </c:pt>
                <c:pt idx="49">
                  <c:v>0.20844429687139251</c:v>
                </c:pt>
                <c:pt idx="50">
                  <c:v>0.27559061584570088</c:v>
                </c:pt>
                <c:pt idx="51">
                  <c:v>1.3955258997284972</c:v>
                </c:pt>
                <c:pt idx="52">
                  <c:v>1.9297088668715678</c:v>
                </c:pt>
                <c:pt idx="53">
                  <c:v>2.6280083477804812</c:v>
                </c:pt>
                <c:pt idx="54">
                  <c:v>2.3688104527478089</c:v>
                </c:pt>
                <c:pt idx="55">
                  <c:v>1.459630446871401</c:v>
                </c:pt>
                <c:pt idx="56">
                  <c:v>0.9881045368714183</c:v>
                </c:pt>
                <c:pt idx="57">
                  <c:v>1.4098651868712153</c:v>
                </c:pt>
                <c:pt idx="58">
                  <c:v>2.172147134422417</c:v>
                </c:pt>
                <c:pt idx="59">
                  <c:v>2.517201256871366</c:v>
                </c:pt>
                <c:pt idx="60">
                  <c:v>6.1286426598563946</c:v>
                </c:pt>
                <c:pt idx="61">
                  <c:v>7.7591170168713575</c:v>
                </c:pt>
                <c:pt idx="62">
                  <c:v>9.1947502968713621</c:v>
                </c:pt>
                <c:pt idx="63">
                  <c:v>10.986504450748981</c:v>
                </c:pt>
                <c:pt idx="64">
                  <c:v>12.127788450748952</c:v>
                </c:pt>
                <c:pt idx="65">
                  <c:v>12.482512296871342</c:v>
                </c:pt>
                <c:pt idx="66">
                  <c:v>12.116626856871274</c:v>
                </c:pt>
                <c:pt idx="67">
                  <c:v>11.085030656871472</c:v>
                </c:pt>
                <c:pt idx="68">
                  <c:v>9.9372370936060292</c:v>
                </c:pt>
                <c:pt idx="69">
                  <c:v>5.336817738352849</c:v>
                </c:pt>
                <c:pt idx="70">
                  <c:v>4.6775914860380396</c:v>
                </c:pt>
                <c:pt idx="71">
                  <c:v>3.6480673968713448</c:v>
                </c:pt>
                <c:pt idx="72">
                  <c:v>2.5549086168713182</c:v>
                </c:pt>
                <c:pt idx="73">
                  <c:v>0.57965175687140091</c:v>
                </c:pt>
                <c:pt idx="74">
                  <c:v>-1.0412377531285979</c:v>
                </c:pt>
                <c:pt idx="75">
                  <c:v>-2.6031128731286799</c:v>
                </c:pt>
                <c:pt idx="76">
                  <c:v>-3.6785221231286127</c:v>
                </c:pt>
                <c:pt idx="77">
                  <c:v>-4.4537877957602134</c:v>
                </c:pt>
                <c:pt idx="78">
                  <c:v>-7.1618337885832943</c:v>
                </c:pt>
                <c:pt idx="79">
                  <c:v>-7.7285574132316839</c:v>
                </c:pt>
                <c:pt idx="80">
                  <c:v>-8.1920787831284461</c:v>
                </c:pt>
                <c:pt idx="81">
                  <c:v>-8.0968836931286532</c:v>
                </c:pt>
                <c:pt idx="82">
                  <c:v>-7.726891463128581</c:v>
                </c:pt>
                <c:pt idx="83">
                  <c:v>-7.3252684338502414</c:v>
                </c:pt>
                <c:pt idx="84">
                  <c:v>-6.8779152131286265</c:v>
                </c:pt>
                <c:pt idx="85">
                  <c:v>-6.5066877431287509</c:v>
                </c:pt>
                <c:pt idx="86">
                  <c:v>-5.4164668794922761</c:v>
                </c:pt>
                <c:pt idx="87">
                  <c:v>-4.692760096663946</c:v>
                </c:pt>
                <c:pt idx="88">
                  <c:v>-3.6322744531286117</c:v>
                </c:pt>
                <c:pt idx="89">
                  <c:v>-2.4226185531284727</c:v>
                </c:pt>
                <c:pt idx="90">
                  <c:v>-1.2368006731286838</c:v>
                </c:pt>
                <c:pt idx="91">
                  <c:v>-0.22056305163923184</c:v>
                </c:pt>
                <c:pt idx="92">
                  <c:v>1.0105816568714658</c:v>
                </c:pt>
                <c:pt idx="93">
                  <c:v>1.9744089268713956</c:v>
                </c:pt>
                <c:pt idx="94">
                  <c:v>2.6988840068713604</c:v>
                </c:pt>
                <c:pt idx="95">
                  <c:v>5.7386088182747983</c:v>
                </c:pt>
                <c:pt idx="96">
                  <c:v>6.9286717368713404</c:v>
                </c:pt>
                <c:pt idx="97">
                  <c:v>8.8234825568713973</c:v>
                </c:pt>
                <c:pt idx="98">
                  <c:v>10.554835756871455</c:v>
                </c:pt>
                <c:pt idx="99">
                  <c:v>11.87760368687127</c:v>
                </c:pt>
                <c:pt idx="100">
                  <c:v>12.874694496454754</c:v>
                </c:pt>
                <c:pt idx="101">
                  <c:v>13.975582486871366</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12.925627958999009</c:v>
                </c:pt>
                <c:pt idx="113">
                  <c:v>6.0606285902046828</c:v>
                </c:pt>
                <c:pt idx="114">
                  <c:v>4.9570266968714378</c:v>
                </c:pt>
                <c:pt idx="115">
                  <c:v>2.5061233368713411</c:v>
                </c:pt>
                <c:pt idx="116">
                  <c:v>0.26087337687144507</c:v>
                </c:pt>
                <c:pt idx="117">
                  <c:v>-1.462516643128609</c:v>
                </c:pt>
                <c:pt idx="118">
                  <c:v>-3.491872533128717</c:v>
                </c:pt>
                <c:pt idx="119">
                  <c:v>-4.7761781370680874</c:v>
                </c:pt>
                <c:pt idx="120">
                  <c:v>-6.1447968368786645</c:v>
                </c:pt>
                <c:pt idx="121">
                  <c:v>-6.6943027431286453</c:v>
                </c:pt>
                <c:pt idx="122">
                  <c:v>-8.6960793106962626</c:v>
                </c:pt>
                <c:pt idx="123">
                  <c:v>-9.3958936831286728</c:v>
                </c:pt>
                <c:pt idx="124">
                  <c:v>-10.119053483128695</c:v>
                </c:pt>
                <c:pt idx="125">
                  <c:v>-10.870856363128786</c:v>
                </c:pt>
                <c:pt idx="126">
                  <c:v>-11.438303103128671</c:v>
                </c:pt>
                <c:pt idx="127">
                  <c:v>-11.546271543128579</c:v>
                </c:pt>
                <c:pt idx="128">
                  <c:v>-11.218630083128673</c:v>
                </c:pt>
                <c:pt idx="129">
                  <c:v>-10.573791043128523</c:v>
                </c:pt>
                <c:pt idx="130">
                  <c:v>-10.027705881590265</c:v>
                </c:pt>
                <c:pt idx="131">
                  <c:v>-8.120608743128642</c:v>
                </c:pt>
                <c:pt idx="132">
                  <c:v>-7.9857740831287334</c:v>
                </c:pt>
                <c:pt idx="133">
                  <c:v>-7.2583630259569363</c:v>
                </c:pt>
                <c:pt idx="134">
                  <c:v>-5.8902307231286954</c:v>
                </c:pt>
                <c:pt idx="135">
                  <c:v>-4.3918509231286995</c:v>
                </c:pt>
                <c:pt idx="136">
                  <c:v>-2.766235023128639</c:v>
                </c:pt>
                <c:pt idx="137">
                  <c:v>-0.84229532312862465</c:v>
                </c:pt>
                <c:pt idx="138">
                  <c:v>0.94022530687129802</c:v>
                </c:pt>
                <c:pt idx="139">
                  <c:v>2.5176070568713205</c:v>
                </c:pt>
                <c:pt idx="140">
                  <c:v>8.2252018461571019</c:v>
                </c:pt>
                <c:pt idx="141">
                  <c:v>9.733643466871456</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16.76580386556698</c:v>
                </c:pt>
                <c:pt idx="150">
                  <c:v>16.44863119687129</c:v>
                </c:pt>
                <c:pt idx="151">
                  <c:v>15.831281956871418</c:v>
                </c:pt>
                <c:pt idx="152">
                  <c:v>14.489766546871314</c:v>
                </c:pt>
                <c:pt idx="153">
                  <c:v>12.186750906871282</c:v>
                </c:pt>
                <c:pt idx="154">
                  <c:v>10.135243296871423</c:v>
                </c:pt>
                <c:pt idx="155">
                  <c:v>6.7914666414868083</c:v>
                </c:pt>
                <c:pt idx="156">
                  <c:v>0.92619488187133858</c:v>
                </c:pt>
                <c:pt idx="157">
                  <c:v>-0.16437136312865133</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-8.4297992331288985</c:v>
                </c:pt>
                <c:pt idx="172">
                  <c:v>-8.3496432431285967</c:v>
                </c:pt>
                <c:pt idx="173">
                  <c:v>-7.4919140181287416</c:v>
                </c:pt>
                <c:pt idx="174">
                  <c:v>-7.3600668431286209</c:v>
                </c:pt>
                <c:pt idx="175">
                  <c:v>-7.5631399231286167</c:v>
                </c:pt>
                <c:pt idx="176">
                  <c:v>-7.9744675010234403</c:v>
                </c:pt>
                <c:pt idx="177">
                  <c:v>-8.6340179531286498</c:v>
                </c:pt>
                <c:pt idx="178">
                  <c:v>-8.8724785931287844</c:v>
                </c:pt>
                <c:pt idx="179">
                  <c:v>-8.6443829231285889</c:v>
                </c:pt>
                <c:pt idx="180">
                  <c:v>-8.183334203128716</c:v>
                </c:pt>
                <c:pt idx="181">
                  <c:v>-7.8263290764619509</c:v>
                </c:pt>
                <c:pt idx="182">
                  <c:v>-6.2985138597953796</c:v>
                </c:pt>
                <c:pt idx="183">
                  <c:v>-5.7951030831286898</c:v>
                </c:pt>
                <c:pt idx="184">
                  <c:v>-5.0290297331286524</c:v>
                </c:pt>
                <c:pt idx="185">
                  <c:v>-4.2219738431285947</c:v>
                </c:pt>
                <c:pt idx="186">
                  <c:v>-3.1855142531288152</c:v>
                </c:pt>
                <c:pt idx="187">
                  <c:v>-2.3263117644052191</c:v>
                </c:pt>
                <c:pt idx="188">
                  <c:v>-1.3791978731287764</c:v>
                </c:pt>
                <c:pt idx="189">
                  <c:v>-0.76368503312852787</c:v>
                </c:pt>
                <c:pt idx="190">
                  <c:v>-0.28577440979529517</c:v>
                </c:pt>
                <c:pt idx="191">
                  <c:v>1.4710565235380408</c:v>
                </c:pt>
                <c:pt idx="192">
                  <c:v>1.9620808968714165</c:v>
                </c:pt>
                <c:pt idx="193">
                  <c:v>2.9348356968712839</c:v>
                </c:pt>
                <c:pt idx="194">
                  <c:v>4.0626926668713415</c:v>
                </c:pt>
                <c:pt idx="195">
                  <c:v>4.9710620868713171</c:v>
                </c:pt>
                <c:pt idx="196">
                  <c:v>5.7768757968713462</c:v>
                </c:pt>
                <c:pt idx="197">
                  <c:v>6.3306989268712224</c:v>
                </c:pt>
                <c:pt idx="198">
                  <c:v>6.7440339068713495</c:v>
                </c:pt>
                <c:pt idx="199">
                  <c:v>6.9071237568713428</c:v>
                </c:pt>
                <c:pt idx="200">
                  <c:v>7.5271687322811971</c:v>
                </c:pt>
                <c:pt idx="201">
                  <c:v>7.6895369368714661</c:v>
                </c:pt>
                <c:pt idx="202">
                  <c:v>8.0558795868713275</c:v>
                </c:pt>
                <c:pt idx="203">
                  <c:v>8.5116061568713945</c:v>
                </c:pt>
                <c:pt idx="204">
                  <c:v>9.0812784768712831</c:v>
                </c:pt>
                <c:pt idx="205">
                  <c:v>9.4869844386895679</c:v>
                </c:pt>
                <c:pt idx="206">
                  <c:v>9.8050100068713704</c:v>
                </c:pt>
                <c:pt idx="207">
                  <c:v>10.048672516871235</c:v>
                </c:pt>
                <c:pt idx="208">
                  <c:v>10.257262725621345</c:v>
                </c:pt>
                <c:pt idx="209">
                  <c:v>10.886698302325884</c:v>
                </c:pt>
                <c:pt idx="210">
                  <c:v>10.940540556871373</c:v>
                </c:pt>
                <c:pt idx="211">
                  <c:v>10.937225906871385</c:v>
                </c:pt>
                <c:pt idx="212">
                  <c:v>10.831780106871378</c:v>
                </c:pt>
                <c:pt idx="213">
                  <c:v>10.774323466871209</c:v>
                </c:pt>
                <c:pt idx="214">
                  <c:v>10.731215456871299</c:v>
                </c:pt>
                <c:pt idx="215">
                  <c:v>10.698783166871305</c:v>
                </c:pt>
                <c:pt idx="216">
                  <c:v>10.526257118573421</c:v>
                </c:pt>
                <c:pt idx="217">
                  <c:v>10.34400239972852</c:v>
                </c:pt>
                <c:pt idx="218">
                  <c:v>10.907023656871417</c:v>
                </c:pt>
                <c:pt idx="219">
                  <c:v>11.151649286871375</c:v>
                </c:pt>
                <c:pt idx="220">
                  <c:v>11.400000816871373</c:v>
                </c:pt>
                <c:pt idx="221">
                  <c:v>11.682542926871406</c:v>
                </c:pt>
                <c:pt idx="222">
                  <c:v>11.84315700955967</c:v>
                </c:pt>
                <c:pt idx="223">
                  <c:v>11.815744036871315</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8.2155487346492375</c:v>
                </c:pt>
                <c:pt idx="232">
                  <c:v>4.4760065815467573</c:v>
                </c:pt>
                <c:pt idx="233">
                  <c:v>3.7875574168713162</c:v>
                </c:pt>
                <c:pt idx="234">
                  <c:v>2.9038715068713197</c:v>
                </c:pt>
                <c:pt idx="235">
                  <c:v>1.934078106871485</c:v>
                </c:pt>
                <c:pt idx="236">
                  <c:v>0.84902147687131579</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-7.0932967431286436</c:v>
                </c:pt>
                <c:pt idx="249">
                  <c:v>-7.3198563882898497</c:v>
                </c:pt>
                <c:pt idx="250">
                  <c:v>-7.240431833128639</c:v>
                </c:pt>
                <c:pt idx="251">
                  <c:v>-7.0594504831287574</c:v>
                </c:pt>
                <c:pt idx="252">
                  <c:v>-6.7991491131285162</c:v>
                </c:pt>
                <c:pt idx="253">
                  <c:v>-6.4476501899371534</c:v>
                </c:pt>
                <c:pt idx="254">
                  <c:v>-6.3073861931286306</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-7.9822293237737094</c:v>
                </c:pt>
                <c:pt idx="263">
                  <c:v>-6.8344336231286036</c:v>
                </c:pt>
                <c:pt idx="264">
                  <c:v>-5.6110487431286504</c:v>
                </c:pt>
                <c:pt idx="265">
                  <c:v>0.36326672675089411</c:v>
                </c:pt>
                <c:pt idx="266">
                  <c:v>1.8656613868713379</c:v>
                </c:pt>
                <c:pt idx="267">
                  <c:v>3.3473120968713106</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15.881649816871398</c:v>
                </c:pt>
                <c:pt idx="277">
                  <c:v>16.598314946871412</c:v>
                </c:pt>
                <c:pt idx="278">
                  <c:v>16.853302963942085</c:v>
                </c:pt>
                <c:pt idx="279">
                  <c:v>16.969351916871229</c:v>
                </c:pt>
                <c:pt idx="280">
                  <c:v>16.966947923537951</c:v>
                </c:pt>
                <c:pt idx="281">
                  <c:v>16.107137067682199</c:v>
                </c:pt>
                <c:pt idx="282">
                  <c:v>15.951048366871333</c:v>
                </c:pt>
                <c:pt idx="283">
                  <c:v>16.081659346871259</c:v>
                </c:pt>
                <c:pt idx="284">
                  <c:v>16.502328448790564</c:v>
                </c:pt>
                <c:pt idx="285">
                  <c:v>17.071755106871365</c:v>
                </c:pt>
                <c:pt idx="286">
                  <c:v>17.256734886871286</c:v>
                </c:pt>
                <c:pt idx="287">
                  <c:v>17.240246206871252</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11.637398786871245</c:v>
                </c:pt>
                <c:pt idx="297">
                  <c:v>10.151241886871398</c:v>
                </c:pt>
                <c:pt idx="298">
                  <c:v>9.3155930568713696</c:v>
                </c:pt>
                <c:pt idx="299">
                  <c:v>4.8084253134751105</c:v>
                </c:pt>
                <c:pt idx="300">
                  <c:v>3.5848729368713919</c:v>
                </c:pt>
                <c:pt idx="301">
                  <c:v>1.0103239468713809</c:v>
                </c:pt>
                <c:pt idx="302">
                  <c:v>-1.435939473128554</c:v>
                </c:pt>
                <c:pt idx="303">
                  <c:v>-3.6357163300852404</c:v>
                </c:pt>
                <c:pt idx="304">
                  <c:v>-6.0939996231286813</c:v>
                </c:pt>
                <c:pt idx="305">
                  <c:v>-8.0773990631287376</c:v>
                </c:pt>
                <c:pt idx="306">
                  <c:v>-9.7255991363870766</c:v>
                </c:pt>
                <c:pt idx="307">
                  <c:v>-13.349792892553896</c:v>
                </c:pt>
                <c:pt idx="308">
                  <c:v>-14.166485679970824</c:v>
                </c:pt>
                <c:pt idx="309">
                  <c:v>-14.924400253128749</c:v>
                </c:pt>
                <c:pt idx="310">
                  <c:v>-15.967426593128469</c:v>
                </c:pt>
                <c:pt idx="311">
                  <c:v>-16.76362538312862</c:v>
                </c:pt>
                <c:pt idx="312">
                  <c:v>-17.160312248504908</c:v>
                </c:pt>
                <c:pt idx="313">
                  <c:v>-17.377598613128697</c:v>
                </c:pt>
                <c:pt idx="314">
                  <c:v>-17.389203095401221</c:v>
                </c:pt>
                <c:pt idx="315">
                  <c:v>-16.812463600271499</c:v>
                </c:pt>
                <c:pt idx="316">
                  <c:v>-16.714385896189992</c:v>
                </c:pt>
                <c:pt idx="317">
                  <c:v>-16.35925358151249</c:v>
                </c:pt>
                <c:pt idx="318">
                  <c:v>-15.981618003128569</c:v>
                </c:pt>
                <c:pt idx="319">
                  <c:v>-15.632540733128714</c:v>
                </c:pt>
                <c:pt idx="320">
                  <c:v>-15.283242883128509</c:v>
                </c:pt>
                <c:pt idx="321">
                  <c:v>-15.280303582209168</c:v>
                </c:pt>
                <c:pt idx="322">
                  <c:v>-15.294642090350791</c:v>
                </c:pt>
                <c:pt idx="323">
                  <c:v>-12.823141028842954</c:v>
                </c:pt>
                <c:pt idx="324">
                  <c:v>-12.041643223128531</c:v>
                </c:pt>
                <c:pt idx="325">
                  <c:v>-10.631026163128505</c:v>
                </c:pt>
                <c:pt idx="326">
                  <c:v>-9.3439243757817962</c:v>
                </c:pt>
                <c:pt idx="327">
                  <c:v>-7.8225637831285582</c:v>
                </c:pt>
                <c:pt idx="328">
                  <c:v>-6.4346422931286797</c:v>
                </c:pt>
                <c:pt idx="329">
                  <c:v>-4.6760176635831812</c:v>
                </c:pt>
                <c:pt idx="330">
                  <c:v>1.2878662568713655</c:v>
                </c:pt>
                <c:pt idx="331">
                  <c:v>2.471619903335958</c:v>
                </c:pt>
                <c:pt idx="332">
                  <c:v>3.5036746568713202</c:v>
                </c:pt>
                <c:pt idx="333">
                  <c:v>4.6866008568712845</c:v>
                </c:pt>
                <c:pt idx="334">
                  <c:v>5.8966350268713228</c:v>
                </c:pt>
                <c:pt idx="335">
                  <c:v>7.0928725902048289</c:v>
                </c:pt>
                <c:pt idx="336">
                  <c:v>8.2530826968713225</c:v>
                </c:pt>
                <c:pt idx="337">
                  <c:v>9.4256361030251767</c:v>
                </c:pt>
                <c:pt idx="338">
                  <c:v>13.347996828299932</c:v>
                </c:pt>
                <c:pt idx="339">
                  <c:v>14.850887376871336</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28.471572656871313</c:v>
                </c:pt>
                <c:pt idx="349">
                  <c:v>28.541396556871298</c:v>
                </c:pt>
                <c:pt idx="350">
                  <c:v>28.324654586871503</c:v>
                </c:pt>
                <c:pt idx="351">
                  <c:v>28.19684700687143</c:v>
                </c:pt>
                <c:pt idx="352">
                  <c:v>28.021918476871392</c:v>
                </c:pt>
                <c:pt idx="353">
                  <c:v>27.789061388184507</c:v>
                </c:pt>
                <c:pt idx="354">
                  <c:v>27.482877525163989</c:v>
                </c:pt>
                <c:pt idx="355">
                  <c:v>25.968789795332796</c:v>
                </c:pt>
                <c:pt idx="356">
                  <c:v>25.592482026871409</c:v>
                </c:pt>
                <c:pt idx="357">
                  <c:v>24.660471576871277</c:v>
                </c:pt>
                <c:pt idx="358">
                  <c:v>23.736662856871312</c:v>
                </c:pt>
                <c:pt idx="359">
                  <c:v>22.596864418487591</c:v>
                </c:pt>
                <c:pt idx="360">
                  <c:v>21.586582556871249</c:v>
                </c:pt>
                <c:pt idx="361">
                  <c:v>20.426093148175614</c:v>
                </c:pt>
                <c:pt idx="362">
                  <c:v>15.044987962753748</c:v>
                </c:pt>
                <c:pt idx="363">
                  <c:v>13.243570276871353</c:v>
                </c:pt>
                <c:pt idx="364">
                  <c:v>11.737967077095949</c:v>
                </c:pt>
                <c:pt idx="365">
                  <c:v>9.5664528568713649</c:v>
                </c:pt>
                <c:pt idx="366">
                  <c:v>7.3776052868714288</c:v>
                </c:pt>
                <c:pt idx="367">
                  <c:v>4.7756941568713103</c:v>
                </c:pt>
                <c:pt idx="368">
                  <c:v>2.5775539868714952</c:v>
                </c:pt>
                <c:pt idx="369">
                  <c:v>1.2723662568713499</c:v>
                </c:pt>
                <c:pt idx="370">
                  <c:v>-4.2197681344329938</c:v>
                </c:pt>
                <c:pt idx="371">
                  <c:v>-5.1013260931287903</c:v>
                </c:pt>
                <c:pt idx="372">
                  <c:v>-6.5172852931285945</c:v>
                </c:pt>
                <c:pt idx="373">
                  <c:v>-7.8245804931287095</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-13.853288377537307</c:v>
                </c:pt>
                <c:pt idx="382">
                  <c:v>-14.239896123128702</c:v>
                </c:pt>
                <c:pt idx="383">
                  <c:v>-14.547443643128602</c:v>
                </c:pt>
                <c:pt idx="384">
                  <c:v>-14.812302013128551</c:v>
                </c:pt>
                <c:pt idx="385">
                  <c:v>-15.050881083128759</c:v>
                </c:pt>
                <c:pt idx="386">
                  <c:v>-15.148467633372745</c:v>
                </c:pt>
                <c:pt idx="387">
                  <c:v>-15.265201173128689</c:v>
                </c:pt>
                <c:pt idx="388">
                  <c:v>-15.378204223128504</c:v>
                </c:pt>
                <c:pt idx="389">
                  <c:v>-15.325569503128708</c:v>
                </c:pt>
                <c:pt idx="390">
                  <c:v>-15.208613753128603</c:v>
                </c:pt>
                <c:pt idx="391">
                  <c:v>-15.15103372312862</c:v>
                </c:pt>
                <c:pt idx="392">
                  <c:v>-14.961454369391227</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-8.6695263031286416</c:v>
                </c:pt>
                <c:pt idx="404">
                  <c:v>-8.2332580288428758</c:v>
                </c:pt>
                <c:pt idx="405">
                  <c:v>-5.3087029931288114</c:v>
                </c:pt>
                <c:pt idx="406">
                  <c:v>-5.2262921231285837</c:v>
                </c:pt>
                <c:pt idx="407">
                  <c:v>-5.2488176731284897</c:v>
                </c:pt>
                <c:pt idx="408">
                  <c:v>-5.505748904744733</c:v>
                </c:pt>
                <c:pt idx="409">
                  <c:v>-5.8838152131285355</c:v>
                </c:pt>
                <c:pt idx="410">
                  <c:v>-6.2806411031286489</c:v>
                </c:pt>
                <c:pt idx="411">
                  <c:v>-6.4380146231286517</c:v>
                </c:pt>
                <c:pt idx="412">
                  <c:v>-6.2315758859857624</c:v>
                </c:pt>
                <c:pt idx="413">
                  <c:v>-2.6908543188863252</c:v>
                </c:pt>
                <c:pt idx="414">
                  <c:v>-0.89986859312861611</c:v>
                </c:pt>
                <c:pt idx="415">
                  <c:v>0.95375168240338115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13.865304280127171</c:v>
                </c:pt>
                <c:pt idx="426">
                  <c:v>14.302674516871386</c:v>
                </c:pt>
                <c:pt idx="427">
                  <c:v>14.566715786871328</c:v>
                </c:pt>
                <c:pt idx="428">
                  <c:v>14.608902846871269</c:v>
                </c:pt>
                <c:pt idx="429">
                  <c:v>14.804392456871327</c:v>
                </c:pt>
                <c:pt idx="430">
                  <c:v>14.953545806871341</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12.884353448360768</c:v>
                </c:pt>
                <c:pt idx="439">
                  <c:v>12.435121165962201</c:v>
                </c:pt>
                <c:pt idx="440">
                  <c:v>12.344306766871398</c:v>
                </c:pt>
                <c:pt idx="441">
                  <c:v>12.321260976871368</c:v>
                </c:pt>
                <c:pt idx="442">
                  <c:v>12.266653967982505</c:v>
                </c:pt>
                <c:pt idx="443">
                  <c:v>12.121100026871288</c:v>
                </c:pt>
                <c:pt idx="444">
                  <c:v>11.930047186871263</c:v>
                </c:pt>
                <c:pt idx="445">
                  <c:v>11.582745492826367</c:v>
                </c:pt>
                <c:pt idx="446">
                  <c:v>9.5280512568713487</c:v>
                </c:pt>
                <c:pt idx="447">
                  <c:v>9.214206746667287</c:v>
                </c:pt>
                <c:pt idx="448">
                  <c:v>8.5885404386895772</c:v>
                </c:pt>
                <c:pt idx="449">
                  <c:v>8.0662155368712867</c:v>
                </c:pt>
                <c:pt idx="450">
                  <c:v>7.5440700968712795</c:v>
                </c:pt>
                <c:pt idx="451">
                  <c:v>7.0100558068713541</c:v>
                </c:pt>
                <c:pt idx="452">
                  <c:v>6.6915823168713944</c:v>
                </c:pt>
                <c:pt idx="453">
                  <c:v>6.3512111189403413</c:v>
                </c:pt>
                <c:pt idx="454">
                  <c:v>4.3309812568713415</c:v>
                </c:pt>
                <c:pt idx="455">
                  <c:v>3.9806891956468178</c:v>
                </c:pt>
                <c:pt idx="456">
                  <c:v>3.1798648368713316</c:v>
                </c:pt>
                <c:pt idx="457">
                  <c:v>2.3239583168712548</c:v>
                </c:pt>
                <c:pt idx="458">
                  <c:v>1.6523279368712502</c:v>
                </c:pt>
                <c:pt idx="459">
                  <c:v>1.1493275396995983</c:v>
                </c:pt>
                <c:pt idx="460">
                  <c:v>0.84757729687137862</c:v>
                </c:pt>
                <c:pt idx="461">
                  <c:v>0.78797626687136757</c:v>
                </c:pt>
                <c:pt idx="462">
                  <c:v>0.84446907687147665</c:v>
                </c:pt>
                <c:pt idx="463">
                  <c:v>0.94895048687133954</c:v>
                </c:pt>
                <c:pt idx="464">
                  <c:v>1.0274363112191447</c:v>
                </c:pt>
                <c:pt idx="465">
                  <c:v>1.0016292968712552</c:v>
                </c:pt>
                <c:pt idx="466">
                  <c:v>0.79009272687137866</c:v>
                </c:pt>
                <c:pt idx="467">
                  <c:v>0.46725206687150944</c:v>
                </c:pt>
                <c:pt idx="468">
                  <c:v>2.405756871297631E-3</c:v>
                </c:pt>
                <c:pt idx="469">
                  <c:v>-0.38167210027148774</c:v>
                </c:pt>
                <c:pt idx="470">
                  <c:v>-0.69673204312861969</c:v>
                </c:pt>
                <c:pt idx="471">
                  <c:v>-0.85686565312872376</c:v>
                </c:pt>
                <c:pt idx="472">
                  <c:v>-1.0131317431285818</c:v>
                </c:pt>
                <c:pt idx="473">
                  <c:v>-1.4092583231285403</c:v>
                </c:pt>
                <c:pt idx="474">
                  <c:v>-2.0312068247614397</c:v>
                </c:pt>
                <c:pt idx="475">
                  <c:v>-2.7261476731287457</c:v>
                </c:pt>
                <c:pt idx="476">
                  <c:v>-3.4410277431287</c:v>
                </c:pt>
                <c:pt idx="477">
                  <c:v>-4.5010972031288317</c:v>
                </c:pt>
                <c:pt idx="478">
                  <c:v>-5.4225709031287064</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-14.747628903128575</c:v>
                </c:pt>
                <c:pt idx="488">
                  <c:v>-14.916269343128549</c:v>
                </c:pt>
                <c:pt idx="489">
                  <c:v>-15.19488324817922</c:v>
                </c:pt>
                <c:pt idx="490">
                  <c:v>-15.418120343128663</c:v>
                </c:pt>
                <c:pt idx="491">
                  <c:v>-15.422194283128551</c:v>
                </c:pt>
                <c:pt idx="492">
                  <c:v>-15.276260683128683</c:v>
                </c:pt>
                <c:pt idx="493">
                  <c:v>-15.093331298684166</c:v>
                </c:pt>
                <c:pt idx="494">
                  <c:v>-14.828793423128673</c:v>
                </c:pt>
                <c:pt idx="495">
                  <c:v>-14.804552643128559</c:v>
                </c:pt>
                <c:pt idx="496">
                  <c:v>-15.075324103128466</c:v>
                </c:pt>
                <c:pt idx="497">
                  <c:v>-15.055512292148295</c:v>
                </c:pt>
                <c:pt idx="498">
                  <c:v>-15.182586243128666</c:v>
                </c:pt>
                <c:pt idx="499">
                  <c:v>-15.443682263961968</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-13.80453083312876</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-10.675933854239723</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3.5574770868713785</c:v>
                </c:pt>
                <c:pt idx="526">
                  <c:v>4.5788681264365181</c:v>
                </c:pt>
                <c:pt idx="527">
                  <c:v>5.550104376871305</c:v>
                </c:pt>
                <c:pt idx="528">
                  <c:v>6.0456867330619284</c:v>
                </c:pt>
                <c:pt idx="529">
                  <c:v>8.9714776046974976</c:v>
                </c:pt>
                <c:pt idx="530">
                  <c:v>9.686273516871319</c:v>
                </c:pt>
                <c:pt idx="531">
                  <c:v>10.124154506871449</c:v>
                </c:pt>
                <c:pt idx="532">
                  <c:v>10.412733552789724</c:v>
                </c:pt>
                <c:pt idx="533">
                  <c:v>10.69843342687129</c:v>
                </c:pt>
                <c:pt idx="534">
                  <c:v>11.239541806871358</c:v>
                </c:pt>
                <c:pt idx="535">
                  <c:v>11.805749723538048</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14.493104870507761</c:v>
                </c:pt>
                <c:pt idx="546">
                  <c:v>14.575935566149672</c:v>
                </c:pt>
                <c:pt idx="547">
                  <c:v>14.621172586871472</c:v>
                </c:pt>
                <c:pt idx="548">
                  <c:v>14.613049786871381</c:v>
                </c:pt>
                <c:pt idx="549">
                  <c:v>14.55357885687132</c:v>
                </c:pt>
                <c:pt idx="550">
                  <c:v>14.485377652220194</c:v>
                </c:pt>
                <c:pt idx="551">
                  <c:v>14.4176603168713</c:v>
                </c:pt>
                <c:pt idx="552">
                  <c:v>14.354073385903604</c:v>
                </c:pt>
                <c:pt idx="553">
                  <c:v>13.26424412479582</c:v>
                </c:pt>
                <c:pt idx="554">
                  <c:v>12.969973046871401</c:v>
                </c:pt>
                <c:pt idx="555">
                  <c:v>12.377722216055002</c:v>
                </c:pt>
                <c:pt idx="556">
                  <c:v>11.618756166871361</c:v>
                </c:pt>
                <c:pt idx="557">
                  <c:v>10.608097936871317</c:v>
                </c:pt>
                <c:pt idx="558">
                  <c:v>9.7755248368713268</c:v>
                </c:pt>
                <c:pt idx="559">
                  <c:v>9.4007812568713547</c:v>
                </c:pt>
                <c:pt idx="560">
                  <c:v>5.3695916457601953</c:v>
                </c:pt>
                <c:pt idx="561">
                  <c:v>4.4897274668713401</c:v>
                </c:pt>
                <c:pt idx="562">
                  <c:v>3.6712105468711984</c:v>
                </c:pt>
                <c:pt idx="563">
                  <c:v>2.9267146168714802</c:v>
                </c:pt>
                <c:pt idx="564">
                  <c:v>2.3614397068713275</c:v>
                </c:pt>
                <c:pt idx="565">
                  <c:v>1.8344861548305742</c:v>
                </c:pt>
                <c:pt idx="566">
                  <c:v>1.3700288365814841</c:v>
                </c:pt>
                <c:pt idx="567">
                  <c:v>-2.1144487431286429</c:v>
                </c:pt>
                <c:pt idx="568">
                  <c:v>-2.9632457534379881</c:v>
                </c:pt>
                <c:pt idx="569">
                  <c:v>-4.8454801331288735</c:v>
                </c:pt>
                <c:pt idx="570">
                  <c:v>-6.0108422731286311</c:v>
                </c:pt>
                <c:pt idx="571">
                  <c:v>-7.7438476931287381</c:v>
                </c:pt>
                <c:pt idx="572">
                  <c:v>-9.3807230062864164</c:v>
                </c:pt>
                <c:pt idx="573">
                  <c:v>-10.856030763128789</c:v>
                </c:pt>
                <c:pt idx="574">
                  <c:v>-11.739957723128541</c:v>
                </c:pt>
                <c:pt idx="575">
                  <c:v>-12.488494561310462</c:v>
                </c:pt>
                <c:pt idx="576">
                  <c:v>-14.41525668757315</c:v>
                </c:pt>
                <c:pt idx="577">
                  <c:v>-14.960421253128606</c:v>
                </c:pt>
                <c:pt idx="578">
                  <c:v>-15.684406003128691</c:v>
                </c:pt>
                <c:pt idx="579">
                  <c:v>-16.547412585233928</c:v>
                </c:pt>
                <c:pt idx="580">
                  <c:v>-17.426405583128666</c:v>
                </c:pt>
                <c:pt idx="581">
                  <c:v>-18.219409913128789</c:v>
                </c:pt>
                <c:pt idx="582">
                  <c:v>-18.744444385985652</c:v>
                </c:pt>
                <c:pt idx="583">
                  <c:v>-19.644428743128628</c:v>
                </c:pt>
                <c:pt idx="584">
                  <c:v>-19.65890000312865</c:v>
                </c:pt>
                <c:pt idx="585">
                  <c:v>-19.587263523128613</c:v>
                </c:pt>
                <c:pt idx="586">
                  <c:v>-19.703002930628699</c:v>
                </c:pt>
                <c:pt idx="587">
                  <c:v>-20.126680213128523</c:v>
                </c:pt>
                <c:pt idx="588">
                  <c:v>-20.355684973128689</c:v>
                </c:pt>
                <c:pt idx="589">
                  <c:v>-20.336442583128679</c:v>
                </c:pt>
                <c:pt idx="590">
                  <c:v>-20.138659743128713</c:v>
                </c:pt>
                <c:pt idx="591">
                  <c:v>-20.021639043128523</c:v>
                </c:pt>
                <c:pt idx="592">
                  <c:v>-19.734250955894638</c:v>
                </c:pt>
                <c:pt idx="593">
                  <c:v>-19.733216113128627</c:v>
                </c:pt>
                <c:pt idx="594">
                  <c:v>-19.402758193128626</c:v>
                </c:pt>
                <c:pt idx="595">
                  <c:v>-19.082321103128589</c:v>
                </c:pt>
                <c:pt idx="596">
                  <c:v>-18.904033893128489</c:v>
                </c:pt>
                <c:pt idx="597">
                  <c:v>-18.815655293128515</c:v>
                </c:pt>
                <c:pt idx="598">
                  <c:v>-18.697448877149164</c:v>
                </c:pt>
                <c:pt idx="599">
                  <c:v>-18.594955276461988</c:v>
                </c:pt>
                <c:pt idx="600">
                  <c:v>-18.55148873030819</c:v>
                </c:pt>
                <c:pt idx="601">
                  <c:v>-18.67454783312866</c:v>
                </c:pt>
                <c:pt idx="602">
                  <c:v>-18.520192583128512</c:v>
                </c:pt>
                <c:pt idx="603">
                  <c:v>-18.131931823128635</c:v>
                </c:pt>
                <c:pt idx="604">
                  <c:v>-17.793845313128557</c:v>
                </c:pt>
                <c:pt idx="605">
                  <c:v>-17.515885881059603</c:v>
                </c:pt>
                <c:pt idx="606">
                  <c:v>-17.303366334965279</c:v>
                </c:pt>
                <c:pt idx="607">
                  <c:v>-15.878677834037736</c:v>
                </c:pt>
                <c:pt idx="608">
                  <c:v>-15.531557671700014</c:v>
                </c:pt>
                <c:pt idx="609">
                  <c:v>-15.060332353128738</c:v>
                </c:pt>
                <c:pt idx="610">
                  <c:v>-14.739022333128673</c:v>
                </c:pt>
                <c:pt idx="611">
                  <c:v>-13.985139513128708</c:v>
                </c:pt>
                <c:pt idx="612">
                  <c:v>-12.835606937006373</c:v>
                </c:pt>
                <c:pt idx="613">
                  <c:v>-11.520058023128627</c:v>
                </c:pt>
                <c:pt idx="614">
                  <c:v>-9.9841172687697508</c:v>
                </c:pt>
                <c:pt idx="615">
                  <c:v>-5.6994356662055834</c:v>
                </c:pt>
                <c:pt idx="616">
                  <c:v>-5.0854236421185854</c:v>
                </c:pt>
                <c:pt idx="617">
                  <c:v>-3.8922310931286526</c:v>
                </c:pt>
                <c:pt idx="618">
                  <c:v>-2.5030732379739549</c:v>
                </c:pt>
                <c:pt idx="619">
                  <c:v>-1.4130991931285568</c:v>
                </c:pt>
                <c:pt idx="620">
                  <c:v>0.85757139687130768</c:v>
                </c:pt>
                <c:pt idx="621">
                  <c:v>2.2874163368713645</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5.4519437095028538</c:v>
                </c:pt>
                <c:pt idx="631">
                  <c:v>5.2298597168713794</c:v>
                </c:pt>
                <c:pt idx="632">
                  <c:v>5.0498906686361096</c:v>
                </c:pt>
                <c:pt idx="633">
                  <c:v>4.0227319235379664</c:v>
                </c:pt>
                <c:pt idx="634">
                  <c:v>3.8495926468714199</c:v>
                </c:pt>
                <c:pt idx="635">
                  <c:v>3.5113711968713552</c:v>
                </c:pt>
                <c:pt idx="636">
                  <c:v>2.9698634826778938</c:v>
                </c:pt>
                <c:pt idx="637">
                  <c:v>2.4438559968712443</c:v>
                </c:pt>
                <c:pt idx="638">
                  <c:v>2.0285349668713857</c:v>
                </c:pt>
                <c:pt idx="639">
                  <c:v>1.6295112768713551</c:v>
                </c:pt>
                <c:pt idx="640">
                  <c:v>1.3126607707603171</c:v>
                </c:pt>
                <c:pt idx="641">
                  <c:v>3.9317862931937946E-2</c:v>
                </c:pt>
                <c:pt idx="642">
                  <c:v>-0.23871744312864998</c:v>
                </c:pt>
                <c:pt idx="643">
                  <c:v>-0.5702511348813033</c:v>
                </c:pt>
                <c:pt idx="644">
                  <c:v>-0.79097525312849615</c:v>
                </c:pt>
                <c:pt idx="645">
                  <c:v>-1.0076321131285511</c:v>
                </c:pt>
                <c:pt idx="646">
                  <c:v>-1.1350883631287616</c:v>
                </c:pt>
                <c:pt idx="647">
                  <c:v>-1.2476675531287071</c:v>
                </c:pt>
                <c:pt idx="648">
                  <c:v>-1.5957857329245115</c:v>
                </c:pt>
                <c:pt idx="649">
                  <c:v>-2.4845866085133164</c:v>
                </c:pt>
                <c:pt idx="650">
                  <c:v>-6.5683728749967445</c:v>
                </c:pt>
                <c:pt idx="651">
                  <c:v>-6.2955431631287411</c:v>
                </c:pt>
                <c:pt idx="652">
                  <c:v>-6.148464883128554</c:v>
                </c:pt>
                <c:pt idx="653">
                  <c:v>-6.0685731331287087</c:v>
                </c:pt>
                <c:pt idx="654">
                  <c:v>-6.1162088209065217</c:v>
                </c:pt>
                <c:pt idx="655">
                  <c:v>-6.8650137431286415</c:v>
                </c:pt>
                <c:pt idx="656">
                  <c:v>-6.9999780057548717</c:v>
                </c:pt>
                <c:pt idx="657">
                  <c:v>-7.2061653731286839</c:v>
                </c:pt>
                <c:pt idx="658">
                  <c:v>-7.2780467031286511</c:v>
                </c:pt>
                <c:pt idx="659">
                  <c:v>-7.225038663128629</c:v>
                </c:pt>
                <c:pt idx="660">
                  <c:v>-6.9847127181286197</c:v>
                </c:pt>
                <c:pt idx="661">
                  <c:v>-6.6756309731286905</c:v>
                </c:pt>
                <c:pt idx="662">
                  <c:v>-6.4282647187383084</c:v>
                </c:pt>
                <c:pt idx="663">
                  <c:v>-6.1842380231286427</c:v>
                </c:pt>
                <c:pt idx="664">
                  <c:v>-6.1447897531286895</c:v>
                </c:pt>
                <c:pt idx="665">
                  <c:v>-6.2281829431287052</c:v>
                </c:pt>
                <c:pt idx="666">
                  <c:v>-6.5111750798633636</c:v>
                </c:pt>
                <c:pt idx="667">
                  <c:v>-6.9600995031286814</c:v>
                </c:pt>
                <c:pt idx="668">
                  <c:v>-7.2097902031286738</c:v>
                </c:pt>
                <c:pt idx="669">
                  <c:v>-7.4600962231286161</c:v>
                </c:pt>
                <c:pt idx="670">
                  <c:v>-7.2880159812238094</c:v>
                </c:pt>
                <c:pt idx="671">
                  <c:v>-7.3071939431285671</c:v>
                </c:pt>
                <c:pt idx="672">
                  <c:v>-7.1627185526524348</c:v>
                </c:pt>
                <c:pt idx="673">
                  <c:v>-6.2524221931287336</c:v>
                </c:pt>
                <c:pt idx="674">
                  <c:v>-4.5291816031287766</c:v>
                </c:pt>
                <c:pt idx="675">
                  <c:v>-2.9621362731286207</c:v>
                </c:pt>
                <c:pt idx="676">
                  <c:v>-1.8002002431286854</c:v>
                </c:pt>
                <c:pt idx="677">
                  <c:v>-1.1942269231285847</c:v>
                </c:pt>
                <c:pt idx="678">
                  <c:v>5.6475612568713345</c:v>
                </c:pt>
                <c:pt idx="679">
                  <c:v>6.4999145970774368</c:v>
                </c:pt>
                <c:pt idx="680">
                  <c:v>7.8345530268712098</c:v>
                </c:pt>
                <c:pt idx="681">
                  <c:v>8.6960543668712944</c:v>
                </c:pt>
                <c:pt idx="682">
                  <c:v>9.6554715068713968</c:v>
                </c:pt>
                <c:pt idx="683">
                  <c:v>10.489415769691888</c:v>
                </c:pt>
                <c:pt idx="684">
                  <c:v>13.694232528057714</c:v>
                </c:pt>
                <c:pt idx="685">
                  <c:v>14.02403793687127</c:v>
                </c:pt>
                <c:pt idx="686">
                  <c:v>14.202900056871286</c:v>
                </c:pt>
                <c:pt idx="687">
                  <c:v>13.931360586871318</c:v>
                </c:pt>
                <c:pt idx="688">
                  <c:v>13.185839406871299</c:v>
                </c:pt>
                <c:pt idx="689">
                  <c:v>12.209097042585597</c:v>
                </c:pt>
                <c:pt idx="690">
                  <c:v>11.301466996871326</c:v>
                </c:pt>
                <c:pt idx="691">
                  <c:v>10.780213309502868</c:v>
                </c:pt>
                <c:pt idx="692">
                  <c:v>7.4666809937134344</c:v>
                </c:pt>
                <c:pt idx="693">
                  <c:v>7.2045428268713945</c:v>
                </c:pt>
                <c:pt idx="694">
                  <c:v>6.8517363768712771</c:v>
                </c:pt>
                <c:pt idx="695">
                  <c:v>6.4588861556054065</c:v>
                </c:pt>
                <c:pt idx="696">
                  <c:v>5.7811795168712905</c:v>
                </c:pt>
                <c:pt idx="697">
                  <c:v>4.9314679968713495</c:v>
                </c:pt>
                <c:pt idx="698">
                  <c:v>3.7802367368713408</c:v>
                </c:pt>
                <c:pt idx="699">
                  <c:v>2.3431625168714354</c:v>
                </c:pt>
                <c:pt idx="700">
                  <c:v>1.022234456871459</c:v>
                </c:pt>
                <c:pt idx="701">
                  <c:v>-0.38170463088377482</c:v>
                </c:pt>
                <c:pt idx="702">
                  <c:v>-2.3387557531286602</c:v>
                </c:pt>
                <c:pt idx="703">
                  <c:v>-4.0466983131285277</c:v>
                </c:pt>
                <c:pt idx="704">
                  <c:v>-5.9103088531286119</c:v>
                </c:pt>
                <c:pt idx="705">
                  <c:v>-7.1850408831284653</c:v>
                </c:pt>
                <c:pt idx="706">
                  <c:v>-8.119211732819263</c:v>
                </c:pt>
                <c:pt idx="707">
                  <c:v>-8.7562217891055916</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-14.522131878263796</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-14.874502606765022</c:v>
                </c:pt>
                <c:pt idx="725">
                  <c:v>-12.399778931534399</c:v>
                </c:pt>
                <c:pt idx="726">
                  <c:v>-12.027683823128584</c:v>
                </c:pt>
                <c:pt idx="727">
                  <c:v>-11.738146793128703</c:v>
                </c:pt>
                <c:pt idx="728">
                  <c:v>-11.461787843128457</c:v>
                </c:pt>
                <c:pt idx="729">
                  <c:v>-11.104213049251081</c:v>
                </c:pt>
                <c:pt idx="730">
                  <c:v>-10.177894183128771</c:v>
                </c:pt>
                <c:pt idx="731">
                  <c:v>-9.1018568131285775</c:v>
                </c:pt>
                <c:pt idx="732">
                  <c:v>-7.9172947431286724</c:v>
                </c:pt>
                <c:pt idx="733">
                  <c:v>-7.9678403289873971</c:v>
                </c:pt>
                <c:pt idx="734">
                  <c:v>-8.1052452531286789</c:v>
                </c:pt>
                <c:pt idx="735">
                  <c:v>-8.1312561648153192</c:v>
                </c:pt>
                <c:pt idx="736">
                  <c:v>-8.0820854731285863</c:v>
                </c:pt>
                <c:pt idx="737">
                  <c:v>-7.8935239531286374</c:v>
                </c:pt>
                <c:pt idx="738">
                  <c:v>-7.5569878231285355</c:v>
                </c:pt>
                <c:pt idx="739">
                  <c:v>-6.9434970508208753</c:v>
                </c:pt>
                <c:pt idx="740">
                  <c:v>-5.1654668502715451</c:v>
                </c:pt>
                <c:pt idx="741">
                  <c:v>-4.3938193831286734</c:v>
                </c:pt>
                <c:pt idx="742">
                  <c:v>-3.4615376831287108</c:v>
                </c:pt>
                <c:pt idx="743">
                  <c:v>-2.0089524431285923</c:v>
                </c:pt>
                <c:pt idx="744">
                  <c:v>-0.53485680312861961</c:v>
                </c:pt>
                <c:pt idx="745">
                  <c:v>0.50228669437156259</c:v>
                </c:pt>
                <c:pt idx="746">
                  <c:v>1.6827483668713827</c:v>
                </c:pt>
                <c:pt idx="747">
                  <c:v>2.8394997568714051</c:v>
                </c:pt>
                <c:pt idx="748">
                  <c:v>3.6013060568713602</c:v>
                </c:pt>
                <c:pt idx="749">
                  <c:v>6.6471592086786782</c:v>
                </c:pt>
                <c:pt idx="750">
                  <c:v>7.3511508168713675</c:v>
                </c:pt>
                <c:pt idx="751">
                  <c:v>8.1250218385040256</c:v>
                </c:pt>
                <c:pt idx="752">
                  <c:v>9.1380269368713414</c:v>
                </c:pt>
                <c:pt idx="753">
                  <c:v>10.01665381687137</c:v>
                </c:pt>
                <c:pt idx="754">
                  <c:v>10.843229996871369</c:v>
                </c:pt>
                <c:pt idx="755">
                  <c:v>11.580917366871445</c:v>
                </c:pt>
                <c:pt idx="756">
                  <c:v>11.873430392006542</c:v>
                </c:pt>
                <c:pt idx="757">
                  <c:v>12.855431256871398</c:v>
                </c:pt>
                <c:pt idx="758">
                  <c:v>12.982476714318272</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10.395560956871316</c:v>
                </c:pt>
                <c:pt idx="775">
                  <c:v>9.5493892568714074</c:v>
                </c:pt>
                <c:pt idx="776">
                  <c:v>8.4838558468713074</c:v>
                </c:pt>
                <c:pt idx="777">
                  <c:v>7.3291058445001767</c:v>
                </c:pt>
                <c:pt idx="778">
                  <c:v>5.9369606368712908</c:v>
                </c:pt>
                <c:pt idx="779">
                  <c:v>4.6853307421655099</c:v>
                </c:pt>
                <c:pt idx="780">
                  <c:v>-0.19335040221950775</c:v>
                </c:pt>
                <c:pt idx="781">
                  <c:v>-1.2197421831286306</c:v>
                </c:pt>
                <c:pt idx="782">
                  <c:v>-2.6530715331287227</c:v>
                </c:pt>
                <c:pt idx="783">
                  <c:v>-3.7597318043531089</c:v>
                </c:pt>
                <c:pt idx="784">
                  <c:v>-5.1336765631286454</c:v>
                </c:pt>
                <c:pt idx="785">
                  <c:v>-6.2804091031286999</c:v>
                </c:pt>
                <c:pt idx="786">
                  <c:v>-7.4546928531286483</c:v>
                </c:pt>
                <c:pt idx="787">
                  <c:v>-8.7242166897951599</c:v>
                </c:pt>
                <c:pt idx="788">
                  <c:v>-11.823133570714887</c:v>
                </c:pt>
                <c:pt idx="789">
                  <c:v>-12.110986189937236</c:v>
                </c:pt>
                <c:pt idx="790">
                  <c:v>-12.484430753128798</c:v>
                </c:pt>
                <c:pt idx="791">
                  <c:v>-12.748034433128637</c:v>
                </c:pt>
                <c:pt idx="792">
                  <c:v>-13.017692003128587</c:v>
                </c:pt>
                <c:pt idx="793">
                  <c:v>-13.269535463128751</c:v>
                </c:pt>
                <c:pt idx="794">
                  <c:v>-13.749435353128694</c:v>
                </c:pt>
                <c:pt idx="795">
                  <c:v>-14.068645264867705</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-13.006057318128672</c:v>
                </c:pt>
                <c:pt idx="805">
                  <c:v>-9.6466683220760174</c:v>
                </c:pt>
                <c:pt idx="806">
                  <c:v>-8.2857695331285708</c:v>
                </c:pt>
                <c:pt idx="807">
                  <c:v>-6.9792641831285991</c:v>
                </c:pt>
                <c:pt idx="808">
                  <c:v>-6.1402357806286574</c:v>
                </c:pt>
                <c:pt idx="809">
                  <c:v>-4.9495225531285882</c:v>
                </c:pt>
                <c:pt idx="810">
                  <c:v>-3.6375585831285777</c:v>
                </c:pt>
                <c:pt idx="811">
                  <c:v>-2.2132889531286208</c:v>
                </c:pt>
                <c:pt idx="812">
                  <c:v>-0.3413177031285819</c:v>
                </c:pt>
                <c:pt idx="813">
                  <c:v>1.2927903805827439</c:v>
                </c:pt>
                <c:pt idx="814">
                  <c:v>2.9803582068714292</c:v>
                </c:pt>
                <c:pt idx="815">
                  <c:v>4.2771754168715148</c:v>
                </c:pt>
                <c:pt idx="816">
                  <c:v>6.4402754768713724</c:v>
                </c:pt>
                <c:pt idx="817">
                  <c:v>8.062689826871404</c:v>
                </c:pt>
                <c:pt idx="818">
                  <c:v>9.8563216486239753</c:v>
                </c:pt>
                <c:pt idx="819">
                  <c:v>11.208505696871351</c:v>
                </c:pt>
                <c:pt idx="820">
                  <c:v>12.275025116871319</c:v>
                </c:pt>
                <c:pt idx="821">
                  <c:v>13.175095546871376</c:v>
                </c:pt>
                <c:pt idx="822">
                  <c:v>14.036969896871327</c:v>
                </c:pt>
                <c:pt idx="823">
                  <c:v>14.902152037359164</c:v>
                </c:pt>
                <c:pt idx="824">
                  <c:v>15.832339766871344</c:v>
                </c:pt>
                <c:pt idx="825">
                  <c:v>16.840766416871372</c:v>
                </c:pt>
                <c:pt idx="826">
                  <c:v>17.801320916871276</c:v>
                </c:pt>
                <c:pt idx="827">
                  <c:v>18.551821706871511</c:v>
                </c:pt>
                <c:pt idx="828">
                  <c:v>18.959506019758109</c:v>
                </c:pt>
                <c:pt idx="829">
                  <c:v>19.34688085687128</c:v>
                </c:pt>
                <c:pt idx="830">
                  <c:v>20.143674006871329</c:v>
                </c:pt>
                <c:pt idx="831">
                  <c:v>20.803857826871333</c:v>
                </c:pt>
                <c:pt idx="832">
                  <c:v>21.315522086871368</c:v>
                </c:pt>
                <c:pt idx="833">
                  <c:v>21.663139978520803</c:v>
                </c:pt>
                <c:pt idx="834">
                  <c:v>21.912458726871392</c:v>
                </c:pt>
                <c:pt idx="835">
                  <c:v>22.008899536871294</c:v>
                </c:pt>
                <c:pt idx="836">
                  <c:v>21.88644510687142</c:v>
                </c:pt>
                <c:pt idx="837">
                  <c:v>21.2813956968714</c:v>
                </c:pt>
                <c:pt idx="838">
                  <c:v>20.176628919371318</c:v>
                </c:pt>
                <c:pt idx="839">
                  <c:v>18.797579772022882</c:v>
                </c:pt>
                <c:pt idx="840">
                  <c:v>17.700510216871294</c:v>
                </c:pt>
                <c:pt idx="841">
                  <c:v>17.320450396871387</c:v>
                </c:pt>
                <c:pt idx="842">
                  <c:v>17.210376096871329</c:v>
                </c:pt>
                <c:pt idx="843">
                  <c:v>17.174633686871189</c:v>
                </c:pt>
                <c:pt idx="844">
                  <c:v>17.015577401201185</c:v>
                </c:pt>
                <c:pt idx="845">
                  <c:v>16.762111406871249</c:v>
                </c:pt>
                <c:pt idx="846">
                  <c:v>16.235097076871256</c:v>
                </c:pt>
                <c:pt idx="847">
                  <c:v>15.719741356871296</c:v>
                </c:pt>
                <c:pt idx="848">
                  <c:v>14.881043156871314</c:v>
                </c:pt>
                <c:pt idx="849">
                  <c:v>13.669816359964216</c:v>
                </c:pt>
                <c:pt idx="850">
                  <c:v>12.291364976871487</c:v>
                </c:pt>
                <c:pt idx="851">
                  <c:v>10.761015687426868</c:v>
                </c:pt>
                <c:pt idx="852">
                  <c:v>4.1674072568713276</c:v>
                </c:pt>
                <c:pt idx="853">
                  <c:v>3.4220430068712338</c:v>
                </c:pt>
                <c:pt idx="854">
                  <c:v>1.6314539568713424</c:v>
                </c:pt>
                <c:pt idx="855">
                  <c:v>0.29225949398473061</c:v>
                </c:pt>
                <c:pt idx="856">
                  <c:v>-2.3088412931286326</c:v>
                </c:pt>
                <c:pt idx="857">
                  <c:v>-4.0178254831287319</c:v>
                </c:pt>
                <c:pt idx="858">
                  <c:v>-5.2827552431286762</c:v>
                </c:pt>
                <c:pt idx="859">
                  <c:v>-8.6893177653508822</c:v>
                </c:pt>
                <c:pt idx="860">
                  <c:v>-9.1260723231286818</c:v>
                </c:pt>
                <c:pt idx="861">
                  <c:v>-9.5046931389619527</c:v>
                </c:pt>
                <c:pt idx="862">
                  <c:v>-9.7204546431286527</c:v>
                </c:pt>
                <c:pt idx="863">
                  <c:v>-10.050283523128726</c:v>
                </c:pt>
                <c:pt idx="864">
                  <c:v>-10.554277733128616</c:v>
                </c:pt>
                <c:pt idx="865">
                  <c:v>-11.261211883128576</c:v>
                </c:pt>
                <c:pt idx="866">
                  <c:v>-11.77383299055122</c:v>
                </c:pt>
                <c:pt idx="867">
                  <c:v>-12.034695409795319</c:v>
                </c:pt>
                <c:pt idx="868">
                  <c:v>-12.282646743128661</c:v>
                </c:pt>
                <c:pt idx="869">
                  <c:v>-12.021669712825583</c:v>
                </c:pt>
                <c:pt idx="870">
                  <c:v>-11.423658543128656</c:v>
                </c:pt>
                <c:pt idx="871">
                  <c:v>-11.286493473128516</c:v>
                </c:pt>
                <c:pt idx="872">
                  <c:v>-11.442490183128626</c:v>
                </c:pt>
                <c:pt idx="873">
                  <c:v>-11.570261468128463</c:v>
                </c:pt>
                <c:pt idx="874">
                  <c:v>-11.641260963128667</c:v>
                </c:pt>
                <c:pt idx="875">
                  <c:v>-11.649595713128734</c:v>
                </c:pt>
                <c:pt idx="876">
                  <c:v>-11.62797230410429</c:v>
                </c:pt>
                <c:pt idx="877">
                  <c:v>-12.115624993128657</c:v>
                </c:pt>
                <c:pt idx="878">
                  <c:v>-12.287957941045292</c:v>
                </c:pt>
                <c:pt idx="879">
                  <c:v>-12.818561903128682</c:v>
                </c:pt>
                <c:pt idx="880">
                  <c:v>-13.354342516324584</c:v>
                </c:pt>
                <c:pt idx="881">
                  <c:v>-13.843085303128637</c:v>
                </c:pt>
                <c:pt idx="882">
                  <c:v>-14.073924313128572</c:v>
                </c:pt>
                <c:pt idx="883">
                  <c:v>-14.119913543128646</c:v>
                </c:pt>
                <c:pt idx="884">
                  <c:v>-12.49607463847742</c:v>
                </c:pt>
                <c:pt idx="885">
                  <c:v>-11.167811473128793</c:v>
                </c:pt>
                <c:pt idx="886">
                  <c:v>-9.9661418264619712</c:v>
                </c:pt>
                <c:pt idx="887">
                  <c:v>-8.4874184631285914</c:v>
                </c:pt>
                <c:pt idx="888">
                  <c:v>-7.0891453331288314</c:v>
                </c:pt>
                <c:pt idx="889">
                  <c:v>-5.9422004331286447</c:v>
                </c:pt>
                <c:pt idx="890">
                  <c:v>-5.2785185280749687</c:v>
                </c:pt>
                <c:pt idx="891">
                  <c:v>-4.7217230070175464</c:v>
                </c:pt>
                <c:pt idx="892">
                  <c:v>-1.3139087431285499</c:v>
                </c:pt>
                <c:pt idx="893">
                  <c:v>-0.76398079312865264</c:v>
                </c:pt>
                <c:pt idx="894">
                  <c:v>0.12787544687130073</c:v>
                </c:pt>
                <c:pt idx="895">
                  <c:v>1.6815138568715067</c:v>
                </c:pt>
                <c:pt idx="896">
                  <c:v>3.0181544321290517</c:v>
                </c:pt>
                <c:pt idx="897">
                  <c:v>4.0677726468713296</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6.0625342568713378</c:v>
                </c:pt>
                <c:pt idx="3">
                  <c:v>6.0629649568713839</c:v>
                </c:pt>
                <c:pt idx="4">
                  <c:v>6.0633070468711985</c:v>
                </c:pt>
                <c:pt idx="5">
                  <c:v>6.0636470268713234</c:v>
                </c:pt>
                <c:pt idx="6">
                  <c:v>6.0640914368713865</c:v>
                </c:pt>
                <c:pt idx="7">
                  <c:v>6.0654553679824073</c:v>
                </c:pt>
                <c:pt idx="8">
                  <c:v>6.0686411368712925</c:v>
                </c:pt>
                <c:pt idx="9">
                  <c:v>6.0693407968714164</c:v>
                </c:pt>
                <c:pt idx="10">
                  <c:v>6.0937108768711985</c:v>
                </c:pt>
                <c:pt idx="11">
                  <c:v>6.0794257468713937</c:v>
                </c:pt>
                <c:pt idx="12">
                  <c:v>5.9441864184874937</c:v>
                </c:pt>
                <c:pt idx="13">
                  <c:v>5.2857100868712905</c:v>
                </c:pt>
                <c:pt idx="14">
                  <c:v>4.5787604368712493</c:v>
                </c:pt>
                <c:pt idx="15">
                  <c:v>4.5760504868714014</c:v>
                </c:pt>
                <c:pt idx="16">
                  <c:v>5.7131673793202085</c:v>
                </c:pt>
                <c:pt idx="17">
                  <c:v>6.3861527244039324</c:v>
                </c:pt>
                <c:pt idx="18">
                  <c:v>5.8197740693713964</c:v>
                </c:pt>
                <c:pt idx="19">
                  <c:v>5.6102843468713415</c:v>
                </c:pt>
                <c:pt idx="20">
                  <c:v>5.2008168768715839</c:v>
                </c:pt>
                <c:pt idx="21">
                  <c:v>4.9688928868714441</c:v>
                </c:pt>
                <c:pt idx="22">
                  <c:v>5.4891792058507924</c:v>
                </c:pt>
                <c:pt idx="23">
                  <c:v>6.1705708124268295</c:v>
                </c:pt>
                <c:pt idx="24">
                  <c:v>6.4836012568713528</c:v>
                </c:pt>
                <c:pt idx="25">
                  <c:v>7.1193553948024304</c:v>
                </c:pt>
                <c:pt idx="26">
                  <c:v>7.4895451255582337</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5.8288316068713515</c:v>
                </c:pt>
                <c:pt idx="36">
                  <c:v>5.5820215168713787</c:v>
                </c:pt>
                <c:pt idx="37">
                  <c:v>5.5444721768713237</c:v>
                </c:pt>
                <c:pt idx="38">
                  <c:v>5.5507882568712752</c:v>
                </c:pt>
                <c:pt idx="39">
                  <c:v>5.5525711868714165</c:v>
                </c:pt>
                <c:pt idx="40">
                  <c:v>5.546097076871348</c:v>
                </c:pt>
                <c:pt idx="41">
                  <c:v>5.5378372568713452</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5.2763696871324095E-2</c:v>
                </c:pt>
                <c:pt idx="50">
                  <c:v>0.15424825687135593</c:v>
                </c:pt>
                <c:pt idx="51">
                  <c:v>1.4438098282999592</c:v>
                </c:pt>
                <c:pt idx="52">
                  <c:v>1.745052566871411</c:v>
                </c:pt>
                <c:pt idx="53">
                  <c:v>2.5998723679825702</c:v>
                </c:pt>
                <c:pt idx="54">
                  <c:v>2.3921897517166855</c:v>
                </c:pt>
                <c:pt idx="55">
                  <c:v>1.5301052368713095</c:v>
                </c:pt>
                <c:pt idx="56">
                  <c:v>1.0869865168714341</c:v>
                </c:pt>
                <c:pt idx="57">
                  <c:v>1.4513506268713601</c:v>
                </c:pt>
                <c:pt idx="58">
                  <c:v>2.3278229405447917</c:v>
                </c:pt>
                <c:pt idx="59">
                  <c:v>2.6449812568713726</c:v>
                </c:pt>
                <c:pt idx="60">
                  <c:v>6.2906450628415911</c:v>
                </c:pt>
                <c:pt idx="61">
                  <c:v>7.9483051968713845</c:v>
                </c:pt>
                <c:pt idx="62">
                  <c:v>9.2484643168715319</c:v>
                </c:pt>
                <c:pt idx="63">
                  <c:v>11.190044491565175</c:v>
                </c:pt>
                <c:pt idx="64">
                  <c:v>12.313061685442861</c:v>
                </c:pt>
                <c:pt idx="65">
                  <c:v>12.634650286871301</c:v>
                </c:pt>
                <c:pt idx="66">
                  <c:v>12.244140086871303</c:v>
                </c:pt>
                <c:pt idx="67">
                  <c:v>11.140850306871318</c:v>
                </c:pt>
                <c:pt idx="68">
                  <c:v>10.059730195646871</c:v>
                </c:pt>
                <c:pt idx="69">
                  <c:v>5.393846071686184</c:v>
                </c:pt>
                <c:pt idx="70">
                  <c:v>4.7567906318713771</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-7.2480306067650035</c:v>
                </c:pt>
                <c:pt idx="79">
                  <c:v>-7.9242231142625741</c:v>
                </c:pt>
                <c:pt idx="80">
                  <c:v>-8.3565622831287527</c:v>
                </c:pt>
                <c:pt idx="81">
                  <c:v>-8.2456782631286814</c:v>
                </c:pt>
                <c:pt idx="82">
                  <c:v>-7.8561579131286408</c:v>
                </c:pt>
                <c:pt idx="83">
                  <c:v>-7.4573260008606708</c:v>
                </c:pt>
                <c:pt idx="84">
                  <c:v>-6.9829459331287467</c:v>
                </c:pt>
                <c:pt idx="85">
                  <c:v>-6.6131513365352657</c:v>
                </c:pt>
                <c:pt idx="86">
                  <c:v>-5.4785363908559219</c:v>
                </c:pt>
                <c:pt idx="87">
                  <c:v>-4.7778708037347144</c:v>
                </c:pt>
                <c:pt idx="88">
                  <c:v>-3.6724938231285424</c:v>
                </c:pt>
                <c:pt idx="89">
                  <c:v>-2.456604723128585</c:v>
                </c:pt>
                <c:pt idx="90">
                  <c:v>-1.2449936531285437</c:v>
                </c:pt>
                <c:pt idx="91">
                  <c:v>-0.27873093461819498</c:v>
                </c:pt>
                <c:pt idx="92">
                  <c:v>1.0149581768712646</c:v>
                </c:pt>
                <c:pt idx="93">
                  <c:v>2.0354447368713271</c:v>
                </c:pt>
                <c:pt idx="94">
                  <c:v>2.6290223818713563</c:v>
                </c:pt>
                <c:pt idx="95">
                  <c:v>5.7040755551168907</c:v>
                </c:pt>
                <c:pt idx="96">
                  <c:v>6.9939400368713684</c:v>
                </c:pt>
                <c:pt idx="97">
                  <c:v>8.9135161168713068</c:v>
                </c:pt>
                <c:pt idx="98">
                  <c:v>10.627161596871399</c:v>
                </c:pt>
                <c:pt idx="99">
                  <c:v>11.848050636871221</c:v>
                </c:pt>
                <c:pt idx="100">
                  <c:v>13.008760340204645</c:v>
                </c:pt>
                <c:pt idx="101">
                  <c:v>14.084863526871368</c:v>
                </c:pt>
                <c:pt idx="102">
                  <c:v>14.449746056871271</c:v>
                </c:pt>
                <c:pt idx="103">
                  <c:v>14.451101256871354</c:v>
                </c:pt>
                <c:pt idx="104">
                  <c:v>14.204789355462879</c:v>
                </c:pt>
                <c:pt idx="105">
                  <c:v>14.611277836871398</c:v>
                </c:pt>
                <c:pt idx="106">
                  <c:v>15.395416027704684</c:v>
                </c:pt>
                <c:pt idx="107">
                  <c:v>16.730808176871328</c:v>
                </c:pt>
                <c:pt idx="108">
                  <c:v>17.207496586871265</c:v>
                </c:pt>
                <c:pt idx="109">
                  <c:v>16.867609076871268</c:v>
                </c:pt>
                <c:pt idx="110">
                  <c:v>15.930746442438405</c:v>
                </c:pt>
                <c:pt idx="111">
                  <c:v>14.31849711687137</c:v>
                </c:pt>
                <c:pt idx="112">
                  <c:v>13.186171661126663</c:v>
                </c:pt>
                <c:pt idx="113">
                  <c:v>6.0720695902047153</c:v>
                </c:pt>
                <c:pt idx="114">
                  <c:v>5.1211648668713279</c:v>
                </c:pt>
                <c:pt idx="115">
                  <c:v>2.5569722168713156</c:v>
                </c:pt>
                <c:pt idx="116">
                  <c:v>0.22619395687119978</c:v>
                </c:pt>
                <c:pt idx="117">
                  <c:v>-1.6416529931286601</c:v>
                </c:pt>
                <c:pt idx="118">
                  <c:v>-3.5097753431287613</c:v>
                </c:pt>
                <c:pt idx="119">
                  <c:v>-4.9047822178760798</c:v>
                </c:pt>
                <c:pt idx="120">
                  <c:v>-6.1776442431286815</c:v>
                </c:pt>
                <c:pt idx="121">
                  <c:v>-6.7248437431286314</c:v>
                </c:pt>
                <c:pt idx="122">
                  <c:v>-8.9602160674529046</c:v>
                </c:pt>
                <c:pt idx="123">
                  <c:v>-9.4398415631286525</c:v>
                </c:pt>
                <c:pt idx="124">
                  <c:v>-10.19755642312856</c:v>
                </c:pt>
                <c:pt idx="125">
                  <c:v>-10.925687543128527</c:v>
                </c:pt>
                <c:pt idx="126">
                  <c:v>-11.503407923128552</c:v>
                </c:pt>
                <c:pt idx="127">
                  <c:v>-11.606705513128661</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2.6094753568713762</c:v>
                </c:pt>
                <c:pt idx="140">
                  <c:v>8.258219149728431</c:v>
                </c:pt>
                <c:pt idx="141">
                  <c:v>9.8657490268712849</c:v>
                </c:pt>
                <c:pt idx="142">
                  <c:v>11.475948086871327</c:v>
                </c:pt>
                <c:pt idx="143">
                  <c:v>12.531149306871441</c:v>
                </c:pt>
                <c:pt idx="144">
                  <c:v>13.209242536871256</c:v>
                </c:pt>
                <c:pt idx="145">
                  <c:v>13.974870846871355</c:v>
                </c:pt>
                <c:pt idx="146">
                  <c:v>14.952399546871376</c:v>
                </c:pt>
                <c:pt idx="147">
                  <c:v>15.879856556871392</c:v>
                </c:pt>
                <c:pt idx="148">
                  <c:v>16.315196256871321</c:v>
                </c:pt>
                <c:pt idx="149">
                  <c:v>16.917399952523489</c:v>
                </c:pt>
                <c:pt idx="150">
                  <c:v>16.581096756871389</c:v>
                </c:pt>
                <c:pt idx="151">
                  <c:v>15.905597256871273</c:v>
                </c:pt>
                <c:pt idx="152">
                  <c:v>14.532243566871287</c:v>
                </c:pt>
                <c:pt idx="153">
                  <c:v>12.249760526871313</c:v>
                </c:pt>
                <c:pt idx="154">
                  <c:v>10.152698206871406</c:v>
                </c:pt>
                <c:pt idx="155">
                  <c:v>6.9057548282999068</c:v>
                </c:pt>
                <c:pt idx="156">
                  <c:v>1.0270372846491398</c:v>
                </c:pt>
                <c:pt idx="157">
                  <c:v>-2.2134563128759097E-2</c:v>
                </c:pt>
                <c:pt idx="158">
                  <c:v>-1.4490715641812961</c:v>
                </c:pt>
                <c:pt idx="159">
                  <c:v>-3.5381525331286334</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-8.8835633990427461</c:v>
                </c:pt>
                <c:pt idx="171">
                  <c:v>-8.4323769231287855</c:v>
                </c:pt>
                <c:pt idx="172">
                  <c:v>-8.3555661344329692</c:v>
                </c:pt>
                <c:pt idx="173">
                  <c:v>-7.4739188306286479</c:v>
                </c:pt>
                <c:pt idx="174">
                  <c:v>-7.3642449831286569</c:v>
                </c:pt>
                <c:pt idx="175">
                  <c:v>-7.5538795031285115</c:v>
                </c:pt>
                <c:pt idx="176">
                  <c:v>-8.0390184062866581</c:v>
                </c:pt>
                <c:pt idx="177">
                  <c:v>-8.6382321631284587</c:v>
                </c:pt>
                <c:pt idx="178">
                  <c:v>-8.8693162731285273</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-3.037366913128758</c:v>
                </c:pt>
                <c:pt idx="187">
                  <c:v>-2.2011299984478412</c:v>
                </c:pt>
                <c:pt idx="188">
                  <c:v>-1.2360977631286403</c:v>
                </c:pt>
                <c:pt idx="189">
                  <c:v>-0.5452857531285259</c:v>
                </c:pt>
                <c:pt idx="190">
                  <c:v>-2.0340609795283623E-2</c:v>
                </c:pt>
                <c:pt idx="191">
                  <c:v>1.5051585902046718</c:v>
                </c:pt>
                <c:pt idx="192">
                  <c:v>2.3057070668713981</c:v>
                </c:pt>
                <c:pt idx="193">
                  <c:v>3.2853992668713334</c:v>
                </c:pt>
                <c:pt idx="194">
                  <c:v>4.384149506871367</c:v>
                </c:pt>
                <c:pt idx="195">
                  <c:v>5.2791126468714253</c:v>
                </c:pt>
                <c:pt idx="196">
                  <c:v>6.0700130868713789</c:v>
                </c:pt>
                <c:pt idx="197">
                  <c:v>6.5976103568712645</c:v>
                </c:pt>
                <c:pt idx="198">
                  <c:v>7.0090456668713017</c:v>
                </c:pt>
                <c:pt idx="199">
                  <c:v>7.1725417568713681</c:v>
                </c:pt>
                <c:pt idx="200">
                  <c:v>7.7292157322811716</c:v>
                </c:pt>
                <c:pt idx="201">
                  <c:v>7.8856567568713842</c:v>
                </c:pt>
                <c:pt idx="202">
                  <c:v>8.2470802768713849</c:v>
                </c:pt>
                <c:pt idx="203">
                  <c:v>8.701902976871251</c:v>
                </c:pt>
                <c:pt idx="204">
                  <c:v>9.2550195368713268</c:v>
                </c:pt>
                <c:pt idx="205">
                  <c:v>9.6434629500530633</c:v>
                </c:pt>
                <c:pt idx="206">
                  <c:v>9.9524957268713532</c:v>
                </c:pt>
                <c:pt idx="207">
                  <c:v>10.214693056871198</c:v>
                </c:pt>
                <c:pt idx="208">
                  <c:v>10.393751444371269</c:v>
                </c:pt>
                <c:pt idx="209">
                  <c:v>10.979233529598552</c:v>
                </c:pt>
                <c:pt idx="210">
                  <c:v>11.042173336871301</c:v>
                </c:pt>
                <c:pt idx="211">
                  <c:v>11.026795166871365</c:v>
                </c:pt>
                <c:pt idx="212">
                  <c:v>10.913002856871309</c:v>
                </c:pt>
                <c:pt idx="213">
                  <c:v>10.845387276871314</c:v>
                </c:pt>
                <c:pt idx="214">
                  <c:v>10.793005336871389</c:v>
                </c:pt>
                <c:pt idx="215">
                  <c:v>10.752619846871317</c:v>
                </c:pt>
                <c:pt idx="216">
                  <c:v>10.569153597296864</c:v>
                </c:pt>
                <c:pt idx="217">
                  <c:v>10.385506971157119</c:v>
                </c:pt>
                <c:pt idx="218">
                  <c:v>10.911558390204831</c:v>
                </c:pt>
                <c:pt idx="219">
                  <c:v>11.179579876871324</c:v>
                </c:pt>
                <c:pt idx="220">
                  <c:v>11.408783636871334</c:v>
                </c:pt>
                <c:pt idx="221">
                  <c:v>11.689185226871389</c:v>
                </c:pt>
                <c:pt idx="222">
                  <c:v>11.852301590204737</c:v>
                </c:pt>
                <c:pt idx="223">
                  <c:v>11.82033464687135</c:v>
                </c:pt>
                <c:pt idx="224">
                  <c:v>11.771546317846909</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-6.4368726724216421</c:v>
                </c:pt>
                <c:pt idx="243">
                  <c:v>-6.1397479031287734</c:v>
                </c:pt>
                <c:pt idx="244">
                  <c:v>-5.9348847231286328</c:v>
                </c:pt>
                <c:pt idx="245">
                  <c:v>-6.0094280831286095</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-6.3005588131287364</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-6.7757131031285898</c:v>
                </c:pt>
                <c:pt idx="264">
                  <c:v>-5.5973787431286439</c:v>
                </c:pt>
                <c:pt idx="265">
                  <c:v>0.46534329301583482</c:v>
                </c:pt>
                <c:pt idx="266">
                  <c:v>2.0171556968714697</c:v>
                </c:pt>
                <c:pt idx="267">
                  <c:v>3.3807560768713216</c:v>
                </c:pt>
                <c:pt idx="268">
                  <c:v>4.9633391063336747</c:v>
                </c:pt>
                <c:pt idx="269">
                  <c:v>6.647098696871268</c:v>
                </c:pt>
                <c:pt idx="270">
                  <c:v>7.9834315268714056</c:v>
                </c:pt>
                <c:pt idx="271">
                  <c:v>8.7735779235380136</c:v>
                </c:pt>
                <c:pt idx="272">
                  <c:v>11.633417217655655</c:v>
                </c:pt>
                <c:pt idx="273">
                  <c:v>12.427848426871233</c:v>
                </c:pt>
                <c:pt idx="274">
                  <c:v>13.776213822527893</c:v>
                </c:pt>
                <c:pt idx="275">
                  <c:v>14.94746715687144</c:v>
                </c:pt>
                <c:pt idx="276">
                  <c:v>16.061076966871383</c:v>
                </c:pt>
                <c:pt idx="277">
                  <c:v>16.718613876871089</c:v>
                </c:pt>
                <c:pt idx="278">
                  <c:v>16.972568489194614</c:v>
                </c:pt>
                <c:pt idx="279">
                  <c:v>17.076821516871433</c:v>
                </c:pt>
                <c:pt idx="280">
                  <c:v>17.065142823537965</c:v>
                </c:pt>
                <c:pt idx="281">
                  <c:v>16.178847148763186</c:v>
                </c:pt>
                <c:pt idx="282">
                  <c:v>16.017088966871295</c:v>
                </c:pt>
                <c:pt idx="283">
                  <c:v>16.141832926871444</c:v>
                </c:pt>
                <c:pt idx="284">
                  <c:v>16.561850196265333</c:v>
                </c:pt>
                <c:pt idx="285">
                  <c:v>17.120189146871329</c:v>
                </c:pt>
                <c:pt idx="286">
                  <c:v>17.293575036871417</c:v>
                </c:pt>
                <c:pt idx="287">
                  <c:v>17.266483386871418</c:v>
                </c:pt>
                <c:pt idx="288">
                  <c:v>17.119525419914833</c:v>
                </c:pt>
                <c:pt idx="289">
                  <c:v>16.988439156871308</c:v>
                </c:pt>
                <c:pt idx="290">
                  <c:v>15.409719385903662</c:v>
                </c:pt>
                <c:pt idx="291">
                  <c:v>14.874330276871374</c:v>
                </c:pt>
                <c:pt idx="292">
                  <c:v>14.159802726871405</c:v>
                </c:pt>
                <c:pt idx="293">
                  <c:v>13.74576233687128</c:v>
                </c:pt>
                <c:pt idx="294">
                  <c:v>13.196965146871356</c:v>
                </c:pt>
                <c:pt idx="295">
                  <c:v>12.722879136871398</c:v>
                </c:pt>
                <c:pt idx="296">
                  <c:v>11.637855416871361</c:v>
                </c:pt>
                <c:pt idx="297">
                  <c:v>10.110534766871314</c:v>
                </c:pt>
                <c:pt idx="298">
                  <c:v>9.413347416871332</c:v>
                </c:pt>
                <c:pt idx="299">
                  <c:v>4.7596788040411848</c:v>
                </c:pt>
                <c:pt idx="300">
                  <c:v>3.5637228368714822</c:v>
                </c:pt>
                <c:pt idx="301">
                  <c:v>0.93687435687137222</c:v>
                </c:pt>
                <c:pt idx="302">
                  <c:v>-1.5036752831287004</c:v>
                </c:pt>
                <c:pt idx="303">
                  <c:v>-3.6110200039983047</c:v>
                </c:pt>
                <c:pt idx="304">
                  <c:v>-6.1875762431286265</c:v>
                </c:pt>
                <c:pt idx="305">
                  <c:v>-8.1409084631285893</c:v>
                </c:pt>
                <c:pt idx="306">
                  <c:v>-9.8309425408814093</c:v>
                </c:pt>
                <c:pt idx="307">
                  <c:v>-13.409955639680406</c:v>
                </c:pt>
                <c:pt idx="308">
                  <c:v>-14.230653101023398</c:v>
                </c:pt>
                <c:pt idx="309">
                  <c:v>-14.958873023128703</c:v>
                </c:pt>
                <c:pt idx="310">
                  <c:v>-16.009359583128688</c:v>
                </c:pt>
                <c:pt idx="311">
                  <c:v>-16.802192263128539</c:v>
                </c:pt>
                <c:pt idx="312">
                  <c:v>-17.232003366784554</c:v>
                </c:pt>
                <c:pt idx="313">
                  <c:v>-17.401225203128586</c:v>
                </c:pt>
                <c:pt idx="314">
                  <c:v>-17.412974481765026</c:v>
                </c:pt>
                <c:pt idx="315">
                  <c:v>-16.821598743128618</c:v>
                </c:pt>
                <c:pt idx="316">
                  <c:v>-16.722946283944861</c:v>
                </c:pt>
                <c:pt idx="317">
                  <c:v>-16.370079490603491</c:v>
                </c:pt>
                <c:pt idx="318">
                  <c:v>-15.990892943128662</c:v>
                </c:pt>
                <c:pt idx="319">
                  <c:v>-15.634771643128449</c:v>
                </c:pt>
                <c:pt idx="320">
                  <c:v>-15.282823443128731</c:v>
                </c:pt>
                <c:pt idx="321">
                  <c:v>-15.260125628186202</c:v>
                </c:pt>
                <c:pt idx="322">
                  <c:v>-15.256380770906489</c:v>
                </c:pt>
                <c:pt idx="323">
                  <c:v>-12.597731124081065</c:v>
                </c:pt>
                <c:pt idx="324">
                  <c:v>-12.049448613128625</c:v>
                </c:pt>
                <c:pt idx="325">
                  <c:v>-10.611936033128679</c:v>
                </c:pt>
                <c:pt idx="326">
                  <c:v>-9.3033390084348024</c:v>
                </c:pt>
                <c:pt idx="327">
                  <c:v>-7.7613557931285584</c:v>
                </c:pt>
                <c:pt idx="328">
                  <c:v>-6.2482488631286834</c:v>
                </c:pt>
                <c:pt idx="329">
                  <c:v>-4.6205541522195146</c:v>
                </c:pt>
                <c:pt idx="330">
                  <c:v>1.4199485547436979</c:v>
                </c:pt>
                <c:pt idx="331">
                  <c:v>2.6634476609118152</c:v>
                </c:pt>
                <c:pt idx="332">
                  <c:v>3.71982179687138</c:v>
                </c:pt>
                <c:pt idx="333">
                  <c:v>4.8382046068714955</c:v>
                </c:pt>
                <c:pt idx="334">
                  <c:v>6.1013824168713597</c:v>
                </c:pt>
                <c:pt idx="335">
                  <c:v>7.3699985194974857</c:v>
                </c:pt>
                <c:pt idx="336">
                  <c:v>8.3747095868713508</c:v>
                </c:pt>
                <c:pt idx="337">
                  <c:v>9.660953026102149</c:v>
                </c:pt>
                <c:pt idx="338">
                  <c:v>13.565267717188824</c:v>
                </c:pt>
                <c:pt idx="339">
                  <c:v>14.995259366871451</c:v>
                </c:pt>
                <c:pt idx="340">
                  <c:v>17.044965906871454</c:v>
                </c:pt>
                <c:pt idx="341">
                  <c:v>18.702271656871403</c:v>
                </c:pt>
                <c:pt idx="342">
                  <c:v>20.195360680784447</c:v>
                </c:pt>
                <c:pt idx="343">
                  <c:v>21.446368516871459</c:v>
                </c:pt>
                <c:pt idx="344">
                  <c:v>22.737100116871346</c:v>
                </c:pt>
                <c:pt idx="345">
                  <c:v>24.264142466871348</c:v>
                </c:pt>
                <c:pt idx="346">
                  <c:v>26.222334216871385</c:v>
                </c:pt>
                <c:pt idx="347">
                  <c:v>27.754013501315789</c:v>
                </c:pt>
                <c:pt idx="348">
                  <c:v>28.65977829687138</c:v>
                </c:pt>
                <c:pt idx="349">
                  <c:v>28.703602086871285</c:v>
                </c:pt>
                <c:pt idx="350">
                  <c:v>28.478083176871323</c:v>
                </c:pt>
                <c:pt idx="351">
                  <c:v>28.336046066871447</c:v>
                </c:pt>
                <c:pt idx="352">
                  <c:v>28.160957586871326</c:v>
                </c:pt>
                <c:pt idx="353">
                  <c:v>27.919602903335896</c:v>
                </c:pt>
                <c:pt idx="354">
                  <c:v>27.599269391017657</c:v>
                </c:pt>
                <c:pt idx="355">
                  <c:v>26.124501520607637</c:v>
                </c:pt>
                <c:pt idx="356">
                  <c:v>25.404038126871491</c:v>
                </c:pt>
                <c:pt idx="357">
                  <c:v>24.655015306871405</c:v>
                </c:pt>
                <c:pt idx="358">
                  <c:v>23.708809576871335</c:v>
                </c:pt>
                <c:pt idx="359">
                  <c:v>22.560150893235019</c:v>
                </c:pt>
                <c:pt idx="360">
                  <c:v>21.576309286871208</c:v>
                </c:pt>
                <c:pt idx="361">
                  <c:v>20.54045035469743</c:v>
                </c:pt>
                <c:pt idx="362">
                  <c:v>14.934467856871507</c:v>
                </c:pt>
                <c:pt idx="363">
                  <c:v>13.095884576871452</c:v>
                </c:pt>
                <c:pt idx="364">
                  <c:v>11.382595459118576</c:v>
                </c:pt>
                <c:pt idx="365">
                  <c:v>9.4092947768713771</c:v>
                </c:pt>
                <c:pt idx="366">
                  <c:v>7.1955214368713865</c:v>
                </c:pt>
                <c:pt idx="367">
                  <c:v>4.6405257168713465</c:v>
                </c:pt>
                <c:pt idx="368">
                  <c:v>2.4260389968714975</c:v>
                </c:pt>
                <c:pt idx="369">
                  <c:v>1.1320806168713795</c:v>
                </c:pt>
                <c:pt idx="370">
                  <c:v>-4.3712266779112294</c:v>
                </c:pt>
                <c:pt idx="371">
                  <c:v>-5.2793906531286838</c:v>
                </c:pt>
                <c:pt idx="372">
                  <c:v>-6.7383367331286435</c:v>
                </c:pt>
                <c:pt idx="373">
                  <c:v>-8.0098998531284824</c:v>
                </c:pt>
                <c:pt idx="374">
                  <c:v>-9.1456243431287021</c:v>
                </c:pt>
                <c:pt idx="375">
                  <c:v>-10.038608403128718</c:v>
                </c:pt>
                <c:pt idx="376">
                  <c:v>-10.749827086563013</c:v>
                </c:pt>
                <c:pt idx="377">
                  <c:v>-11.911999613128678</c:v>
                </c:pt>
                <c:pt idx="378">
                  <c:v>-12.488912363128662</c:v>
                </c:pt>
                <c:pt idx="379">
                  <c:v>-12.986700843128808</c:v>
                </c:pt>
                <c:pt idx="380">
                  <c:v>-13.492891273128675</c:v>
                </c:pt>
                <c:pt idx="381">
                  <c:v>-14.073279452806304</c:v>
                </c:pt>
                <c:pt idx="382">
                  <c:v>-14.435289053128832</c:v>
                </c:pt>
                <c:pt idx="383">
                  <c:v>-14.742779123128543</c:v>
                </c:pt>
                <c:pt idx="384">
                  <c:v>-15.002107773128516</c:v>
                </c:pt>
                <c:pt idx="385">
                  <c:v>-15.220190473128682</c:v>
                </c:pt>
                <c:pt idx="386">
                  <c:v>-15.314829084592118</c:v>
                </c:pt>
                <c:pt idx="387">
                  <c:v>-15.407375113128538</c:v>
                </c:pt>
                <c:pt idx="388">
                  <c:v>-15.512598523128522</c:v>
                </c:pt>
                <c:pt idx="389">
                  <c:v>-15.454647923128768</c:v>
                </c:pt>
                <c:pt idx="390">
                  <c:v>-15.309871863128578</c:v>
                </c:pt>
                <c:pt idx="391">
                  <c:v>-15.239471883128518</c:v>
                </c:pt>
                <c:pt idx="392">
                  <c:v>-15.031161025956882</c:v>
                </c:pt>
                <c:pt idx="393">
                  <c:v>-14.801895403128444</c:v>
                </c:pt>
                <c:pt idx="394">
                  <c:v>-14.56712961312855</c:v>
                </c:pt>
                <c:pt idx="395">
                  <c:v>-14.307877503128722</c:v>
                </c:pt>
                <c:pt idx="396">
                  <c:v>-14.103888170211869</c:v>
                </c:pt>
                <c:pt idx="397">
                  <c:v>-11.850292176462027</c:v>
                </c:pt>
                <c:pt idx="398">
                  <c:v>-11.352449063128706</c:v>
                </c:pt>
                <c:pt idx="399">
                  <c:v>-10.809559653128735</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-5.1161472731287789</c:v>
                </c:pt>
                <c:pt idx="408">
                  <c:v>-5.384750086562974</c:v>
                </c:pt>
                <c:pt idx="409">
                  <c:v>-5.7630984631287125</c:v>
                </c:pt>
                <c:pt idx="410">
                  <c:v>-6.1634418331286867</c:v>
                </c:pt>
                <c:pt idx="411">
                  <c:v>-6.3179640331284466</c:v>
                </c:pt>
                <c:pt idx="412">
                  <c:v>-6.1536451717000915</c:v>
                </c:pt>
                <c:pt idx="413">
                  <c:v>-2.6859362734315995</c:v>
                </c:pt>
                <c:pt idx="414">
                  <c:v>-0.7305628331286016</c:v>
                </c:pt>
                <c:pt idx="415">
                  <c:v>1.162594416445714</c:v>
                </c:pt>
                <c:pt idx="416">
                  <c:v>3.4719937268714891</c:v>
                </c:pt>
                <c:pt idx="417">
                  <c:v>5.2527721868714714</c:v>
                </c:pt>
                <c:pt idx="418">
                  <c:v>6.6868284268713154</c:v>
                </c:pt>
                <c:pt idx="419">
                  <c:v>8.6485690868713423</c:v>
                </c:pt>
                <c:pt idx="420">
                  <c:v>9.9442273643983139</c:v>
                </c:pt>
                <c:pt idx="421">
                  <c:v>11.066563856871401</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14.499532826871384</c:v>
                </c:pt>
                <c:pt idx="433">
                  <c:v>14.600940936871439</c:v>
                </c:pt>
                <c:pt idx="434">
                  <c:v>14.729471476871321</c:v>
                </c:pt>
                <c:pt idx="435">
                  <c:v>14.426847736871409</c:v>
                </c:pt>
                <c:pt idx="436">
                  <c:v>13.673721624218269</c:v>
                </c:pt>
                <c:pt idx="437">
                  <c:v>13.024242636871335</c:v>
                </c:pt>
                <c:pt idx="438">
                  <c:v>12.860914320701184</c:v>
                </c:pt>
                <c:pt idx="439">
                  <c:v>12.363558802325942</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8.3797392366693106</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2.1115811368713553</c:v>
                </c:pt>
                <c:pt idx="458">
                  <c:v>1.4385814068713221</c:v>
                </c:pt>
                <c:pt idx="459">
                  <c:v>0.99261676192182136</c:v>
                </c:pt>
                <c:pt idx="460">
                  <c:v>0.63688014687134853</c:v>
                </c:pt>
                <c:pt idx="461">
                  <c:v>0.58204036687132421</c:v>
                </c:pt>
                <c:pt idx="462">
                  <c:v>0.64538210687132358</c:v>
                </c:pt>
                <c:pt idx="463">
                  <c:v>0.75555981687139884</c:v>
                </c:pt>
                <c:pt idx="464">
                  <c:v>0.84485669165401711</c:v>
                </c:pt>
                <c:pt idx="465">
                  <c:v>0.82279339687137565</c:v>
                </c:pt>
                <c:pt idx="466">
                  <c:v>0.61465897687132565</c:v>
                </c:pt>
                <c:pt idx="467">
                  <c:v>0.27546354687123653</c:v>
                </c:pt>
                <c:pt idx="468">
                  <c:v>-0.16602135312871269</c:v>
                </c:pt>
                <c:pt idx="469">
                  <c:v>-0.5378115696592255</c:v>
                </c:pt>
                <c:pt idx="470">
                  <c:v>-0.86647497312867605</c:v>
                </c:pt>
                <c:pt idx="471">
                  <c:v>-1.0323702731286772</c:v>
                </c:pt>
                <c:pt idx="472">
                  <c:v>-1.2092314231286279</c:v>
                </c:pt>
                <c:pt idx="473">
                  <c:v>-1.616773093128586</c:v>
                </c:pt>
                <c:pt idx="474">
                  <c:v>-2.2382736002715546</c:v>
                </c:pt>
                <c:pt idx="475">
                  <c:v>-2.942365073128677</c:v>
                </c:pt>
                <c:pt idx="476">
                  <c:v>-3.6406904731286573</c:v>
                </c:pt>
                <c:pt idx="477">
                  <c:v>-4.7153883131286713</c:v>
                </c:pt>
                <c:pt idx="478">
                  <c:v>-5.6208470031285005</c:v>
                </c:pt>
                <c:pt idx="479">
                  <c:v>-6.7577209956539832</c:v>
                </c:pt>
                <c:pt idx="480">
                  <c:v>-7.7483224731287521</c:v>
                </c:pt>
                <c:pt idx="481">
                  <c:v>-8.4874206331286288</c:v>
                </c:pt>
                <c:pt idx="482">
                  <c:v>-9.4168096331286861</c:v>
                </c:pt>
                <c:pt idx="483">
                  <c:v>-10.140362171699863</c:v>
                </c:pt>
                <c:pt idx="484">
                  <c:v>-10.8987167231287</c:v>
                </c:pt>
                <c:pt idx="485">
                  <c:v>-11.428158385985748</c:v>
                </c:pt>
                <c:pt idx="486">
                  <c:v>-14.994512920906502</c:v>
                </c:pt>
                <c:pt idx="487">
                  <c:v>-15.063539923128815</c:v>
                </c:pt>
                <c:pt idx="488">
                  <c:v>-15.218793413128793</c:v>
                </c:pt>
                <c:pt idx="489">
                  <c:v>-15.522430399694411</c:v>
                </c:pt>
                <c:pt idx="490">
                  <c:v>-15.711546373128717</c:v>
                </c:pt>
                <c:pt idx="491">
                  <c:v>-15.701121203128572</c:v>
                </c:pt>
                <c:pt idx="492">
                  <c:v>-15.542190233128634</c:v>
                </c:pt>
                <c:pt idx="493">
                  <c:v>-15.346432820906427</c:v>
                </c:pt>
                <c:pt idx="494">
                  <c:v>-15.061880023128754</c:v>
                </c:pt>
                <c:pt idx="495">
                  <c:v>-15.020765613128649</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-14.781968069215633</c:v>
                </c:pt>
                <c:pt idx="506">
                  <c:v>-14.275458763128569</c:v>
                </c:pt>
                <c:pt idx="507">
                  <c:v>-13.777845903128593</c:v>
                </c:pt>
                <c:pt idx="508">
                  <c:v>-13.471999323128706</c:v>
                </c:pt>
                <c:pt idx="509">
                  <c:v>-13.360627383128872</c:v>
                </c:pt>
                <c:pt idx="510">
                  <c:v>-13.298617813835619</c:v>
                </c:pt>
                <c:pt idx="511">
                  <c:v>-13.262548107834634</c:v>
                </c:pt>
                <c:pt idx="512">
                  <c:v>-12.494087076462002</c:v>
                </c:pt>
                <c:pt idx="513">
                  <c:v>-12.30457726890177</c:v>
                </c:pt>
                <c:pt idx="514">
                  <c:v>-11.984319093128704</c:v>
                </c:pt>
                <c:pt idx="515">
                  <c:v>-11.52446668312858</c:v>
                </c:pt>
                <c:pt idx="516">
                  <c:v>-10.546544258280171</c:v>
                </c:pt>
                <c:pt idx="517">
                  <c:v>-9.4693696731285204</c:v>
                </c:pt>
                <c:pt idx="518">
                  <c:v>-8.3636810131287742</c:v>
                </c:pt>
                <c:pt idx="519">
                  <c:v>-7.2896143288428732</c:v>
                </c:pt>
                <c:pt idx="520">
                  <c:v>-2.3980545707148178</c:v>
                </c:pt>
                <c:pt idx="521">
                  <c:v>-1.3341654514619989</c:v>
                </c:pt>
                <c:pt idx="522">
                  <c:v>0.32238550687148504</c:v>
                </c:pt>
                <c:pt idx="523">
                  <c:v>1.3353651368715047</c:v>
                </c:pt>
                <c:pt idx="524">
                  <c:v>2.6405754868714002</c:v>
                </c:pt>
                <c:pt idx="525">
                  <c:v>3.8656418368712577</c:v>
                </c:pt>
                <c:pt idx="526">
                  <c:v>4.9594625177408513</c:v>
                </c:pt>
                <c:pt idx="527">
                  <c:v>5.9064900568713909</c:v>
                </c:pt>
                <c:pt idx="528">
                  <c:v>6.1619058997284677</c:v>
                </c:pt>
                <c:pt idx="529">
                  <c:v>9.6155809960017447</c:v>
                </c:pt>
                <c:pt idx="530">
                  <c:v>10.038935656871317</c:v>
                </c:pt>
                <c:pt idx="531">
                  <c:v>10.517117816871206</c:v>
                </c:pt>
                <c:pt idx="532">
                  <c:v>10.812521430340739</c:v>
                </c:pt>
                <c:pt idx="533">
                  <c:v>11.116247106871269</c:v>
                </c:pt>
                <c:pt idx="534">
                  <c:v>11.647388916871348</c:v>
                </c:pt>
                <c:pt idx="535">
                  <c:v>12.199849803538072</c:v>
                </c:pt>
                <c:pt idx="536">
                  <c:v>13.48408000687135</c:v>
                </c:pt>
                <c:pt idx="537">
                  <c:v>13.63226581242678</c:v>
                </c:pt>
                <c:pt idx="538">
                  <c:v>13.941141386871333</c:v>
                </c:pt>
                <c:pt idx="539">
                  <c:v>14.159749086871274</c:v>
                </c:pt>
                <c:pt idx="540">
                  <c:v>14.200177106871291</c:v>
                </c:pt>
                <c:pt idx="541">
                  <c:v>14.275644358912265</c:v>
                </c:pt>
                <c:pt idx="542">
                  <c:v>14.451005966871405</c:v>
                </c:pt>
                <c:pt idx="543">
                  <c:v>14.56048778687135</c:v>
                </c:pt>
                <c:pt idx="544">
                  <c:v>14.601911122255888</c:v>
                </c:pt>
                <c:pt idx="545">
                  <c:v>14.640849779598653</c:v>
                </c:pt>
                <c:pt idx="546">
                  <c:v>14.72980430841765</c:v>
                </c:pt>
                <c:pt idx="547">
                  <c:v>14.758391146871398</c:v>
                </c:pt>
                <c:pt idx="548">
                  <c:v>14.726410786871313</c:v>
                </c:pt>
                <c:pt idx="549">
                  <c:v>14.646023396871398</c:v>
                </c:pt>
                <c:pt idx="550">
                  <c:v>14.561871245243418</c:v>
                </c:pt>
                <c:pt idx="551">
                  <c:v>14.469934856871445</c:v>
                </c:pt>
                <c:pt idx="552">
                  <c:v>14.368547385903687</c:v>
                </c:pt>
                <c:pt idx="553">
                  <c:v>13.253361162531672</c:v>
                </c:pt>
                <c:pt idx="554">
                  <c:v>12.960132736871429</c:v>
                </c:pt>
                <c:pt idx="555">
                  <c:v>12.348300318095818</c:v>
                </c:pt>
                <c:pt idx="556">
                  <c:v>11.613933446871441</c:v>
                </c:pt>
                <c:pt idx="557">
                  <c:v>10.544952986871305</c:v>
                </c:pt>
                <c:pt idx="558">
                  <c:v>9.7634189068713653</c:v>
                </c:pt>
                <c:pt idx="559">
                  <c:v>9.4725906854428032</c:v>
                </c:pt>
                <c:pt idx="560">
                  <c:v>5.7414962568713719</c:v>
                </c:pt>
                <c:pt idx="561">
                  <c:v>4.5498358168713979</c:v>
                </c:pt>
                <c:pt idx="562">
                  <c:v>3.5215909168712471</c:v>
                </c:pt>
                <c:pt idx="563">
                  <c:v>2.8453154368713172</c:v>
                </c:pt>
                <c:pt idx="564">
                  <c:v>2.207079106871439</c:v>
                </c:pt>
                <c:pt idx="565">
                  <c:v>1.7096965731978719</c:v>
                </c:pt>
                <c:pt idx="566">
                  <c:v>1.2171920249873693</c:v>
                </c:pt>
                <c:pt idx="567">
                  <c:v>-2.4559687431286457</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-12.686493243128703</c:v>
                </c:pt>
                <c:pt idx="576">
                  <c:v>-14.683006613499023</c:v>
                </c:pt>
                <c:pt idx="577">
                  <c:v>-15.211544803128653</c:v>
                </c:pt>
                <c:pt idx="578">
                  <c:v>-15.903891023128807</c:v>
                </c:pt>
                <c:pt idx="579">
                  <c:v>-16.802055701023431</c:v>
                </c:pt>
                <c:pt idx="580">
                  <c:v>-17.650883723128594</c:v>
                </c:pt>
                <c:pt idx="581">
                  <c:v>-18.420546263128596</c:v>
                </c:pt>
                <c:pt idx="582">
                  <c:v>-18.955176783944822</c:v>
                </c:pt>
                <c:pt idx="583">
                  <c:v>-19.767388743128649</c:v>
                </c:pt>
                <c:pt idx="584">
                  <c:v>-19.792719063128679</c:v>
                </c:pt>
                <c:pt idx="585">
                  <c:v>-19.725313993128598</c:v>
                </c:pt>
                <c:pt idx="586">
                  <c:v>-19.8285671681287</c:v>
                </c:pt>
                <c:pt idx="587">
                  <c:v>-20.229496143128603</c:v>
                </c:pt>
                <c:pt idx="588">
                  <c:v>-20.444219663128703</c:v>
                </c:pt>
                <c:pt idx="589">
                  <c:v>-20.415636863128718</c:v>
                </c:pt>
                <c:pt idx="590">
                  <c:v>-20.195396523128522</c:v>
                </c:pt>
                <c:pt idx="591">
                  <c:v>-20.080528809795283</c:v>
                </c:pt>
                <c:pt idx="592">
                  <c:v>-19.760901147383976</c:v>
                </c:pt>
                <c:pt idx="593">
                  <c:v>-19.694017783128675</c:v>
                </c:pt>
                <c:pt idx="594">
                  <c:v>-19.432660063128662</c:v>
                </c:pt>
                <c:pt idx="595">
                  <c:v>-19.091932023128692</c:v>
                </c:pt>
                <c:pt idx="596">
                  <c:v>-18.909563813128507</c:v>
                </c:pt>
                <c:pt idx="597">
                  <c:v>-18.81492403312863</c:v>
                </c:pt>
                <c:pt idx="598">
                  <c:v>-18.692734516324595</c:v>
                </c:pt>
                <c:pt idx="599">
                  <c:v>-18.61909077646196</c:v>
                </c:pt>
                <c:pt idx="600">
                  <c:v>-18.506541858513323</c:v>
                </c:pt>
                <c:pt idx="601">
                  <c:v>-18.636388963128638</c:v>
                </c:pt>
                <c:pt idx="602">
                  <c:v>-18.487185223128719</c:v>
                </c:pt>
                <c:pt idx="603">
                  <c:v>-18.065412203128364</c:v>
                </c:pt>
                <c:pt idx="604">
                  <c:v>-17.714840313128633</c:v>
                </c:pt>
                <c:pt idx="605">
                  <c:v>-17.425034547726394</c:v>
                </c:pt>
                <c:pt idx="606">
                  <c:v>-17.206579794148862</c:v>
                </c:pt>
                <c:pt idx="607">
                  <c:v>-15.706128743128643</c:v>
                </c:pt>
                <c:pt idx="608">
                  <c:v>-15.402600957414331</c:v>
                </c:pt>
                <c:pt idx="609">
                  <c:v>-14.909882393128738</c:v>
                </c:pt>
                <c:pt idx="610">
                  <c:v>-14.58038764312867</c:v>
                </c:pt>
                <c:pt idx="611">
                  <c:v>-14.016609263128572</c:v>
                </c:pt>
                <c:pt idx="612">
                  <c:v>-12.661510477822517</c:v>
                </c:pt>
                <c:pt idx="613">
                  <c:v>-11.469215653128748</c:v>
                </c:pt>
                <c:pt idx="614">
                  <c:v>-9.8406635380004008</c:v>
                </c:pt>
                <c:pt idx="615">
                  <c:v>-5.5126682046671434</c:v>
                </c:pt>
                <c:pt idx="616">
                  <c:v>-4.8697105815126394</c:v>
                </c:pt>
                <c:pt idx="617">
                  <c:v>-3.7980809431286389</c:v>
                </c:pt>
                <c:pt idx="618">
                  <c:v>-2.2470145575616511</c:v>
                </c:pt>
                <c:pt idx="619">
                  <c:v>-0.99731654312884532</c:v>
                </c:pt>
                <c:pt idx="620">
                  <c:v>1.0790550568713706</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5.3259643568711947</c:v>
                </c:pt>
                <c:pt idx="632">
                  <c:v>5.1477991098124525</c:v>
                </c:pt>
                <c:pt idx="633">
                  <c:v>4.3002873174773955</c:v>
                </c:pt>
                <c:pt idx="634">
                  <c:v>3.9838395068711652</c:v>
                </c:pt>
                <c:pt idx="635">
                  <c:v>3.6444503468714013</c:v>
                </c:pt>
                <c:pt idx="636">
                  <c:v>3.1062616439681534</c:v>
                </c:pt>
                <c:pt idx="637">
                  <c:v>2.4640228768714159</c:v>
                </c:pt>
                <c:pt idx="638">
                  <c:v>2.0544295368713552</c:v>
                </c:pt>
                <c:pt idx="639">
                  <c:v>1.6524386768713981</c:v>
                </c:pt>
                <c:pt idx="640">
                  <c:v>1.3229551040935978</c:v>
                </c:pt>
                <c:pt idx="641">
                  <c:v>2.2484105356184642E-2</c:v>
                </c:pt>
                <c:pt idx="642">
                  <c:v>-0.24586542312871984</c:v>
                </c:pt>
                <c:pt idx="643">
                  <c:v>-0.59294456787087313</c:v>
                </c:pt>
                <c:pt idx="644">
                  <c:v>-0.82314581312867863</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-6.1851397320174382</c:v>
                </c:pt>
                <c:pt idx="655">
                  <c:v>-6.8630887431286283</c:v>
                </c:pt>
                <c:pt idx="656">
                  <c:v>-6.980185854239835</c:v>
                </c:pt>
                <c:pt idx="657">
                  <c:v>-7.1785661931286429</c:v>
                </c:pt>
                <c:pt idx="658">
                  <c:v>-7.2404191831284974</c:v>
                </c:pt>
                <c:pt idx="659">
                  <c:v>-7.1580252631286356</c:v>
                </c:pt>
                <c:pt idx="660">
                  <c:v>-6.967167205628698</c:v>
                </c:pt>
                <c:pt idx="661">
                  <c:v>-6.6557582631286749</c:v>
                </c:pt>
                <c:pt idx="662">
                  <c:v>-6.4061552309336234</c:v>
                </c:pt>
                <c:pt idx="663">
                  <c:v>-6.1801759031286707</c:v>
                </c:pt>
                <c:pt idx="664">
                  <c:v>-6.1306737931286941</c:v>
                </c:pt>
                <c:pt idx="665">
                  <c:v>-6.2067581631286926</c:v>
                </c:pt>
                <c:pt idx="666">
                  <c:v>-6.4982751512919794</c:v>
                </c:pt>
                <c:pt idx="667">
                  <c:v>-6.9447391931286679</c:v>
                </c:pt>
                <c:pt idx="668">
                  <c:v>-7.2086681431287332</c:v>
                </c:pt>
                <c:pt idx="669">
                  <c:v>-7.455218676461925</c:v>
                </c:pt>
                <c:pt idx="670">
                  <c:v>-7.218185695509618</c:v>
                </c:pt>
                <c:pt idx="671">
                  <c:v>-7.2078158831286965</c:v>
                </c:pt>
                <c:pt idx="672">
                  <c:v>-7.0042196955096312</c:v>
                </c:pt>
                <c:pt idx="673">
                  <c:v>-6.1204859531287319</c:v>
                </c:pt>
                <c:pt idx="674">
                  <c:v>-4.3603028231287455</c:v>
                </c:pt>
                <c:pt idx="675">
                  <c:v>-3.0259505531286948</c:v>
                </c:pt>
                <c:pt idx="676">
                  <c:v>-1.6357477731286849</c:v>
                </c:pt>
                <c:pt idx="677">
                  <c:v>-0.96949683312854684</c:v>
                </c:pt>
                <c:pt idx="678">
                  <c:v>5.5362930068713796</c:v>
                </c:pt>
                <c:pt idx="679">
                  <c:v>6.7453591847063761</c:v>
                </c:pt>
                <c:pt idx="680">
                  <c:v>7.9963968868713335</c:v>
                </c:pt>
                <c:pt idx="681">
                  <c:v>8.7635298968713755</c:v>
                </c:pt>
                <c:pt idx="682">
                  <c:v>9.8778980168713275</c:v>
                </c:pt>
                <c:pt idx="683">
                  <c:v>10.548079359435498</c:v>
                </c:pt>
                <c:pt idx="684">
                  <c:v>13.777706426362869</c:v>
                </c:pt>
                <c:pt idx="685">
                  <c:v>14.135693376871373</c:v>
                </c:pt>
                <c:pt idx="686">
                  <c:v>14.316038706871382</c:v>
                </c:pt>
                <c:pt idx="687">
                  <c:v>14.012884026871312</c:v>
                </c:pt>
                <c:pt idx="688">
                  <c:v>13.240752256871531</c:v>
                </c:pt>
                <c:pt idx="689">
                  <c:v>12.264806573197873</c:v>
                </c:pt>
                <c:pt idx="690">
                  <c:v>11.375606026871392</c:v>
                </c:pt>
                <c:pt idx="691">
                  <c:v>10.710906818274822</c:v>
                </c:pt>
                <c:pt idx="692">
                  <c:v>7.4190815726607866</c:v>
                </c:pt>
                <c:pt idx="693">
                  <c:v>7.1109440568713058</c:v>
                </c:pt>
                <c:pt idx="694">
                  <c:v>6.7467530668712925</c:v>
                </c:pt>
                <c:pt idx="695">
                  <c:v>6.338864218896707</c:v>
                </c:pt>
                <c:pt idx="696">
                  <c:v>5.6274648068713846</c:v>
                </c:pt>
                <c:pt idx="697">
                  <c:v>4.7608249468713852</c:v>
                </c:pt>
                <c:pt idx="698">
                  <c:v>3.6224739068713352</c:v>
                </c:pt>
                <c:pt idx="699">
                  <c:v>2.1568710068713841</c:v>
                </c:pt>
                <c:pt idx="700">
                  <c:v>0.8261855268712992</c:v>
                </c:pt>
                <c:pt idx="701">
                  <c:v>-0.62453550843484662</c:v>
                </c:pt>
                <c:pt idx="702">
                  <c:v>-2.5371677531286281</c:v>
                </c:pt>
                <c:pt idx="703">
                  <c:v>-4.2769583831285276</c:v>
                </c:pt>
                <c:pt idx="704">
                  <c:v>-6.1151176631286646</c:v>
                </c:pt>
                <c:pt idx="705">
                  <c:v>-7.4124058031286211</c:v>
                </c:pt>
                <c:pt idx="706">
                  <c:v>-8.3045816812730759</c:v>
                </c:pt>
                <c:pt idx="707">
                  <c:v>-8.9729259040481697</c:v>
                </c:pt>
                <c:pt idx="708">
                  <c:v>-10.897754609795307</c:v>
                </c:pt>
                <c:pt idx="709">
                  <c:v>-11.270686025956971</c:v>
                </c:pt>
                <c:pt idx="710">
                  <c:v>-11.853938663128638</c:v>
                </c:pt>
                <c:pt idx="711">
                  <c:v>-12.19559818312865</c:v>
                </c:pt>
                <c:pt idx="712">
                  <c:v>-12.675297957414264</c:v>
                </c:pt>
                <c:pt idx="713">
                  <c:v>-13.338453903128709</c:v>
                </c:pt>
                <c:pt idx="714">
                  <c:v>-13.881691973128724</c:v>
                </c:pt>
                <c:pt idx="715">
                  <c:v>-14.346567464647666</c:v>
                </c:pt>
                <c:pt idx="716">
                  <c:v>-14.576552662047552</c:v>
                </c:pt>
                <c:pt idx="717">
                  <c:v>-14.426430864340791</c:v>
                </c:pt>
                <c:pt idx="718">
                  <c:v>-14.471458366658055</c:v>
                </c:pt>
                <c:pt idx="719">
                  <c:v>-14.852270583128623</c:v>
                </c:pt>
                <c:pt idx="720">
                  <c:v>-15.231776323128685</c:v>
                </c:pt>
                <c:pt idx="721">
                  <c:v>-15.479590703128554</c:v>
                </c:pt>
                <c:pt idx="722">
                  <c:v>-15.442014903128594</c:v>
                </c:pt>
                <c:pt idx="723">
                  <c:v>-15.145505263536819</c:v>
                </c:pt>
                <c:pt idx="724">
                  <c:v>-14.807257106765007</c:v>
                </c:pt>
                <c:pt idx="725">
                  <c:v>-12.383542148925674</c:v>
                </c:pt>
                <c:pt idx="726">
                  <c:v>-12.009454883128726</c:v>
                </c:pt>
                <c:pt idx="727">
                  <c:v>-11.713481293128769</c:v>
                </c:pt>
                <c:pt idx="728">
                  <c:v>-11.453303703128753</c:v>
                </c:pt>
                <c:pt idx="729">
                  <c:v>-11.097317375781868</c:v>
                </c:pt>
                <c:pt idx="730">
                  <c:v>-10.176121323128568</c:v>
                </c:pt>
                <c:pt idx="731">
                  <c:v>-8.930316533128476</c:v>
                </c:pt>
                <c:pt idx="732">
                  <c:v>-7.8621049931286455</c:v>
                </c:pt>
                <c:pt idx="733">
                  <c:v>-7.9010902582801918</c:v>
                </c:pt>
                <c:pt idx="734">
                  <c:v>-8.0263861631285636</c:v>
                </c:pt>
                <c:pt idx="735">
                  <c:v>-8.0534553214418327</c:v>
                </c:pt>
                <c:pt idx="736">
                  <c:v>-8.0046754831285458</c:v>
                </c:pt>
                <c:pt idx="737">
                  <c:v>-7.8053057231286544</c:v>
                </c:pt>
                <c:pt idx="738">
                  <c:v>-7.4039252231285388</c:v>
                </c:pt>
                <c:pt idx="739">
                  <c:v>-6.8541121790260719</c:v>
                </c:pt>
                <c:pt idx="740">
                  <c:v>-4.8376466002714693</c:v>
                </c:pt>
                <c:pt idx="741">
                  <c:v>-4.2004977331286923</c:v>
                </c:pt>
                <c:pt idx="742">
                  <c:v>-3.2443893731285698</c:v>
                </c:pt>
                <c:pt idx="743">
                  <c:v>-1.7507168031286966</c:v>
                </c:pt>
                <c:pt idx="744">
                  <c:v>-0.32908744312865806</c:v>
                </c:pt>
                <c:pt idx="745">
                  <c:v>0.76192378812142181</c:v>
                </c:pt>
                <c:pt idx="746">
                  <c:v>1.9698720268713044</c:v>
                </c:pt>
                <c:pt idx="747">
                  <c:v>3.1402007868712212</c:v>
                </c:pt>
                <c:pt idx="748">
                  <c:v>3.912331256871362</c:v>
                </c:pt>
                <c:pt idx="749">
                  <c:v>6.9421191363895218</c:v>
                </c:pt>
                <c:pt idx="750">
                  <c:v>7.5750496468713404</c:v>
                </c:pt>
                <c:pt idx="751">
                  <c:v>8.3368970731978607</c:v>
                </c:pt>
                <c:pt idx="752">
                  <c:v>9.3222428968712912</c:v>
                </c:pt>
                <c:pt idx="753">
                  <c:v>10.186878956871395</c:v>
                </c:pt>
                <c:pt idx="754">
                  <c:v>11.01161691687135</c:v>
                </c:pt>
                <c:pt idx="755">
                  <c:v>11.706735696871394</c:v>
                </c:pt>
                <c:pt idx="756">
                  <c:v>12.073479905520006</c:v>
                </c:pt>
                <c:pt idx="757">
                  <c:v>12.935281256871352</c:v>
                </c:pt>
                <c:pt idx="758">
                  <c:v>13.059530703679854</c:v>
                </c:pt>
                <c:pt idx="759">
                  <c:v>13.333884036871318</c:v>
                </c:pt>
                <c:pt idx="760">
                  <c:v>13.687848956871363</c:v>
                </c:pt>
                <c:pt idx="761">
                  <c:v>14.018233176871318</c:v>
                </c:pt>
                <c:pt idx="762">
                  <c:v>14.228104957902332</c:v>
                </c:pt>
                <c:pt idx="763">
                  <c:v>14.368138056871222</c:v>
                </c:pt>
                <c:pt idx="764">
                  <c:v>14.558853365962321</c:v>
                </c:pt>
                <c:pt idx="765">
                  <c:v>15.075825644371363</c:v>
                </c:pt>
                <c:pt idx="766">
                  <c:v>14.976439716871411</c:v>
                </c:pt>
                <c:pt idx="767">
                  <c:v>14.840189013281668</c:v>
                </c:pt>
                <c:pt idx="768">
                  <c:v>14.606993666871261</c:v>
                </c:pt>
                <c:pt idx="769">
                  <c:v>14.686429956871352</c:v>
                </c:pt>
                <c:pt idx="770">
                  <c:v>14.757369156871269</c:v>
                </c:pt>
                <c:pt idx="771">
                  <c:v>14.606586586871284</c:v>
                </c:pt>
                <c:pt idx="772">
                  <c:v>14.373287062426936</c:v>
                </c:pt>
                <c:pt idx="773">
                  <c:v>11.362350499295516</c:v>
                </c:pt>
                <c:pt idx="774">
                  <c:v>10.234501076871368</c:v>
                </c:pt>
                <c:pt idx="775">
                  <c:v>9.3928680368714623</c:v>
                </c:pt>
                <c:pt idx="776">
                  <c:v>8.2462303868713889</c:v>
                </c:pt>
                <c:pt idx="777">
                  <c:v>7.1686047414076057</c:v>
                </c:pt>
                <c:pt idx="778">
                  <c:v>5.6252625368713955</c:v>
                </c:pt>
                <c:pt idx="779">
                  <c:v>4.3881864921655565</c:v>
                </c:pt>
                <c:pt idx="780">
                  <c:v>-0.48073033403781551</c:v>
                </c:pt>
                <c:pt idx="781">
                  <c:v>-1.5702829631286095</c:v>
                </c:pt>
                <c:pt idx="782">
                  <c:v>-2.9964385631287276</c:v>
                </c:pt>
                <c:pt idx="783">
                  <c:v>-4.1655695696592137</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-13.175777633128607</c:v>
                </c:pt>
                <c:pt idx="793">
                  <c:v>-13.443039953128642</c:v>
                </c:pt>
                <c:pt idx="794">
                  <c:v>-13.862213023128566</c:v>
                </c:pt>
                <c:pt idx="795">
                  <c:v>-14.193881714143188</c:v>
                </c:pt>
                <c:pt idx="796">
                  <c:v>-14.420936973897964</c:v>
                </c:pt>
                <c:pt idx="797">
                  <c:v>-14.480896183128696</c:v>
                </c:pt>
                <c:pt idx="798">
                  <c:v>-14.699928403128665</c:v>
                </c:pt>
                <c:pt idx="799">
                  <c:v>-14.794328803128618</c:v>
                </c:pt>
                <c:pt idx="800">
                  <c:v>-14.592338073128635</c:v>
                </c:pt>
                <c:pt idx="801">
                  <c:v>-14.275267253128806</c:v>
                </c:pt>
                <c:pt idx="802">
                  <c:v>-13.722409539046987</c:v>
                </c:pt>
                <c:pt idx="803">
                  <c:v>-13.261026863128636</c:v>
                </c:pt>
                <c:pt idx="804">
                  <c:v>-12.971252493128674</c:v>
                </c:pt>
                <c:pt idx="805">
                  <c:v>-10.048044269444475</c:v>
                </c:pt>
                <c:pt idx="806">
                  <c:v>-8.1501141931287027</c:v>
                </c:pt>
                <c:pt idx="807">
                  <c:v>-6.8773034031286588</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4.6247183968713887</c:v>
                </c:pt>
                <c:pt idx="816">
                  <c:v>6.6127136268713045</c:v>
                </c:pt>
                <c:pt idx="817">
                  <c:v>8.3472174368712615</c:v>
                </c:pt>
                <c:pt idx="818">
                  <c:v>10.04754499913947</c:v>
                </c:pt>
                <c:pt idx="819">
                  <c:v>11.376453396871288</c:v>
                </c:pt>
                <c:pt idx="820">
                  <c:v>12.415684056871346</c:v>
                </c:pt>
                <c:pt idx="821">
                  <c:v>13.393116686871309</c:v>
                </c:pt>
                <c:pt idx="822">
                  <c:v>14.26632885687134</c:v>
                </c:pt>
                <c:pt idx="823">
                  <c:v>15.157892683700652</c:v>
                </c:pt>
                <c:pt idx="824">
                  <c:v>16.081881716871472</c:v>
                </c:pt>
                <c:pt idx="825">
                  <c:v>17.067026606871305</c:v>
                </c:pt>
                <c:pt idx="826">
                  <c:v>18.02585721687143</c:v>
                </c:pt>
                <c:pt idx="827">
                  <c:v>18.753458276871203</c:v>
                </c:pt>
                <c:pt idx="828">
                  <c:v>19.185014370273489</c:v>
                </c:pt>
                <c:pt idx="829">
                  <c:v>19.536251776871325</c:v>
                </c:pt>
                <c:pt idx="830">
                  <c:v>20.324119976871426</c:v>
                </c:pt>
                <c:pt idx="831">
                  <c:v>20.980462626871326</c:v>
                </c:pt>
                <c:pt idx="832">
                  <c:v>21.470626286871344</c:v>
                </c:pt>
                <c:pt idx="833">
                  <c:v>21.810359329036331</c:v>
                </c:pt>
                <c:pt idx="834">
                  <c:v>22.051341876871362</c:v>
                </c:pt>
                <c:pt idx="835">
                  <c:v>22.129726936871311</c:v>
                </c:pt>
                <c:pt idx="836">
                  <c:v>21.992828256871334</c:v>
                </c:pt>
                <c:pt idx="837">
                  <c:v>21.365271746871329</c:v>
                </c:pt>
                <c:pt idx="838">
                  <c:v>20.278833506871198</c:v>
                </c:pt>
                <c:pt idx="839">
                  <c:v>19.22295596394213</c:v>
                </c:pt>
                <c:pt idx="840">
                  <c:v>17.75685873687145</c:v>
                </c:pt>
                <c:pt idx="841">
                  <c:v>17.367286006871527</c:v>
                </c:pt>
                <c:pt idx="842">
                  <c:v>17.235387236871354</c:v>
                </c:pt>
                <c:pt idx="843">
                  <c:v>17.184899396871444</c:v>
                </c:pt>
                <c:pt idx="844">
                  <c:v>17.003063658933172</c:v>
                </c:pt>
                <c:pt idx="845">
                  <c:v>16.688212576871344</c:v>
                </c:pt>
                <c:pt idx="846">
                  <c:v>16.200316036871325</c:v>
                </c:pt>
                <c:pt idx="847">
                  <c:v>15.674599716871427</c:v>
                </c:pt>
                <c:pt idx="848">
                  <c:v>14.782005066871307</c:v>
                </c:pt>
                <c:pt idx="849">
                  <c:v>13.576983081613662</c:v>
                </c:pt>
                <c:pt idx="850">
                  <c:v>12.167802666871353</c:v>
                </c:pt>
                <c:pt idx="851">
                  <c:v>10.660566742982496</c:v>
                </c:pt>
                <c:pt idx="852">
                  <c:v>4.4459512568713375</c:v>
                </c:pt>
                <c:pt idx="853">
                  <c:v>3.2651153968713702</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-10.099109053128627</c:v>
                </c:pt>
                <c:pt idx="864">
                  <c:v>-10.59710733312877</c:v>
                </c:pt>
                <c:pt idx="865">
                  <c:v>-11.313936513128695</c:v>
                </c:pt>
                <c:pt idx="866">
                  <c:v>-11.777480134881309</c:v>
                </c:pt>
                <c:pt idx="867">
                  <c:v>-12.05929874312865</c:v>
                </c:pt>
                <c:pt idx="868">
                  <c:v>-12.389138743128626</c:v>
                </c:pt>
                <c:pt idx="869">
                  <c:v>-12.054104601714569</c:v>
                </c:pt>
                <c:pt idx="870">
                  <c:v>-11.437514743128473</c:v>
                </c:pt>
                <c:pt idx="871">
                  <c:v>-11.278381893128653</c:v>
                </c:pt>
                <c:pt idx="872">
                  <c:v>-11.430454493128726</c:v>
                </c:pt>
                <c:pt idx="873">
                  <c:v>-11.54628316812871</c:v>
                </c:pt>
                <c:pt idx="874">
                  <c:v>-11.62451954312875</c:v>
                </c:pt>
                <c:pt idx="875">
                  <c:v>-11.605879863128479</c:v>
                </c:pt>
                <c:pt idx="876">
                  <c:v>-11.582582255323757</c:v>
                </c:pt>
                <c:pt idx="877">
                  <c:v>-12.004818743128618</c:v>
                </c:pt>
                <c:pt idx="878">
                  <c:v>-12.15998593062857</c:v>
                </c:pt>
                <c:pt idx="879">
                  <c:v>-12.733112733128635</c:v>
                </c:pt>
                <c:pt idx="880">
                  <c:v>-13.264743557561705</c:v>
                </c:pt>
                <c:pt idx="881">
                  <c:v>-13.753095463128659</c:v>
                </c:pt>
                <c:pt idx="882">
                  <c:v>-13.973849133128748</c:v>
                </c:pt>
                <c:pt idx="883">
                  <c:v>-14.020896943128655</c:v>
                </c:pt>
                <c:pt idx="884">
                  <c:v>-12.434665882663568</c:v>
                </c:pt>
                <c:pt idx="885">
                  <c:v>-11.028318353128681</c:v>
                </c:pt>
                <c:pt idx="886">
                  <c:v>-9.8233560660453705</c:v>
                </c:pt>
                <c:pt idx="887">
                  <c:v>-8.3520031931287733</c:v>
                </c:pt>
                <c:pt idx="888">
                  <c:v>-6.9263704331286906</c:v>
                </c:pt>
                <c:pt idx="889">
                  <c:v>-5.7625288831285495</c:v>
                </c:pt>
                <c:pt idx="890">
                  <c:v>-5.074401495816824</c:v>
                </c:pt>
                <c:pt idx="891">
                  <c:v>-4.3790295625732325</c:v>
                </c:pt>
                <c:pt idx="892">
                  <c:v>-1.2242322907476908</c:v>
                </c:pt>
                <c:pt idx="893">
                  <c:v>-0.6480538631284688</c:v>
                </c:pt>
                <c:pt idx="894">
                  <c:v>0.18985347687140625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6.5828408068714488</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5.9754789099326446</c:v>
                </c:pt>
                <c:pt idx="17">
                  <c:v>6.6371857373908387</c:v>
                </c:pt>
                <c:pt idx="18">
                  <c:v>5.5513550068713764</c:v>
                </c:pt>
                <c:pt idx="19">
                  <c:v>5.5740877568713465</c:v>
                </c:pt>
                <c:pt idx="20">
                  <c:v>5.4116797568712034</c:v>
                </c:pt>
                <c:pt idx="21">
                  <c:v>5.1154775968711945</c:v>
                </c:pt>
                <c:pt idx="22">
                  <c:v>5.5304538691163287</c:v>
                </c:pt>
                <c:pt idx="23">
                  <c:v>6.1219364083865759</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6.6295244268714422</c:v>
                </c:pt>
                <c:pt idx="36">
                  <c:v>6.2019799968715024</c:v>
                </c:pt>
                <c:pt idx="37">
                  <c:v>6.1385104568712645</c:v>
                </c:pt>
                <c:pt idx="38">
                  <c:v>6.1763563895244884</c:v>
                </c:pt>
                <c:pt idx="39">
                  <c:v>6.0738404768713714</c:v>
                </c:pt>
                <c:pt idx="40">
                  <c:v>5.8554929768713295</c:v>
                </c:pt>
                <c:pt idx="41">
                  <c:v>5.6989162568713372</c:v>
                </c:pt>
                <c:pt idx="42">
                  <c:v>4.3766793193714104</c:v>
                </c:pt>
                <c:pt idx="43">
                  <c:v>3.8122161768713028</c:v>
                </c:pt>
                <c:pt idx="44">
                  <c:v>3.2410953368713842</c:v>
                </c:pt>
                <c:pt idx="45">
                  <c:v>2.9934033968714289</c:v>
                </c:pt>
                <c:pt idx="46">
                  <c:v>2.8316221068712024</c:v>
                </c:pt>
                <c:pt idx="47">
                  <c:v>2.16586165687142</c:v>
                </c:pt>
                <c:pt idx="48">
                  <c:v>0.75332849687119285</c:v>
                </c:pt>
                <c:pt idx="49">
                  <c:v>7.6927226871390531E-2</c:v>
                </c:pt>
                <c:pt idx="50">
                  <c:v>0.16430164148675885</c:v>
                </c:pt>
                <c:pt idx="51">
                  <c:v>-1.6114814557226964E-2</c:v>
                </c:pt>
                <c:pt idx="52">
                  <c:v>0.38908187687124618</c:v>
                </c:pt>
                <c:pt idx="53">
                  <c:v>1.2432476104067831</c:v>
                </c:pt>
                <c:pt idx="54">
                  <c:v>1.1793817826446538</c:v>
                </c:pt>
                <c:pt idx="55">
                  <c:v>0.47035279687142467</c:v>
                </c:pt>
                <c:pt idx="56">
                  <c:v>0.11705597687137016</c:v>
                </c:pt>
                <c:pt idx="57">
                  <c:v>0.5781277568714247</c:v>
                </c:pt>
                <c:pt idx="58">
                  <c:v>1.4666849915652307</c:v>
                </c:pt>
                <c:pt idx="59">
                  <c:v>1.7959512568713618</c:v>
                </c:pt>
                <c:pt idx="60">
                  <c:v>5.4730408837370677</c:v>
                </c:pt>
                <c:pt idx="61">
                  <c:v>7.2684702368713365</c:v>
                </c:pt>
                <c:pt idx="62">
                  <c:v>8.7428937568714939</c:v>
                </c:pt>
                <c:pt idx="63">
                  <c:v>10.605542073197899</c:v>
                </c:pt>
                <c:pt idx="64">
                  <c:v>11.750724624218266</c:v>
                </c:pt>
                <c:pt idx="65">
                  <c:v>12.171575356871418</c:v>
                </c:pt>
                <c:pt idx="66">
                  <c:v>11.962447006871384</c:v>
                </c:pt>
                <c:pt idx="67">
                  <c:v>11.162318106871398</c:v>
                </c:pt>
                <c:pt idx="68">
                  <c:v>10.553160848708076</c:v>
                </c:pt>
                <c:pt idx="69">
                  <c:v>5.9538850346491063</c:v>
                </c:pt>
                <c:pt idx="70">
                  <c:v>5.4187940485381461</c:v>
                </c:pt>
                <c:pt idx="71">
                  <c:v>4.4876209068713724</c:v>
                </c:pt>
                <c:pt idx="72">
                  <c:v>3.20185017687146</c:v>
                </c:pt>
                <c:pt idx="73">
                  <c:v>1.3506549547881002</c:v>
                </c:pt>
                <c:pt idx="74">
                  <c:v>-0.1518967831285494</c:v>
                </c:pt>
                <c:pt idx="75">
                  <c:v>-1.9654287031287083</c:v>
                </c:pt>
                <c:pt idx="76">
                  <c:v>-3.0968019631286769</c:v>
                </c:pt>
                <c:pt idx="77">
                  <c:v>-3.8931643220760472</c:v>
                </c:pt>
                <c:pt idx="78">
                  <c:v>-6.6281118113104842</c:v>
                </c:pt>
                <c:pt idx="79">
                  <c:v>-7.3146382998294746</c:v>
                </c:pt>
                <c:pt idx="80">
                  <c:v>-7.8207030631285477</c:v>
                </c:pt>
                <c:pt idx="81">
                  <c:v>-7.794896163128489</c:v>
                </c:pt>
                <c:pt idx="82">
                  <c:v>-7.4832987431286471</c:v>
                </c:pt>
                <c:pt idx="83">
                  <c:v>-7.1400028049842224</c:v>
                </c:pt>
                <c:pt idx="84">
                  <c:v>-6.7352354431288584</c:v>
                </c:pt>
                <c:pt idx="85">
                  <c:v>-6.4044957980736781</c:v>
                </c:pt>
                <c:pt idx="86">
                  <c:v>-5.4366143113105307</c:v>
                </c:pt>
                <c:pt idx="87">
                  <c:v>-4.8073352077751386</c:v>
                </c:pt>
                <c:pt idx="88">
                  <c:v>-3.7780823631286578</c:v>
                </c:pt>
                <c:pt idx="89">
                  <c:v>-2.5836347031287232</c:v>
                </c:pt>
                <c:pt idx="90">
                  <c:v>-1.4093045631287282</c:v>
                </c:pt>
                <c:pt idx="91">
                  <c:v>-0.60682389206465503</c:v>
                </c:pt>
                <c:pt idx="92">
                  <c:v>0.81040896687129249</c:v>
                </c:pt>
                <c:pt idx="93">
                  <c:v>1.8271520168713546</c:v>
                </c:pt>
                <c:pt idx="94">
                  <c:v>2.4713612568713819</c:v>
                </c:pt>
                <c:pt idx="95">
                  <c:v>5.4198660638889464</c:v>
                </c:pt>
                <c:pt idx="96">
                  <c:v>6.6676543168711939</c:v>
                </c:pt>
                <c:pt idx="97">
                  <c:v>8.5535588868712296</c:v>
                </c:pt>
                <c:pt idx="98">
                  <c:v>10.256183156871444</c:v>
                </c:pt>
                <c:pt idx="99">
                  <c:v>11.462907356871288</c:v>
                </c:pt>
                <c:pt idx="100">
                  <c:v>12.535436194371448</c:v>
                </c:pt>
                <c:pt idx="101">
                  <c:v>13.663049906871302</c:v>
                </c:pt>
                <c:pt idx="102">
                  <c:v>14.054022116871252</c:v>
                </c:pt>
                <c:pt idx="103">
                  <c:v>14.075681256871373</c:v>
                </c:pt>
                <c:pt idx="104">
                  <c:v>13.959381482223463</c:v>
                </c:pt>
                <c:pt idx="105">
                  <c:v>14.398298256871357</c:v>
                </c:pt>
                <c:pt idx="106">
                  <c:v>15.256635715204776</c:v>
                </c:pt>
                <c:pt idx="107">
                  <c:v>16.623572936871206</c:v>
                </c:pt>
                <c:pt idx="108">
                  <c:v>17.148952956871327</c:v>
                </c:pt>
                <c:pt idx="109">
                  <c:v>16.881113746871389</c:v>
                </c:pt>
                <c:pt idx="110">
                  <c:v>16.07911775171673</c:v>
                </c:pt>
                <c:pt idx="111">
                  <c:v>14.5494099968714</c:v>
                </c:pt>
                <c:pt idx="112">
                  <c:v>13.539459576020331</c:v>
                </c:pt>
                <c:pt idx="113">
                  <c:v>6.6794619235379997</c:v>
                </c:pt>
                <c:pt idx="114">
                  <c:v>5.767402056871437</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-8.9750485831286895</c:v>
                </c:pt>
                <c:pt idx="124">
                  <c:v>-9.7721269531286765</c:v>
                </c:pt>
                <c:pt idx="125">
                  <c:v>-10.549376353128551</c:v>
                </c:pt>
                <c:pt idx="126">
                  <c:v>-11.205885783128537</c:v>
                </c:pt>
                <c:pt idx="127">
                  <c:v>-11.407066263128687</c:v>
                </c:pt>
                <c:pt idx="128">
                  <c:v>-11.181109383128813</c:v>
                </c:pt>
                <c:pt idx="129">
                  <c:v>-10.624392453128635</c:v>
                </c:pt>
                <c:pt idx="130">
                  <c:v>-10.186993050820902</c:v>
                </c:pt>
                <c:pt idx="131">
                  <c:v>-8.3441340764620051</c:v>
                </c:pt>
                <c:pt idx="132">
                  <c:v>-8.1940803831287354</c:v>
                </c:pt>
                <c:pt idx="133">
                  <c:v>-7.5495098542397869</c:v>
                </c:pt>
                <c:pt idx="134">
                  <c:v>-6.314104473128749</c:v>
                </c:pt>
                <c:pt idx="135">
                  <c:v>-4.9303574731287814</c:v>
                </c:pt>
                <c:pt idx="136">
                  <c:v>-3.3163069031286692</c:v>
                </c:pt>
                <c:pt idx="137">
                  <c:v>-1.4627130031284992</c:v>
                </c:pt>
                <c:pt idx="138">
                  <c:v>0.41743405687128643</c:v>
                </c:pt>
                <c:pt idx="139">
                  <c:v>1.6950819568713933</c:v>
                </c:pt>
                <c:pt idx="140">
                  <c:v>7.4675998997285955</c:v>
                </c:pt>
                <c:pt idx="141">
                  <c:v>9.0615573768713773</c:v>
                </c:pt>
                <c:pt idx="142">
                  <c:v>10.719977906871293</c:v>
                </c:pt>
                <c:pt idx="143">
                  <c:v>11.747004446871298</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10.380206226871302</c:v>
                </c:pt>
                <c:pt idx="155">
                  <c:v>7.3852091689592925</c:v>
                </c:pt>
                <c:pt idx="156">
                  <c:v>1.8283437290936484</c:v>
                </c:pt>
                <c:pt idx="157">
                  <c:v>0.77564109687114313</c:v>
                </c:pt>
                <c:pt idx="158">
                  <c:v>-0.3709729326024428</c:v>
                </c:pt>
                <c:pt idx="159">
                  <c:v>-2.6816527031286435</c:v>
                </c:pt>
                <c:pt idx="160">
                  <c:v>-4.1771477731286284</c:v>
                </c:pt>
                <c:pt idx="161">
                  <c:v>-6.1357046431287285</c:v>
                </c:pt>
                <c:pt idx="162">
                  <c:v>-7.4645802431287489</c:v>
                </c:pt>
                <c:pt idx="163">
                  <c:v>-7.7764687431289001</c:v>
                </c:pt>
                <c:pt idx="164">
                  <c:v>-9.1787900589180538</c:v>
                </c:pt>
                <c:pt idx="165">
                  <c:v>-10.048490743128639</c:v>
                </c:pt>
                <c:pt idx="166">
                  <c:v>-10.393686213716796</c:v>
                </c:pt>
                <c:pt idx="167">
                  <c:v>-10.306179103128528</c:v>
                </c:pt>
                <c:pt idx="168">
                  <c:v>-10.105523183128399</c:v>
                </c:pt>
                <c:pt idx="169">
                  <c:v>-9.7370170931288982</c:v>
                </c:pt>
                <c:pt idx="170">
                  <c:v>-8.9857528936664419</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-8.8592480431286766</c:v>
                </c:pt>
                <c:pt idx="180">
                  <c:v>-8.4834970531286178</c:v>
                </c:pt>
                <c:pt idx="181">
                  <c:v>-8.2088104097952659</c:v>
                </c:pt>
                <c:pt idx="182">
                  <c:v>-6.7063695097953939</c:v>
                </c:pt>
                <c:pt idx="183">
                  <c:v>-6.2876291831284732</c:v>
                </c:pt>
                <c:pt idx="184">
                  <c:v>-5.5955935431286576</c:v>
                </c:pt>
                <c:pt idx="185">
                  <c:v>-4.8474812531286346</c:v>
                </c:pt>
                <c:pt idx="186">
                  <c:v>-3.854832123128678</c:v>
                </c:pt>
                <c:pt idx="187">
                  <c:v>-3.0653019984478651</c:v>
                </c:pt>
                <c:pt idx="188">
                  <c:v>-2.3256227031286127</c:v>
                </c:pt>
                <c:pt idx="189">
                  <c:v>-1.8060885631288428</c:v>
                </c:pt>
                <c:pt idx="190">
                  <c:v>-1.2876234097953299</c:v>
                </c:pt>
                <c:pt idx="191">
                  <c:v>0.34208125687131025</c:v>
                </c:pt>
                <c:pt idx="192">
                  <c:v>1.1225337768713661</c:v>
                </c:pt>
                <c:pt idx="193">
                  <c:v>2.1432923968714452</c:v>
                </c:pt>
                <c:pt idx="194">
                  <c:v>3.2951303468714119</c:v>
                </c:pt>
                <c:pt idx="195">
                  <c:v>4.2257119068713251</c:v>
                </c:pt>
                <c:pt idx="196">
                  <c:v>5.1344575168713273</c:v>
                </c:pt>
                <c:pt idx="197">
                  <c:v>5.7542821768712908</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10.975944296871271</c:v>
                </c:pt>
                <c:pt idx="211">
                  <c:v>11.028977046871338</c:v>
                </c:pt>
                <c:pt idx="212">
                  <c:v>10.934161796871248</c:v>
                </c:pt>
                <c:pt idx="213">
                  <c:v>10.881084086871256</c:v>
                </c:pt>
                <c:pt idx="214">
                  <c:v>10.859074116871307</c:v>
                </c:pt>
                <c:pt idx="215">
                  <c:v>10.851224776871419</c:v>
                </c:pt>
                <c:pt idx="216">
                  <c:v>10.729899767509778</c:v>
                </c:pt>
                <c:pt idx="217">
                  <c:v>10.56828525687135</c:v>
                </c:pt>
                <c:pt idx="218">
                  <c:v>11.115733245760248</c:v>
                </c:pt>
                <c:pt idx="219">
                  <c:v>11.364006466871501</c:v>
                </c:pt>
                <c:pt idx="220">
                  <c:v>11.602791686871418</c:v>
                </c:pt>
                <c:pt idx="221">
                  <c:v>11.935155456871286</c:v>
                </c:pt>
                <c:pt idx="222">
                  <c:v>12.099507063322966</c:v>
                </c:pt>
                <c:pt idx="223">
                  <c:v>12.119344706871431</c:v>
                </c:pt>
                <c:pt idx="224">
                  <c:v>12.056968012969001</c:v>
                </c:pt>
                <c:pt idx="225">
                  <c:v>11.975590123538224</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2.692590256871489</c:v>
                </c:pt>
                <c:pt idx="236">
                  <c:v>1.4327027168713471</c:v>
                </c:pt>
                <c:pt idx="237">
                  <c:v>0.54611086325436986</c:v>
                </c:pt>
                <c:pt idx="238">
                  <c:v>-0.27321634312863807</c:v>
                </c:pt>
                <c:pt idx="239">
                  <c:v>-0.92266986312856292</c:v>
                </c:pt>
                <c:pt idx="240">
                  <c:v>-1.4442074931287021</c:v>
                </c:pt>
                <c:pt idx="241">
                  <c:v>-5.7804156741632085</c:v>
                </c:pt>
                <c:pt idx="242">
                  <c:v>-5.966287429997422</c:v>
                </c:pt>
                <c:pt idx="243">
                  <c:v>-5.7510105531286664</c:v>
                </c:pt>
                <c:pt idx="244">
                  <c:v>-5.5895133631285887</c:v>
                </c:pt>
                <c:pt idx="245">
                  <c:v>-5.7119525131286935</c:v>
                </c:pt>
                <c:pt idx="246">
                  <c:v>-6.1469297931287299</c:v>
                </c:pt>
                <c:pt idx="247">
                  <c:v>-6.5622927229264292</c:v>
                </c:pt>
                <c:pt idx="248">
                  <c:v>-6.9385739431286702</c:v>
                </c:pt>
                <c:pt idx="249">
                  <c:v>-7.333570033451295</c:v>
                </c:pt>
                <c:pt idx="250">
                  <c:v>-7.2802899631286984</c:v>
                </c:pt>
                <c:pt idx="251">
                  <c:v>-7.1197766331287875</c:v>
                </c:pt>
                <c:pt idx="252">
                  <c:v>-6.874681113128716</c:v>
                </c:pt>
                <c:pt idx="253">
                  <c:v>-6.5288629452562486</c:v>
                </c:pt>
                <c:pt idx="254">
                  <c:v>-6.3903390931287314</c:v>
                </c:pt>
                <c:pt idx="255">
                  <c:v>-6.3900773831286788</c:v>
                </c:pt>
                <c:pt idx="256">
                  <c:v>-6.3478316131286476</c:v>
                </c:pt>
                <c:pt idx="257">
                  <c:v>-6.312595311756044</c:v>
                </c:pt>
                <c:pt idx="258">
                  <c:v>-7.4913226904970109</c:v>
                </c:pt>
                <c:pt idx="259">
                  <c:v>-7.9746548731285145</c:v>
                </c:pt>
                <c:pt idx="260">
                  <c:v>-8.4325187431285187</c:v>
                </c:pt>
                <c:pt idx="261">
                  <c:v>-8.6592742631286548</c:v>
                </c:pt>
                <c:pt idx="262">
                  <c:v>-8.237817560332692</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6.8583748168712662</c:v>
                </c:pt>
                <c:pt idx="271">
                  <c:v>7.6116895902046853</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16.741515856871299</c:v>
                </c:pt>
                <c:pt idx="281">
                  <c:v>16.13256747308759</c:v>
                </c:pt>
                <c:pt idx="282">
                  <c:v>16.044789496871303</c:v>
                </c:pt>
                <c:pt idx="283">
                  <c:v>16.245025946871486</c:v>
                </c:pt>
                <c:pt idx="284">
                  <c:v>16.729660509396567</c:v>
                </c:pt>
                <c:pt idx="285">
                  <c:v>17.306223116871287</c:v>
                </c:pt>
                <c:pt idx="286">
                  <c:v>17.492514246871302</c:v>
                </c:pt>
                <c:pt idx="287">
                  <c:v>17.524364496871293</c:v>
                </c:pt>
                <c:pt idx="288">
                  <c:v>17.455696311219192</c:v>
                </c:pt>
                <c:pt idx="289">
                  <c:v>17.295248381871303</c:v>
                </c:pt>
                <c:pt idx="290">
                  <c:v>15.836914031064866</c:v>
                </c:pt>
                <c:pt idx="291">
                  <c:v>15.279653676871392</c:v>
                </c:pt>
                <c:pt idx="292">
                  <c:v>14.619067416871431</c:v>
                </c:pt>
                <c:pt idx="293">
                  <c:v>14.280648276871517</c:v>
                </c:pt>
                <c:pt idx="294">
                  <c:v>13.709816696871272</c:v>
                </c:pt>
                <c:pt idx="295">
                  <c:v>13.273381896871355</c:v>
                </c:pt>
                <c:pt idx="296">
                  <c:v>12.144890146871271</c:v>
                </c:pt>
                <c:pt idx="297">
                  <c:v>10.615412516871395</c:v>
                </c:pt>
                <c:pt idx="298">
                  <c:v>9.7769868568713658</c:v>
                </c:pt>
                <c:pt idx="299">
                  <c:v>5.4334452946071927</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-14.382286743128757</c:v>
                </c:pt>
                <c:pt idx="310">
                  <c:v>-15.529531493128559</c:v>
                </c:pt>
                <c:pt idx="311">
                  <c:v>-16.394816143128708</c:v>
                </c:pt>
                <c:pt idx="312">
                  <c:v>-16.867271409795393</c:v>
                </c:pt>
                <c:pt idx="313">
                  <c:v>-17.15581534312863</c:v>
                </c:pt>
                <c:pt idx="314">
                  <c:v>-17.234164629492227</c:v>
                </c:pt>
                <c:pt idx="315">
                  <c:v>-16.862015885985755</c:v>
                </c:pt>
                <c:pt idx="316">
                  <c:v>-16.787123090067489</c:v>
                </c:pt>
                <c:pt idx="317">
                  <c:v>-16.451009611815525</c:v>
                </c:pt>
                <c:pt idx="318">
                  <c:v>-16.093202723128442</c:v>
                </c:pt>
                <c:pt idx="319">
                  <c:v>-15.740966963128642</c:v>
                </c:pt>
                <c:pt idx="320">
                  <c:v>-15.384127863128484</c:v>
                </c:pt>
                <c:pt idx="321">
                  <c:v>-15.317804881059772</c:v>
                </c:pt>
                <c:pt idx="322">
                  <c:v>-15.319602909795234</c:v>
                </c:pt>
                <c:pt idx="323">
                  <c:v>-13.015688743128592</c:v>
                </c:pt>
                <c:pt idx="324">
                  <c:v>-12.459275923128716</c:v>
                </c:pt>
                <c:pt idx="325">
                  <c:v>-11.040809223128766</c:v>
                </c:pt>
                <c:pt idx="326">
                  <c:v>-9.8227958043531771</c:v>
                </c:pt>
                <c:pt idx="327">
                  <c:v>-8.4006385931285568</c:v>
                </c:pt>
                <c:pt idx="328">
                  <c:v>-7.0472324431286824</c:v>
                </c:pt>
                <c:pt idx="329">
                  <c:v>-5.4006977999468235</c:v>
                </c:pt>
                <c:pt idx="330">
                  <c:v>0.19310284197760552</c:v>
                </c:pt>
                <c:pt idx="331">
                  <c:v>1.8803266104067689</c:v>
                </c:pt>
                <c:pt idx="332">
                  <c:v>2.9615391068714181</c:v>
                </c:pt>
                <c:pt idx="333">
                  <c:v>4.1007541868712085</c:v>
                </c:pt>
                <c:pt idx="334">
                  <c:v>5.3476003568713795</c:v>
                </c:pt>
                <c:pt idx="335">
                  <c:v>6.4347650952552389</c:v>
                </c:pt>
                <c:pt idx="336">
                  <c:v>7.3536512168714046</c:v>
                </c:pt>
                <c:pt idx="337">
                  <c:v>8.7321774107174619</c:v>
                </c:pt>
                <c:pt idx="338">
                  <c:v>12.746478494966421</c:v>
                </c:pt>
                <c:pt idx="339">
                  <c:v>14.27233306687144</c:v>
                </c:pt>
                <c:pt idx="340">
                  <c:v>16.411522456871467</c:v>
                </c:pt>
                <c:pt idx="341">
                  <c:v>18.097839676871288</c:v>
                </c:pt>
                <c:pt idx="342">
                  <c:v>19.612504572088792</c:v>
                </c:pt>
                <c:pt idx="343">
                  <c:v>20.883288216871289</c:v>
                </c:pt>
                <c:pt idx="344">
                  <c:v>22.240426026871429</c:v>
                </c:pt>
                <c:pt idx="345">
                  <c:v>23.75593717687147</c:v>
                </c:pt>
                <c:pt idx="346">
                  <c:v>25.753288096871216</c:v>
                </c:pt>
                <c:pt idx="347">
                  <c:v>27.254705545760299</c:v>
                </c:pt>
                <c:pt idx="348">
                  <c:v>28.250493366871289</c:v>
                </c:pt>
                <c:pt idx="349">
                  <c:v>28.351138226871431</c:v>
                </c:pt>
                <c:pt idx="350">
                  <c:v>28.16874176687142</c:v>
                </c:pt>
                <c:pt idx="351">
                  <c:v>28.079610016871442</c:v>
                </c:pt>
                <c:pt idx="352">
                  <c:v>27.980662206871404</c:v>
                </c:pt>
                <c:pt idx="353">
                  <c:v>27.8181346710128</c:v>
                </c:pt>
                <c:pt idx="354">
                  <c:v>27.610720086139679</c:v>
                </c:pt>
                <c:pt idx="355">
                  <c:v>26.491098212915219</c:v>
                </c:pt>
                <c:pt idx="356">
                  <c:v>25.759579266871452</c:v>
                </c:pt>
                <c:pt idx="357">
                  <c:v>24.986882786871348</c:v>
                </c:pt>
                <c:pt idx="358">
                  <c:v>24.118662556871303</c:v>
                </c:pt>
                <c:pt idx="359">
                  <c:v>23.000523428588494</c:v>
                </c:pt>
                <c:pt idx="360">
                  <c:v>21.987503786871237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3.30477721687138</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-11.961484043128769</c:v>
                </c:pt>
                <c:pt idx="379">
                  <c:v>-12.495615823128549</c:v>
                </c:pt>
                <c:pt idx="380">
                  <c:v>-13.056854873128682</c:v>
                </c:pt>
                <c:pt idx="381">
                  <c:v>-13.710840194741365</c:v>
                </c:pt>
                <c:pt idx="382">
                  <c:v>-14.127364003128671</c:v>
                </c:pt>
                <c:pt idx="383">
                  <c:v>-14.4948406431285</c:v>
                </c:pt>
                <c:pt idx="384">
                  <c:v>-14.777262813128772</c:v>
                </c:pt>
                <c:pt idx="385">
                  <c:v>-15.037023643128649</c:v>
                </c:pt>
                <c:pt idx="386">
                  <c:v>-15.147648316299508</c:v>
                </c:pt>
                <c:pt idx="387">
                  <c:v>-15.305671593128706</c:v>
                </c:pt>
                <c:pt idx="388">
                  <c:v>-15.474515293128757</c:v>
                </c:pt>
                <c:pt idx="389">
                  <c:v>-15.487282463128679</c:v>
                </c:pt>
                <c:pt idx="390">
                  <c:v>-15.402674053128761</c:v>
                </c:pt>
                <c:pt idx="391">
                  <c:v>-15.359067693128816</c:v>
                </c:pt>
                <c:pt idx="392">
                  <c:v>-15.209845753229629</c:v>
                </c:pt>
                <c:pt idx="393">
                  <c:v>-15.016686523128891</c:v>
                </c:pt>
                <c:pt idx="394">
                  <c:v>-14.811326643128751</c:v>
                </c:pt>
                <c:pt idx="395">
                  <c:v>-14.57445374312865</c:v>
                </c:pt>
                <c:pt idx="396">
                  <c:v>-14.411936305628734</c:v>
                </c:pt>
                <c:pt idx="397">
                  <c:v>-12.328124743128612</c:v>
                </c:pt>
                <c:pt idx="398">
                  <c:v>-11.837198053128652</c:v>
                </c:pt>
                <c:pt idx="399">
                  <c:v>-11.300984283128534</c:v>
                </c:pt>
                <c:pt idx="400">
                  <c:v>-10.929960863128557</c:v>
                </c:pt>
                <c:pt idx="401">
                  <c:v>-10.268982423128463</c:v>
                </c:pt>
                <c:pt idx="402">
                  <c:v>-9.7096477866068689</c:v>
                </c:pt>
                <c:pt idx="403">
                  <c:v>-9.0471115431285689</c:v>
                </c:pt>
                <c:pt idx="404">
                  <c:v>-8.6514773145572264</c:v>
                </c:pt>
                <c:pt idx="405">
                  <c:v>-5.7072424217001743</c:v>
                </c:pt>
                <c:pt idx="406">
                  <c:v>-5.5719205431285843</c:v>
                </c:pt>
                <c:pt idx="407">
                  <c:v>-5.5630574031286812</c:v>
                </c:pt>
                <c:pt idx="408">
                  <c:v>-5.7912254501992919</c:v>
                </c:pt>
                <c:pt idx="409">
                  <c:v>-6.1282752231287416</c:v>
                </c:pt>
                <c:pt idx="410">
                  <c:v>-6.5602267431286734</c:v>
                </c:pt>
                <c:pt idx="411">
                  <c:v>-6.7448263431286906</c:v>
                </c:pt>
                <c:pt idx="412">
                  <c:v>-6.5703637431286541</c:v>
                </c:pt>
                <c:pt idx="413">
                  <c:v>-3.2123607128255292</c:v>
                </c:pt>
                <c:pt idx="414">
                  <c:v>-1.8010507431286271</c:v>
                </c:pt>
                <c:pt idx="415">
                  <c:v>-0.35993934951144985</c:v>
                </c:pt>
                <c:pt idx="416">
                  <c:v>2.1475890568713649</c:v>
                </c:pt>
                <c:pt idx="417">
                  <c:v>3.8329525968713938</c:v>
                </c:pt>
                <c:pt idx="418">
                  <c:v>5.3928022868711878</c:v>
                </c:pt>
                <c:pt idx="419">
                  <c:v>7.4470830768713228</c:v>
                </c:pt>
                <c:pt idx="420">
                  <c:v>8.6888122676241153</c:v>
                </c:pt>
                <c:pt idx="421">
                  <c:v>9.8544797368714168</c:v>
                </c:pt>
                <c:pt idx="422">
                  <c:v>10.727238406871301</c:v>
                </c:pt>
                <c:pt idx="423">
                  <c:v>11.666916796871405</c:v>
                </c:pt>
                <c:pt idx="424">
                  <c:v>12.782073246871363</c:v>
                </c:pt>
                <c:pt idx="425">
                  <c:v>13.462899094080699</c:v>
                </c:pt>
                <c:pt idx="426">
                  <c:v>13.98348995687126</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14.082296542585635</c:v>
                </c:pt>
                <c:pt idx="437">
                  <c:v>13.4140397168714</c:v>
                </c:pt>
                <c:pt idx="438">
                  <c:v>13.306902576020295</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10.075141256871367</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3.5346346568713662</c:v>
                </c:pt>
                <c:pt idx="457">
                  <c:v>2.6625847168712427</c:v>
                </c:pt>
                <c:pt idx="458">
                  <c:v>1.9816717568714211</c:v>
                </c:pt>
                <c:pt idx="459">
                  <c:v>1.4912236003058552</c:v>
                </c:pt>
                <c:pt idx="460">
                  <c:v>1.1414744468714559</c:v>
                </c:pt>
                <c:pt idx="461">
                  <c:v>1.0397545568712445</c:v>
                </c:pt>
                <c:pt idx="462">
                  <c:v>1.0600066968711559</c:v>
                </c:pt>
                <c:pt idx="463">
                  <c:v>1.1467942568714711</c:v>
                </c:pt>
                <c:pt idx="464">
                  <c:v>1.2247418003496455</c:v>
                </c:pt>
                <c:pt idx="465">
                  <c:v>1.1971906568713564</c:v>
                </c:pt>
                <c:pt idx="466">
                  <c:v>0.9937613068715907</c:v>
                </c:pt>
                <c:pt idx="467">
                  <c:v>0.68170360687138065</c:v>
                </c:pt>
                <c:pt idx="468">
                  <c:v>0.23528755687138445</c:v>
                </c:pt>
                <c:pt idx="469">
                  <c:v>-0.12494806965905507</c:v>
                </c:pt>
                <c:pt idx="470">
                  <c:v>-0.37977335312861282</c:v>
                </c:pt>
                <c:pt idx="471">
                  <c:v>-0.52063910312858919</c:v>
                </c:pt>
                <c:pt idx="472">
                  <c:v>-0.6564023731287566</c:v>
                </c:pt>
                <c:pt idx="473">
                  <c:v>-1.0414478231284789</c:v>
                </c:pt>
                <c:pt idx="474">
                  <c:v>-1.6570748655776555</c:v>
                </c:pt>
                <c:pt idx="475">
                  <c:v>-2.3943070231287407</c:v>
                </c:pt>
                <c:pt idx="476">
                  <c:v>-3.1255820631286326</c:v>
                </c:pt>
                <c:pt idx="477">
                  <c:v>-4.2031730431286816</c:v>
                </c:pt>
                <c:pt idx="478">
                  <c:v>-5.1515472131287225</c:v>
                </c:pt>
                <c:pt idx="479">
                  <c:v>-6.0834627027247459</c:v>
                </c:pt>
                <c:pt idx="480">
                  <c:v>-6.7956593731288883</c:v>
                </c:pt>
                <c:pt idx="481">
                  <c:v>-7.4927597431288024</c:v>
                </c:pt>
                <c:pt idx="482">
                  <c:v>-8.3808894431286713</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-15.309779033128567</c:v>
                </c:pt>
                <c:pt idx="492">
                  <c:v>-15.177175843128708</c:v>
                </c:pt>
                <c:pt idx="493">
                  <c:v>-15.019190798684122</c:v>
                </c:pt>
                <c:pt idx="494">
                  <c:v>-14.769136043128707</c:v>
                </c:pt>
                <c:pt idx="495">
                  <c:v>-14.752277373128464</c:v>
                </c:pt>
                <c:pt idx="496">
                  <c:v>-15.057151883128839</c:v>
                </c:pt>
                <c:pt idx="497">
                  <c:v>-15.124487350971862</c:v>
                </c:pt>
                <c:pt idx="498">
                  <c:v>-15.458554743128664</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-14.147003943128558</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-0.54607805312854096</c:v>
                </c:pt>
                <c:pt idx="523">
                  <c:v>0.40417285687136939</c:v>
                </c:pt>
                <c:pt idx="524">
                  <c:v>1.6759799568713447</c:v>
                </c:pt>
                <c:pt idx="525">
                  <c:v>2.9139797868714652</c:v>
                </c:pt>
                <c:pt idx="526">
                  <c:v>3.8015497460017684</c:v>
                </c:pt>
                <c:pt idx="527">
                  <c:v>4.9440782568712756</c:v>
                </c:pt>
                <c:pt idx="528">
                  <c:v>5.2673718282999316</c:v>
                </c:pt>
                <c:pt idx="529">
                  <c:v>8.6382632786104487</c:v>
                </c:pt>
                <c:pt idx="530">
                  <c:v>9.2052756068712789</c:v>
                </c:pt>
                <c:pt idx="531">
                  <c:v>9.7087796668713953</c:v>
                </c:pt>
                <c:pt idx="532">
                  <c:v>10.095682328299931</c:v>
                </c:pt>
                <c:pt idx="533">
                  <c:v>10.452485356871424</c:v>
                </c:pt>
                <c:pt idx="534">
                  <c:v>10.969663456871359</c:v>
                </c:pt>
                <c:pt idx="535">
                  <c:v>11.646595683538019</c:v>
                </c:pt>
                <c:pt idx="536">
                  <c:v>13.069456256871396</c:v>
                </c:pt>
                <c:pt idx="537">
                  <c:v>13.244913357881536</c:v>
                </c:pt>
                <c:pt idx="538">
                  <c:v>13.599586066871403</c:v>
                </c:pt>
                <c:pt idx="539">
                  <c:v>13.858920556871302</c:v>
                </c:pt>
                <c:pt idx="540">
                  <c:v>13.916118406871401</c:v>
                </c:pt>
                <c:pt idx="541">
                  <c:v>14.005512991565173</c:v>
                </c:pt>
                <c:pt idx="542">
                  <c:v>14.206951226871421</c:v>
                </c:pt>
                <c:pt idx="543">
                  <c:v>14.336380456871353</c:v>
                </c:pt>
                <c:pt idx="544">
                  <c:v>14.463101179948218</c:v>
                </c:pt>
                <c:pt idx="545">
                  <c:v>14.6091324841441</c:v>
                </c:pt>
                <c:pt idx="546">
                  <c:v>14.808609566149654</c:v>
                </c:pt>
                <c:pt idx="547">
                  <c:v>14.862021996871377</c:v>
                </c:pt>
                <c:pt idx="548">
                  <c:v>14.859850256871379</c:v>
                </c:pt>
                <c:pt idx="549">
                  <c:v>14.806078496871294</c:v>
                </c:pt>
                <c:pt idx="550">
                  <c:v>14.737048047569003</c:v>
                </c:pt>
                <c:pt idx="551">
                  <c:v>14.659838576871374</c:v>
                </c:pt>
                <c:pt idx="552">
                  <c:v>14.560628353645622</c:v>
                </c:pt>
                <c:pt idx="553">
                  <c:v>13.544906728569487</c:v>
                </c:pt>
                <c:pt idx="554">
                  <c:v>13.261229356871269</c:v>
                </c:pt>
                <c:pt idx="555">
                  <c:v>12.696100848707964</c:v>
                </c:pt>
                <c:pt idx="556">
                  <c:v>12.111165106871168</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2.7531340768714441</c:v>
                </c:pt>
                <c:pt idx="565">
                  <c:v>2.214930246667334</c:v>
                </c:pt>
                <c:pt idx="566">
                  <c:v>1.7058295177408767</c:v>
                </c:pt>
                <c:pt idx="567">
                  <c:v>-2.0182587431286367</c:v>
                </c:pt>
                <c:pt idx="568">
                  <c:v>-2.7825794235409087</c:v>
                </c:pt>
                <c:pt idx="569">
                  <c:v>-4.3392218631285573</c:v>
                </c:pt>
                <c:pt idx="570">
                  <c:v>-5.5144303631284783</c:v>
                </c:pt>
                <c:pt idx="571">
                  <c:v>-7.1506487231286124</c:v>
                </c:pt>
                <c:pt idx="572">
                  <c:v>-8.6383705852338171</c:v>
                </c:pt>
                <c:pt idx="573">
                  <c:v>-10.156609903128679</c:v>
                </c:pt>
                <c:pt idx="574">
                  <c:v>-11.162409443128677</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-19.742093843128437</c:v>
                </c:pt>
                <c:pt idx="587">
                  <c:v>-20.12388490312863</c:v>
                </c:pt>
                <c:pt idx="588">
                  <c:v>-20.368449003128617</c:v>
                </c:pt>
                <c:pt idx="589">
                  <c:v>-20.396307203128586</c:v>
                </c:pt>
                <c:pt idx="590">
                  <c:v>-20.252838633128587</c:v>
                </c:pt>
                <c:pt idx="591">
                  <c:v>-20.165983076462052</c:v>
                </c:pt>
                <c:pt idx="592">
                  <c:v>-19.905499700575263</c:v>
                </c:pt>
                <c:pt idx="593">
                  <c:v>-19.867044993128527</c:v>
                </c:pt>
                <c:pt idx="594">
                  <c:v>-19.592318803128489</c:v>
                </c:pt>
                <c:pt idx="595">
                  <c:v>-19.249819853128614</c:v>
                </c:pt>
                <c:pt idx="596">
                  <c:v>-19.079848893128428</c:v>
                </c:pt>
                <c:pt idx="597">
                  <c:v>-18.970803103128532</c:v>
                </c:pt>
                <c:pt idx="598">
                  <c:v>-18.870691237973933</c:v>
                </c:pt>
                <c:pt idx="599">
                  <c:v>-18.796234076461989</c:v>
                </c:pt>
                <c:pt idx="600">
                  <c:v>-18.885515666205627</c:v>
                </c:pt>
                <c:pt idx="601">
                  <c:v>-19.016939643128723</c:v>
                </c:pt>
                <c:pt idx="602">
                  <c:v>-18.888184043128707</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-15.115699063128764</c:v>
                </c:pt>
                <c:pt idx="611">
                  <c:v>-14.42576679312857</c:v>
                </c:pt>
                <c:pt idx="612">
                  <c:v>-13.232586181904026</c:v>
                </c:pt>
                <c:pt idx="613">
                  <c:v>-12.050618483128687</c:v>
                </c:pt>
                <c:pt idx="614">
                  <c:v>-10.498185102103037</c:v>
                </c:pt>
                <c:pt idx="615">
                  <c:v>-6.8581485508209665</c:v>
                </c:pt>
                <c:pt idx="616">
                  <c:v>-6.2354845613104013</c:v>
                </c:pt>
                <c:pt idx="617">
                  <c:v>-4.9892055731286193</c:v>
                </c:pt>
                <c:pt idx="618">
                  <c:v>-3.4432891658088467</c:v>
                </c:pt>
                <c:pt idx="619">
                  <c:v>-2.2093691931287367</c:v>
                </c:pt>
                <c:pt idx="620">
                  <c:v>5.3083436871190888E-2</c:v>
                </c:pt>
                <c:pt idx="621">
                  <c:v>1.5218050568713719</c:v>
                </c:pt>
                <c:pt idx="622">
                  <c:v>2.7636373568713104</c:v>
                </c:pt>
                <c:pt idx="623">
                  <c:v>3.9595020568713442</c:v>
                </c:pt>
                <c:pt idx="624">
                  <c:v>4.6498766673976348</c:v>
                </c:pt>
                <c:pt idx="625">
                  <c:v>5.1248712168713384</c:v>
                </c:pt>
                <c:pt idx="626">
                  <c:v>5.3034517968712578</c:v>
                </c:pt>
                <c:pt idx="627">
                  <c:v>5.3921423768713108</c:v>
                </c:pt>
                <c:pt idx="628">
                  <c:v>5.4301896068713802</c:v>
                </c:pt>
                <c:pt idx="629">
                  <c:v>5.5403002068713079</c:v>
                </c:pt>
                <c:pt idx="630">
                  <c:v>5.4431817621345724</c:v>
                </c:pt>
                <c:pt idx="631">
                  <c:v>5.2354063668711888</c:v>
                </c:pt>
                <c:pt idx="632">
                  <c:v>5.074112374518454</c:v>
                </c:pt>
                <c:pt idx="633">
                  <c:v>4.1968064689925475</c:v>
                </c:pt>
                <c:pt idx="634">
                  <c:v>4.0693216268713428</c:v>
                </c:pt>
                <c:pt idx="635">
                  <c:v>3.8712552068713677</c:v>
                </c:pt>
                <c:pt idx="636">
                  <c:v>3.2519119450433891</c:v>
                </c:pt>
                <c:pt idx="637">
                  <c:v>2.7847922068712498</c:v>
                </c:pt>
                <c:pt idx="638">
                  <c:v>2.4200005068712613</c:v>
                </c:pt>
                <c:pt idx="639">
                  <c:v>2.0624200668713595</c:v>
                </c:pt>
                <c:pt idx="640">
                  <c:v>1.7189280624269678</c:v>
                </c:pt>
                <c:pt idx="641">
                  <c:v>0.38578065081071655</c:v>
                </c:pt>
                <c:pt idx="642">
                  <c:v>9.1350676871300579E-2</c:v>
                </c:pt>
                <c:pt idx="643">
                  <c:v>-0.29100033075755538</c:v>
                </c:pt>
                <c:pt idx="644">
                  <c:v>-0.531555543128718</c:v>
                </c:pt>
                <c:pt idx="645">
                  <c:v>-0.74348434312879874</c:v>
                </c:pt>
                <c:pt idx="646">
                  <c:v>-0.9060813431287047</c:v>
                </c:pt>
                <c:pt idx="647">
                  <c:v>-1.316992943128696</c:v>
                </c:pt>
                <c:pt idx="648">
                  <c:v>-1.7167559880267222</c:v>
                </c:pt>
                <c:pt idx="649">
                  <c:v>-2.1748346085131942</c:v>
                </c:pt>
                <c:pt idx="650">
                  <c:v>-6.0720528969750465</c:v>
                </c:pt>
                <c:pt idx="651">
                  <c:v>-5.7558867731287133</c:v>
                </c:pt>
                <c:pt idx="652">
                  <c:v>-5.5074508331287335</c:v>
                </c:pt>
                <c:pt idx="653">
                  <c:v>-5.3138335131285395</c:v>
                </c:pt>
                <c:pt idx="654">
                  <c:v>-5.2981711320175293</c:v>
                </c:pt>
                <c:pt idx="655">
                  <c:v>-6.1435447431286425</c:v>
                </c:pt>
                <c:pt idx="656">
                  <c:v>-6.2672064805022529</c:v>
                </c:pt>
                <c:pt idx="657">
                  <c:v>-6.5837532831286119</c:v>
                </c:pt>
                <c:pt idx="658">
                  <c:v>-6.7172474831286584</c:v>
                </c:pt>
                <c:pt idx="659">
                  <c:v>-6.7053466931287184</c:v>
                </c:pt>
                <c:pt idx="660">
                  <c:v>-6.5748068056286968</c:v>
                </c:pt>
                <c:pt idx="661">
                  <c:v>-6.3552821431284769</c:v>
                </c:pt>
                <c:pt idx="662">
                  <c:v>-6.1385489138604896</c:v>
                </c:pt>
                <c:pt idx="663">
                  <c:v>-5.9760484031286509</c:v>
                </c:pt>
                <c:pt idx="664">
                  <c:v>-5.940660633128739</c:v>
                </c:pt>
                <c:pt idx="665">
                  <c:v>-6.0379860231285045</c:v>
                </c:pt>
                <c:pt idx="666">
                  <c:v>-6.1650013655775426</c:v>
                </c:pt>
                <c:pt idx="667">
                  <c:v>-6.8521624931287164</c:v>
                </c:pt>
                <c:pt idx="668">
                  <c:v>-7.1399574331286324</c:v>
                </c:pt>
                <c:pt idx="669">
                  <c:v>-7.39959964979532</c:v>
                </c:pt>
                <c:pt idx="670">
                  <c:v>-7.8868768383667769</c:v>
                </c:pt>
                <c:pt idx="671">
                  <c:v>-7.7002588631287381</c:v>
                </c:pt>
                <c:pt idx="672">
                  <c:v>-7.170913635985869</c:v>
                </c:pt>
                <c:pt idx="673">
                  <c:v>-6.4479239331287062</c:v>
                </c:pt>
                <c:pt idx="674">
                  <c:v>-4.9857471831287414</c:v>
                </c:pt>
                <c:pt idx="675">
                  <c:v>-3.597069353128532</c:v>
                </c:pt>
                <c:pt idx="676">
                  <c:v>-2.4011892931284247</c:v>
                </c:pt>
                <c:pt idx="677">
                  <c:v>-1.7973189631287063</c:v>
                </c:pt>
                <c:pt idx="678">
                  <c:v>4.4007212568713214</c:v>
                </c:pt>
                <c:pt idx="679">
                  <c:v>5.4108486383146834</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11.375362239327476</c:v>
                </c:pt>
                <c:pt idx="692">
                  <c:v>8.2478623095029633</c:v>
                </c:pt>
                <c:pt idx="693">
                  <c:v>7.9201048568713235</c:v>
                </c:pt>
                <c:pt idx="694">
                  <c:v>7.5860908568713485</c:v>
                </c:pt>
                <c:pt idx="695">
                  <c:v>7.1489067505423378</c:v>
                </c:pt>
                <c:pt idx="696">
                  <c:v>6.4220249468713915</c:v>
                </c:pt>
                <c:pt idx="697">
                  <c:v>5.6539707568713364</c:v>
                </c:pt>
                <c:pt idx="698">
                  <c:v>4.5190849568714544</c:v>
                </c:pt>
                <c:pt idx="699">
                  <c:v>3.0461472568714418</c:v>
                </c:pt>
                <c:pt idx="700">
                  <c:v>1.7723266568712859</c:v>
                </c:pt>
                <c:pt idx="701">
                  <c:v>0.3652967160550844</c:v>
                </c:pt>
                <c:pt idx="702">
                  <c:v>-1.592592003128616</c:v>
                </c:pt>
                <c:pt idx="703">
                  <c:v>-3.1020663431288527</c:v>
                </c:pt>
                <c:pt idx="704">
                  <c:v>-5.108968343128609</c:v>
                </c:pt>
                <c:pt idx="705">
                  <c:v>-6.379992403128651</c:v>
                </c:pt>
                <c:pt idx="706">
                  <c:v>-7.2950395884895158</c:v>
                </c:pt>
                <c:pt idx="707">
                  <c:v>-8.1699304442781937</c:v>
                </c:pt>
                <c:pt idx="708">
                  <c:v>-10.412592076462053</c:v>
                </c:pt>
                <c:pt idx="709">
                  <c:v>-10.818255258280066</c:v>
                </c:pt>
                <c:pt idx="710">
                  <c:v>-11.507007843128804</c:v>
                </c:pt>
                <c:pt idx="711">
                  <c:v>-11.859733163128556</c:v>
                </c:pt>
                <c:pt idx="712">
                  <c:v>-12.384296855373641</c:v>
                </c:pt>
                <c:pt idx="713">
                  <c:v>-13.085585043128738</c:v>
                </c:pt>
                <c:pt idx="714">
                  <c:v>-13.629644803128723</c:v>
                </c:pt>
                <c:pt idx="715">
                  <c:v>-14.101773553255228</c:v>
                </c:pt>
                <c:pt idx="716">
                  <c:v>-14.38952374312875</c:v>
                </c:pt>
                <c:pt idx="717">
                  <c:v>-14.219951924946969</c:v>
                </c:pt>
                <c:pt idx="718">
                  <c:v>-14.25549227254036</c:v>
                </c:pt>
                <c:pt idx="719">
                  <c:v>-14.628063063128469</c:v>
                </c:pt>
                <c:pt idx="720">
                  <c:v>-15.01293159312857</c:v>
                </c:pt>
                <c:pt idx="721">
                  <c:v>-15.345572753128684</c:v>
                </c:pt>
                <c:pt idx="722">
                  <c:v>-15.428019413128737</c:v>
                </c:pt>
                <c:pt idx="723">
                  <c:v>-15.287989498230743</c:v>
                </c:pt>
                <c:pt idx="724">
                  <c:v>-14.938848743128645</c:v>
                </c:pt>
                <c:pt idx="725">
                  <c:v>-12.67801467066495</c:v>
                </c:pt>
                <c:pt idx="726">
                  <c:v>-12.233494543128717</c:v>
                </c:pt>
                <c:pt idx="727">
                  <c:v>-11.984280443128712</c:v>
                </c:pt>
                <c:pt idx="728">
                  <c:v>-11.747993503128598</c:v>
                </c:pt>
                <c:pt idx="729">
                  <c:v>-11.439718763536968</c:v>
                </c:pt>
                <c:pt idx="730">
                  <c:v>-10.512304143128652</c:v>
                </c:pt>
                <c:pt idx="731">
                  <c:v>-9.2875218931286998</c:v>
                </c:pt>
                <c:pt idx="732">
                  <c:v>-8.4579587431286569</c:v>
                </c:pt>
                <c:pt idx="733">
                  <c:v>-8.4799168946438268</c:v>
                </c:pt>
                <c:pt idx="734">
                  <c:v>-8.5431536931286018</c:v>
                </c:pt>
                <c:pt idx="735">
                  <c:v>-8.5377878877069708</c:v>
                </c:pt>
                <c:pt idx="736">
                  <c:v>-8.4889700031287809</c:v>
                </c:pt>
                <c:pt idx="737">
                  <c:v>-8.3175124431284928</c:v>
                </c:pt>
                <c:pt idx="738">
                  <c:v>-7.9668595231283632</c:v>
                </c:pt>
                <c:pt idx="739">
                  <c:v>-7.4653718969748013</c:v>
                </c:pt>
                <c:pt idx="740">
                  <c:v>-5.7516448145571761</c:v>
                </c:pt>
                <c:pt idx="741">
                  <c:v>-5.1174056531286345</c:v>
                </c:pt>
                <c:pt idx="742">
                  <c:v>-4.2289440031288965</c:v>
                </c:pt>
                <c:pt idx="743">
                  <c:v>-2.6151600931287446</c:v>
                </c:pt>
                <c:pt idx="744">
                  <c:v>-1.1641297431287401</c:v>
                </c:pt>
                <c:pt idx="745">
                  <c:v>-0.18530245146196536</c:v>
                </c:pt>
                <c:pt idx="746">
                  <c:v>0.92064477687118695</c:v>
                </c:pt>
                <c:pt idx="747">
                  <c:v>1.9466939268713932</c:v>
                </c:pt>
                <c:pt idx="748">
                  <c:v>2.7948712568713678</c:v>
                </c:pt>
                <c:pt idx="749">
                  <c:v>5.8625358351844739</c:v>
                </c:pt>
                <c:pt idx="750">
                  <c:v>6.5915028268712605</c:v>
                </c:pt>
                <c:pt idx="751">
                  <c:v>7.3934808589121879</c:v>
                </c:pt>
                <c:pt idx="752">
                  <c:v>8.5193278568714259</c:v>
                </c:pt>
                <c:pt idx="753">
                  <c:v>9.4518531168713729</c:v>
                </c:pt>
                <c:pt idx="754">
                  <c:v>10.32566549687127</c:v>
                </c:pt>
                <c:pt idx="755">
                  <c:v>11.139633556871416</c:v>
                </c:pt>
                <c:pt idx="756">
                  <c:v>11.439671256871364</c:v>
                </c:pt>
                <c:pt idx="757">
                  <c:v>12.681291256871361</c:v>
                </c:pt>
                <c:pt idx="758">
                  <c:v>12.83578233133948</c:v>
                </c:pt>
                <c:pt idx="759">
                  <c:v>13.164086206871406</c:v>
                </c:pt>
                <c:pt idx="760">
                  <c:v>13.5757527968714</c:v>
                </c:pt>
                <c:pt idx="761">
                  <c:v>13.94503745687132</c:v>
                </c:pt>
                <c:pt idx="762">
                  <c:v>14.20730156614971</c:v>
                </c:pt>
                <c:pt idx="763">
                  <c:v>14.343321316871348</c:v>
                </c:pt>
                <c:pt idx="764">
                  <c:v>14.538170020507748</c:v>
                </c:pt>
                <c:pt idx="765">
                  <c:v>15.145413444371398</c:v>
                </c:pt>
                <c:pt idx="766">
                  <c:v>15.055330956871257</c:v>
                </c:pt>
                <c:pt idx="767">
                  <c:v>14.956663641486784</c:v>
                </c:pt>
                <c:pt idx="768">
                  <c:v>14.895347256871394</c:v>
                </c:pt>
                <c:pt idx="769">
                  <c:v>15.068358466871281</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0.60954693868959198</c:v>
                </c:pt>
                <c:pt idx="781">
                  <c:v>-0.43978606312856638</c:v>
                </c:pt>
                <c:pt idx="782">
                  <c:v>-1.8831869031287625</c:v>
                </c:pt>
                <c:pt idx="783">
                  <c:v>-3.0892346002714692</c:v>
                </c:pt>
                <c:pt idx="784">
                  <c:v>-4.3978293331286977</c:v>
                </c:pt>
                <c:pt idx="785">
                  <c:v>-5.5954784331285481</c:v>
                </c:pt>
                <c:pt idx="786">
                  <c:v>-6.8465589431286702</c:v>
                </c:pt>
                <c:pt idx="787">
                  <c:v>-8.2087064097952975</c:v>
                </c:pt>
                <c:pt idx="788">
                  <c:v>-11.486253570714894</c:v>
                </c:pt>
                <c:pt idx="789">
                  <c:v>-11.800101817596662</c:v>
                </c:pt>
                <c:pt idx="790">
                  <c:v>-12.252746543128564</c:v>
                </c:pt>
                <c:pt idx="791">
                  <c:v>-12.491160283128869</c:v>
                </c:pt>
                <c:pt idx="792">
                  <c:v>-12.83021393312859</c:v>
                </c:pt>
                <c:pt idx="793">
                  <c:v>-13.108144543128462</c:v>
                </c:pt>
                <c:pt idx="794">
                  <c:v>-13.626907643128503</c:v>
                </c:pt>
                <c:pt idx="795">
                  <c:v>-14.000128308345893</c:v>
                </c:pt>
                <c:pt idx="796">
                  <c:v>-14.40253643543633</c:v>
                </c:pt>
                <c:pt idx="797">
                  <c:v>-14.505402743128762</c:v>
                </c:pt>
                <c:pt idx="798">
                  <c:v>-14.751965763128748</c:v>
                </c:pt>
                <c:pt idx="799">
                  <c:v>-14.892885553128636</c:v>
                </c:pt>
                <c:pt idx="800">
                  <c:v>-14.754466703128672</c:v>
                </c:pt>
                <c:pt idx="801">
                  <c:v>-14.525416243128594</c:v>
                </c:pt>
                <c:pt idx="802">
                  <c:v>-14.049389151291891</c:v>
                </c:pt>
                <c:pt idx="803">
                  <c:v>-13.648939183128798</c:v>
                </c:pt>
                <c:pt idx="804">
                  <c:v>-13.319859743128653</c:v>
                </c:pt>
                <c:pt idx="805">
                  <c:v>-10.730153743128552</c:v>
                </c:pt>
                <c:pt idx="806">
                  <c:v>-8.926363173128518</c:v>
                </c:pt>
                <c:pt idx="807">
                  <c:v>-7.6472699131287394</c:v>
                </c:pt>
                <c:pt idx="808">
                  <c:v>-7.0384904431285404</c:v>
                </c:pt>
                <c:pt idx="809">
                  <c:v>-5.7436591831286608</c:v>
                </c:pt>
                <c:pt idx="810">
                  <c:v>-4.3197919931287174</c:v>
                </c:pt>
                <c:pt idx="811">
                  <c:v>-3.1671730331286909</c:v>
                </c:pt>
                <c:pt idx="812">
                  <c:v>-1.0554693431285918</c:v>
                </c:pt>
                <c:pt idx="813">
                  <c:v>0.45556606099515368</c:v>
                </c:pt>
                <c:pt idx="814">
                  <c:v>2.1388372168712095</c:v>
                </c:pt>
                <c:pt idx="815">
                  <c:v>3.599626936871303</c:v>
                </c:pt>
                <c:pt idx="816">
                  <c:v>5.6830693268713794</c:v>
                </c:pt>
                <c:pt idx="817">
                  <c:v>7.4465808568714253</c:v>
                </c:pt>
                <c:pt idx="818">
                  <c:v>9.208681545531201</c:v>
                </c:pt>
                <c:pt idx="819">
                  <c:v>10.495339256871482</c:v>
                </c:pt>
                <c:pt idx="820">
                  <c:v>11.50734720687125</c:v>
                </c:pt>
                <c:pt idx="821">
                  <c:v>12.567956386871359</c:v>
                </c:pt>
                <c:pt idx="822">
                  <c:v>13.440492206871454</c:v>
                </c:pt>
                <c:pt idx="823">
                  <c:v>14.377494073944508</c:v>
                </c:pt>
                <c:pt idx="824">
                  <c:v>15.18605889687125</c:v>
                </c:pt>
                <c:pt idx="825">
                  <c:v>16.413697236871489</c:v>
                </c:pt>
                <c:pt idx="826">
                  <c:v>17.404216656871224</c:v>
                </c:pt>
                <c:pt idx="827">
                  <c:v>18.190291716871478</c:v>
                </c:pt>
                <c:pt idx="828">
                  <c:v>18.65673274140741</c:v>
                </c:pt>
                <c:pt idx="829">
                  <c:v>19.155669686871427</c:v>
                </c:pt>
                <c:pt idx="830">
                  <c:v>20.015785196871249</c:v>
                </c:pt>
                <c:pt idx="831">
                  <c:v>20.731264436871399</c:v>
                </c:pt>
                <c:pt idx="832">
                  <c:v>21.281562506871392</c:v>
                </c:pt>
                <c:pt idx="833">
                  <c:v>21.683767689860993</c:v>
                </c:pt>
                <c:pt idx="834">
                  <c:v>21.995493656871197</c:v>
                </c:pt>
                <c:pt idx="835">
                  <c:v>22.106738096871425</c:v>
                </c:pt>
                <c:pt idx="836">
                  <c:v>22.016906826871221</c:v>
                </c:pt>
                <c:pt idx="837">
                  <c:v>21.420825556871407</c:v>
                </c:pt>
                <c:pt idx="838">
                  <c:v>20.330105381871327</c:v>
                </c:pt>
                <c:pt idx="839">
                  <c:v>19.31305283262887</c:v>
                </c:pt>
                <c:pt idx="840">
                  <c:v>18.331827596871392</c:v>
                </c:pt>
                <c:pt idx="841">
                  <c:v>18.08312310687111</c:v>
                </c:pt>
                <c:pt idx="842">
                  <c:v>17.932372696871294</c:v>
                </c:pt>
                <c:pt idx="843">
                  <c:v>17.845335596871365</c:v>
                </c:pt>
                <c:pt idx="844">
                  <c:v>17.625457359964116</c:v>
                </c:pt>
                <c:pt idx="845">
                  <c:v>17.31617895687155</c:v>
                </c:pt>
                <c:pt idx="846">
                  <c:v>16.824516196871286</c:v>
                </c:pt>
                <c:pt idx="847">
                  <c:v>16.277543956871174</c:v>
                </c:pt>
                <c:pt idx="848">
                  <c:v>15.39944601687135</c:v>
                </c:pt>
                <c:pt idx="849">
                  <c:v>14.197604504294006</c:v>
                </c:pt>
                <c:pt idx="850">
                  <c:v>12.880278696871287</c:v>
                </c:pt>
                <c:pt idx="851">
                  <c:v>11.299658701315829</c:v>
                </c:pt>
                <c:pt idx="852">
                  <c:v>5.0885415902046924</c:v>
                </c:pt>
                <c:pt idx="853">
                  <c:v>4.0847898568714278</c:v>
                </c:pt>
                <c:pt idx="854">
                  <c:v>2.3293314268713492</c:v>
                </c:pt>
                <c:pt idx="855">
                  <c:v>0.91152898883005518</c:v>
                </c:pt>
                <c:pt idx="856">
                  <c:v>-1.459146223128613</c:v>
                </c:pt>
                <c:pt idx="857">
                  <c:v>-2.9619067931288567</c:v>
                </c:pt>
                <c:pt idx="858">
                  <c:v>-4.5420834273392359</c:v>
                </c:pt>
                <c:pt idx="859">
                  <c:v>-8.1601828320174867</c:v>
                </c:pt>
                <c:pt idx="860">
                  <c:v>-8.6452729031287259</c:v>
                </c:pt>
                <c:pt idx="861">
                  <c:v>-9.094651597295254</c:v>
                </c:pt>
                <c:pt idx="862">
                  <c:v>-9.3584551331286789</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-11.757484693128667</c:v>
                </c:pt>
                <c:pt idx="873">
                  <c:v>-11.864957418128586</c:v>
                </c:pt>
                <c:pt idx="874">
                  <c:v>-11.923293103128543</c:v>
                </c:pt>
                <c:pt idx="875">
                  <c:v>-11.955782663128504</c:v>
                </c:pt>
                <c:pt idx="876">
                  <c:v>-11.958815938250652</c:v>
                </c:pt>
                <c:pt idx="877">
                  <c:v>-12.467358743128671</c:v>
                </c:pt>
                <c:pt idx="878">
                  <c:v>-12.612751503545127</c:v>
                </c:pt>
                <c:pt idx="879">
                  <c:v>-13.113657223128673</c:v>
                </c:pt>
                <c:pt idx="880">
                  <c:v>-13.614367299829709</c:v>
                </c:pt>
                <c:pt idx="881">
                  <c:v>-14.133397643128632</c:v>
                </c:pt>
                <c:pt idx="882">
                  <c:v>-14.364339673128844</c:v>
                </c:pt>
                <c:pt idx="883">
                  <c:v>-14.415836343128678</c:v>
                </c:pt>
                <c:pt idx="884">
                  <c:v>-12.780419161733221</c:v>
                </c:pt>
                <c:pt idx="885">
                  <c:v>-11.366920703128557</c:v>
                </c:pt>
                <c:pt idx="886">
                  <c:v>-10.220309451461985</c:v>
                </c:pt>
                <c:pt idx="887">
                  <c:v>-8.8966236031284893</c:v>
                </c:pt>
                <c:pt idx="888">
                  <c:v>-7.5681537031285444</c:v>
                </c:pt>
                <c:pt idx="889">
                  <c:v>-6.4821677731288094</c:v>
                </c:pt>
                <c:pt idx="890">
                  <c:v>-5.8363467753866711</c:v>
                </c:pt>
                <c:pt idx="891">
                  <c:v>-5.1805630486843084</c:v>
                </c:pt>
                <c:pt idx="892">
                  <c:v>-1.9209310288428583</c:v>
                </c:pt>
                <c:pt idx="893">
                  <c:v>-1.3014247831285932</c:v>
                </c:pt>
                <c:pt idx="894">
                  <c:v>-0.41548922312866055</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6.5087194856512101</c:v>
                </c:pt>
                <c:pt idx="2">
                  <c:v>6.5104408830495304</c:v>
                </c:pt>
                <c:pt idx="3">
                  <c:v>6.5097426574752415</c:v>
                </c:pt>
                <c:pt idx="4">
                  <c:v>6.5122242928736824</c:v>
                </c:pt>
                <c:pt idx="5">
                  <c:v>6.512377051951745</c:v>
                </c:pt>
                <c:pt idx="6">
                  <c:v>6.5148419533867115</c:v>
                </c:pt>
                <c:pt idx="7">
                  <c:v>6.5115076163022785</c:v>
                </c:pt>
                <c:pt idx="8">
                  <c:v>6.5146943359232807</c:v>
                </c:pt>
                <c:pt idx="9">
                  <c:v>6.0001526690254385</c:v>
                </c:pt>
                <c:pt idx="10">
                  <c:v>5.1601795053692285</c:v>
                </c:pt>
                <c:pt idx="11">
                  <c:v>4.6872253709669245</c:v>
                </c:pt>
                <c:pt idx="12">
                  <c:v>5.5437308462408055</c:v>
                </c:pt>
                <c:pt idx="13">
                  <c:v>6.5342674003275514</c:v>
                </c:pt>
                <c:pt idx="14">
                  <c:v>6.3964245352345017</c:v>
                </c:pt>
                <c:pt idx="15">
                  <c:v>5.9484583348603435</c:v>
                </c:pt>
                <c:pt idx="16">
                  <c:v>5.8719281901580924</c:v>
                </c:pt>
                <c:pt idx="17">
                  <c:v>5.8323251216940584</c:v>
                </c:pt>
                <c:pt idx="18">
                  <c:v>5.4522135589522378</c:v>
                </c:pt>
                <c:pt idx="19">
                  <c:v>5.0428839837336934</c:v>
                </c:pt>
                <c:pt idx="20">
                  <c:v>5.3185328119255368</c:v>
                </c:pt>
                <c:pt idx="21">
                  <c:v>6.0711347459286484</c:v>
                </c:pt>
                <c:pt idx="22">
                  <c:v>6.6630853669013277</c:v>
                </c:pt>
                <c:pt idx="23">
                  <c:v>7.0488999526158294</c:v>
                </c:pt>
                <c:pt idx="24">
                  <c:v>7.2483863599722715</c:v>
                </c:pt>
                <c:pt idx="25">
                  <c:v>7.618194572864712</c:v>
                </c:pt>
                <c:pt idx="26">
                  <c:v>8.3261425988899678</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5.7655257008565899</c:v>
                </c:pt>
                <c:pt idx="36">
                  <c:v>5.6139807268649387</c:v>
                </c:pt>
                <c:pt idx="37">
                  <c:v>5.6294350164449858</c:v>
                </c:pt>
                <c:pt idx="38">
                  <c:v>5.5797513856214396</c:v>
                </c:pt>
                <c:pt idx="39">
                  <c:v>5.3560749846440103</c:v>
                </c:pt>
                <c:pt idx="40">
                  <c:v>5.0542675185138961</c:v>
                </c:pt>
                <c:pt idx="41">
                  <c:v>4.6685840392291595</c:v>
                </c:pt>
                <c:pt idx="42">
                  <c:v>3.44079925163846</c:v>
                </c:pt>
                <c:pt idx="43">
                  <c:v>2.7207992619590247</c:v>
                </c:pt>
                <c:pt idx="44">
                  <c:v>2.2274688898242787</c:v>
                </c:pt>
                <c:pt idx="45">
                  <c:v>1.9894590333096289</c:v>
                </c:pt>
                <c:pt idx="46">
                  <c:v>1.2961538514183268</c:v>
                </c:pt>
                <c:pt idx="47">
                  <c:v>0.10535544887511612</c:v>
                </c:pt>
                <c:pt idx="48">
                  <c:v>-0.87474026934613525</c:v>
                </c:pt>
                <c:pt idx="49">
                  <c:v>-0.9283241658587531</c:v>
                </c:pt>
                <c:pt idx="50">
                  <c:v>-0.47454946826430044</c:v>
                </c:pt>
                <c:pt idx="51">
                  <c:v>0.80813137106957922</c:v>
                </c:pt>
                <c:pt idx="52">
                  <c:v>1.6882466284382105</c:v>
                </c:pt>
                <c:pt idx="53">
                  <c:v>1.8590912885125848</c:v>
                </c:pt>
                <c:pt idx="54">
                  <c:v>1.2711084584237824</c:v>
                </c:pt>
                <c:pt idx="55">
                  <c:v>0.60957686120539734</c:v>
                </c:pt>
                <c:pt idx="56">
                  <c:v>0.80920917492061051</c:v>
                </c:pt>
                <c:pt idx="57">
                  <c:v>1.5976273971890258</c:v>
                </c:pt>
                <c:pt idx="58">
                  <c:v>2.3738845435312332</c:v>
                </c:pt>
                <c:pt idx="59">
                  <c:v>3.3846808995978108</c:v>
                </c:pt>
                <c:pt idx="60">
                  <c:v>6.9484494644692134</c:v>
                </c:pt>
                <c:pt idx="61">
                  <c:v>8.7720869778924175</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4.2312629258358418</c:v>
                </c:pt>
                <c:pt idx="71">
                  <c:v>2.9682293912679589</c:v>
                </c:pt>
                <c:pt idx="72">
                  <c:v>1.2890597892733666</c:v>
                </c:pt>
                <c:pt idx="73">
                  <c:v>-0.53051467228556271</c:v>
                </c:pt>
                <c:pt idx="74">
                  <c:v>-2.1477885687845557</c:v>
                </c:pt>
                <c:pt idx="75">
                  <c:v>-3.5209369332770279</c:v>
                </c:pt>
                <c:pt idx="76">
                  <c:v>-4.7380115289031721</c:v>
                </c:pt>
                <c:pt idx="77">
                  <c:v>-7.8604352400501645</c:v>
                </c:pt>
                <c:pt idx="78">
                  <c:v>-8.5098125915314711</c:v>
                </c:pt>
                <c:pt idx="79">
                  <c:v>-8.6524925112174245</c:v>
                </c:pt>
                <c:pt idx="80">
                  <c:v>-8.4122207237226121</c:v>
                </c:pt>
                <c:pt idx="81">
                  <c:v>-8.0337007468393988</c:v>
                </c:pt>
                <c:pt idx="82">
                  <c:v>-7.6490366353427817</c:v>
                </c:pt>
                <c:pt idx="83">
                  <c:v>-7.2899010388880185</c:v>
                </c:pt>
                <c:pt idx="84">
                  <c:v>-6.9504946715238418</c:v>
                </c:pt>
                <c:pt idx="85">
                  <c:v>-6.7019899257855116</c:v>
                </c:pt>
                <c:pt idx="86">
                  <c:v>-5.7901502611059348</c:v>
                </c:pt>
                <c:pt idx="87">
                  <c:v>-4.8623895772530696</c:v>
                </c:pt>
                <c:pt idx="88">
                  <c:v>-3.6962206850749624</c:v>
                </c:pt>
                <c:pt idx="89">
                  <c:v>-2.4690794530860787</c:v>
                </c:pt>
                <c:pt idx="90">
                  <c:v>-1.3440437814735611</c:v>
                </c:pt>
                <c:pt idx="91">
                  <c:v>-0.21725366193624041</c:v>
                </c:pt>
                <c:pt idx="92">
                  <c:v>0.86983438933958845</c:v>
                </c:pt>
                <c:pt idx="93">
                  <c:v>2.0253595700610991</c:v>
                </c:pt>
                <c:pt idx="94">
                  <c:v>3.2256630915262576</c:v>
                </c:pt>
                <c:pt idx="95">
                  <c:v>5.5154138685247931</c:v>
                </c:pt>
                <c:pt idx="96">
                  <c:v>7.2879921842279032</c:v>
                </c:pt>
                <c:pt idx="97">
                  <c:v>9.1768320732218047</c:v>
                </c:pt>
                <c:pt idx="98">
                  <c:v>10.677665853387802</c:v>
                </c:pt>
                <c:pt idx="99">
                  <c:v>11.942356809248784</c:v>
                </c:pt>
                <c:pt idx="100">
                  <c:v>13.074413308200121</c:v>
                </c:pt>
                <c:pt idx="101">
                  <c:v>13.777465625382987</c:v>
                </c:pt>
                <c:pt idx="102">
                  <c:v>13.907635522367091</c:v>
                </c:pt>
                <c:pt idx="103">
                  <c:v>13.813887685023076</c:v>
                </c:pt>
                <c:pt idx="104">
                  <c:v>14.161154082302147</c:v>
                </c:pt>
                <c:pt idx="105">
                  <c:v>14.945029242189655</c:v>
                </c:pt>
                <c:pt idx="106">
                  <c:v>16.178270440235281</c:v>
                </c:pt>
                <c:pt idx="107">
                  <c:v>17.055904669333326</c:v>
                </c:pt>
                <c:pt idx="108">
                  <c:v>17.069306562958786</c:v>
                </c:pt>
                <c:pt idx="109">
                  <c:v>16.361055712907724</c:v>
                </c:pt>
                <c:pt idx="110">
                  <c:v>15.075256209198791</c:v>
                </c:pt>
                <c:pt idx="111">
                  <c:v>13.277021307663718</c:v>
                </c:pt>
                <c:pt idx="112">
                  <c:v>10.990461500181652</c:v>
                </c:pt>
                <c:pt idx="113">
                  <c:v>5.8364382888855602</c:v>
                </c:pt>
                <c:pt idx="114">
                  <c:v>3.4128963351681332</c:v>
                </c:pt>
                <c:pt idx="115">
                  <c:v>1.0996351932727748</c:v>
                </c:pt>
                <c:pt idx="116">
                  <c:v>-1.0456602891743751</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-6.1947919170149017</c:v>
                </c:pt>
                <c:pt idx="135">
                  <c:v>-4.50562117258269</c:v>
                </c:pt>
                <c:pt idx="136">
                  <c:v>-2.6871294477892085</c:v>
                </c:pt>
                <c:pt idx="137">
                  <c:v>-0.66876878117128069</c:v>
                </c:pt>
                <c:pt idx="138">
                  <c:v>1.6524817847782767</c:v>
                </c:pt>
                <c:pt idx="139">
                  <c:v>3.9554582554944027</c:v>
                </c:pt>
                <c:pt idx="140">
                  <c:v>10.100737836252637</c:v>
                </c:pt>
                <c:pt idx="141">
                  <c:v>11.390505983433286</c:v>
                </c:pt>
                <c:pt idx="142">
                  <c:v>12.239262172720551</c:v>
                </c:pt>
                <c:pt idx="143">
                  <c:v>13.060244915567841</c:v>
                </c:pt>
                <c:pt idx="144">
                  <c:v>14.022199044225619</c:v>
                </c:pt>
                <c:pt idx="145">
                  <c:v>15.054846693266905</c:v>
                </c:pt>
                <c:pt idx="146">
                  <c:v>15.944220651510399</c:v>
                </c:pt>
                <c:pt idx="147">
                  <c:v>16.887230871050129</c:v>
                </c:pt>
                <c:pt idx="148">
                  <c:v>16.636399914662547</c:v>
                </c:pt>
                <c:pt idx="149">
                  <c:v>16.11161158848553</c:v>
                </c:pt>
                <c:pt idx="150">
                  <c:v>15.161395367589364</c:v>
                </c:pt>
                <c:pt idx="151">
                  <c:v>13.343485271349213</c:v>
                </c:pt>
                <c:pt idx="152">
                  <c:v>10.85801942693368</c:v>
                </c:pt>
                <c:pt idx="153">
                  <c:v>8.0854356121369673</c:v>
                </c:pt>
                <c:pt idx="154">
                  <c:v>5.3567723564446315</c:v>
                </c:pt>
                <c:pt idx="155">
                  <c:v>3.2725430814775232</c:v>
                </c:pt>
                <c:pt idx="156">
                  <c:v>1.7767672461194031</c:v>
                </c:pt>
                <c:pt idx="157">
                  <c:v>-1.0527891852840838</c:v>
                </c:pt>
                <c:pt idx="158">
                  <c:v>-2.8629480792901565</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-11.269638255660473</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-10.618807136359818</c:v>
                </c:pt>
                <c:pt idx="178">
                  <c:v>-10.566814218577919</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-2.4421351157202862</c:v>
                </c:pt>
                <c:pt idx="189">
                  <c:v>-1.6500890764197207</c:v>
                </c:pt>
                <c:pt idx="190">
                  <c:v>-0.83580272692573487</c:v>
                </c:pt>
                <c:pt idx="191">
                  <c:v>0.7165738995014127</c:v>
                </c:pt>
                <c:pt idx="192">
                  <c:v>1.7204530953225399</c:v>
                </c:pt>
                <c:pt idx="193">
                  <c:v>2.9099045845614357</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8.1524819466845067</c:v>
                </c:pt>
                <c:pt idx="202">
                  <c:v>8.6647562089644694</c:v>
                </c:pt>
                <c:pt idx="203">
                  <c:v>9.245179158006934</c:v>
                </c:pt>
                <c:pt idx="204">
                  <c:v>9.7599374272788282</c:v>
                </c:pt>
                <c:pt idx="205">
                  <c:v>10.129895610255446</c:v>
                </c:pt>
                <c:pt idx="206">
                  <c:v>10.460020129992548</c:v>
                </c:pt>
                <c:pt idx="207">
                  <c:v>10.799063207183906</c:v>
                </c:pt>
                <c:pt idx="208">
                  <c:v>11.111396450170949</c:v>
                </c:pt>
                <c:pt idx="209">
                  <c:v>11.511294312028401</c:v>
                </c:pt>
                <c:pt idx="210">
                  <c:v>11.438654794859346</c:v>
                </c:pt>
                <c:pt idx="211">
                  <c:v>11.409606379774267</c:v>
                </c:pt>
                <c:pt idx="212">
                  <c:v>11.396395124317621</c:v>
                </c:pt>
                <c:pt idx="213">
                  <c:v>11.339749481673067</c:v>
                </c:pt>
                <c:pt idx="214">
                  <c:v>11.062625484402473</c:v>
                </c:pt>
                <c:pt idx="215">
                  <c:v>10.914844627662434</c:v>
                </c:pt>
                <c:pt idx="216">
                  <c:v>11.540913199691138</c:v>
                </c:pt>
                <c:pt idx="217">
                  <c:v>11.790444826425752</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11.996399239127689</c:v>
                </c:pt>
                <c:pt idx="226">
                  <c:v>11.6538317084336</c:v>
                </c:pt>
                <c:pt idx="227">
                  <c:v>11.056863385036678</c:v>
                </c:pt>
                <c:pt idx="228">
                  <c:v>10.315443998011096</c:v>
                </c:pt>
                <c:pt idx="229">
                  <c:v>9.2642170581169978</c:v>
                </c:pt>
                <c:pt idx="230">
                  <c:v>7.8500405061901395</c:v>
                </c:pt>
                <c:pt idx="231">
                  <c:v>6.3906831209068571</c:v>
                </c:pt>
                <c:pt idx="232">
                  <c:v>3.6091131748433742</c:v>
                </c:pt>
                <c:pt idx="233">
                  <c:v>2.5476542700631772</c:v>
                </c:pt>
                <c:pt idx="234">
                  <c:v>1.4506094725792578</c:v>
                </c:pt>
                <c:pt idx="235">
                  <c:v>0.40273110881677998</c:v>
                </c:pt>
                <c:pt idx="236">
                  <c:v>-0.55984198676176788</c:v>
                </c:pt>
                <c:pt idx="237">
                  <c:v>-1.4350190173604702</c:v>
                </c:pt>
                <c:pt idx="238">
                  <c:v>-2.501021971104521</c:v>
                </c:pt>
                <c:pt idx="239">
                  <c:v>-3.9334446903800977</c:v>
                </c:pt>
                <c:pt idx="240">
                  <c:v>-6.4067833821422813</c:v>
                </c:pt>
                <c:pt idx="241">
                  <c:v>-6.9713051954509977</c:v>
                </c:pt>
                <c:pt idx="242">
                  <c:v>-6.9207365997839654</c:v>
                </c:pt>
                <c:pt idx="243">
                  <c:v>-6.7396931771319393</c:v>
                </c:pt>
                <c:pt idx="244">
                  <c:v>-6.8197733506007694</c:v>
                </c:pt>
                <c:pt idx="245">
                  <c:v>-7.1705657950933812</c:v>
                </c:pt>
                <c:pt idx="246">
                  <c:v>-7.7147293947799724</c:v>
                </c:pt>
                <c:pt idx="247">
                  <c:v>-8.1923375062462984</c:v>
                </c:pt>
                <c:pt idx="248">
                  <c:v>-8.4592191036194464</c:v>
                </c:pt>
                <c:pt idx="249">
                  <c:v>-8.2029941191712794</c:v>
                </c:pt>
                <c:pt idx="250">
                  <c:v>-7.9103101920615106</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-10.064646871804007</c:v>
                </c:pt>
                <c:pt idx="259">
                  <c:v>-9.8036158626918137</c:v>
                </c:pt>
                <c:pt idx="260">
                  <c:v>-8.5862785324555198</c:v>
                </c:pt>
                <c:pt idx="261">
                  <c:v>-6.9172829525756754</c:v>
                </c:pt>
                <c:pt idx="262">
                  <c:v>-5.3292833986413326</c:v>
                </c:pt>
                <c:pt idx="263">
                  <c:v>-2.5687712246098044</c:v>
                </c:pt>
                <c:pt idx="264">
                  <c:v>-1.4434975588501946</c:v>
                </c:pt>
                <c:pt idx="265">
                  <c:v>-8.2849503012681694E-2</c:v>
                </c:pt>
                <c:pt idx="266">
                  <c:v>1.6405219717595969</c:v>
                </c:pt>
                <c:pt idx="267">
                  <c:v>3.2448507625066219</c:v>
                </c:pt>
                <c:pt idx="268">
                  <c:v>4.8398492871744594</c:v>
                </c:pt>
                <c:pt idx="269">
                  <c:v>6.4828847599479378</c:v>
                </c:pt>
                <c:pt idx="270">
                  <c:v>7.9171541916204085</c:v>
                </c:pt>
                <c:pt idx="271">
                  <c:v>9.0797101224278123</c:v>
                </c:pt>
                <c:pt idx="272">
                  <c:v>11.58096671913097</c:v>
                </c:pt>
                <c:pt idx="273">
                  <c:v>12.857620827214209</c:v>
                </c:pt>
                <c:pt idx="274">
                  <c:v>14.14458009704417</c:v>
                </c:pt>
                <c:pt idx="275">
                  <c:v>15.454531756786174</c:v>
                </c:pt>
                <c:pt idx="276">
                  <c:v>16.404189268208199</c:v>
                </c:pt>
                <c:pt idx="277">
                  <c:v>16.879513516197939</c:v>
                </c:pt>
                <c:pt idx="278">
                  <c:v>17.14098317523684</c:v>
                </c:pt>
                <c:pt idx="279">
                  <c:v>17.257075141649665</c:v>
                </c:pt>
                <c:pt idx="280">
                  <c:v>17.203208627087378</c:v>
                </c:pt>
                <c:pt idx="281">
                  <c:v>16.569953102341003</c:v>
                </c:pt>
                <c:pt idx="282">
                  <c:v>16.588669338486614</c:v>
                </c:pt>
                <c:pt idx="283">
                  <c:v>17.02017412840129</c:v>
                </c:pt>
                <c:pt idx="284">
                  <c:v>17.593255534777814</c:v>
                </c:pt>
                <c:pt idx="285">
                  <c:v>17.930932194680224</c:v>
                </c:pt>
                <c:pt idx="286">
                  <c:v>18.009055898406892</c:v>
                </c:pt>
                <c:pt idx="287">
                  <c:v>17.896937280707171</c:v>
                </c:pt>
                <c:pt idx="288">
                  <c:v>17.730245147975189</c:v>
                </c:pt>
                <c:pt idx="289">
                  <c:v>17.453080624915557</c:v>
                </c:pt>
                <c:pt idx="290">
                  <c:v>15.916183635659404</c:v>
                </c:pt>
                <c:pt idx="291">
                  <c:v>15.167276464028703</c:v>
                </c:pt>
                <c:pt idx="292">
                  <c:v>14.598941280215348</c:v>
                </c:pt>
                <c:pt idx="293">
                  <c:v>14.142700277202628</c:v>
                </c:pt>
                <c:pt idx="294">
                  <c:v>13.690401052250849</c:v>
                </c:pt>
                <c:pt idx="295">
                  <c:v>12.835236475920311</c:v>
                </c:pt>
                <c:pt idx="296">
                  <c:v>11.447794043314785</c:v>
                </c:pt>
                <c:pt idx="297">
                  <c:v>9.9037248241931497</c:v>
                </c:pt>
                <c:pt idx="298">
                  <c:v>4.7436656146449661</c:v>
                </c:pt>
                <c:pt idx="299">
                  <c:v>2.5682151126306678</c:v>
                </c:pt>
                <c:pt idx="300">
                  <c:v>9.597001004561885E-2</c:v>
                </c:pt>
                <c:pt idx="301">
                  <c:v>-2.4717242541146902</c:v>
                </c:pt>
                <c:pt idx="302">
                  <c:v>-4.9004352487498375</c:v>
                </c:pt>
                <c:pt idx="303">
                  <c:v>-7.0608356186554389</c:v>
                </c:pt>
                <c:pt idx="304">
                  <c:v>-8.9934546438925054</c:v>
                </c:pt>
                <c:pt idx="305">
                  <c:v>-10.675242409177972</c:v>
                </c:pt>
                <c:pt idx="306">
                  <c:v>-15.005560789924672</c:v>
                </c:pt>
                <c:pt idx="307">
                  <c:v>-16.020058197829531</c:v>
                </c:pt>
                <c:pt idx="308">
                  <c:v>-17.017231817487531</c:v>
                </c:pt>
                <c:pt idx="309">
                  <c:v>-17.725626253293139</c:v>
                </c:pt>
                <c:pt idx="310">
                  <c:v>-18.037693650139527</c:v>
                </c:pt>
                <c:pt idx="311">
                  <c:v>-18.152347937623027</c:v>
                </c:pt>
                <c:pt idx="312">
                  <c:v>-18.148442283673614</c:v>
                </c:pt>
                <c:pt idx="313">
                  <c:v>-17.997816273689295</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-9.8058579861233479</c:v>
                </c:pt>
                <c:pt idx="325">
                  <c:v>-8.2437175283866697</c:v>
                </c:pt>
                <c:pt idx="326">
                  <c:v>-6.5901870146075225</c:v>
                </c:pt>
                <c:pt idx="327">
                  <c:v>-4.8728931939407225</c:v>
                </c:pt>
                <c:pt idx="328">
                  <c:v>-3.1871169017439827</c:v>
                </c:pt>
                <c:pt idx="329">
                  <c:v>0.91066495663395164</c:v>
                </c:pt>
                <c:pt idx="330">
                  <c:v>2.0131056035621526</c:v>
                </c:pt>
                <c:pt idx="331">
                  <c:v>3.1734535808566311</c:v>
                </c:pt>
                <c:pt idx="332">
                  <c:v>4.4228287481957267</c:v>
                </c:pt>
                <c:pt idx="333">
                  <c:v>5.6950145275511765</c:v>
                </c:pt>
                <c:pt idx="334">
                  <c:v>7.1062308351746797</c:v>
                </c:pt>
                <c:pt idx="335">
                  <c:v>8.7531872752765505</c:v>
                </c:pt>
                <c:pt idx="336">
                  <c:v>10.294474178894262</c:v>
                </c:pt>
                <c:pt idx="337">
                  <c:v>11.16616227297397</c:v>
                </c:pt>
                <c:pt idx="338">
                  <c:v>12.228386462505151</c:v>
                </c:pt>
                <c:pt idx="339">
                  <c:v>13.938943591702612</c:v>
                </c:pt>
                <c:pt idx="340">
                  <c:v>15.903164080845499</c:v>
                </c:pt>
                <c:pt idx="341">
                  <c:v>17.741969395358538</c:v>
                </c:pt>
                <c:pt idx="342">
                  <c:v>19.314549114222601</c:v>
                </c:pt>
                <c:pt idx="343">
                  <c:v>20.722387098817727</c:v>
                </c:pt>
                <c:pt idx="344">
                  <c:v>22.027707283174522</c:v>
                </c:pt>
                <c:pt idx="345">
                  <c:v>23.454309163457488</c:v>
                </c:pt>
                <c:pt idx="346">
                  <c:v>28.757158144900735</c:v>
                </c:pt>
                <c:pt idx="347">
                  <c:v>28.649117909045515</c:v>
                </c:pt>
                <c:pt idx="348">
                  <c:v>28.522299206432184</c:v>
                </c:pt>
                <c:pt idx="349">
                  <c:v>28.443765387791426</c:v>
                </c:pt>
                <c:pt idx="350">
                  <c:v>28.279438929023982</c:v>
                </c:pt>
                <c:pt idx="351">
                  <c:v>28.030864970702055</c:v>
                </c:pt>
                <c:pt idx="352">
                  <c:v>27.704015223107973</c:v>
                </c:pt>
                <c:pt idx="353">
                  <c:v>25.988700943044595</c:v>
                </c:pt>
                <c:pt idx="354">
                  <c:v>25.424154541054893</c:v>
                </c:pt>
                <c:pt idx="355">
                  <c:v>24.617485218523285</c:v>
                </c:pt>
                <c:pt idx="356">
                  <c:v>23.573856902026336</c:v>
                </c:pt>
                <c:pt idx="357">
                  <c:v>22.445013931188448</c:v>
                </c:pt>
                <c:pt idx="358">
                  <c:v>21.324481630968727</c:v>
                </c:pt>
                <c:pt idx="359">
                  <c:v>20.204211913577069</c:v>
                </c:pt>
                <c:pt idx="360">
                  <c:v>19.04225891771863</c:v>
                </c:pt>
                <c:pt idx="361">
                  <c:v>14.360959123912352</c:v>
                </c:pt>
                <c:pt idx="362">
                  <c:v>12.676363088404168</c:v>
                </c:pt>
                <c:pt idx="363">
                  <c:v>10.803589573546892</c:v>
                </c:pt>
                <c:pt idx="364">
                  <c:v>8.7128994613754589</c:v>
                </c:pt>
                <c:pt idx="365">
                  <c:v>6.1457256386571775</c:v>
                </c:pt>
                <c:pt idx="366">
                  <c:v>3.6253270194046081</c:v>
                </c:pt>
                <c:pt idx="367">
                  <c:v>1.4890803612973826</c:v>
                </c:pt>
                <c:pt idx="368">
                  <c:v>-0.36472017819248576</c:v>
                </c:pt>
                <c:pt idx="369">
                  <c:v>-2.0996554667935419</c:v>
                </c:pt>
                <c:pt idx="370">
                  <c:v>-3.6080104615460602</c:v>
                </c:pt>
                <c:pt idx="371">
                  <c:v>-4.9341190096606784</c:v>
                </c:pt>
                <c:pt idx="372">
                  <c:v>-6.2125950327595225</c:v>
                </c:pt>
                <c:pt idx="373">
                  <c:v>-7.5522088380290509</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-14.412571658847225</c:v>
                </c:pt>
                <c:pt idx="382">
                  <c:v>-14.89100364290935</c:v>
                </c:pt>
                <c:pt idx="383">
                  <c:v>-15.269390051648816</c:v>
                </c:pt>
                <c:pt idx="384">
                  <c:v>-15.60516518688627</c:v>
                </c:pt>
                <c:pt idx="385">
                  <c:v>-15.889968289949724</c:v>
                </c:pt>
                <c:pt idx="386">
                  <c:v>-16.09718347968143</c:v>
                </c:pt>
                <c:pt idx="387">
                  <c:v>-16.235317225455759</c:v>
                </c:pt>
                <c:pt idx="388">
                  <c:v>-16.320711589662825</c:v>
                </c:pt>
                <c:pt idx="389">
                  <c:v>-16.220025494377943</c:v>
                </c:pt>
                <c:pt idx="390">
                  <c:v>-16.025476207443081</c:v>
                </c:pt>
                <c:pt idx="391">
                  <c:v>-15.816372849860842</c:v>
                </c:pt>
                <c:pt idx="392">
                  <c:v>-15.579227467622118</c:v>
                </c:pt>
                <c:pt idx="393">
                  <c:v>-15.365385476575687</c:v>
                </c:pt>
                <c:pt idx="394">
                  <c:v>-15.094379962763547</c:v>
                </c:pt>
                <c:pt idx="395">
                  <c:v>-14.637612731620768</c:v>
                </c:pt>
                <c:pt idx="396">
                  <c:v>-12.843384267270864</c:v>
                </c:pt>
                <c:pt idx="397">
                  <c:v>-12.331542033428649</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-6.4132620442430133</c:v>
                </c:pt>
                <c:pt idx="406">
                  <c:v>-6.5662989592223404</c:v>
                </c:pt>
                <c:pt idx="407">
                  <c:v>-6.9323297075352173</c:v>
                </c:pt>
                <c:pt idx="408">
                  <c:v>-7.3102231283985804</c:v>
                </c:pt>
                <c:pt idx="409">
                  <c:v>-7.5771111006150065</c:v>
                </c:pt>
                <c:pt idx="410">
                  <c:v>-7.2484247910441439</c:v>
                </c:pt>
                <c:pt idx="411">
                  <c:v>-6.247476353504851</c:v>
                </c:pt>
                <c:pt idx="412">
                  <c:v>-5.2944169525301845</c:v>
                </c:pt>
                <c:pt idx="413">
                  <c:v>-4.2904941952803419</c:v>
                </c:pt>
                <c:pt idx="414">
                  <c:v>-2.7170511405051911</c:v>
                </c:pt>
                <c:pt idx="415">
                  <c:v>-0.52814019496608466</c:v>
                </c:pt>
                <c:pt idx="416">
                  <c:v>1.5665112561691614</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14.933782804484277</c:v>
                </c:pt>
                <c:pt idx="426">
                  <c:v>15.122420942147444</c:v>
                </c:pt>
                <c:pt idx="427">
                  <c:v>15.320830500219223</c:v>
                </c:pt>
                <c:pt idx="428">
                  <c:v>15.699605015485504</c:v>
                </c:pt>
                <c:pt idx="429">
                  <c:v>15.942327778418445</c:v>
                </c:pt>
                <c:pt idx="430">
                  <c:v>15.35897513356797</c:v>
                </c:pt>
                <c:pt idx="431">
                  <c:v>15.463833108397894</c:v>
                </c:pt>
                <c:pt idx="432">
                  <c:v>15.636120835661927</c:v>
                </c:pt>
                <c:pt idx="433">
                  <c:v>15.507866579067077</c:v>
                </c:pt>
                <c:pt idx="434">
                  <c:v>14.894756014258725</c:v>
                </c:pt>
                <c:pt idx="435">
                  <c:v>14.209651005702909</c:v>
                </c:pt>
                <c:pt idx="436">
                  <c:v>13.894497577607577</c:v>
                </c:pt>
                <c:pt idx="437">
                  <c:v>13.528154006630713</c:v>
                </c:pt>
                <c:pt idx="438">
                  <c:v>13.361246039920978</c:v>
                </c:pt>
                <c:pt idx="439">
                  <c:v>13.311828407020045</c:v>
                </c:pt>
                <c:pt idx="440">
                  <c:v>13.286370167035649</c:v>
                </c:pt>
                <c:pt idx="441">
                  <c:v>13.177474032586456</c:v>
                </c:pt>
                <c:pt idx="442">
                  <c:v>12.965521271864425</c:v>
                </c:pt>
                <c:pt idx="443">
                  <c:v>12.637188158964619</c:v>
                </c:pt>
                <c:pt idx="444">
                  <c:v>12.168525925709266</c:v>
                </c:pt>
                <c:pt idx="445">
                  <c:v>10.343340387856168</c:v>
                </c:pt>
                <c:pt idx="446">
                  <c:v>9.7183225265947382</c:v>
                </c:pt>
                <c:pt idx="447">
                  <c:v>9.1644866201334878</c:v>
                </c:pt>
                <c:pt idx="448">
                  <c:v>8.6441709294979159</c:v>
                </c:pt>
                <c:pt idx="449">
                  <c:v>8.078516424179071</c:v>
                </c:pt>
                <c:pt idx="450">
                  <c:v>7.657442888892362</c:v>
                </c:pt>
                <c:pt idx="451">
                  <c:v>7.3373221013730134</c:v>
                </c:pt>
                <c:pt idx="452">
                  <c:v>6.9322225008458433</c:v>
                </c:pt>
                <c:pt idx="453">
                  <c:v>6.4443180256516781</c:v>
                </c:pt>
                <c:pt idx="454">
                  <c:v>5.7760804870447524</c:v>
                </c:pt>
                <c:pt idx="455">
                  <c:v>5.0958313825066597</c:v>
                </c:pt>
                <c:pt idx="456">
                  <c:v>4.377394633400769</c:v>
                </c:pt>
                <c:pt idx="457">
                  <c:v>3.5368808128398634</c:v>
                </c:pt>
                <c:pt idx="458">
                  <c:v>2.7956241360984961</c:v>
                </c:pt>
                <c:pt idx="459">
                  <c:v>2.2101038168784441</c:v>
                </c:pt>
                <c:pt idx="460">
                  <c:v>1.8361234872815828</c:v>
                </c:pt>
                <c:pt idx="461">
                  <c:v>1.6852222206737246</c:v>
                </c:pt>
                <c:pt idx="462">
                  <c:v>1.7060782791953386</c:v>
                </c:pt>
                <c:pt idx="463">
                  <c:v>1.8017520022123108</c:v>
                </c:pt>
                <c:pt idx="464">
                  <c:v>1.9115393245662371</c:v>
                </c:pt>
                <c:pt idx="465">
                  <c:v>1.9430900932902659</c:v>
                </c:pt>
                <c:pt idx="466">
                  <c:v>1.8125821019422723</c:v>
                </c:pt>
                <c:pt idx="467">
                  <c:v>1.4724477123035342</c:v>
                </c:pt>
                <c:pt idx="468">
                  <c:v>1.086822365517748</c:v>
                </c:pt>
                <c:pt idx="469">
                  <c:v>0.69893971710227765</c:v>
                </c:pt>
                <c:pt idx="470">
                  <c:v>0.33942572816749927</c:v>
                </c:pt>
                <c:pt idx="471">
                  <c:v>0.1350918157916397</c:v>
                </c:pt>
                <c:pt idx="472">
                  <c:v>2.1080326514777495E-3</c:v>
                </c:pt>
                <c:pt idx="473">
                  <c:v>-0.29522619080921764</c:v>
                </c:pt>
                <c:pt idx="474">
                  <c:v>-0.86633048509406752</c:v>
                </c:pt>
                <c:pt idx="475">
                  <c:v>-1.5538345596503258</c:v>
                </c:pt>
                <c:pt idx="476">
                  <c:v>-2.3026820809622657</c:v>
                </c:pt>
                <c:pt idx="477">
                  <c:v>-8.2085010730261239</c:v>
                </c:pt>
                <c:pt idx="478">
                  <c:v>-9.0117817110374485</c:v>
                </c:pt>
                <c:pt idx="479">
                  <c:v>-9.8624137738348505</c:v>
                </c:pt>
                <c:pt idx="480">
                  <c:v>-10.726168299629592</c:v>
                </c:pt>
                <c:pt idx="481">
                  <c:v>-11.584547314765524</c:v>
                </c:pt>
                <c:pt idx="482">
                  <c:v>-12.486017538029184</c:v>
                </c:pt>
                <c:pt idx="483">
                  <c:v>-13.12134928850125</c:v>
                </c:pt>
                <c:pt idx="484">
                  <c:v>-13.77239958098327</c:v>
                </c:pt>
                <c:pt idx="485">
                  <c:v>-14.318237335926472</c:v>
                </c:pt>
                <c:pt idx="486">
                  <c:v>-14.69690241638405</c:v>
                </c:pt>
                <c:pt idx="487">
                  <c:v>-14.850793560355555</c:v>
                </c:pt>
                <c:pt idx="488">
                  <c:v>-15.036695524237254</c:v>
                </c:pt>
                <c:pt idx="489">
                  <c:v>-15.787089855723277</c:v>
                </c:pt>
                <c:pt idx="490">
                  <c:v>-15.690568050884309</c:v>
                </c:pt>
                <c:pt idx="491">
                  <c:v>-15.509447219421686</c:v>
                </c:pt>
                <c:pt idx="492">
                  <c:v>-15.439201911229674</c:v>
                </c:pt>
                <c:pt idx="493">
                  <c:v>-15.735782081806009</c:v>
                </c:pt>
                <c:pt idx="494">
                  <c:v>-15.898795322869077</c:v>
                </c:pt>
                <c:pt idx="495">
                  <c:v>-15.751387698021674</c:v>
                </c:pt>
                <c:pt idx="496">
                  <c:v>-16.106079118056481</c:v>
                </c:pt>
                <c:pt idx="497">
                  <c:v>-16.463386045197399</c:v>
                </c:pt>
                <c:pt idx="498">
                  <c:v>-16.80230853160441</c:v>
                </c:pt>
                <c:pt idx="499">
                  <c:v>-16.892357138493963</c:v>
                </c:pt>
                <c:pt idx="500">
                  <c:v>-16.772805757157531</c:v>
                </c:pt>
                <c:pt idx="501">
                  <c:v>-16.636543179651792</c:v>
                </c:pt>
                <c:pt idx="502">
                  <c:v>-16.593504488089764</c:v>
                </c:pt>
                <c:pt idx="503">
                  <c:v>-16.297970398930346</c:v>
                </c:pt>
                <c:pt idx="504">
                  <c:v>-15.810850414243923</c:v>
                </c:pt>
                <c:pt idx="505">
                  <c:v>-15.278142407833215</c:v>
                </c:pt>
                <c:pt idx="506">
                  <c:v>-14.921503321411098</c:v>
                </c:pt>
                <c:pt idx="507">
                  <c:v>-14.781934932347127</c:v>
                </c:pt>
                <c:pt idx="508">
                  <c:v>-14.731482601677925</c:v>
                </c:pt>
                <c:pt idx="509">
                  <c:v>-14.705880017029118</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-8.0034621333459413</c:v>
                </c:pt>
                <c:pt idx="519">
                  <c:v>-6.6917230889891348</c:v>
                </c:pt>
                <c:pt idx="520">
                  <c:v>-1.7175670955239446</c:v>
                </c:pt>
                <c:pt idx="521">
                  <c:v>-0.38111399823834874</c:v>
                </c:pt>
                <c:pt idx="522">
                  <c:v>0.7920575074408307</c:v>
                </c:pt>
                <c:pt idx="523">
                  <c:v>2.0608247960894652</c:v>
                </c:pt>
                <c:pt idx="524">
                  <c:v>3.3187238877307408</c:v>
                </c:pt>
                <c:pt idx="525">
                  <c:v>4.3626585761574361</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11.39978881764328</c:v>
                </c:pt>
                <c:pt idx="534">
                  <c:v>11.965948434423984</c:v>
                </c:pt>
                <c:pt idx="535">
                  <c:v>12.426483805040874</c:v>
                </c:pt>
                <c:pt idx="536">
                  <c:v>13.436813431514162</c:v>
                </c:pt>
                <c:pt idx="537">
                  <c:v>13.74310294366866</c:v>
                </c:pt>
                <c:pt idx="538">
                  <c:v>13.89420008492371</c:v>
                </c:pt>
                <c:pt idx="539">
                  <c:v>13.980138132188754</c:v>
                </c:pt>
                <c:pt idx="540">
                  <c:v>14.197177258894699</c:v>
                </c:pt>
                <c:pt idx="541">
                  <c:v>14.426592536594764</c:v>
                </c:pt>
                <c:pt idx="542">
                  <c:v>14.563100242000672</c:v>
                </c:pt>
                <c:pt idx="543">
                  <c:v>14.631595503945302</c:v>
                </c:pt>
                <c:pt idx="544">
                  <c:v>14.938813011135011</c:v>
                </c:pt>
                <c:pt idx="545">
                  <c:v>14.969465837656168</c:v>
                </c:pt>
                <c:pt idx="546">
                  <c:v>14.932509353659038</c:v>
                </c:pt>
                <c:pt idx="547">
                  <c:v>14.881753459026726</c:v>
                </c:pt>
                <c:pt idx="548">
                  <c:v>14.837538912453581</c:v>
                </c:pt>
                <c:pt idx="549">
                  <c:v>14.705993567152632</c:v>
                </c:pt>
                <c:pt idx="550">
                  <c:v>14.499220518333175</c:v>
                </c:pt>
                <c:pt idx="551">
                  <c:v>13.867321924501868</c:v>
                </c:pt>
                <c:pt idx="552">
                  <c:v>13.61355808488463</c:v>
                </c:pt>
                <c:pt idx="553">
                  <c:v>13.148934163030516</c:v>
                </c:pt>
                <c:pt idx="554">
                  <c:v>12.419675927822142</c:v>
                </c:pt>
                <c:pt idx="555">
                  <c:v>11.562469428493706</c:v>
                </c:pt>
                <c:pt idx="556">
                  <c:v>10.690414932710553</c:v>
                </c:pt>
                <c:pt idx="557">
                  <c:v>9.9895733200890504</c:v>
                </c:pt>
                <c:pt idx="558">
                  <c:v>6.7566291321853624</c:v>
                </c:pt>
                <c:pt idx="559">
                  <c:v>5.4971030989701433</c:v>
                </c:pt>
                <c:pt idx="560">
                  <c:v>4.5180361210743794</c:v>
                </c:pt>
                <c:pt idx="561">
                  <c:v>3.7628991339016977</c:v>
                </c:pt>
                <c:pt idx="562">
                  <c:v>3.1528890955215729</c:v>
                </c:pt>
                <c:pt idx="563">
                  <c:v>2.5824386780132587</c:v>
                </c:pt>
                <c:pt idx="564">
                  <c:v>2.0532717452322844</c:v>
                </c:pt>
                <c:pt idx="565">
                  <c:v>1.5313007203058788</c:v>
                </c:pt>
                <c:pt idx="566">
                  <c:v>0.7321649446468117</c:v>
                </c:pt>
                <c:pt idx="567">
                  <c:v>-3.7520152861489464</c:v>
                </c:pt>
                <c:pt idx="568">
                  <c:v>-5.0785040481273676</c:v>
                </c:pt>
                <c:pt idx="569">
                  <c:v>-6.5279582235533891</c:v>
                </c:pt>
                <c:pt idx="570">
                  <c:v>-8.3105598845521627</c:v>
                </c:pt>
                <c:pt idx="571">
                  <c:v>-9.9095669713529233</c:v>
                </c:pt>
                <c:pt idx="572">
                  <c:v>-11.207154470877319</c:v>
                </c:pt>
                <c:pt idx="573">
                  <c:v>-12.342558369649971</c:v>
                </c:pt>
                <c:pt idx="574">
                  <c:v>-14.290004065973321</c:v>
                </c:pt>
                <c:pt idx="575">
                  <c:v>-14.874534690782646</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-20.828699583175517</c:v>
                </c:pt>
                <c:pt idx="586">
                  <c:v>-21.200309837130394</c:v>
                </c:pt>
                <c:pt idx="587">
                  <c:v>-21.32015081848769</c:v>
                </c:pt>
                <c:pt idx="588">
                  <c:v>-21.191599372772924</c:v>
                </c:pt>
                <c:pt idx="589">
                  <c:v>-21.052647825681948</c:v>
                </c:pt>
                <c:pt idx="590">
                  <c:v>-21.052400724616035</c:v>
                </c:pt>
                <c:pt idx="591">
                  <c:v>-20.875376185271588</c:v>
                </c:pt>
                <c:pt idx="592">
                  <c:v>-20.694183105585733</c:v>
                </c:pt>
                <c:pt idx="593">
                  <c:v>-20.419274366335912</c:v>
                </c:pt>
                <c:pt idx="594">
                  <c:v>-20.229888702413639</c:v>
                </c:pt>
                <c:pt idx="595">
                  <c:v>-20.146154833084694</c:v>
                </c:pt>
                <c:pt idx="596">
                  <c:v>-20.099290021331612</c:v>
                </c:pt>
                <c:pt idx="597">
                  <c:v>-19.993989753807455</c:v>
                </c:pt>
                <c:pt idx="598">
                  <c:v>-19.949161856246803</c:v>
                </c:pt>
                <c:pt idx="599">
                  <c:v>-20.14391695954869</c:v>
                </c:pt>
                <c:pt idx="600">
                  <c:v>-20.081513922779681</c:v>
                </c:pt>
                <c:pt idx="601">
                  <c:v>-19.756649483504333</c:v>
                </c:pt>
                <c:pt idx="602">
                  <c:v>-19.403684128163889</c:v>
                </c:pt>
                <c:pt idx="603">
                  <c:v>-19.092313107048867</c:v>
                </c:pt>
                <c:pt idx="604">
                  <c:v>-18.829693851281689</c:v>
                </c:pt>
                <c:pt idx="605">
                  <c:v>-18.619164957328689</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-2.3214471909059808</c:v>
                </c:pt>
                <c:pt idx="620">
                  <c:v>-0.44040687042323157</c:v>
                </c:pt>
                <c:pt idx="621">
                  <c:v>1.4994260488331976</c:v>
                </c:pt>
                <c:pt idx="622">
                  <c:v>2.9329847803497677</c:v>
                </c:pt>
                <c:pt idx="623">
                  <c:v>4.0888496112005184</c:v>
                </c:pt>
                <c:pt idx="624">
                  <c:v>5.9040092851256771</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-0.10329939295166947</c:v>
                </c:pt>
                <c:pt idx="643">
                  <c:v>-0.4473100667263738</c:v>
                </c:pt>
                <c:pt idx="644">
                  <c:v>-0.97033316845793927</c:v>
                </c:pt>
                <c:pt idx="645">
                  <c:v>-1.9626696481457202</c:v>
                </c:pt>
                <c:pt idx="646">
                  <c:v>-5.4095766740122713</c:v>
                </c:pt>
                <c:pt idx="647">
                  <c:v>-6.0773952326886729</c:v>
                </c:pt>
                <c:pt idx="648">
                  <c:v>-6.2515140577781843</c:v>
                </c:pt>
                <c:pt idx="649">
                  <c:v>-6.0050110128126164</c:v>
                </c:pt>
                <c:pt idx="650">
                  <c:v>-5.9198315718914216</c:v>
                </c:pt>
                <c:pt idx="651">
                  <c:v>-5.8561696553674238</c:v>
                </c:pt>
                <c:pt idx="652">
                  <c:v>-5.9905267618767226</c:v>
                </c:pt>
                <c:pt idx="653">
                  <c:v>-6.1472926565788795</c:v>
                </c:pt>
                <c:pt idx="654">
                  <c:v>-7.6981693734643324</c:v>
                </c:pt>
                <c:pt idx="655">
                  <c:v>-7.949620207464636</c:v>
                </c:pt>
                <c:pt idx="656">
                  <c:v>-8.0168996957370098</c:v>
                </c:pt>
                <c:pt idx="657">
                  <c:v>-7.9073516576769869</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-5.8331916847436842</c:v>
                </c:pt>
                <c:pt idx="670">
                  <c:v>-4.1366986739571994</c:v>
                </c:pt>
                <c:pt idx="671">
                  <c:v>-2.8313976141300969</c:v>
                </c:pt>
                <c:pt idx="672">
                  <c:v>-1.956501987325197</c:v>
                </c:pt>
                <c:pt idx="673">
                  <c:v>-1.1180325182738806</c:v>
                </c:pt>
                <c:pt idx="674">
                  <c:v>1.7831279902836179E-2</c:v>
                </c:pt>
                <c:pt idx="675">
                  <c:v>3.5355466492219989</c:v>
                </c:pt>
                <c:pt idx="676">
                  <c:v>4.7943701690219545</c:v>
                </c:pt>
                <c:pt idx="677">
                  <c:v>6.2446415730247509</c:v>
                </c:pt>
                <c:pt idx="678">
                  <c:v>7.6809311789972599</c:v>
                </c:pt>
                <c:pt idx="679">
                  <c:v>8.7894826349075519</c:v>
                </c:pt>
                <c:pt idx="680">
                  <c:v>9.7714581350248579</c:v>
                </c:pt>
                <c:pt idx="681">
                  <c:v>11.033077858380025</c:v>
                </c:pt>
                <c:pt idx="682">
                  <c:v>12.413926654033787</c:v>
                </c:pt>
                <c:pt idx="683">
                  <c:v>15.248154858938568</c:v>
                </c:pt>
                <c:pt idx="684">
                  <c:v>15.275644245400152</c:v>
                </c:pt>
                <c:pt idx="685">
                  <c:v>14.718130206179818</c:v>
                </c:pt>
                <c:pt idx="686">
                  <c:v>13.774716246569103</c:v>
                </c:pt>
                <c:pt idx="687">
                  <c:v>12.917898916241356</c:v>
                </c:pt>
                <c:pt idx="688">
                  <c:v>12.06987962847451</c:v>
                </c:pt>
                <c:pt idx="689">
                  <c:v>11.169115343207096</c:v>
                </c:pt>
                <c:pt idx="690">
                  <c:v>10.323780926912002</c:v>
                </c:pt>
                <c:pt idx="691">
                  <c:v>9.595805059720286</c:v>
                </c:pt>
                <c:pt idx="692">
                  <c:v>8.9500140508446808</c:v>
                </c:pt>
                <c:pt idx="693">
                  <c:v>8.4627130281997296</c:v>
                </c:pt>
                <c:pt idx="694">
                  <c:v>8.064830774139125</c:v>
                </c:pt>
                <c:pt idx="695">
                  <c:v>7.6303522431827417</c:v>
                </c:pt>
                <c:pt idx="696">
                  <c:v>7.05273796634809</c:v>
                </c:pt>
                <c:pt idx="697">
                  <c:v>6.237572226441074</c:v>
                </c:pt>
                <c:pt idx="698">
                  <c:v>5.1709791917846433</c:v>
                </c:pt>
                <c:pt idx="699">
                  <c:v>0.84961718117833129</c:v>
                </c:pt>
                <c:pt idx="700">
                  <c:v>-0.93861665381002979</c:v>
                </c:pt>
                <c:pt idx="701">
                  <c:v>-2.9262675756637249</c:v>
                </c:pt>
                <c:pt idx="702">
                  <c:v>-4.8083126928643871</c:v>
                </c:pt>
                <c:pt idx="703">
                  <c:v>-6.3959139708790795</c:v>
                </c:pt>
                <c:pt idx="704">
                  <c:v>-7.5847551447701314</c:v>
                </c:pt>
                <c:pt idx="705">
                  <c:v>-8.418901255858799</c:v>
                </c:pt>
                <c:pt idx="706">
                  <c:v>-9.1306421807938332</c:v>
                </c:pt>
                <c:pt idx="707">
                  <c:v>-11.136584956372754</c:v>
                </c:pt>
                <c:pt idx="708">
                  <c:v>-11.877077334946069</c:v>
                </c:pt>
                <c:pt idx="709">
                  <c:v>-12.405605872712584</c:v>
                </c:pt>
                <c:pt idx="710">
                  <c:v>-12.916701946333461</c:v>
                </c:pt>
                <c:pt idx="711">
                  <c:v>-13.599049986976302</c:v>
                </c:pt>
                <c:pt idx="712">
                  <c:v>-14.304981304785302</c:v>
                </c:pt>
                <c:pt idx="713">
                  <c:v>-14.908612781281501</c:v>
                </c:pt>
                <c:pt idx="714">
                  <c:v>-15.401126490464492</c:v>
                </c:pt>
                <c:pt idx="715">
                  <c:v>-15.662303817406952</c:v>
                </c:pt>
                <c:pt idx="716">
                  <c:v>-15.499962666958197</c:v>
                </c:pt>
                <c:pt idx="717">
                  <c:v>-15.840087873787068</c:v>
                </c:pt>
                <c:pt idx="718">
                  <c:v>-16.345488480332023</c:v>
                </c:pt>
                <c:pt idx="719">
                  <c:v>-16.738572849037386</c:v>
                </c:pt>
                <c:pt idx="720">
                  <c:v>-16.85546015303359</c:v>
                </c:pt>
                <c:pt idx="721">
                  <c:v>-16.665996169608817</c:v>
                </c:pt>
                <c:pt idx="722">
                  <c:v>-16.192596668927006</c:v>
                </c:pt>
                <c:pt idx="723">
                  <c:v>-14.167185122137965</c:v>
                </c:pt>
                <c:pt idx="724">
                  <c:v>-13.708155125214061</c:v>
                </c:pt>
                <c:pt idx="725">
                  <c:v>-13.399003156669469</c:v>
                </c:pt>
                <c:pt idx="726">
                  <c:v>-13.165969548311114</c:v>
                </c:pt>
                <c:pt idx="727">
                  <c:v>-12.875424229321485</c:v>
                </c:pt>
                <c:pt idx="728">
                  <c:v>-12.200274600935918</c:v>
                </c:pt>
                <c:pt idx="729">
                  <c:v>-10.912049317597804</c:v>
                </c:pt>
                <c:pt idx="730">
                  <c:v>-9.7915446416986356</c:v>
                </c:pt>
                <c:pt idx="731">
                  <c:v>-9.483569894202974</c:v>
                </c:pt>
                <c:pt idx="732">
                  <c:v>-9.5844047358297768</c:v>
                </c:pt>
                <c:pt idx="733">
                  <c:v>-9.6385168336382208</c:v>
                </c:pt>
                <c:pt idx="734">
                  <c:v>-9.5950070108054568</c:v>
                </c:pt>
                <c:pt idx="735">
                  <c:v>-9.4767907037787324</c:v>
                </c:pt>
                <c:pt idx="736">
                  <c:v>-9.1313974479340398</c:v>
                </c:pt>
                <c:pt idx="737">
                  <c:v>-8.5722013607941339</c:v>
                </c:pt>
                <c:pt idx="738">
                  <c:v>-7.9354580378936364</c:v>
                </c:pt>
                <c:pt idx="739">
                  <c:v>-7.5099366454738714</c:v>
                </c:pt>
                <c:pt idx="740">
                  <c:v>-5.0404441091243424</c:v>
                </c:pt>
                <c:pt idx="741">
                  <c:v>-3.7934575348290025</c:v>
                </c:pt>
                <c:pt idx="742">
                  <c:v>-2.2346764676901358</c:v>
                </c:pt>
                <c:pt idx="743">
                  <c:v>-0.89262443666889968</c:v>
                </c:pt>
                <c:pt idx="744">
                  <c:v>0.20027064143926054</c:v>
                </c:pt>
                <c:pt idx="745">
                  <c:v>1.4648647603959948</c:v>
                </c:pt>
                <c:pt idx="746">
                  <c:v>2.8998922861480967</c:v>
                </c:pt>
                <c:pt idx="747">
                  <c:v>4.0654142076298161</c:v>
                </c:pt>
                <c:pt idx="748">
                  <c:v>6.6628841549830664</c:v>
                </c:pt>
                <c:pt idx="749">
                  <c:v>7.5654376889377346</c:v>
                </c:pt>
                <c:pt idx="750">
                  <c:v>8.6336124815694539</c:v>
                </c:pt>
                <c:pt idx="751">
                  <c:v>9.7001865529646185</c:v>
                </c:pt>
                <c:pt idx="752">
                  <c:v>10.704402856566809</c:v>
                </c:pt>
                <c:pt idx="753">
                  <c:v>11.573400918587378</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15.965733015320334</c:v>
                </c:pt>
                <c:pt idx="765">
                  <c:v>15.801710879425872</c:v>
                </c:pt>
                <c:pt idx="766">
                  <c:v>15.615060782157069</c:v>
                </c:pt>
                <c:pt idx="767">
                  <c:v>15.621875186000995</c:v>
                </c:pt>
                <c:pt idx="768">
                  <c:v>15.733672025899748</c:v>
                </c:pt>
                <c:pt idx="769">
                  <c:v>15.661198558218558</c:v>
                </c:pt>
                <c:pt idx="770">
                  <c:v>15.336282664851495</c:v>
                </c:pt>
                <c:pt idx="771">
                  <c:v>12.703750173810148</c:v>
                </c:pt>
                <c:pt idx="772">
                  <c:v>11.557601552672224</c:v>
                </c:pt>
                <c:pt idx="773">
                  <c:v>10.545374044301548</c:v>
                </c:pt>
                <c:pt idx="774">
                  <c:v>9.554542445015386</c:v>
                </c:pt>
                <c:pt idx="775">
                  <c:v>8.4067916322529044</c:v>
                </c:pt>
                <c:pt idx="776">
                  <c:v>6.9850966855641632</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-8.8311948485859713</c:v>
                </c:pt>
                <c:pt idx="786">
                  <c:v>-10.062167057789354</c:v>
                </c:pt>
                <c:pt idx="787">
                  <c:v>-12.710433269038734</c:v>
                </c:pt>
                <c:pt idx="788">
                  <c:v>-13.176850191440934</c:v>
                </c:pt>
                <c:pt idx="789">
                  <c:v>-13.543240055922169</c:v>
                </c:pt>
                <c:pt idx="790">
                  <c:v>-13.84314091269095</c:v>
                </c:pt>
                <c:pt idx="791">
                  <c:v>-14.198112825827678</c:v>
                </c:pt>
                <c:pt idx="792">
                  <c:v>-14.644793840732129</c:v>
                </c:pt>
                <c:pt idx="793">
                  <c:v>-15.090331026623588</c:v>
                </c:pt>
                <c:pt idx="794">
                  <c:v>-15.421416098630974</c:v>
                </c:pt>
                <c:pt idx="795">
                  <c:v>-15.55759853525042</c:v>
                </c:pt>
                <c:pt idx="796">
                  <c:v>-15.810864985314112</c:v>
                </c:pt>
                <c:pt idx="797">
                  <c:v>-16.002186173065212</c:v>
                </c:pt>
                <c:pt idx="798">
                  <c:v>-15.927794788265119</c:v>
                </c:pt>
                <c:pt idx="799">
                  <c:v>-15.614751736841328</c:v>
                </c:pt>
                <c:pt idx="800">
                  <c:v>-15.158850877249245</c:v>
                </c:pt>
                <c:pt idx="801">
                  <c:v>-14.671049695029614</c:v>
                </c:pt>
                <c:pt idx="802">
                  <c:v>-14.155054099044111</c:v>
                </c:pt>
                <c:pt idx="803">
                  <c:v>-13.558237633519704</c:v>
                </c:pt>
                <c:pt idx="804">
                  <c:v>-12.673141043298401</c:v>
                </c:pt>
                <c:pt idx="805">
                  <c:v>-11.375883517801856</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-4.1072119717369897E-2</c:v>
                </c:pt>
                <c:pt idx="814">
                  <c:v>1.693219385608927</c:v>
                </c:pt>
                <c:pt idx="815">
                  <c:v>3.4150917856403602</c:v>
                </c:pt>
                <c:pt idx="816">
                  <c:v>5.2961464115748909</c:v>
                </c:pt>
                <c:pt idx="817">
                  <c:v>7.204272871739704</c:v>
                </c:pt>
                <c:pt idx="818">
                  <c:v>9.0199348112145543</c:v>
                </c:pt>
                <c:pt idx="819">
                  <c:v>10.549074261338916</c:v>
                </c:pt>
                <c:pt idx="820">
                  <c:v>11.854627886383373</c:v>
                </c:pt>
                <c:pt idx="821">
                  <c:v>12.849369503350868</c:v>
                </c:pt>
                <c:pt idx="822">
                  <c:v>13.741458385898488</c:v>
                </c:pt>
                <c:pt idx="823">
                  <c:v>14.750456884393557</c:v>
                </c:pt>
                <c:pt idx="824">
                  <c:v>15.760522562000952</c:v>
                </c:pt>
                <c:pt idx="825">
                  <c:v>16.734882894485139</c:v>
                </c:pt>
                <c:pt idx="826">
                  <c:v>17.804651103845618</c:v>
                </c:pt>
                <c:pt idx="827">
                  <c:v>18.753238096951687</c:v>
                </c:pt>
                <c:pt idx="828">
                  <c:v>19.349722159936476</c:v>
                </c:pt>
                <c:pt idx="829">
                  <c:v>19.85592994305938</c:v>
                </c:pt>
                <c:pt idx="830">
                  <c:v>20.510783284871234</c:v>
                </c:pt>
                <c:pt idx="831">
                  <c:v>21.294575723578831</c:v>
                </c:pt>
                <c:pt idx="832">
                  <c:v>21.907751251075233</c:v>
                </c:pt>
                <c:pt idx="833">
                  <c:v>22.344016075713512</c:v>
                </c:pt>
                <c:pt idx="834">
                  <c:v>22.653151955368095</c:v>
                </c:pt>
                <c:pt idx="835">
                  <c:v>22.825107887220469</c:v>
                </c:pt>
                <c:pt idx="836">
                  <c:v>22.809154386703057</c:v>
                </c:pt>
                <c:pt idx="837">
                  <c:v>22.414463861068825</c:v>
                </c:pt>
                <c:pt idx="838">
                  <c:v>21.411674004529292</c:v>
                </c:pt>
                <c:pt idx="839">
                  <c:v>20.035752431451826</c:v>
                </c:pt>
                <c:pt idx="840">
                  <c:v>18.865163951534729</c:v>
                </c:pt>
                <c:pt idx="841">
                  <c:v>18.228526268893287</c:v>
                </c:pt>
                <c:pt idx="842">
                  <c:v>18.013497342751126</c:v>
                </c:pt>
                <c:pt idx="843">
                  <c:v>17.079647924708127</c:v>
                </c:pt>
                <c:pt idx="844">
                  <c:v>16.552305563127476</c:v>
                </c:pt>
                <c:pt idx="845">
                  <c:v>15.820786079957912</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0.53574661439108873</c:v>
                </c:pt>
                <c:pt idx="854">
                  <c:v>-1.524285795263012</c:v>
                </c:pt>
                <c:pt idx="855">
                  <c:v>-3.5726891248361961</c:v>
                </c:pt>
                <c:pt idx="856">
                  <c:v>-5.1442368780076748</c:v>
                </c:pt>
                <c:pt idx="857">
                  <c:v>-6.3969460883536815</c:v>
                </c:pt>
                <c:pt idx="858">
                  <c:v>-7.6325036312198478</c:v>
                </c:pt>
                <c:pt idx="859">
                  <c:v>-9.5624822571057777</c:v>
                </c:pt>
                <c:pt idx="860">
                  <c:v>-10.098256866671747</c:v>
                </c:pt>
                <c:pt idx="861">
                  <c:v>-10.439426637097688</c:v>
                </c:pt>
                <c:pt idx="862">
                  <c:v>-10.772846723109371</c:v>
                </c:pt>
                <c:pt idx="863">
                  <c:v>-11.295715917911593</c:v>
                </c:pt>
                <c:pt idx="864">
                  <c:v>-12.00751968058697</c:v>
                </c:pt>
                <c:pt idx="865">
                  <c:v>-12.685984227449756</c:v>
                </c:pt>
                <c:pt idx="866">
                  <c:v>-13.160487790265275</c:v>
                </c:pt>
                <c:pt idx="867">
                  <c:v>-13.460553178702062</c:v>
                </c:pt>
                <c:pt idx="868">
                  <c:v>-12.462460367363795</c:v>
                </c:pt>
                <c:pt idx="869">
                  <c:v>-12.554552870416977</c:v>
                </c:pt>
                <c:pt idx="870">
                  <c:v>-12.716072273217492</c:v>
                </c:pt>
                <c:pt idx="871">
                  <c:v>-12.792943472032292</c:v>
                </c:pt>
                <c:pt idx="872">
                  <c:v>-12.807315707865818</c:v>
                </c:pt>
                <c:pt idx="873">
                  <c:v>-12.774284609475671</c:v>
                </c:pt>
                <c:pt idx="874">
                  <c:v>-12.832672709268522</c:v>
                </c:pt>
                <c:pt idx="875">
                  <c:v>-13.065846867741785</c:v>
                </c:pt>
                <c:pt idx="876">
                  <c:v>-13.248179830109118</c:v>
                </c:pt>
                <c:pt idx="877">
                  <c:v>-13.651762958478727</c:v>
                </c:pt>
                <c:pt idx="878">
                  <c:v>-14.188170498907818</c:v>
                </c:pt>
                <c:pt idx="879">
                  <c:v>-14.67101994576123</c:v>
                </c:pt>
                <c:pt idx="880">
                  <c:v>-14.975404745829177</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-2.8580569049345366</c:v>
                </c:pt>
                <c:pt idx="892">
                  <c:v>-2.0986004302397356</c:v>
                </c:pt>
                <c:pt idx="893">
                  <c:v>-1.4290828240618259</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29586816"/>
        <c:axId val="229588352"/>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29586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9588352"/>
        <c:crosses val="autoZero"/>
        <c:auto val="1"/>
        <c:lblAlgn val="ctr"/>
        <c:lblOffset val="100"/>
        <c:noMultiLvlLbl val="0"/>
      </c:catAx>
      <c:valAx>
        <c:axId val="229588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9586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12.359466222450123</c:v>
                </c:pt>
                <c:pt idx="7">
                  <c:v>12.358555222449858</c:v>
                </c:pt>
                <c:pt idx="8">
                  <c:v>12.355766322449542</c:v>
                </c:pt>
                <c:pt idx="9">
                  <c:v>12.353583822449824</c:v>
                </c:pt>
                <c:pt idx="10">
                  <c:v>12.356253017399066</c:v>
                </c:pt>
                <c:pt idx="11">
                  <c:v>12.313391122449815</c:v>
                </c:pt>
                <c:pt idx="12">
                  <c:v>11.797899822449979</c:v>
                </c:pt>
                <c:pt idx="13">
                  <c:v>11.221973222450053</c:v>
                </c:pt>
                <c:pt idx="14">
                  <c:v>10.930995422450401</c:v>
                </c:pt>
                <c:pt idx="15">
                  <c:v>10.938273322450064</c:v>
                </c:pt>
                <c:pt idx="16">
                  <c:v>10.758840022449904</c:v>
                </c:pt>
                <c:pt idx="17">
                  <c:v>10.208484122450068</c:v>
                </c:pt>
                <c:pt idx="18">
                  <c:v>9.5779899224499268</c:v>
                </c:pt>
                <c:pt idx="19">
                  <c:v>9.2740803591848078</c:v>
                </c:pt>
                <c:pt idx="20">
                  <c:v>9.4926001224497725</c:v>
                </c:pt>
                <c:pt idx="21">
                  <c:v>10.376529222449681</c:v>
                </c:pt>
                <c:pt idx="22">
                  <c:v>10.790335322450018</c:v>
                </c:pt>
                <c:pt idx="23">
                  <c:v>11.078518269924222</c:v>
                </c:pt>
                <c:pt idx="24">
                  <c:v>12.218699622449805</c:v>
                </c:pt>
                <c:pt idx="25">
                  <c:v>13.248364622449998</c:v>
                </c:pt>
                <c:pt idx="26">
                  <c:v>13.783963022450109</c:v>
                </c:pt>
                <c:pt idx="27">
                  <c:v>13.823923422449719</c:v>
                </c:pt>
                <c:pt idx="28">
                  <c:v>13.508393825480168</c:v>
                </c:pt>
                <c:pt idx="29">
                  <c:v>12.95004572245054</c:v>
                </c:pt>
                <c:pt idx="30">
                  <c:v>12.351754022449764</c:v>
                </c:pt>
                <c:pt idx="31">
                  <c:v>11.926509122449859</c:v>
                </c:pt>
                <c:pt idx="32">
                  <c:v>11.868315378120286</c:v>
                </c:pt>
                <c:pt idx="33">
                  <c:v>12.769779422449885</c:v>
                </c:pt>
                <c:pt idx="34">
                  <c:v>14.661927922449394</c:v>
                </c:pt>
                <c:pt idx="35">
                  <c:v>16.748295522449862</c:v>
                </c:pt>
                <c:pt idx="36">
                  <c:v>19.240835122450122</c:v>
                </c:pt>
                <c:pt idx="37">
                  <c:v>21.107309122449948</c:v>
                </c:pt>
                <c:pt idx="38">
                  <c:v>22.88784302244969</c:v>
                </c:pt>
                <c:pt idx="39">
                  <c:v>24.189989722449731</c:v>
                </c:pt>
                <c:pt idx="40">
                  <c:v>25.041086122449968</c:v>
                </c:pt>
                <c:pt idx="41">
                  <c:v>25.419368522450135</c:v>
                </c:pt>
                <c:pt idx="42">
                  <c:v>25.430046922449829</c:v>
                </c:pt>
                <c:pt idx="43">
                  <c:v>24.728388222450207</c:v>
                </c:pt>
                <c:pt idx="44">
                  <c:v>23.178575322450186</c:v>
                </c:pt>
                <c:pt idx="45">
                  <c:v>21.152611422450459</c:v>
                </c:pt>
                <c:pt idx="46">
                  <c:v>18.147522222449727</c:v>
                </c:pt>
                <c:pt idx="47">
                  <c:v>15.13687692244995</c:v>
                </c:pt>
                <c:pt idx="48">
                  <c:v>11.545975522449538</c:v>
                </c:pt>
                <c:pt idx="49">
                  <c:v>8.0099187265314562</c:v>
                </c:pt>
                <c:pt idx="50">
                  <c:v>4.9255841224501955</c:v>
                </c:pt>
                <c:pt idx="51">
                  <c:v>1.5058053224500156</c:v>
                </c:pt>
                <c:pt idx="52">
                  <c:v>-1.7182062775501916</c:v>
                </c:pt>
                <c:pt idx="53">
                  <c:v>-4.7175346775500868</c:v>
                </c:pt>
                <c:pt idx="54">
                  <c:v>-7.0055511714275269</c:v>
                </c:pt>
                <c:pt idx="55">
                  <c:v>-9.0501339775503595</c:v>
                </c:pt>
                <c:pt idx="56">
                  <c:v>-10.368666777550146</c:v>
                </c:pt>
                <c:pt idx="57">
                  <c:v>-11.355824177550055</c:v>
                </c:pt>
                <c:pt idx="58">
                  <c:v>-12.195191977550023</c:v>
                </c:pt>
                <c:pt idx="59">
                  <c:v>-12.001279777549914</c:v>
                </c:pt>
                <c:pt idx="60">
                  <c:v>-11.145837477550089</c:v>
                </c:pt>
                <c:pt idx="61">
                  <c:v>-9.8597050775501067</c:v>
                </c:pt>
                <c:pt idx="62">
                  <c:v>-8.6383260520185541</c:v>
                </c:pt>
                <c:pt idx="63">
                  <c:v>-6.4658553775505716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21.856834822449631</c:v>
                </c:pt>
                <c:pt idx="75">
                  <c:v>22.026755687398037</c:v>
                </c:pt>
                <c:pt idx="76">
                  <c:v>21.345342722449772</c:v>
                </c:pt>
                <c:pt idx="77">
                  <c:v>20.287474122450089</c:v>
                </c:pt>
                <c:pt idx="78">
                  <c:v>18.234295122449812</c:v>
                </c:pt>
                <c:pt idx="79">
                  <c:v>15.852194656470665</c:v>
                </c:pt>
                <c:pt idx="80">
                  <c:v>12.462418822449939</c:v>
                </c:pt>
                <c:pt idx="81">
                  <c:v>8.5165828224497222</c:v>
                </c:pt>
                <c:pt idx="82">
                  <c:v>5.0296437224496202</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-14.982852477549548</c:v>
                </c:pt>
                <c:pt idx="95">
                  <c:v>-10.386549877550072</c:v>
                </c:pt>
                <c:pt idx="96">
                  <c:v>-8.3145264775501175</c:v>
                </c:pt>
                <c:pt idx="97">
                  <c:v>12.338983522449581</c:v>
                </c:pt>
                <c:pt idx="98">
                  <c:v>16.443442022449837</c:v>
                </c:pt>
                <c:pt idx="99">
                  <c:v>20.673243419357132</c:v>
                </c:pt>
                <c:pt idx="100">
                  <c:v>25.30329382245019</c:v>
                </c:pt>
                <c:pt idx="101">
                  <c:v>29.080024322449532</c:v>
                </c:pt>
                <c:pt idx="102">
                  <c:v>189.98193881306261</c:v>
                </c:pt>
                <c:pt idx="103">
                  <c:v>34.831357073669274</c:v>
                </c:pt>
                <c:pt idx="104">
                  <c:v>33.46093420294995</c:v>
                </c:pt>
                <c:pt idx="105">
                  <c:v>172.42554927270984</c:v>
                </c:pt>
                <c:pt idx="106">
                  <c:v>31.319684422450141</c:v>
                </c:pt>
                <c:pt idx="107">
                  <c:v>31.205585308163879</c:v>
                </c:pt>
                <c:pt idx="108">
                  <c:v>31.199485622449831</c:v>
                </c:pt>
                <c:pt idx="109">
                  <c:v>31.158765422449861</c:v>
                </c:pt>
                <c:pt idx="110">
                  <c:v>30.896294431540781</c:v>
                </c:pt>
                <c:pt idx="111">
                  <c:v>20.581962322450075</c:v>
                </c:pt>
                <c:pt idx="112">
                  <c:v>18.135201122450077</c:v>
                </c:pt>
                <c:pt idx="113">
                  <c:v>13.930297322450155</c:v>
                </c:pt>
                <c:pt idx="114">
                  <c:v>10.643919122449999</c:v>
                </c:pt>
                <c:pt idx="115">
                  <c:v>7.1255326224496365</c:v>
                </c:pt>
                <c:pt idx="116">
                  <c:v>3.9138760487660749</c:v>
                </c:pt>
                <c:pt idx="117">
                  <c:v>1.6939609692587707</c:v>
                </c:pt>
                <c:pt idx="118">
                  <c:v>-11.189710921994418</c:v>
                </c:pt>
                <c:pt idx="119">
                  <c:v>-13.995528777550103</c:v>
                </c:pt>
                <c:pt idx="120">
                  <c:v>-18.624872577550232</c:v>
                </c:pt>
                <c:pt idx="121">
                  <c:v>-22.880016881590603</c:v>
                </c:pt>
                <c:pt idx="122">
                  <c:v>-26.266260977550029</c:v>
                </c:pt>
                <c:pt idx="123">
                  <c:v>-30.846632277550111</c:v>
                </c:pt>
                <c:pt idx="124">
                  <c:v>-35.1566801775502</c:v>
                </c:pt>
                <c:pt idx="125">
                  <c:v>-38.729125048979007</c:v>
                </c:pt>
                <c:pt idx="126">
                  <c:v>-52.142646477550294</c:v>
                </c:pt>
                <c:pt idx="127">
                  <c:v>-55.612858677550122</c:v>
                </c:pt>
                <c:pt idx="128">
                  <c:v>-59.954976777549618</c:v>
                </c:pt>
                <c:pt idx="129">
                  <c:v>-62.196602977550114</c:v>
                </c:pt>
                <c:pt idx="130">
                  <c:v>-64.930966269217194</c:v>
                </c:pt>
                <c:pt idx="131">
                  <c:v>-67.492978977549697</c:v>
                </c:pt>
                <c:pt idx="132">
                  <c:v>-69.136799877549379</c:v>
                </c:pt>
                <c:pt idx="133">
                  <c:v>-70.123123868854378</c:v>
                </c:pt>
                <c:pt idx="134">
                  <c:v>-72.818928528832345</c:v>
                </c:pt>
                <c:pt idx="135">
                  <c:v>-73.021145777550359</c:v>
                </c:pt>
                <c:pt idx="136">
                  <c:v>-73.080310877550076</c:v>
                </c:pt>
                <c:pt idx="137">
                  <c:v>-72.472050177549647</c:v>
                </c:pt>
                <c:pt idx="138">
                  <c:v>-71.530878277550158</c:v>
                </c:pt>
                <c:pt idx="139">
                  <c:v>-70.473821638840533</c:v>
                </c:pt>
                <c:pt idx="140">
                  <c:v>-69.740954477549934</c:v>
                </c:pt>
                <c:pt idx="141">
                  <c:v>-69.217856477550214</c:v>
                </c:pt>
                <c:pt idx="142">
                  <c:v>-65.919443568459172</c:v>
                </c:pt>
                <c:pt idx="143">
                  <c:v>-65.248558497752384</c:v>
                </c:pt>
                <c:pt idx="144">
                  <c:v>-64.035394277549841</c:v>
                </c:pt>
                <c:pt idx="145">
                  <c:v>-62.332589877550021</c:v>
                </c:pt>
                <c:pt idx="146">
                  <c:v>-61.380035577550345</c:v>
                </c:pt>
                <c:pt idx="147">
                  <c:v>-60.775956275530064</c:v>
                </c:pt>
                <c:pt idx="148">
                  <c:v>-60.497185477550175</c:v>
                </c:pt>
                <c:pt idx="149">
                  <c:v>-60.440718144216788</c:v>
                </c:pt>
                <c:pt idx="150">
                  <c:v>-67.749622047170291</c:v>
                </c:pt>
                <c:pt idx="151">
                  <c:v>-70.989295577549811</c:v>
                </c:pt>
                <c:pt idx="152">
                  <c:v>-74.305880945635252</c:v>
                </c:pt>
                <c:pt idx="153">
                  <c:v>-77.417728277550054</c:v>
                </c:pt>
                <c:pt idx="154">
                  <c:v>-79.362436677549937</c:v>
                </c:pt>
                <c:pt idx="155">
                  <c:v>-80.589582781897803</c:v>
                </c:pt>
                <c:pt idx="156">
                  <c:v>-81.115102977549938</c:v>
                </c:pt>
                <c:pt idx="157">
                  <c:v>-80.913072977550158</c:v>
                </c:pt>
                <c:pt idx="158">
                  <c:v>-79.950083077550119</c:v>
                </c:pt>
                <c:pt idx="159">
                  <c:v>-78.102071853893818</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-34.314130151019299</c:v>
                </c:pt>
                <c:pt idx="172">
                  <c:v>-32.891494983296987</c:v>
                </c:pt>
                <c:pt idx="173">
                  <c:v>-30.708570977550306</c:v>
                </c:pt>
                <c:pt idx="174">
                  <c:v>-29.045115177549796</c:v>
                </c:pt>
                <c:pt idx="175">
                  <c:v>-27.504590577550189</c:v>
                </c:pt>
                <c:pt idx="176">
                  <c:v>-25.723584635444887</c:v>
                </c:pt>
                <c:pt idx="177">
                  <c:v>-19.512209554473078</c:v>
                </c:pt>
                <c:pt idx="178">
                  <c:v>-17.965770377550168</c:v>
                </c:pt>
                <c:pt idx="179">
                  <c:v>-16.090060877550485</c:v>
                </c:pt>
                <c:pt idx="180">
                  <c:v>-13.877028577550471</c:v>
                </c:pt>
                <c:pt idx="181">
                  <c:v>-11.833850377549854</c:v>
                </c:pt>
                <c:pt idx="182">
                  <c:v>-9.630481845971099</c:v>
                </c:pt>
                <c:pt idx="183">
                  <c:v>-6.8595542775502265</c:v>
                </c:pt>
                <c:pt idx="184">
                  <c:v>-4.5184153073375484</c:v>
                </c:pt>
                <c:pt idx="185">
                  <c:v>5.3844455914154015</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38.983810459449785</c:v>
                </c:pt>
                <c:pt idx="198">
                  <c:v>41.093988713449882</c:v>
                </c:pt>
                <c:pt idx="199">
                  <c:v>43.640516912449975</c:v>
                </c:pt>
                <c:pt idx="200">
                  <c:v>45.844758585668153</c:v>
                </c:pt>
                <c:pt idx="201">
                  <c:v>51.869890522449893</c:v>
                </c:pt>
                <c:pt idx="202">
                  <c:v>52.125898392450004</c:v>
                </c:pt>
                <c:pt idx="203">
                  <c:v>51.924380582449899</c:v>
                </c:pt>
                <c:pt idx="204">
                  <c:v>51.467015672449861</c:v>
                </c:pt>
                <c:pt idx="205">
                  <c:v>50.679167332449964</c:v>
                </c:pt>
                <c:pt idx="206">
                  <c:v>49.916584171385942</c:v>
                </c:pt>
                <c:pt idx="207">
                  <c:v>49.062986072449888</c:v>
                </c:pt>
                <c:pt idx="208">
                  <c:v>48.465582226153657</c:v>
                </c:pt>
                <c:pt idx="209">
                  <c:v>37.091888320366472</c:v>
                </c:pt>
                <c:pt idx="210">
                  <c:v>35.098379314450021</c:v>
                </c:pt>
                <c:pt idx="211">
                  <c:v>32.469649357249814</c:v>
                </c:pt>
                <c:pt idx="212">
                  <c:v>-6.6949806975498687</c:v>
                </c:pt>
                <c:pt idx="213">
                  <c:v>26.361156334949889</c:v>
                </c:pt>
                <c:pt idx="214">
                  <c:v>14.13730682141906</c:v>
                </c:pt>
                <c:pt idx="215">
                  <c:v>10.336312922449537</c:v>
                </c:pt>
                <c:pt idx="216">
                  <c:v>6.6918976224499405</c:v>
                </c:pt>
                <c:pt idx="217">
                  <c:v>2.8963938224497077</c:v>
                </c:pt>
                <c:pt idx="218">
                  <c:v>-0.38167877754975327</c:v>
                </c:pt>
                <c:pt idx="219">
                  <c:v>-3.4035070151846014</c:v>
                </c:pt>
                <c:pt idx="220">
                  <c:v>-5.6878754775499507</c:v>
                </c:pt>
                <c:pt idx="221">
                  <c:v>-7.3261791091292405</c:v>
                </c:pt>
                <c:pt idx="222">
                  <c:v>-10.57922314421678</c:v>
                </c:pt>
                <c:pt idx="223">
                  <c:v>-10.786559577550006</c:v>
                </c:pt>
                <c:pt idx="224">
                  <c:v>-11.02637117755001</c:v>
                </c:pt>
                <c:pt idx="225">
                  <c:v>-10.850468177549821</c:v>
                </c:pt>
                <c:pt idx="226">
                  <c:v>-10.203680413720322</c:v>
                </c:pt>
                <c:pt idx="227">
                  <c:v>-8.6874897775499562</c:v>
                </c:pt>
                <c:pt idx="228">
                  <c:v>-6.9481159775500778</c:v>
                </c:pt>
                <c:pt idx="229">
                  <c:v>-4.8335821775498555</c:v>
                </c:pt>
                <c:pt idx="230">
                  <c:v>-3.1832636204078142</c:v>
                </c:pt>
                <c:pt idx="231">
                  <c:v>6.5965235224498713</c:v>
                </c:pt>
                <c:pt idx="232">
                  <c:v>8.9476339264900009</c:v>
                </c:pt>
                <c:pt idx="233">
                  <c:v>12.181128922449998</c:v>
                </c:pt>
                <c:pt idx="234">
                  <c:v>14.768093522449732</c:v>
                </c:pt>
                <c:pt idx="235">
                  <c:v>17.668368422449905</c:v>
                </c:pt>
                <c:pt idx="236">
                  <c:v>19.956105022450128</c:v>
                </c:pt>
                <c:pt idx="237">
                  <c:v>22.056547978971619</c:v>
                </c:pt>
                <c:pt idx="238">
                  <c:v>24.033247338238827</c:v>
                </c:pt>
                <c:pt idx="239">
                  <c:v>32.594481476207299</c:v>
                </c:pt>
                <c:pt idx="240">
                  <c:v>33.156231088449886</c:v>
                </c:pt>
                <c:pt idx="241">
                  <c:v>33.148439230530805</c:v>
                </c:pt>
                <c:pt idx="242">
                  <c:v>33.149859602449887</c:v>
                </c:pt>
                <c:pt idx="243">
                  <c:v>29.903367966894365</c:v>
                </c:pt>
                <c:pt idx="244">
                  <c:v>28.075869622449975</c:v>
                </c:pt>
                <c:pt idx="245">
                  <c:v>24.495491822450077</c:v>
                </c:pt>
                <c:pt idx="246">
                  <c:v>20.657811422449861</c:v>
                </c:pt>
                <c:pt idx="247">
                  <c:v>16.759309822449467</c:v>
                </c:pt>
                <c:pt idx="248">
                  <c:v>12.804678370934795</c:v>
                </c:pt>
                <c:pt idx="249">
                  <c:v>9.4527237224499743</c:v>
                </c:pt>
                <c:pt idx="250">
                  <c:v>6.842137424888648</c:v>
                </c:pt>
                <c:pt idx="251">
                  <c:v>-2.8353238639137666</c:v>
                </c:pt>
                <c:pt idx="252">
                  <c:v>-5.4165038775501841</c:v>
                </c:pt>
                <c:pt idx="253">
                  <c:v>-7.7341663722869205</c:v>
                </c:pt>
                <c:pt idx="254">
                  <c:v>-10.044592177550181</c:v>
                </c:pt>
                <c:pt idx="255">
                  <c:v>-12.008697177550147</c:v>
                </c:pt>
                <c:pt idx="256">
                  <c:v>-13.948951677550049</c:v>
                </c:pt>
                <c:pt idx="257">
                  <c:v>-15.6466029775506</c:v>
                </c:pt>
                <c:pt idx="258">
                  <c:v>-16.603880173202604</c:v>
                </c:pt>
                <c:pt idx="259">
                  <c:v>-19.548816154969231</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1.8925875224500472</c:v>
                </c:pt>
                <c:pt idx="270">
                  <c:v>13.57113264332866</c:v>
                </c:pt>
                <c:pt idx="271">
                  <c:v>16.628387722449691</c:v>
                </c:pt>
                <c:pt idx="272">
                  <c:v>20.03220192244979</c:v>
                </c:pt>
                <c:pt idx="273">
                  <c:v>22.695966422449995</c:v>
                </c:pt>
                <c:pt idx="274">
                  <c:v>26.163634841131586</c:v>
                </c:pt>
                <c:pt idx="275">
                  <c:v>29.03967612244973</c:v>
                </c:pt>
                <c:pt idx="276">
                  <c:v>190.19720667932981</c:v>
                </c:pt>
                <c:pt idx="277">
                  <c:v>35.319300269449876</c:v>
                </c:pt>
                <c:pt idx="278">
                  <c:v>45.391569401021243</c:v>
                </c:pt>
                <c:pt idx="279">
                  <c:v>47.769746277449912</c:v>
                </c:pt>
                <c:pt idx="280">
                  <c:v>50.709258582449912</c:v>
                </c:pt>
                <c:pt idx="281">
                  <c:v>53.603262202449883</c:v>
                </c:pt>
                <c:pt idx="282">
                  <c:v>55.401083292449904</c:v>
                </c:pt>
                <c:pt idx="283">
                  <c:v>56.002999092342286</c:v>
                </c:pt>
                <c:pt idx="284">
                  <c:v>55.654186212449872</c:v>
                </c:pt>
                <c:pt idx="285">
                  <c:v>54.112548782449913</c:v>
                </c:pt>
                <c:pt idx="286">
                  <c:v>52.90502224658794</c:v>
                </c:pt>
                <c:pt idx="287">
                  <c:v>36.875649522449876</c:v>
                </c:pt>
                <c:pt idx="288">
                  <c:v>66.321131537249727</c:v>
                </c:pt>
                <c:pt idx="289">
                  <c:v>30.125258309684231</c:v>
                </c:pt>
                <c:pt idx="290">
                  <c:v>26.220585422450039</c:v>
                </c:pt>
                <c:pt idx="291">
                  <c:v>22.694535222449844</c:v>
                </c:pt>
                <c:pt idx="292">
                  <c:v>19.222999482046106</c:v>
                </c:pt>
                <c:pt idx="293">
                  <c:v>8.3508023459793232</c:v>
                </c:pt>
                <c:pt idx="294">
                  <c:v>5.1728623103287283</c:v>
                </c:pt>
                <c:pt idx="295">
                  <c:v>1.1106596224497309</c:v>
                </c:pt>
                <c:pt idx="296">
                  <c:v>-1.9957877775499639</c:v>
                </c:pt>
                <c:pt idx="297">
                  <c:v>-6.5878345775500522</c:v>
                </c:pt>
                <c:pt idx="298">
                  <c:v>-10.228720777550286</c:v>
                </c:pt>
                <c:pt idx="299">
                  <c:v>-14.470433952297636</c:v>
                </c:pt>
                <c:pt idx="300">
                  <c:v>-18.019024477550591</c:v>
                </c:pt>
                <c:pt idx="301">
                  <c:v>-20.050778877549913</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3.0865948355813995</c:v>
                </c:pt>
                <c:pt idx="310">
                  <c:v>8.6444848224501509</c:v>
                </c:pt>
                <c:pt idx="311">
                  <c:v>13.276318522449998</c:v>
                </c:pt>
                <c:pt idx="312">
                  <c:v>17.076892522450038</c:v>
                </c:pt>
                <c:pt idx="313">
                  <c:v>19.346452108308284</c:v>
                </c:pt>
                <c:pt idx="314">
                  <c:v>20.63197592245</c:v>
                </c:pt>
                <c:pt idx="315">
                  <c:v>26.918578848536292</c:v>
                </c:pt>
                <c:pt idx="316">
                  <c:v>26.886933922449632</c:v>
                </c:pt>
                <c:pt idx="317">
                  <c:v>26.064108922450039</c:v>
                </c:pt>
                <c:pt idx="318">
                  <c:v>24.639281622450337</c:v>
                </c:pt>
                <c:pt idx="319">
                  <c:v>22.234963845030521</c:v>
                </c:pt>
                <c:pt idx="320">
                  <c:v>19.865728722449742</c:v>
                </c:pt>
                <c:pt idx="321">
                  <c:v>17.853157870276132</c:v>
                </c:pt>
                <c:pt idx="322">
                  <c:v>7.8238955224498081</c:v>
                </c:pt>
                <c:pt idx="323">
                  <c:v>6.0910454224503834</c:v>
                </c:pt>
                <c:pt idx="324">
                  <c:v>1.6996019224497161</c:v>
                </c:pt>
                <c:pt idx="325">
                  <c:v>-1.3875401510194638</c:v>
                </c:pt>
                <c:pt idx="326">
                  <c:v>-3.8423315775500884</c:v>
                </c:pt>
                <c:pt idx="327">
                  <c:v>-5.7557242775506268</c:v>
                </c:pt>
                <c:pt idx="328">
                  <c:v>-7.7819364775500866</c:v>
                </c:pt>
                <c:pt idx="329">
                  <c:v>-9.6007126391662556</c:v>
                </c:pt>
                <c:pt idx="330">
                  <c:v>-10.622003750277448</c:v>
                </c:pt>
                <c:pt idx="331">
                  <c:v>-17.758625956716543</c:v>
                </c:pt>
                <c:pt idx="332">
                  <c:v>-18.990873877550026</c:v>
                </c:pt>
                <c:pt idx="333">
                  <c:v>-20.222642577549856</c:v>
                </c:pt>
                <c:pt idx="334">
                  <c:v>-21.380611803637105</c:v>
                </c:pt>
                <c:pt idx="335">
                  <c:v>-22.01849627755011</c:v>
                </c:pt>
                <c:pt idx="336">
                  <c:v>-22.514016477550143</c:v>
                </c:pt>
                <c:pt idx="337">
                  <c:v>-19.633911829662811</c:v>
                </c:pt>
                <c:pt idx="338">
                  <c:v>-17.483163577549952</c:v>
                </c:pt>
                <c:pt idx="339">
                  <c:v>-15.646534939088605</c:v>
                </c:pt>
                <c:pt idx="340">
                  <c:v>-12.434405877550304</c:v>
                </c:pt>
                <c:pt idx="341">
                  <c:v>-9.6428398775507027</c:v>
                </c:pt>
                <c:pt idx="342">
                  <c:v>-7.2600342775496767</c:v>
                </c:pt>
                <c:pt idx="343">
                  <c:v>-4.9321262394549015</c:v>
                </c:pt>
                <c:pt idx="344">
                  <c:v>8.3367520224500424</c:v>
                </c:pt>
                <c:pt idx="345">
                  <c:v>10.675163822450168</c:v>
                </c:pt>
                <c:pt idx="346">
                  <c:v>13.115727722450069</c:v>
                </c:pt>
                <c:pt idx="347">
                  <c:v>16.565443622449767</c:v>
                </c:pt>
                <c:pt idx="348">
                  <c:v>19.354968875985495</c:v>
                </c:pt>
                <c:pt idx="349">
                  <c:v>21.890092423549127</c:v>
                </c:pt>
                <c:pt idx="350">
                  <c:v>30.978205627713088</c:v>
                </c:pt>
                <c:pt idx="351">
                  <c:v>51.086975093649897</c:v>
                </c:pt>
                <c:pt idx="352">
                  <c:v>35.611800255449808</c:v>
                </c:pt>
                <c:pt idx="353">
                  <c:v>38.266762853449883</c:v>
                </c:pt>
                <c:pt idx="354">
                  <c:v>40.497678194449882</c:v>
                </c:pt>
                <c:pt idx="355">
                  <c:v>42.861569767347724</c:v>
                </c:pt>
                <c:pt idx="356">
                  <c:v>45.814150242449912</c:v>
                </c:pt>
                <c:pt idx="357">
                  <c:v>48.410380362449885</c:v>
                </c:pt>
                <c:pt idx="358">
                  <c:v>49.736411522449913</c:v>
                </c:pt>
                <c:pt idx="359">
                  <c:v>54.503945744672109</c:v>
                </c:pt>
                <c:pt idx="360">
                  <c:v>54.222468282449995</c:v>
                </c:pt>
                <c:pt idx="361">
                  <c:v>53.392054782449883</c:v>
                </c:pt>
                <c:pt idx="362">
                  <c:v>52.147221593156871</c:v>
                </c:pt>
                <c:pt idx="363">
                  <c:v>50.131641972449899</c:v>
                </c:pt>
                <c:pt idx="364">
                  <c:v>48.179584372449902</c:v>
                </c:pt>
                <c:pt idx="365">
                  <c:v>46.393252490191813</c:v>
                </c:pt>
                <c:pt idx="366">
                  <c:v>28.525629844288716</c:v>
                </c:pt>
                <c:pt idx="367">
                  <c:v>23.272398624490595</c:v>
                </c:pt>
                <c:pt idx="368">
                  <c:v>18.019297022449891</c:v>
                </c:pt>
                <c:pt idx="369">
                  <c:v>13.669888822449698</c:v>
                </c:pt>
                <c:pt idx="370">
                  <c:v>9.0393411224498639</c:v>
                </c:pt>
                <c:pt idx="371">
                  <c:v>5.4729402224500374</c:v>
                </c:pt>
                <c:pt idx="372">
                  <c:v>3.5707235224498675</c:v>
                </c:pt>
                <c:pt idx="373">
                  <c:v>-8.0743454249185422</c:v>
                </c:pt>
                <c:pt idx="374">
                  <c:v>-10.598208877550263</c:v>
                </c:pt>
                <c:pt idx="375">
                  <c:v>-14.485622977549886</c:v>
                </c:pt>
                <c:pt idx="376">
                  <c:v>-17.052923277550114</c:v>
                </c:pt>
                <c:pt idx="377">
                  <c:v>-20.637080577550233</c:v>
                </c:pt>
                <c:pt idx="378">
                  <c:v>-23.439131877549489</c:v>
                </c:pt>
                <c:pt idx="379">
                  <c:v>-26.781778102550021</c:v>
                </c:pt>
                <c:pt idx="380">
                  <c:v>-36.824974526330507</c:v>
                </c:pt>
                <c:pt idx="381">
                  <c:v>-37.616505877549912</c:v>
                </c:pt>
                <c:pt idx="382">
                  <c:v>-37.774567477549894</c:v>
                </c:pt>
                <c:pt idx="383">
                  <c:v>-37.321020377550241</c:v>
                </c:pt>
                <c:pt idx="384">
                  <c:v>-36.272569977549963</c:v>
                </c:pt>
                <c:pt idx="385">
                  <c:v>-34.91221142491824</c:v>
                </c:pt>
                <c:pt idx="386">
                  <c:v>-32.912620663596478</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3.4950471335609117</c:v>
                </c:pt>
                <c:pt idx="396">
                  <c:v>5.3553091224495404</c:v>
                </c:pt>
                <c:pt idx="397">
                  <c:v>7.6012075224500961</c:v>
                </c:pt>
                <c:pt idx="398">
                  <c:v>9.7407620224501521</c:v>
                </c:pt>
                <c:pt idx="399">
                  <c:v>12.019207222450035</c:v>
                </c:pt>
                <c:pt idx="400">
                  <c:v>13.873174022450286</c:v>
                </c:pt>
                <c:pt idx="401">
                  <c:v>16.431773922449928</c:v>
                </c:pt>
                <c:pt idx="402">
                  <c:v>18.38110438664765</c:v>
                </c:pt>
                <c:pt idx="403">
                  <c:v>20.362650795177416</c:v>
                </c:pt>
                <c:pt idx="404">
                  <c:v>26.24116931192366</c:v>
                </c:pt>
                <c:pt idx="405">
                  <c:v>26.552174622449996</c:v>
                </c:pt>
                <c:pt idx="406">
                  <c:v>26.536161222449831</c:v>
                </c:pt>
                <c:pt idx="407">
                  <c:v>26.03845522244962</c:v>
                </c:pt>
                <c:pt idx="408">
                  <c:v>24.828584533685689</c:v>
                </c:pt>
                <c:pt idx="409">
                  <c:v>23.255564422450135</c:v>
                </c:pt>
                <c:pt idx="410">
                  <c:v>22.019564522449997</c:v>
                </c:pt>
                <c:pt idx="411">
                  <c:v>11.114157560911458</c:v>
                </c:pt>
                <c:pt idx="412">
                  <c:v>8.7763436224501561</c:v>
                </c:pt>
                <c:pt idx="413">
                  <c:v>5.8351123224494756</c:v>
                </c:pt>
                <c:pt idx="414">
                  <c:v>2.668036047702441</c:v>
                </c:pt>
                <c:pt idx="415">
                  <c:v>0.21528482244971769</c:v>
                </c:pt>
                <c:pt idx="416">
                  <c:v>-2.5831195775500437</c:v>
                </c:pt>
                <c:pt idx="417">
                  <c:v>-4.9697890775496214</c:v>
                </c:pt>
                <c:pt idx="418">
                  <c:v>-6.6129908171727836</c:v>
                </c:pt>
                <c:pt idx="419">
                  <c:v>-13.626521412614949</c:v>
                </c:pt>
                <c:pt idx="420">
                  <c:v>-15.166603144216737</c:v>
                </c:pt>
                <c:pt idx="421">
                  <c:v>-16.386413977550081</c:v>
                </c:pt>
                <c:pt idx="422">
                  <c:v>-17.894403577549934</c:v>
                </c:pt>
                <c:pt idx="423">
                  <c:v>-19.371671077550133</c:v>
                </c:pt>
                <c:pt idx="424">
                  <c:v>-20.990199709873089</c:v>
                </c:pt>
                <c:pt idx="425">
                  <c:v>-23.095009477549784</c:v>
                </c:pt>
                <c:pt idx="426">
                  <c:v>-24.405056699772189</c:v>
                </c:pt>
                <c:pt idx="427">
                  <c:v>-33.633581746367575</c:v>
                </c:pt>
                <c:pt idx="428">
                  <c:v>-35.618316577550189</c:v>
                </c:pt>
                <c:pt idx="429">
                  <c:v>-37.948139377549801</c:v>
                </c:pt>
                <c:pt idx="430">
                  <c:v>-40.071637386640454</c:v>
                </c:pt>
                <c:pt idx="431">
                  <c:v>-41.958025977550136</c:v>
                </c:pt>
                <c:pt idx="432">
                  <c:v>-43.149309477550247</c:v>
                </c:pt>
                <c:pt idx="433">
                  <c:v>-43.649759290050113</c:v>
                </c:pt>
                <c:pt idx="434">
                  <c:v>-43.693199503866055</c:v>
                </c:pt>
                <c:pt idx="435">
                  <c:v>-42.928974659368308</c:v>
                </c:pt>
                <c:pt idx="436">
                  <c:v>-41.615244477549794</c:v>
                </c:pt>
                <c:pt idx="437">
                  <c:v>-39.805120877550252</c:v>
                </c:pt>
                <c:pt idx="438">
                  <c:v>-37.511737689671413</c:v>
                </c:pt>
                <c:pt idx="439">
                  <c:v>-35.666011377550021</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-23.134850777549968</c:v>
                </c:pt>
                <c:pt idx="448">
                  <c:v>-21.607225877550491</c:v>
                </c:pt>
                <c:pt idx="449">
                  <c:v>-19.935773177550089</c:v>
                </c:pt>
                <c:pt idx="450">
                  <c:v>-18.812546477550089</c:v>
                </c:pt>
                <c:pt idx="451">
                  <c:v>-10.609176477550108</c:v>
                </c:pt>
                <c:pt idx="452">
                  <c:v>-9.2290800129035517</c:v>
                </c:pt>
                <c:pt idx="453">
                  <c:v>-7.0270162449919695</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15.152470067904337</c:v>
                </c:pt>
                <c:pt idx="468">
                  <c:v>14.545745946692335</c:v>
                </c:pt>
                <c:pt idx="469">
                  <c:v>13.367789474831152</c:v>
                </c:pt>
                <c:pt idx="470">
                  <c:v>10.541515022449488</c:v>
                </c:pt>
                <c:pt idx="471">
                  <c:v>7.4396125123488277</c:v>
                </c:pt>
                <c:pt idx="472">
                  <c:v>4.8859974224497762</c:v>
                </c:pt>
                <c:pt idx="473">
                  <c:v>2.055462422449827</c:v>
                </c:pt>
                <c:pt idx="474">
                  <c:v>0.25671182753487187</c:v>
                </c:pt>
                <c:pt idx="475">
                  <c:v>-14.090767310883479</c:v>
                </c:pt>
                <c:pt idx="476">
                  <c:v>-16.188698177550187</c:v>
                </c:pt>
                <c:pt idx="477">
                  <c:v>-18.441094777550433</c:v>
                </c:pt>
                <c:pt idx="478">
                  <c:v>-20.130329977549913</c:v>
                </c:pt>
                <c:pt idx="479">
                  <c:v>-21.743740661223551</c:v>
                </c:pt>
                <c:pt idx="480">
                  <c:v>-22.619266001359648</c:v>
                </c:pt>
                <c:pt idx="481">
                  <c:v>-27.509993830491485</c:v>
                </c:pt>
                <c:pt idx="482">
                  <c:v>-28.036994777550031</c:v>
                </c:pt>
                <c:pt idx="483">
                  <c:v>-28.328608277550089</c:v>
                </c:pt>
                <c:pt idx="484">
                  <c:v>-29.600770477550014</c:v>
                </c:pt>
                <c:pt idx="485">
                  <c:v>-31.409496707435032</c:v>
                </c:pt>
                <c:pt idx="486">
                  <c:v>-33.33930387755035</c:v>
                </c:pt>
                <c:pt idx="487">
                  <c:v>-35.678230277550071</c:v>
                </c:pt>
                <c:pt idx="488">
                  <c:v>-37.130279496417955</c:v>
                </c:pt>
                <c:pt idx="489">
                  <c:v>-43.110703510517595</c:v>
                </c:pt>
                <c:pt idx="490">
                  <c:v>-44.600214106416246</c:v>
                </c:pt>
                <c:pt idx="491">
                  <c:v>-45.742899277549576</c:v>
                </c:pt>
                <c:pt idx="492">
                  <c:v>-46.917474777550055</c:v>
                </c:pt>
                <c:pt idx="493">
                  <c:v>-48.813895277550394</c:v>
                </c:pt>
                <c:pt idx="494">
                  <c:v>-50.420706477550105</c:v>
                </c:pt>
                <c:pt idx="495">
                  <c:v>-51.639888677549905</c:v>
                </c:pt>
                <c:pt idx="496">
                  <c:v>-52.092236477550131</c:v>
                </c:pt>
                <c:pt idx="497">
                  <c:v>-55.374384372286777</c:v>
                </c:pt>
                <c:pt idx="498">
                  <c:v>-55.775520577550402</c:v>
                </c:pt>
                <c:pt idx="499">
                  <c:v>-56.170666777549997</c:v>
                </c:pt>
                <c:pt idx="500">
                  <c:v>-57.008770588661349</c:v>
                </c:pt>
                <c:pt idx="501">
                  <c:v>-58.201772077550316</c:v>
                </c:pt>
                <c:pt idx="502">
                  <c:v>-59.79371677755023</c:v>
                </c:pt>
                <c:pt idx="503">
                  <c:v>-61.70146077754984</c:v>
                </c:pt>
                <c:pt idx="504">
                  <c:v>-62.670266477550072</c:v>
                </c:pt>
                <c:pt idx="505">
                  <c:v>-67.888409086245787</c:v>
                </c:pt>
                <c:pt idx="506">
                  <c:v>-68.925021987753809</c:v>
                </c:pt>
                <c:pt idx="507">
                  <c:v>-70.546572777550097</c:v>
                </c:pt>
                <c:pt idx="508">
                  <c:v>-71.824963077549981</c:v>
                </c:pt>
                <c:pt idx="509">
                  <c:v>-72.630405377549764</c:v>
                </c:pt>
                <c:pt idx="510">
                  <c:v>-72.942335353954334</c:v>
                </c:pt>
                <c:pt idx="511">
                  <c:v>-72.770009777550058</c:v>
                </c:pt>
                <c:pt idx="512">
                  <c:v>-72.286242347115547</c:v>
                </c:pt>
                <c:pt idx="513">
                  <c:v>-68.606613242255975</c:v>
                </c:pt>
                <c:pt idx="514">
                  <c:v>-67.906879577549589</c:v>
                </c:pt>
                <c:pt idx="515">
                  <c:v>-65.561200435883265</c:v>
                </c:pt>
                <c:pt idx="516">
                  <c:v>-63.077870012903595</c:v>
                </c:pt>
                <c:pt idx="517">
                  <c:v>-60.851168777550249</c:v>
                </c:pt>
                <c:pt idx="518">
                  <c:v>-58.307459177550307</c:v>
                </c:pt>
                <c:pt idx="519">
                  <c:v>-55.742597577550242</c:v>
                </c:pt>
                <c:pt idx="520">
                  <c:v>-53.088997395917644</c:v>
                </c:pt>
                <c:pt idx="521">
                  <c:v>-51.346696477550033</c:v>
                </c:pt>
                <c:pt idx="522">
                  <c:v>-42.382336227550013</c:v>
                </c:pt>
                <c:pt idx="523">
                  <c:v>-39.63231837755027</c:v>
                </c:pt>
                <c:pt idx="524">
                  <c:v>-36.341698977549996</c:v>
                </c:pt>
                <c:pt idx="525">
                  <c:v>-33.626703447247294</c:v>
                </c:pt>
                <c:pt idx="526">
                  <c:v>-30.756682021028581</c:v>
                </c:pt>
                <c:pt idx="527">
                  <c:v>-28.598811977550227</c:v>
                </c:pt>
                <c:pt idx="528">
                  <c:v>-26.715374877550026</c:v>
                </c:pt>
                <c:pt idx="529">
                  <c:v>-24.748739577550104</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-8.3909921593684018</c:v>
                </c:pt>
                <c:pt idx="539">
                  <c:v>-9.8940239285306859</c:v>
                </c:pt>
                <c:pt idx="540">
                  <c:v>-10.571294640815637</c:v>
                </c:pt>
                <c:pt idx="541">
                  <c:v>-11.59885777754992</c:v>
                </c:pt>
                <c:pt idx="542">
                  <c:v>-12.736995277549958</c:v>
                </c:pt>
                <c:pt idx="543">
                  <c:v>-14.452616877550728</c:v>
                </c:pt>
                <c:pt idx="544">
                  <c:v>-17.026223952297556</c:v>
                </c:pt>
                <c:pt idx="545">
                  <c:v>-19.485538477550495</c:v>
                </c:pt>
                <c:pt idx="546">
                  <c:v>-21.971982921994794</c:v>
                </c:pt>
                <c:pt idx="547">
                  <c:v>-31.733283838660789</c:v>
                </c:pt>
                <c:pt idx="548">
                  <c:v>-32.830209742855956</c:v>
                </c:pt>
                <c:pt idx="549">
                  <c:v>-36.904743577550441</c:v>
                </c:pt>
                <c:pt idx="550">
                  <c:v>-39.610318577550551</c:v>
                </c:pt>
                <c:pt idx="551">
                  <c:v>-41.743291877550092</c:v>
                </c:pt>
                <c:pt idx="552">
                  <c:v>-44.590145972499663</c:v>
                </c:pt>
                <c:pt idx="553">
                  <c:v>-47.120269077549807</c:v>
                </c:pt>
                <c:pt idx="554">
                  <c:v>-49.024229377550256</c:v>
                </c:pt>
                <c:pt idx="555">
                  <c:v>-50.309426477549991</c:v>
                </c:pt>
                <c:pt idx="556">
                  <c:v>-55.008404939088422</c:v>
                </c:pt>
                <c:pt idx="557">
                  <c:v>-56.222988416325826</c:v>
                </c:pt>
                <c:pt idx="558">
                  <c:v>-57.937918977550368</c:v>
                </c:pt>
                <c:pt idx="559">
                  <c:v>-59.126972777550222</c:v>
                </c:pt>
                <c:pt idx="560">
                  <c:v>-60.26641577755003</c:v>
                </c:pt>
                <c:pt idx="561">
                  <c:v>-61.148592395917518</c:v>
                </c:pt>
                <c:pt idx="562">
                  <c:v>-61.97485887755019</c:v>
                </c:pt>
                <c:pt idx="563">
                  <c:v>-62.506837466560924</c:v>
                </c:pt>
                <c:pt idx="564">
                  <c:v>-61.930413204822813</c:v>
                </c:pt>
                <c:pt idx="565">
                  <c:v>-61.512738677550232</c:v>
                </c:pt>
                <c:pt idx="566">
                  <c:v>-61.057375559182418</c:v>
                </c:pt>
                <c:pt idx="567">
                  <c:v>-60.384221677549995</c:v>
                </c:pt>
                <c:pt idx="568">
                  <c:v>-59.995872077550217</c:v>
                </c:pt>
                <c:pt idx="569">
                  <c:v>-59.977125277550073</c:v>
                </c:pt>
                <c:pt idx="570">
                  <c:v>-60.22008117142795</c:v>
                </c:pt>
                <c:pt idx="571">
                  <c:v>-60.362360977550431</c:v>
                </c:pt>
                <c:pt idx="572">
                  <c:v>-60.410368651462747</c:v>
                </c:pt>
                <c:pt idx="573">
                  <c:v>-59.380045602550041</c:v>
                </c:pt>
                <c:pt idx="574">
                  <c:v>-58.291050477550051</c:v>
                </c:pt>
                <c:pt idx="575">
                  <c:v>-56.581443777549921</c:v>
                </c:pt>
                <c:pt idx="576">
                  <c:v>-54.748587954822803</c:v>
                </c:pt>
                <c:pt idx="577">
                  <c:v>-52.740781177550005</c:v>
                </c:pt>
                <c:pt idx="578">
                  <c:v>-50.772845477550192</c:v>
                </c:pt>
                <c:pt idx="579">
                  <c:v>-48.556299777550365</c:v>
                </c:pt>
                <c:pt idx="580">
                  <c:v>-47.380016477550058</c:v>
                </c:pt>
                <c:pt idx="581">
                  <c:v>-42.920735688076363</c:v>
                </c:pt>
                <c:pt idx="582">
                  <c:v>-41.833167077549533</c:v>
                </c:pt>
                <c:pt idx="583">
                  <c:v>-39.852605661223492</c:v>
                </c:pt>
                <c:pt idx="584">
                  <c:v>-37.464627177550199</c:v>
                </c:pt>
                <c:pt idx="585">
                  <c:v>-34.977283977550329</c:v>
                </c:pt>
                <c:pt idx="586">
                  <c:v>-32.880787877550155</c:v>
                </c:pt>
                <c:pt idx="587">
                  <c:v>-30.668476577550091</c:v>
                </c:pt>
                <c:pt idx="588">
                  <c:v>-29.046721834693109</c:v>
                </c:pt>
                <c:pt idx="589">
                  <c:v>-27.453169998677222</c:v>
                </c:pt>
                <c:pt idx="590">
                  <c:v>-20.552719124609126</c:v>
                </c:pt>
                <c:pt idx="591">
                  <c:v>-18.817630177549926</c:v>
                </c:pt>
                <c:pt idx="592">
                  <c:v>-17.012443877549863</c:v>
                </c:pt>
                <c:pt idx="593">
                  <c:v>-15.06978987754986</c:v>
                </c:pt>
                <c:pt idx="594">
                  <c:v>-13.224315048978786</c:v>
                </c:pt>
                <c:pt idx="595">
                  <c:v>-11.68316837754989</c:v>
                </c:pt>
                <c:pt idx="596">
                  <c:v>-10.100895477549869</c:v>
                </c:pt>
                <c:pt idx="597">
                  <c:v>-3.9359140160115382</c:v>
                </c:pt>
                <c:pt idx="598">
                  <c:v>-1.99671213411583</c:v>
                </c:pt>
                <c:pt idx="599">
                  <c:v>2.4103822449745852E-2</c:v>
                </c:pt>
                <c:pt idx="600">
                  <c:v>2.8588378081641679</c:v>
                </c:pt>
                <c:pt idx="601">
                  <c:v>5.1210400224501029</c:v>
                </c:pt>
                <c:pt idx="602">
                  <c:v>7.2252823224498854</c:v>
                </c:pt>
                <c:pt idx="603">
                  <c:v>10.235154022449677</c:v>
                </c:pt>
                <c:pt idx="604">
                  <c:v>12.455492322449645</c:v>
                </c:pt>
                <c:pt idx="605">
                  <c:v>13.147353522449871</c:v>
                </c:pt>
                <c:pt idx="606">
                  <c:v>20.738039001901978</c:v>
                </c:pt>
                <c:pt idx="607">
                  <c:v>22.90705602244973</c:v>
                </c:pt>
                <c:pt idx="608">
                  <c:v>24.749368622449737</c:v>
                </c:pt>
                <c:pt idx="609">
                  <c:v>26.730562822449727</c:v>
                </c:pt>
                <c:pt idx="610">
                  <c:v>28.231350822449595</c:v>
                </c:pt>
                <c:pt idx="611">
                  <c:v>29.757014022449908</c:v>
                </c:pt>
                <c:pt idx="612">
                  <c:v>30.900810543726543</c:v>
                </c:pt>
                <c:pt idx="613">
                  <c:v>31.649723522450216</c:v>
                </c:pt>
                <c:pt idx="614">
                  <c:v>31.645411222449887</c:v>
                </c:pt>
                <c:pt idx="615">
                  <c:v>31.538340822449783</c:v>
                </c:pt>
                <c:pt idx="616">
                  <c:v>31.221898722449708</c:v>
                </c:pt>
                <c:pt idx="617">
                  <c:v>30.521773022449093</c:v>
                </c:pt>
                <c:pt idx="618">
                  <c:v>29.051590971429587</c:v>
                </c:pt>
                <c:pt idx="619">
                  <c:v>27.404962722450154</c:v>
                </c:pt>
                <c:pt idx="620">
                  <c:v>25.770134935493207</c:v>
                </c:pt>
                <c:pt idx="621">
                  <c:v>19.102527272450029</c:v>
                </c:pt>
                <c:pt idx="622">
                  <c:v>18.092271522449693</c:v>
                </c:pt>
                <c:pt idx="623">
                  <c:v>15.975078622449672</c:v>
                </c:pt>
                <c:pt idx="624">
                  <c:v>14.086074951021402</c:v>
                </c:pt>
                <c:pt idx="625">
                  <c:v>11.904937022449626</c:v>
                </c:pt>
                <c:pt idx="626">
                  <c:v>9.6855869224502769</c:v>
                </c:pt>
                <c:pt idx="627">
                  <c:v>7.1143601224498294</c:v>
                </c:pt>
                <c:pt idx="628">
                  <c:v>4.7598780224499535</c:v>
                </c:pt>
                <c:pt idx="629">
                  <c:v>3.565566855783378</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-20.273619277550008</c:v>
                </c:pt>
                <c:pt idx="638">
                  <c:v>-23.167900277550217</c:v>
                </c:pt>
                <c:pt idx="639">
                  <c:v>-25.748417277550082</c:v>
                </c:pt>
                <c:pt idx="640">
                  <c:v>-28.290674777549828</c:v>
                </c:pt>
                <c:pt idx="641">
                  <c:v>-30.483129334693118</c:v>
                </c:pt>
                <c:pt idx="642">
                  <c:v>-32.728651777550482</c:v>
                </c:pt>
                <c:pt idx="643">
                  <c:v>-34.587145377550229</c:v>
                </c:pt>
                <c:pt idx="644">
                  <c:v>-36.046124277550717</c:v>
                </c:pt>
                <c:pt idx="645">
                  <c:v>-36.645814255327956</c:v>
                </c:pt>
                <c:pt idx="646">
                  <c:v>-38.333634554473136</c:v>
                </c:pt>
                <c:pt idx="647">
                  <c:v>-38.211257466561094</c:v>
                </c:pt>
                <c:pt idx="648">
                  <c:v>-37.861865240436614</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-25.328029077549651</c:v>
                </c:pt>
                <c:pt idx="658">
                  <c:v>-23.767900177550274</c:v>
                </c:pt>
                <c:pt idx="659">
                  <c:v>-21.794724303637082</c:v>
                </c:pt>
                <c:pt idx="660">
                  <c:v>-20.333815390594296</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c:v>
                </c:pt>
                <c:pt idx="676">
                  <c:v>16.529061422449743</c:v>
                </c:pt>
                <c:pt idx="677">
                  <c:v>17.665328318368182</c:v>
                </c:pt>
                <c:pt idx="678">
                  <c:v>18.809087322449891</c:v>
                </c:pt>
                <c:pt idx="679">
                  <c:v>20.009419322449816</c:v>
                </c:pt>
                <c:pt idx="680">
                  <c:v>20.743564868603887</c:v>
                </c:pt>
                <c:pt idx="681">
                  <c:v>25.552162972998989</c:v>
                </c:pt>
                <c:pt idx="682">
                  <c:v>26.334040022450225</c:v>
                </c:pt>
                <c:pt idx="683">
                  <c:v>27.250594440816595</c:v>
                </c:pt>
                <c:pt idx="684">
                  <c:v>28.2821057224497</c:v>
                </c:pt>
                <c:pt idx="685">
                  <c:v>29.167319822450025</c:v>
                </c:pt>
                <c:pt idx="686">
                  <c:v>29.999539222450256</c:v>
                </c:pt>
                <c:pt idx="687">
                  <c:v>30.629112158813342</c:v>
                </c:pt>
                <c:pt idx="688">
                  <c:v>32.367894453005277</c:v>
                </c:pt>
                <c:pt idx="689">
                  <c:v>32.855814970747744</c:v>
                </c:pt>
                <c:pt idx="690">
                  <c:v>33.166552055449912</c:v>
                </c:pt>
                <c:pt idx="691">
                  <c:v>32.872701312049912</c:v>
                </c:pt>
                <c:pt idx="692">
                  <c:v>32.415981200849885</c:v>
                </c:pt>
                <c:pt idx="693">
                  <c:v>175.88121807555032</c:v>
                </c:pt>
                <c:pt idx="694">
                  <c:v>31.218982195919153</c:v>
                </c:pt>
                <c:pt idx="695">
                  <c:v>30.618362897449543</c:v>
                </c:pt>
                <c:pt idx="696">
                  <c:v>27.84566892785503</c:v>
                </c:pt>
                <c:pt idx="697">
                  <c:v>26.73859442244979</c:v>
                </c:pt>
                <c:pt idx="698">
                  <c:v>25.198672822449929</c:v>
                </c:pt>
                <c:pt idx="699">
                  <c:v>23.744645893583684</c:v>
                </c:pt>
                <c:pt idx="700">
                  <c:v>22.518185522449954</c:v>
                </c:pt>
                <c:pt idx="701">
                  <c:v>22.077617222449788</c:v>
                </c:pt>
                <c:pt idx="702">
                  <c:v>22.139555422450002</c:v>
                </c:pt>
                <c:pt idx="703">
                  <c:v>22.277844422449991</c:v>
                </c:pt>
                <c:pt idx="704">
                  <c:v>22.31587502244944</c:v>
                </c:pt>
                <c:pt idx="705">
                  <c:v>22.000184392015314</c:v>
                </c:pt>
                <c:pt idx="706">
                  <c:v>21.864230022449732</c:v>
                </c:pt>
                <c:pt idx="707">
                  <c:v>21.706324522449528</c:v>
                </c:pt>
                <c:pt idx="708">
                  <c:v>21.467295971429262</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13.335886022449989</c:v>
                </c:pt>
                <c:pt idx="717">
                  <c:v>13.730342222449593</c:v>
                </c:pt>
                <c:pt idx="718">
                  <c:v>14.639764134694499</c:v>
                </c:pt>
                <c:pt idx="719">
                  <c:v>15.673363122449882</c:v>
                </c:pt>
                <c:pt idx="720">
                  <c:v>16.184849404802861</c:v>
                </c:pt>
                <c:pt idx="721">
                  <c:v>22.466245129592863</c:v>
                </c:pt>
                <c:pt idx="722">
                  <c:v>24.340214922450031</c:v>
                </c:pt>
                <c:pt idx="723">
                  <c:v>26.85862522245019</c:v>
                </c:pt>
                <c:pt idx="724">
                  <c:v>29.06570607347027</c:v>
                </c:pt>
                <c:pt idx="725">
                  <c:v>172.45350769724993</c:v>
                </c:pt>
                <c:pt idx="726">
                  <c:v>34.717769283449876</c:v>
                </c:pt>
                <c:pt idx="727">
                  <c:v>38.005078176449913</c:v>
                </c:pt>
                <c:pt idx="728">
                  <c:v>41.096046338449959</c:v>
                </c:pt>
                <c:pt idx="729">
                  <c:v>43.851191442739747</c:v>
                </c:pt>
                <c:pt idx="730">
                  <c:v>46.874126522449878</c:v>
                </c:pt>
                <c:pt idx="731">
                  <c:v>57.130627334949956</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58.623475032449974</c:v>
                </c:pt>
                <c:pt idx="741">
                  <c:v>55.886874202449896</c:v>
                </c:pt>
                <c:pt idx="742">
                  <c:v>52.351693492449755</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21.694665359184292</c:v>
                </c:pt>
                <c:pt idx="752">
                  <c:v>18.826857022449261</c:v>
                </c:pt>
                <c:pt idx="753">
                  <c:v>16.575502222450012</c:v>
                </c:pt>
                <c:pt idx="754">
                  <c:v>14.466916201021265</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11.59534529328328</c:v>
                </c:pt>
                <c:pt idx="765">
                  <c:v>13.928472822450232</c:v>
                </c:pt>
                <c:pt idx="766">
                  <c:v>16.726862422449695</c:v>
                </c:pt>
                <c:pt idx="767">
                  <c:v>19.454049722450037</c:v>
                </c:pt>
                <c:pt idx="768">
                  <c:v>21.915139722449766</c:v>
                </c:pt>
                <c:pt idx="769">
                  <c:v>24.22736512244991</c:v>
                </c:pt>
                <c:pt idx="770">
                  <c:v>27.418482373024723</c:v>
                </c:pt>
                <c:pt idx="771">
                  <c:v>36.530449572449875</c:v>
                </c:pt>
                <c:pt idx="772">
                  <c:v>39.046652920449965</c:v>
                </c:pt>
                <c:pt idx="773">
                  <c:v>41.734305192449987</c:v>
                </c:pt>
                <c:pt idx="774">
                  <c:v>43.768663407449893</c:v>
                </c:pt>
                <c:pt idx="775">
                  <c:v>45.304285022449896</c:v>
                </c:pt>
                <c:pt idx="776">
                  <c:v>46.792385349610413</c:v>
                </c:pt>
                <c:pt idx="777">
                  <c:v>47.830286532449875</c:v>
                </c:pt>
                <c:pt idx="778">
                  <c:v>48.746919491199883</c:v>
                </c:pt>
                <c:pt idx="779">
                  <c:v>54.153431732976202</c:v>
                </c:pt>
                <c:pt idx="780">
                  <c:v>54.978867052449829</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56.937283637834383</c:v>
                </c:pt>
                <c:pt idx="789">
                  <c:v>54.598850702449965</c:v>
                </c:pt>
                <c:pt idx="790">
                  <c:v>51.75570299244999</c:v>
                </c:pt>
                <c:pt idx="791">
                  <c:v>48.848837552449844</c:v>
                </c:pt>
                <c:pt idx="792">
                  <c:v>45.269057832449974</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18.455613522449863</c:v>
                </c:pt>
                <c:pt idx="801">
                  <c:v>16.997433087667439</c:v>
                </c:pt>
                <c:pt idx="802">
                  <c:v>12.369357035963835</c:v>
                </c:pt>
                <c:pt idx="803">
                  <c:v>11.613113322449891</c:v>
                </c:pt>
                <c:pt idx="804">
                  <c:v>9.789069848980569</c:v>
                </c:pt>
                <c:pt idx="805">
                  <c:v>8.6246217224500477</c:v>
                </c:pt>
                <c:pt idx="806">
                  <c:v>7.819915022449397</c:v>
                </c:pt>
                <c:pt idx="807">
                  <c:v>6.8057000224497699</c:v>
                </c:pt>
                <c:pt idx="808">
                  <c:v>5.9102904224497301</c:v>
                </c:pt>
                <c:pt idx="809">
                  <c:v>5.317945171934487</c:v>
                </c:pt>
                <c:pt idx="810">
                  <c:v>5.0131185224497772</c:v>
                </c:pt>
                <c:pt idx="811">
                  <c:v>4.9351580679043821</c:v>
                </c:pt>
                <c:pt idx="812">
                  <c:v>5.3272043224494778</c:v>
                </c:pt>
                <c:pt idx="813">
                  <c:v>6.0505781224500481</c:v>
                </c:pt>
                <c:pt idx="814">
                  <c:v>6.8983015224496569</c:v>
                </c:pt>
                <c:pt idx="815">
                  <c:v>7.8865318224501095</c:v>
                </c:pt>
                <c:pt idx="816">
                  <c:v>8.8015898111097037</c:v>
                </c:pt>
                <c:pt idx="817">
                  <c:v>9.7823317224498112</c:v>
                </c:pt>
                <c:pt idx="818">
                  <c:v>10.769158022449885</c:v>
                </c:pt>
                <c:pt idx="819">
                  <c:v>11.452172218102131</c:v>
                </c:pt>
                <c:pt idx="820">
                  <c:v>14.299474452682404</c:v>
                </c:pt>
                <c:pt idx="821">
                  <c:v>14.965416222449639</c:v>
                </c:pt>
                <c:pt idx="822">
                  <c:v>15.953300647450449</c:v>
                </c:pt>
                <c:pt idx="823">
                  <c:v>17.186901722449935</c:v>
                </c:pt>
                <c:pt idx="824">
                  <c:v>18.170814122449737</c:v>
                </c:pt>
                <c:pt idx="825">
                  <c:v>19.406122422449826</c:v>
                </c:pt>
                <c:pt idx="826">
                  <c:v>20.511457622449935</c:v>
                </c:pt>
                <c:pt idx="827">
                  <c:v>21.386434862656444</c:v>
                </c:pt>
                <c:pt idx="828">
                  <c:v>22.100406855783138</c:v>
                </c:pt>
                <c:pt idx="829">
                  <c:v>24.577974772449735</c:v>
                </c:pt>
                <c:pt idx="830">
                  <c:v>25.442830522449782</c:v>
                </c:pt>
                <c:pt idx="831">
                  <c:v>26.523462522449989</c:v>
                </c:pt>
                <c:pt idx="832">
                  <c:v>27.33072342244963</c:v>
                </c:pt>
                <c:pt idx="833">
                  <c:v>28.169494835581272</c:v>
                </c:pt>
                <c:pt idx="834">
                  <c:v>28.823828726531531</c:v>
                </c:pt>
                <c:pt idx="835">
                  <c:v>29.424112122449987</c:v>
                </c:pt>
                <c:pt idx="836">
                  <c:v>29.783626922449884</c:v>
                </c:pt>
                <c:pt idx="837">
                  <c:v>29.963838522449777</c:v>
                </c:pt>
                <c:pt idx="838">
                  <c:v>30.5979279486792</c:v>
                </c:pt>
                <c:pt idx="839">
                  <c:v>30.467090269437989</c:v>
                </c:pt>
                <c:pt idx="840">
                  <c:v>30.177778898794504</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21.219139501830895</c:v>
                </c:pt>
                <c:pt idx="851">
                  <c:v>19.992773722449527</c:v>
                </c:pt>
                <c:pt idx="852">
                  <c:v>18.821005322449931</c:v>
                </c:pt>
                <c:pt idx="853">
                  <c:v>17.825848522449718</c:v>
                </c:pt>
                <c:pt idx="854">
                  <c:v>17.07042608058957</c:v>
                </c:pt>
                <c:pt idx="855">
                  <c:v>9.646576495422801</c:v>
                </c:pt>
                <c:pt idx="856">
                  <c:v>8.6889383224498999</c:v>
                </c:pt>
                <c:pt idx="857">
                  <c:v>7.5078948224497859</c:v>
                </c:pt>
                <c:pt idx="858">
                  <c:v>6.5607581224494709</c:v>
                </c:pt>
                <c:pt idx="859">
                  <c:v>5.9945657951768974</c:v>
                </c:pt>
                <c:pt idx="860">
                  <c:v>2.559262411338771</c:v>
                </c:pt>
                <c:pt idx="861">
                  <c:v>2.7875938224496286</c:v>
                </c:pt>
                <c:pt idx="862">
                  <c:v>3.2027013224498262</c:v>
                </c:pt>
                <c:pt idx="863">
                  <c:v>3.7647615224496813</c:v>
                </c:pt>
                <c:pt idx="864">
                  <c:v>4.6796601891167429</c:v>
                </c:pt>
                <c:pt idx="865">
                  <c:v>5.5221015821510662</c:v>
                </c:pt>
                <c:pt idx="866">
                  <c:v>10.115715397449657</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25.134580522449554</c:v>
                </c:pt>
                <c:pt idx="877">
                  <c:v>25.626937522449992</c:v>
                </c:pt>
                <c:pt idx="878">
                  <c:v>26.165398022449978</c:v>
                </c:pt>
                <c:pt idx="879">
                  <c:v>26.119831607556321</c:v>
                </c:pt>
                <c:pt idx="880">
                  <c:v>16.855048727929287</c:v>
                </c:pt>
                <c:pt idx="881">
                  <c:v>14.678025522449929</c:v>
                </c:pt>
                <c:pt idx="882">
                  <c:v>12.276711822449926</c:v>
                </c:pt>
                <c:pt idx="883">
                  <c:v>9.9755034193572012</c:v>
                </c:pt>
                <c:pt idx="884">
                  <c:v>4.2894402916804015</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-7.1449579061213777</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12.820481522449942</c:v>
                </c:pt>
                <c:pt idx="5">
                  <c:v>12.818057822450168</c:v>
                </c:pt>
                <c:pt idx="6">
                  <c:v>12.817196622450099</c:v>
                </c:pt>
                <c:pt idx="7">
                  <c:v>12.816354522449666</c:v>
                </c:pt>
                <c:pt idx="8">
                  <c:v>12.815628522449829</c:v>
                </c:pt>
                <c:pt idx="9">
                  <c:v>12.813735622449764</c:v>
                </c:pt>
                <c:pt idx="10">
                  <c:v>12.812239886085996</c:v>
                </c:pt>
                <c:pt idx="11">
                  <c:v>12.763870222449984</c:v>
                </c:pt>
                <c:pt idx="12">
                  <c:v>12.289853322450448</c:v>
                </c:pt>
                <c:pt idx="13">
                  <c:v>11.646167522450213</c:v>
                </c:pt>
                <c:pt idx="14">
                  <c:v>11.347358622450429</c:v>
                </c:pt>
                <c:pt idx="15">
                  <c:v>11.337150722450048</c:v>
                </c:pt>
                <c:pt idx="16">
                  <c:v>11.146916622450098</c:v>
                </c:pt>
                <c:pt idx="17">
                  <c:v>10.580229822449866</c:v>
                </c:pt>
                <c:pt idx="18">
                  <c:v>9.9595378224497733</c:v>
                </c:pt>
                <c:pt idx="19">
                  <c:v>9.5564260734702717</c:v>
                </c:pt>
                <c:pt idx="20">
                  <c:v>9.8687042224498676</c:v>
                </c:pt>
                <c:pt idx="21">
                  <c:v>10.773644322449726</c:v>
                </c:pt>
                <c:pt idx="22">
                  <c:v>11.318253222449551</c:v>
                </c:pt>
                <c:pt idx="23">
                  <c:v>11.726441502248274</c:v>
                </c:pt>
                <c:pt idx="24">
                  <c:v>12.906205622450358</c:v>
                </c:pt>
                <c:pt idx="25">
                  <c:v>13.853012022449876</c:v>
                </c:pt>
                <c:pt idx="26">
                  <c:v>14.204095822449952</c:v>
                </c:pt>
                <c:pt idx="27">
                  <c:v>14.103905422449568</c:v>
                </c:pt>
                <c:pt idx="28">
                  <c:v>13.675355441641925</c:v>
                </c:pt>
                <c:pt idx="29">
                  <c:v>13.106920922449973</c:v>
                </c:pt>
                <c:pt idx="30">
                  <c:v>12.58768122244998</c:v>
                </c:pt>
                <c:pt idx="31">
                  <c:v>12.180014622450148</c:v>
                </c:pt>
                <c:pt idx="32">
                  <c:v>12.127282903893169</c:v>
                </c:pt>
                <c:pt idx="33">
                  <c:v>13.024268322449538</c:v>
                </c:pt>
                <c:pt idx="34">
                  <c:v>14.861231122450221</c:v>
                </c:pt>
                <c:pt idx="35">
                  <c:v>16.844365122449929</c:v>
                </c:pt>
                <c:pt idx="36">
                  <c:v>19.451477022450561</c:v>
                </c:pt>
                <c:pt idx="37">
                  <c:v>21.29587202244959</c:v>
                </c:pt>
                <c:pt idx="38">
                  <c:v>23.061509122449849</c:v>
                </c:pt>
                <c:pt idx="39">
                  <c:v>24.341302622449774</c:v>
                </c:pt>
                <c:pt idx="40">
                  <c:v>25.153920322449562</c:v>
                </c:pt>
                <c:pt idx="41">
                  <c:v>25.498733022450089</c:v>
                </c:pt>
                <c:pt idx="42">
                  <c:v>25.495716122449789</c:v>
                </c:pt>
                <c:pt idx="43">
                  <c:v>24.796547622449989</c:v>
                </c:pt>
                <c:pt idx="44">
                  <c:v>23.25351442244969</c:v>
                </c:pt>
                <c:pt idx="45">
                  <c:v>21.096190222449849</c:v>
                </c:pt>
                <c:pt idx="46">
                  <c:v>18.284632922449752</c:v>
                </c:pt>
                <c:pt idx="47">
                  <c:v>15.260740422449629</c:v>
                </c:pt>
                <c:pt idx="48">
                  <c:v>11.776754822449874</c:v>
                </c:pt>
                <c:pt idx="49">
                  <c:v>8.2584143387762694</c:v>
                </c:pt>
                <c:pt idx="50">
                  <c:v>5.003902622449715</c:v>
                </c:pt>
                <c:pt idx="51">
                  <c:v>1.735817422449685</c:v>
                </c:pt>
                <c:pt idx="52">
                  <c:v>-1.5029757775500618</c:v>
                </c:pt>
                <c:pt idx="53">
                  <c:v>-4.5069584775497695</c:v>
                </c:pt>
                <c:pt idx="54">
                  <c:v>-6.7810040285711182</c:v>
                </c:pt>
                <c:pt idx="55">
                  <c:v>-8.916768977549955</c:v>
                </c:pt>
                <c:pt idx="56">
                  <c:v>-10.282875677550038</c:v>
                </c:pt>
                <c:pt idx="57">
                  <c:v>-11.325594577550078</c:v>
                </c:pt>
                <c:pt idx="58">
                  <c:v>-12.231290677550371</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16.345534450285236</c:v>
                </c:pt>
                <c:pt idx="72">
                  <c:v>18.338436022449713</c:v>
                </c:pt>
                <c:pt idx="73">
                  <c:v>20.380337222449946</c:v>
                </c:pt>
                <c:pt idx="74">
                  <c:v>21.441648322449822</c:v>
                </c:pt>
                <c:pt idx="75">
                  <c:v>21.66931609976929</c:v>
                </c:pt>
                <c:pt idx="76">
                  <c:v>21.067913422449472</c:v>
                </c:pt>
                <c:pt idx="77">
                  <c:v>19.981659922449779</c:v>
                </c:pt>
                <c:pt idx="78">
                  <c:v>17.946738622449629</c:v>
                </c:pt>
                <c:pt idx="79">
                  <c:v>15.490508470903052</c:v>
                </c:pt>
                <c:pt idx="80">
                  <c:v>12.336377322449863</c:v>
                </c:pt>
                <c:pt idx="81">
                  <c:v>8.1185972224498926</c:v>
                </c:pt>
                <c:pt idx="82">
                  <c:v>4.6775195224498365</c:v>
                </c:pt>
                <c:pt idx="83">
                  <c:v>1.474531722450164</c:v>
                </c:pt>
                <c:pt idx="84">
                  <c:v>-15.921676477550108</c:v>
                </c:pt>
                <c:pt idx="85">
                  <c:v>-32.794626203577678</c:v>
                </c:pt>
                <c:pt idx="86">
                  <c:v>-35.328212477550132</c:v>
                </c:pt>
                <c:pt idx="87">
                  <c:v>-36.454398477550235</c:v>
                </c:pt>
                <c:pt idx="88">
                  <c:v>-36.897730825376215</c:v>
                </c:pt>
                <c:pt idx="89">
                  <c:v>-33.294533144216388</c:v>
                </c:pt>
                <c:pt idx="90">
                  <c:v>-30.424310077550526</c:v>
                </c:pt>
                <c:pt idx="91">
                  <c:v>-26.399446077550106</c:v>
                </c:pt>
                <c:pt idx="92">
                  <c:v>-22.550097377550316</c:v>
                </c:pt>
                <c:pt idx="93">
                  <c:v>-18.752360577550029</c:v>
                </c:pt>
                <c:pt idx="94">
                  <c:v>-14.995757877550027</c:v>
                </c:pt>
                <c:pt idx="95">
                  <c:v>-10.752447577550178</c:v>
                </c:pt>
                <c:pt idx="96">
                  <c:v>-8.661446477550129</c:v>
                </c:pt>
                <c:pt idx="97">
                  <c:v>11.418120499194018</c:v>
                </c:pt>
                <c:pt idx="98">
                  <c:v>15.037148222449646</c:v>
                </c:pt>
                <c:pt idx="99">
                  <c:v>19.027288264717896</c:v>
                </c:pt>
                <c:pt idx="100">
                  <c:v>23.691120122449561</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30.854664422450114</c:v>
                </c:pt>
                <c:pt idx="109">
                  <c:v>30.805532722449829</c:v>
                </c:pt>
                <c:pt idx="110">
                  <c:v>30.531118067904469</c:v>
                </c:pt>
                <c:pt idx="111">
                  <c:v>20.480052722449869</c:v>
                </c:pt>
                <c:pt idx="112">
                  <c:v>18.117819022450234</c:v>
                </c:pt>
                <c:pt idx="113">
                  <c:v>14.161996522449584</c:v>
                </c:pt>
                <c:pt idx="114">
                  <c:v>10.825957922450002</c:v>
                </c:pt>
                <c:pt idx="115">
                  <c:v>7.4633119224500604</c:v>
                </c:pt>
                <c:pt idx="116">
                  <c:v>4.0349108908710845</c:v>
                </c:pt>
                <c:pt idx="117">
                  <c:v>1.691054799045532</c:v>
                </c:pt>
                <c:pt idx="118">
                  <c:v>-11.154127810883523</c:v>
                </c:pt>
                <c:pt idx="119">
                  <c:v>-12.207042277549467</c:v>
                </c:pt>
                <c:pt idx="120">
                  <c:v>-17.630491377549927</c:v>
                </c:pt>
                <c:pt idx="121">
                  <c:v>-22.71076940684307</c:v>
                </c:pt>
                <c:pt idx="122">
                  <c:v>-26.239032977550256</c:v>
                </c:pt>
                <c:pt idx="123">
                  <c:v>-30.771377477549692</c:v>
                </c:pt>
                <c:pt idx="124">
                  <c:v>-34.819771277550245</c:v>
                </c:pt>
                <c:pt idx="125">
                  <c:v>-38.552466477550077</c:v>
                </c:pt>
                <c:pt idx="126">
                  <c:v>-53.167084949772146</c:v>
                </c:pt>
                <c:pt idx="127">
                  <c:v>-54.829726477550096</c:v>
                </c:pt>
                <c:pt idx="128">
                  <c:v>-55.934080477550069</c:v>
                </c:pt>
                <c:pt idx="129">
                  <c:v>-61.884850577549898</c:v>
                </c:pt>
                <c:pt idx="130">
                  <c:v>-64.370018040049885</c:v>
                </c:pt>
                <c:pt idx="131">
                  <c:v>-66.743339977549979</c:v>
                </c:pt>
                <c:pt idx="132">
                  <c:v>-68.536957677550078</c:v>
                </c:pt>
                <c:pt idx="133">
                  <c:v>-69.671614303637085</c:v>
                </c:pt>
                <c:pt idx="134">
                  <c:v>-73.222223657037446</c:v>
                </c:pt>
                <c:pt idx="135">
                  <c:v>-73.682543777549824</c:v>
                </c:pt>
                <c:pt idx="136">
                  <c:v>-74.159847377549951</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-65.678424577550174</c:v>
                </c:pt>
                <c:pt idx="145">
                  <c:v>-63.854085477550086</c:v>
                </c:pt>
                <c:pt idx="146">
                  <c:v>-62.802125477550391</c:v>
                </c:pt>
                <c:pt idx="147">
                  <c:v>-62.099666174519967</c:v>
                </c:pt>
                <c:pt idx="148">
                  <c:v>-61.756848277549949</c:v>
                </c:pt>
                <c:pt idx="149">
                  <c:v>-61.685296477550104</c:v>
                </c:pt>
                <c:pt idx="150">
                  <c:v>-68.411743692740444</c:v>
                </c:pt>
                <c:pt idx="151">
                  <c:v>-71.500476977549738</c:v>
                </c:pt>
                <c:pt idx="152">
                  <c:v>-74.462141477550148</c:v>
                </c:pt>
                <c:pt idx="153">
                  <c:v>-77.657289477550208</c:v>
                </c:pt>
                <c:pt idx="154">
                  <c:v>-79.596637477550019</c:v>
                </c:pt>
                <c:pt idx="155">
                  <c:v>-81.025324629724054</c:v>
                </c:pt>
                <c:pt idx="156">
                  <c:v>-81.665947177549725</c:v>
                </c:pt>
                <c:pt idx="157">
                  <c:v>-81.891625777550246</c:v>
                </c:pt>
                <c:pt idx="158">
                  <c:v>-81.175445577549752</c:v>
                </c:pt>
                <c:pt idx="159">
                  <c:v>-79.434110778625325</c:v>
                </c:pt>
                <c:pt idx="160">
                  <c:v>-77.145348677549777</c:v>
                </c:pt>
                <c:pt idx="161">
                  <c:v>-74.015517777549718</c:v>
                </c:pt>
                <c:pt idx="162">
                  <c:v>-70.65501865146274</c:v>
                </c:pt>
                <c:pt idx="163">
                  <c:v>-68.726875568458937</c:v>
                </c:pt>
                <c:pt idx="164">
                  <c:v>-57.824196477550025</c:v>
                </c:pt>
                <c:pt idx="165">
                  <c:v>-54.890043177549806</c:v>
                </c:pt>
                <c:pt idx="166">
                  <c:v>-51.48101147754965</c:v>
                </c:pt>
                <c:pt idx="167">
                  <c:v>-48.397622754145942</c:v>
                </c:pt>
                <c:pt idx="168">
                  <c:v>-45.23220047754981</c:v>
                </c:pt>
                <c:pt idx="169">
                  <c:v>-43.611494513264212</c:v>
                </c:pt>
                <c:pt idx="170">
                  <c:v>-35.136238477550165</c:v>
                </c:pt>
                <c:pt idx="171">
                  <c:v>-34.575222191836275</c:v>
                </c:pt>
                <c:pt idx="172">
                  <c:v>-32.634702454561605</c:v>
                </c:pt>
                <c:pt idx="173">
                  <c:v>-30.774744977549776</c:v>
                </c:pt>
                <c:pt idx="174">
                  <c:v>-28.94032887754965</c:v>
                </c:pt>
                <c:pt idx="175">
                  <c:v>-27.352444077549901</c:v>
                </c:pt>
                <c:pt idx="176">
                  <c:v>-25.805228319655299</c:v>
                </c:pt>
                <c:pt idx="177">
                  <c:v>-19.157702246780982</c:v>
                </c:pt>
                <c:pt idx="178">
                  <c:v>-17.495680077549679</c:v>
                </c:pt>
                <c:pt idx="179">
                  <c:v>-15.743571677550648</c:v>
                </c:pt>
                <c:pt idx="180">
                  <c:v>-13.443674677550604</c:v>
                </c:pt>
                <c:pt idx="181">
                  <c:v>-11.518111377549999</c:v>
                </c:pt>
                <c:pt idx="182">
                  <c:v>-9.1483594249187359</c:v>
                </c:pt>
                <c:pt idx="183">
                  <c:v>-6.5546380775503765</c:v>
                </c:pt>
                <c:pt idx="184">
                  <c:v>-4.3970822222305141</c:v>
                </c:pt>
                <c:pt idx="185">
                  <c:v>5.5212131776220019</c:v>
                </c:pt>
                <c:pt idx="186">
                  <c:v>7.2961491224499184</c:v>
                </c:pt>
                <c:pt idx="187">
                  <c:v>10.089460022449654</c:v>
                </c:pt>
                <c:pt idx="188">
                  <c:v>12.147090922450161</c:v>
                </c:pt>
                <c:pt idx="189">
                  <c:v>14.22573884159895</c:v>
                </c:pt>
                <c:pt idx="190">
                  <c:v>16.560045822450064</c:v>
                </c:pt>
                <c:pt idx="191">
                  <c:v>18.846130022449671</c:v>
                </c:pt>
                <c:pt idx="192">
                  <c:v>20.72974956411629</c:v>
                </c:pt>
                <c:pt idx="193">
                  <c:v>29.825453711129427</c:v>
                </c:pt>
                <c:pt idx="194">
                  <c:v>193.92595815769047</c:v>
                </c:pt>
                <c:pt idx="195">
                  <c:v>34.432113051021318</c:v>
                </c:pt>
                <c:pt idx="196">
                  <c:v>36.666632526449973</c:v>
                </c:pt>
                <c:pt idx="197">
                  <c:v>38.956059841449886</c:v>
                </c:pt>
                <c:pt idx="198">
                  <c:v>41.082572202449974</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49.406484150109371</c:v>
                </c:pt>
                <c:pt idx="207">
                  <c:v>48.623307392449988</c:v>
                </c:pt>
                <c:pt idx="208">
                  <c:v>48.028635522449989</c:v>
                </c:pt>
                <c:pt idx="209">
                  <c:v>36.772230426616545</c:v>
                </c:pt>
                <c:pt idx="210">
                  <c:v>34.831378589449884</c:v>
                </c:pt>
                <c:pt idx="211">
                  <c:v>140.08429990825007</c:v>
                </c:pt>
                <c:pt idx="212">
                  <c:v>28.769176422449704</c:v>
                </c:pt>
                <c:pt idx="213">
                  <c:v>26.082635084949924</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-7.4615477933394736</c:v>
                </c:pt>
                <c:pt idx="222">
                  <c:v>-10.656966477550185</c:v>
                </c:pt>
                <c:pt idx="223">
                  <c:v>-10.772932377549861</c:v>
                </c:pt>
                <c:pt idx="224">
                  <c:v>-11.057029177550334</c:v>
                </c:pt>
                <c:pt idx="225">
                  <c:v>-10.89429517755039</c:v>
                </c:pt>
                <c:pt idx="226">
                  <c:v>-10.232002754145553</c:v>
                </c:pt>
                <c:pt idx="227">
                  <c:v>-8.8015119775493993</c:v>
                </c:pt>
                <c:pt idx="228">
                  <c:v>-7.0212519775501789</c:v>
                </c:pt>
                <c:pt idx="229">
                  <c:v>-4.8297553775497759</c:v>
                </c:pt>
                <c:pt idx="230">
                  <c:v>-3.2863015324947202</c:v>
                </c:pt>
                <c:pt idx="231">
                  <c:v>6.8791963795927416</c:v>
                </c:pt>
                <c:pt idx="232">
                  <c:v>8.7400396840660335</c:v>
                </c:pt>
                <c:pt idx="233">
                  <c:v>11.950513122450019</c:v>
                </c:pt>
                <c:pt idx="234">
                  <c:v>14.504878722449469</c:v>
                </c:pt>
                <c:pt idx="235">
                  <c:v>17.298141822450162</c:v>
                </c:pt>
                <c:pt idx="236">
                  <c:v>19.659547622449928</c:v>
                </c:pt>
                <c:pt idx="237">
                  <c:v>22.012018522449893</c:v>
                </c:pt>
                <c:pt idx="238">
                  <c:v>23.859252732976326</c:v>
                </c:pt>
                <c:pt idx="239">
                  <c:v>32.420906359621604</c:v>
                </c:pt>
                <c:pt idx="240">
                  <c:v>33.162363104449966</c:v>
                </c:pt>
                <c:pt idx="241">
                  <c:v>33.442753762853933</c:v>
                </c:pt>
                <c:pt idx="242">
                  <c:v>33.548495049116546</c:v>
                </c:pt>
                <c:pt idx="243">
                  <c:v>30.271062411338647</c:v>
                </c:pt>
                <c:pt idx="244">
                  <c:v>28.358834422450247</c:v>
                </c:pt>
                <c:pt idx="245">
                  <c:v>24.796439622450229</c:v>
                </c:pt>
                <c:pt idx="246">
                  <c:v>20.872452822450015</c:v>
                </c:pt>
                <c:pt idx="247">
                  <c:v>16.803713522449886</c:v>
                </c:pt>
                <c:pt idx="248">
                  <c:v>12.822484936591319</c:v>
                </c:pt>
                <c:pt idx="249">
                  <c:v>9.4118198224496528</c:v>
                </c:pt>
                <c:pt idx="250">
                  <c:v>7.0450903517182395</c:v>
                </c:pt>
                <c:pt idx="251">
                  <c:v>-2.4304753411859972</c:v>
                </c:pt>
                <c:pt idx="252">
                  <c:v>-5.4165455775508065</c:v>
                </c:pt>
                <c:pt idx="253">
                  <c:v>-7.531832793339599</c:v>
                </c:pt>
                <c:pt idx="254">
                  <c:v>-10.095620077549764</c:v>
                </c:pt>
                <c:pt idx="255">
                  <c:v>-11.945243277549814</c:v>
                </c:pt>
                <c:pt idx="256">
                  <c:v>-14.017620877550002</c:v>
                </c:pt>
                <c:pt idx="257">
                  <c:v>-15.293120577550118</c:v>
                </c:pt>
                <c:pt idx="258">
                  <c:v>-17.541645607984286</c:v>
                </c:pt>
                <c:pt idx="259">
                  <c:v>-19.008999058195027</c:v>
                </c:pt>
                <c:pt idx="260">
                  <c:v>-24.308352246780817</c:v>
                </c:pt>
                <c:pt idx="261">
                  <c:v>-23.215757077549871</c:v>
                </c:pt>
                <c:pt idx="262">
                  <c:v>-21.911895177550235</c:v>
                </c:pt>
                <c:pt idx="263">
                  <c:v>-20.998468951777156</c:v>
                </c:pt>
                <c:pt idx="264">
                  <c:v>-11.835491909648901</c:v>
                </c:pt>
                <c:pt idx="265">
                  <c:v>-10.004476677549853</c:v>
                </c:pt>
                <c:pt idx="266">
                  <c:v>-7.5221918775501617</c:v>
                </c:pt>
                <c:pt idx="267">
                  <c:v>-4.5850913775497295</c:v>
                </c:pt>
                <c:pt idx="268">
                  <c:v>-1.6723775775501801</c:v>
                </c:pt>
                <c:pt idx="269">
                  <c:v>1.4938678301423058</c:v>
                </c:pt>
                <c:pt idx="270">
                  <c:v>13.064886709262961</c:v>
                </c:pt>
                <c:pt idx="271">
                  <c:v>16.142794622449827</c:v>
                </c:pt>
                <c:pt idx="272">
                  <c:v>19.48758892244976</c:v>
                </c:pt>
                <c:pt idx="273">
                  <c:v>22.421364222450521</c:v>
                </c:pt>
                <c:pt idx="274">
                  <c:v>25.611681324647723</c:v>
                </c:pt>
                <c:pt idx="275">
                  <c:v>28.431039522450106</c:v>
                </c:pt>
                <c:pt idx="276">
                  <c:v>-119.64646683794975</c:v>
                </c:pt>
                <c:pt idx="277">
                  <c:v>34.862759368449957</c:v>
                </c:pt>
                <c:pt idx="278">
                  <c:v>45.103187122449881</c:v>
                </c:pt>
                <c:pt idx="279">
                  <c:v>47.368240252449858</c:v>
                </c:pt>
                <c:pt idx="280">
                  <c:v>50.394886462449783</c:v>
                </c:pt>
                <c:pt idx="281">
                  <c:v>53.355413782449858</c:v>
                </c:pt>
                <c:pt idx="282">
                  <c:v>55.26484725244989</c:v>
                </c:pt>
                <c:pt idx="283">
                  <c:v>55.997728404170353</c:v>
                </c:pt>
                <c:pt idx="284">
                  <c:v>55.698858852449945</c:v>
                </c:pt>
                <c:pt idx="285">
                  <c:v>54.32944871244986</c:v>
                </c:pt>
                <c:pt idx="286">
                  <c:v>52.734049022449867</c:v>
                </c:pt>
                <c:pt idx="287">
                  <c:v>37.480931146259408</c:v>
                </c:pt>
                <c:pt idx="288">
                  <c:v>34.979943767449875</c:v>
                </c:pt>
                <c:pt idx="289">
                  <c:v>165.6179643763858</c:v>
                </c:pt>
                <c:pt idx="290">
                  <c:v>27.273210922449749</c:v>
                </c:pt>
                <c:pt idx="291">
                  <c:v>24.184126622449828</c:v>
                </c:pt>
                <c:pt idx="292">
                  <c:v>20.420280593156907</c:v>
                </c:pt>
                <c:pt idx="293">
                  <c:v>9.2505335224499259</c:v>
                </c:pt>
                <c:pt idx="294">
                  <c:v>6.8330572598237325</c:v>
                </c:pt>
                <c:pt idx="295">
                  <c:v>2.105554322449938</c:v>
                </c:pt>
                <c:pt idx="296">
                  <c:v>-1.5804681775496476</c:v>
                </c:pt>
                <c:pt idx="297">
                  <c:v>-5.9306126775505561</c:v>
                </c:pt>
                <c:pt idx="298">
                  <c:v>-9.1685926775505493</c:v>
                </c:pt>
                <c:pt idx="299">
                  <c:v>-14.174124558358386</c:v>
                </c:pt>
                <c:pt idx="300">
                  <c:v>-17.985267777549861</c:v>
                </c:pt>
                <c:pt idx="301">
                  <c:v>-19.955174477550116</c:v>
                </c:pt>
                <c:pt idx="302">
                  <c:v>-27.161125839252605</c:v>
                </c:pt>
                <c:pt idx="303">
                  <c:v>-25.560770977550284</c:v>
                </c:pt>
                <c:pt idx="304">
                  <c:v>-23.35741933469243</c:v>
                </c:pt>
                <c:pt idx="305">
                  <c:v>-20.615281477550131</c:v>
                </c:pt>
                <c:pt idx="306">
                  <c:v>-17.614320732869228</c:v>
                </c:pt>
                <c:pt idx="307">
                  <c:v>-6.8373264775501363</c:v>
                </c:pt>
                <c:pt idx="308">
                  <c:v>-3.6540011775501</c:v>
                </c:pt>
                <c:pt idx="309">
                  <c:v>2.5413885729546752</c:v>
                </c:pt>
                <c:pt idx="310">
                  <c:v>7.9014430224500929</c:v>
                </c:pt>
                <c:pt idx="311">
                  <c:v>12.382511722449967</c:v>
                </c:pt>
                <c:pt idx="312">
                  <c:v>16.238257122449731</c:v>
                </c:pt>
                <c:pt idx="313">
                  <c:v>18.227445037601587</c:v>
                </c:pt>
                <c:pt idx="314">
                  <c:v>20.173951122450102</c:v>
                </c:pt>
                <c:pt idx="315">
                  <c:v>26.469680805059205</c:v>
                </c:pt>
                <c:pt idx="316">
                  <c:v>26.466898422449791</c:v>
                </c:pt>
                <c:pt idx="317">
                  <c:v>25.692387122449844</c:v>
                </c:pt>
                <c:pt idx="318">
                  <c:v>24.444477222450047</c:v>
                </c:pt>
                <c:pt idx="319">
                  <c:v>21.922204812772613</c:v>
                </c:pt>
                <c:pt idx="320">
                  <c:v>19.41722512244964</c:v>
                </c:pt>
                <c:pt idx="321">
                  <c:v>17.793316565928222</c:v>
                </c:pt>
                <c:pt idx="322">
                  <c:v>7.8839035224498559</c:v>
                </c:pt>
                <c:pt idx="323">
                  <c:v>6.163783022449735</c:v>
                </c:pt>
                <c:pt idx="324">
                  <c:v>1.6490513224499919</c:v>
                </c:pt>
                <c:pt idx="325">
                  <c:v>-1.201486069387244</c:v>
                </c:pt>
                <c:pt idx="326">
                  <c:v>-3.9000590775500825</c:v>
                </c:pt>
                <c:pt idx="327">
                  <c:v>-5.7421582775500797</c:v>
                </c:pt>
                <c:pt idx="328">
                  <c:v>-7.9202247775499099</c:v>
                </c:pt>
                <c:pt idx="329">
                  <c:v>-9.6785557704797309</c:v>
                </c:pt>
                <c:pt idx="330">
                  <c:v>-10.298039432095559</c:v>
                </c:pt>
                <c:pt idx="331">
                  <c:v>-18.035595540049787</c:v>
                </c:pt>
                <c:pt idx="332">
                  <c:v>-19.292253077550235</c:v>
                </c:pt>
                <c:pt idx="333">
                  <c:v>-20.485380077550317</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-9.5804887775499825</c:v>
                </c:pt>
                <c:pt idx="342">
                  <c:v>-7.6495108775498721</c:v>
                </c:pt>
                <c:pt idx="343">
                  <c:v>-5.0497686204073862</c:v>
                </c:pt>
                <c:pt idx="344">
                  <c:v>8.1595318557832659</c:v>
                </c:pt>
                <c:pt idx="345">
                  <c:v>10.494685922449655</c:v>
                </c:pt>
                <c:pt idx="346">
                  <c:v>12.73194452245</c:v>
                </c:pt>
                <c:pt idx="347">
                  <c:v>16.437496522449827</c:v>
                </c:pt>
                <c:pt idx="348">
                  <c:v>19.195169078005325</c:v>
                </c:pt>
                <c:pt idx="349">
                  <c:v>21.744247148823707</c:v>
                </c:pt>
                <c:pt idx="350">
                  <c:v>30.724093785607927</c:v>
                </c:pt>
                <c:pt idx="351">
                  <c:v>68.82313254004967</c:v>
                </c:pt>
                <c:pt idx="352">
                  <c:v>34.847010010449885</c:v>
                </c:pt>
                <c:pt idx="353">
                  <c:v>38.041131620449889</c:v>
                </c:pt>
                <c:pt idx="354">
                  <c:v>40.208415299449989</c:v>
                </c:pt>
                <c:pt idx="355">
                  <c:v>42.754589456123277</c:v>
                </c:pt>
                <c:pt idx="356">
                  <c:v>45.483432147449882</c:v>
                </c:pt>
                <c:pt idx="357">
                  <c:v>47.985179097449915</c:v>
                </c:pt>
                <c:pt idx="358">
                  <c:v>49.336112122450004</c:v>
                </c:pt>
                <c:pt idx="359">
                  <c:v>52.918181522449885</c:v>
                </c:pt>
                <c:pt idx="360">
                  <c:v>52.646709112449912</c:v>
                </c:pt>
                <c:pt idx="361">
                  <c:v>51.850604902449874</c:v>
                </c:pt>
                <c:pt idx="362">
                  <c:v>50.802737583055929</c:v>
                </c:pt>
                <c:pt idx="363">
                  <c:v>48.993531512449913</c:v>
                </c:pt>
                <c:pt idx="364">
                  <c:v>47.257064552449798</c:v>
                </c:pt>
                <c:pt idx="365">
                  <c:v>45.275100371912238</c:v>
                </c:pt>
                <c:pt idx="366">
                  <c:v>28.217761108656454</c:v>
                </c:pt>
                <c:pt idx="367">
                  <c:v>23.203304644899021</c:v>
                </c:pt>
                <c:pt idx="368">
                  <c:v>17.631792722449891</c:v>
                </c:pt>
                <c:pt idx="369">
                  <c:v>13.26341302244945</c:v>
                </c:pt>
                <c:pt idx="370">
                  <c:v>8.4303076224499307</c:v>
                </c:pt>
                <c:pt idx="371">
                  <c:v>4.8721493224501584</c:v>
                </c:pt>
                <c:pt idx="372">
                  <c:v>2.4942835224499902</c:v>
                </c:pt>
                <c:pt idx="373">
                  <c:v>-8.1955741968483196</c:v>
                </c:pt>
                <c:pt idx="374">
                  <c:v>-11.475312977549429</c:v>
                </c:pt>
                <c:pt idx="375">
                  <c:v>-14.878370777550519</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-37.49788057754985</c:v>
                </c:pt>
                <c:pt idx="384">
                  <c:v>-36.455674677550022</c:v>
                </c:pt>
                <c:pt idx="385">
                  <c:v>-35.212174372286803</c:v>
                </c:pt>
                <c:pt idx="386">
                  <c:v>-33.102241593829177</c:v>
                </c:pt>
                <c:pt idx="387">
                  <c:v>-20.869330287073456</c:v>
                </c:pt>
                <c:pt idx="388">
                  <c:v>-17.873133577549897</c:v>
                </c:pt>
                <c:pt idx="389">
                  <c:v>-14.818252677550419</c:v>
                </c:pt>
                <c:pt idx="390">
                  <c:v>-12.240876926988518</c:v>
                </c:pt>
                <c:pt idx="391">
                  <c:v>-9.6401705775500819</c:v>
                </c:pt>
                <c:pt idx="392">
                  <c:v>-7.0652903775499754</c:v>
                </c:pt>
                <c:pt idx="393">
                  <c:v>-5.5097129775499241</c:v>
                </c:pt>
                <c:pt idx="394">
                  <c:v>-3.4305564775501387</c:v>
                </c:pt>
                <c:pt idx="395">
                  <c:v>3.3397010224497587</c:v>
                </c:pt>
                <c:pt idx="396">
                  <c:v>4.664466622449897</c:v>
                </c:pt>
                <c:pt idx="397">
                  <c:v>6.9596394048031627</c:v>
                </c:pt>
                <c:pt idx="398">
                  <c:v>9.4864130224499768</c:v>
                </c:pt>
                <c:pt idx="399">
                  <c:v>11.717787222450028</c:v>
                </c:pt>
                <c:pt idx="400">
                  <c:v>13.547407922449764</c:v>
                </c:pt>
                <c:pt idx="401">
                  <c:v>16.272302222449689</c:v>
                </c:pt>
                <c:pt idx="402">
                  <c:v>18.258545003930898</c:v>
                </c:pt>
                <c:pt idx="403">
                  <c:v>19.615932613359206</c:v>
                </c:pt>
                <c:pt idx="404">
                  <c:v>26.348600232976509</c:v>
                </c:pt>
                <c:pt idx="405">
                  <c:v>26.746618722450108</c:v>
                </c:pt>
                <c:pt idx="406">
                  <c:v>26.754552822449767</c:v>
                </c:pt>
                <c:pt idx="407">
                  <c:v>26.245856522450225</c:v>
                </c:pt>
                <c:pt idx="408">
                  <c:v>25.050080601101335</c:v>
                </c:pt>
                <c:pt idx="409">
                  <c:v>23.46391052245005</c:v>
                </c:pt>
                <c:pt idx="410">
                  <c:v>22.458942522449878</c:v>
                </c:pt>
                <c:pt idx="411">
                  <c:v>11.304981599372894</c:v>
                </c:pt>
                <c:pt idx="412">
                  <c:v>8.9565125224505948</c:v>
                </c:pt>
                <c:pt idx="413">
                  <c:v>6.8189192224498045</c:v>
                </c:pt>
                <c:pt idx="414">
                  <c:v>2.9140985729549982</c:v>
                </c:pt>
                <c:pt idx="415">
                  <c:v>0.62950012245002562</c:v>
                </c:pt>
                <c:pt idx="416">
                  <c:v>-2.2591506775503092</c:v>
                </c:pt>
                <c:pt idx="417">
                  <c:v>-4.9750493775506293</c:v>
                </c:pt>
                <c:pt idx="418">
                  <c:v>-6.5153608171727626</c:v>
                </c:pt>
                <c:pt idx="419">
                  <c:v>-13.610909334693332</c:v>
                </c:pt>
                <c:pt idx="420">
                  <c:v>-15.246496165049953</c:v>
                </c:pt>
                <c:pt idx="421">
                  <c:v>-16.467117677550156</c:v>
                </c:pt>
                <c:pt idx="422">
                  <c:v>-18.144285577549823</c:v>
                </c:pt>
                <c:pt idx="423">
                  <c:v>-19.61750927755017</c:v>
                </c:pt>
                <c:pt idx="424">
                  <c:v>-21.385337285630971</c:v>
                </c:pt>
                <c:pt idx="425">
                  <c:v>-23.491073877550143</c:v>
                </c:pt>
                <c:pt idx="426">
                  <c:v>-24.690940033105527</c:v>
                </c:pt>
                <c:pt idx="427">
                  <c:v>-33.989293466797108</c:v>
                </c:pt>
                <c:pt idx="428">
                  <c:v>-35.902204677550195</c:v>
                </c:pt>
                <c:pt idx="429">
                  <c:v>-38.31768517754977</c:v>
                </c:pt>
                <c:pt idx="430">
                  <c:v>-39.853567500277173</c:v>
                </c:pt>
                <c:pt idx="431">
                  <c:v>-42.308999577549997</c:v>
                </c:pt>
                <c:pt idx="432">
                  <c:v>-43.315496877550594</c:v>
                </c:pt>
                <c:pt idx="433">
                  <c:v>-43.969213977550062</c:v>
                </c:pt>
                <c:pt idx="434">
                  <c:v>-44.014135161760478</c:v>
                </c:pt>
                <c:pt idx="435">
                  <c:v>-43.249312235126048</c:v>
                </c:pt>
                <c:pt idx="436">
                  <c:v>-42.025891577549906</c:v>
                </c:pt>
                <c:pt idx="437">
                  <c:v>-40.587442877549876</c:v>
                </c:pt>
                <c:pt idx="438">
                  <c:v>-37.782059406843196</c:v>
                </c:pt>
                <c:pt idx="439">
                  <c:v>-35.911025677550505</c:v>
                </c:pt>
                <c:pt idx="440">
                  <c:v>-33.869898699772534</c:v>
                </c:pt>
                <c:pt idx="441">
                  <c:v>-32.998889977550022</c:v>
                </c:pt>
                <c:pt idx="442">
                  <c:v>-28.383634303636928</c:v>
                </c:pt>
                <c:pt idx="443">
                  <c:v>-27.637739477549442</c:v>
                </c:pt>
                <c:pt idx="444">
                  <c:v>-25.939645277549879</c:v>
                </c:pt>
                <c:pt idx="445">
                  <c:v>-24.713107777550327</c:v>
                </c:pt>
                <c:pt idx="446">
                  <c:v>-24.043569640815587</c:v>
                </c:pt>
                <c:pt idx="447">
                  <c:v>-22.828857777549644</c:v>
                </c:pt>
                <c:pt idx="448">
                  <c:v>-21.292850477550274</c:v>
                </c:pt>
                <c:pt idx="449">
                  <c:v>-19.588865977549826</c:v>
                </c:pt>
                <c:pt idx="450">
                  <c:v>-18.48334647755004</c:v>
                </c:pt>
                <c:pt idx="451">
                  <c:v>-9.8987924775501881</c:v>
                </c:pt>
                <c:pt idx="452">
                  <c:v>-8.7606391038129061</c:v>
                </c:pt>
                <c:pt idx="453">
                  <c:v>-6.8659777566201345</c:v>
                </c:pt>
                <c:pt idx="454">
                  <c:v>-4.7690493775502603</c:v>
                </c:pt>
                <c:pt idx="455">
                  <c:v>-2.9921098775498933</c:v>
                </c:pt>
                <c:pt idx="456">
                  <c:v>-1.1272233775501634</c:v>
                </c:pt>
                <c:pt idx="457">
                  <c:v>0.66606622245009972</c:v>
                </c:pt>
                <c:pt idx="458">
                  <c:v>1.7720035224498645</c:v>
                </c:pt>
                <c:pt idx="459">
                  <c:v>7.3944346094062396</c:v>
                </c:pt>
                <c:pt idx="460">
                  <c:v>8.2799336224499367</c:v>
                </c:pt>
                <c:pt idx="461">
                  <c:v>9.3295928224498486</c:v>
                </c:pt>
                <c:pt idx="462">
                  <c:v>10.020382122450281</c:v>
                </c:pt>
                <c:pt idx="463">
                  <c:v>10.697891622449571</c:v>
                </c:pt>
                <c:pt idx="464">
                  <c:v>11.43556678087711</c:v>
                </c:pt>
                <c:pt idx="465">
                  <c:v>12.796496422449927</c:v>
                </c:pt>
                <c:pt idx="466">
                  <c:v>14.396656122449476</c:v>
                </c:pt>
                <c:pt idx="467">
                  <c:v>15.276108067904346</c:v>
                </c:pt>
                <c:pt idx="468">
                  <c:v>14.731203522449647</c:v>
                </c:pt>
                <c:pt idx="469">
                  <c:v>13.486401260545422</c:v>
                </c:pt>
                <c:pt idx="470">
                  <c:v>10.684429422449821</c:v>
                </c:pt>
                <c:pt idx="471">
                  <c:v>7.7947539264903005</c:v>
                </c:pt>
                <c:pt idx="472">
                  <c:v>5.3251008224502998</c:v>
                </c:pt>
                <c:pt idx="473">
                  <c:v>2.3315830224498439</c:v>
                </c:pt>
                <c:pt idx="474">
                  <c:v>0.50278030211089264</c:v>
                </c:pt>
                <c:pt idx="475">
                  <c:v>-14.038161477550371</c:v>
                </c:pt>
                <c:pt idx="476">
                  <c:v>-15.995126977550029</c:v>
                </c:pt>
                <c:pt idx="477">
                  <c:v>-18.34352667755028</c:v>
                </c:pt>
                <c:pt idx="478">
                  <c:v>-20.008855477550231</c:v>
                </c:pt>
                <c:pt idx="479">
                  <c:v>-21.763685457141829</c:v>
                </c:pt>
                <c:pt idx="480">
                  <c:v>-22.694076001359718</c:v>
                </c:pt>
                <c:pt idx="481">
                  <c:v>-27.946548830491235</c:v>
                </c:pt>
                <c:pt idx="482">
                  <c:v>-28.234791677549929</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-46.27303237755018</c:v>
                </c:pt>
                <c:pt idx="492">
                  <c:v>-47.629116177550209</c:v>
                </c:pt>
                <c:pt idx="493">
                  <c:v>-49.395092577550002</c:v>
                </c:pt>
                <c:pt idx="494">
                  <c:v>-50.897787184620896</c:v>
                </c:pt>
                <c:pt idx="495">
                  <c:v>-52.207209377550299</c:v>
                </c:pt>
                <c:pt idx="496">
                  <c:v>-52.712376477550066</c:v>
                </c:pt>
                <c:pt idx="497">
                  <c:v>-56.095048056497347</c:v>
                </c:pt>
                <c:pt idx="498">
                  <c:v>-56.605874777550206</c:v>
                </c:pt>
                <c:pt idx="499">
                  <c:v>-57.095142777550329</c:v>
                </c:pt>
                <c:pt idx="500">
                  <c:v>-58.115730255327811</c:v>
                </c:pt>
                <c:pt idx="501">
                  <c:v>-59.411291077549933</c:v>
                </c:pt>
                <c:pt idx="502">
                  <c:v>-60.844213377550105</c:v>
                </c:pt>
                <c:pt idx="503">
                  <c:v>-62.812076277550176</c:v>
                </c:pt>
                <c:pt idx="504">
                  <c:v>-63.715734477550114</c:v>
                </c:pt>
                <c:pt idx="505">
                  <c:v>-68.958566912332714</c:v>
                </c:pt>
                <c:pt idx="506">
                  <c:v>-69.941062395917811</c:v>
                </c:pt>
                <c:pt idx="507">
                  <c:v>-71.515042177550043</c:v>
                </c:pt>
                <c:pt idx="508">
                  <c:v>-72.805176577549915</c:v>
                </c:pt>
                <c:pt idx="509">
                  <c:v>-73.628775877549657</c:v>
                </c:pt>
                <c:pt idx="510">
                  <c:v>-74.028332994403726</c:v>
                </c:pt>
                <c:pt idx="511">
                  <c:v>-73.878981677549746</c:v>
                </c:pt>
                <c:pt idx="512">
                  <c:v>-73.406064521028327</c:v>
                </c:pt>
                <c:pt idx="513">
                  <c:v>-69.878036477549927</c:v>
                </c:pt>
                <c:pt idx="514">
                  <c:v>-68.923665877549709</c:v>
                </c:pt>
                <c:pt idx="515">
                  <c:v>-66.598763560883384</c:v>
                </c:pt>
                <c:pt idx="516">
                  <c:v>-63.974586376540024</c:v>
                </c:pt>
                <c:pt idx="517">
                  <c:v>-61.706554477549872</c:v>
                </c:pt>
                <c:pt idx="518">
                  <c:v>-58.969110977550415</c:v>
                </c:pt>
                <c:pt idx="519">
                  <c:v>-56.385213877550058</c:v>
                </c:pt>
                <c:pt idx="520">
                  <c:v>-53.956055457141986</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-25.179799977549958</c:v>
                </c:pt>
                <c:pt idx="530">
                  <c:v>-24.057313352549926</c:v>
                </c:pt>
                <c:pt idx="531">
                  <c:v>-18.143543977550046</c:v>
                </c:pt>
                <c:pt idx="532">
                  <c:v>-17.129633077549599</c:v>
                </c:pt>
                <c:pt idx="533">
                  <c:v>-14.976442077550574</c:v>
                </c:pt>
                <c:pt idx="534">
                  <c:v>-13.103519177549829</c:v>
                </c:pt>
                <c:pt idx="535">
                  <c:v>-11.341247677550228</c:v>
                </c:pt>
                <c:pt idx="536">
                  <c:v>-10.011904861388222</c:v>
                </c:pt>
                <c:pt idx="537">
                  <c:v>-8.9256341775501724</c:v>
                </c:pt>
                <c:pt idx="538">
                  <c:v>-8.0252786366415485</c:v>
                </c:pt>
                <c:pt idx="539">
                  <c:v>-9.3598315755892401</c:v>
                </c:pt>
                <c:pt idx="540">
                  <c:v>-10.231617395917763</c:v>
                </c:pt>
                <c:pt idx="541">
                  <c:v>-11.271159377549878</c:v>
                </c:pt>
                <c:pt idx="542">
                  <c:v>-12.418611677550148</c:v>
                </c:pt>
                <c:pt idx="543">
                  <c:v>-14.0349368775504</c:v>
                </c:pt>
                <c:pt idx="544">
                  <c:v>-16.796539608863345</c:v>
                </c:pt>
                <c:pt idx="545">
                  <c:v>-19.306005477550258</c:v>
                </c:pt>
                <c:pt idx="546">
                  <c:v>-21.387518810883563</c:v>
                </c:pt>
                <c:pt idx="547">
                  <c:v>-31.201983005327889</c:v>
                </c:pt>
                <c:pt idx="548">
                  <c:v>-33.60557341632601</c:v>
                </c:pt>
                <c:pt idx="549">
                  <c:v>-36.69015697755048</c:v>
                </c:pt>
                <c:pt idx="550">
                  <c:v>-39.413898277550075</c:v>
                </c:pt>
                <c:pt idx="551">
                  <c:v>-41.872014577550104</c:v>
                </c:pt>
                <c:pt idx="552">
                  <c:v>-44.463826982600921</c:v>
                </c:pt>
                <c:pt idx="553">
                  <c:v>-46.890725577550505</c:v>
                </c:pt>
                <c:pt idx="554">
                  <c:v>-48.776041277549396</c:v>
                </c:pt>
                <c:pt idx="555">
                  <c:v>-49.901546477550028</c:v>
                </c:pt>
                <c:pt idx="556">
                  <c:v>-55.07366955447322</c:v>
                </c:pt>
                <c:pt idx="557">
                  <c:v>-56.150000048978683</c:v>
                </c:pt>
                <c:pt idx="558">
                  <c:v>-57.976298377549909</c:v>
                </c:pt>
                <c:pt idx="559">
                  <c:v>-59.216996677549815</c:v>
                </c:pt>
                <c:pt idx="560">
                  <c:v>-60.409506077550276</c:v>
                </c:pt>
                <c:pt idx="561">
                  <c:v>-61.357150763263988</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-49.899424477550433</c:v>
                </c:pt>
                <c:pt idx="580">
                  <c:v>-48.03166647754999</c:v>
                </c:pt>
                <c:pt idx="581">
                  <c:v>-43.697705951234255</c:v>
                </c:pt>
                <c:pt idx="582">
                  <c:v>-42.3169836775498</c:v>
                </c:pt>
                <c:pt idx="583">
                  <c:v>-40.231494130611075</c:v>
                </c:pt>
                <c:pt idx="584">
                  <c:v>-37.796541877550212</c:v>
                </c:pt>
                <c:pt idx="585">
                  <c:v>-35.317006377549518</c:v>
                </c:pt>
                <c:pt idx="586">
                  <c:v>-33.171804777550285</c:v>
                </c:pt>
                <c:pt idx="587">
                  <c:v>-30.835832877549798</c:v>
                </c:pt>
                <c:pt idx="588">
                  <c:v>-29.388355525168862</c:v>
                </c:pt>
                <c:pt idx="589">
                  <c:v>-28.149961266282073</c:v>
                </c:pt>
                <c:pt idx="590">
                  <c:v>-20.537758830491356</c:v>
                </c:pt>
                <c:pt idx="591">
                  <c:v>-18.623548677550186</c:v>
                </c:pt>
                <c:pt idx="592">
                  <c:v>-16.826960177550184</c:v>
                </c:pt>
                <c:pt idx="593">
                  <c:v>-14.901503677549952</c:v>
                </c:pt>
                <c:pt idx="594">
                  <c:v>-12.987208314285256</c:v>
                </c:pt>
                <c:pt idx="595">
                  <c:v>-11.368524577550023</c:v>
                </c:pt>
                <c:pt idx="596">
                  <c:v>-9.7059719219948306</c:v>
                </c:pt>
                <c:pt idx="597">
                  <c:v>-3.4955490929343966</c:v>
                </c:pt>
                <c:pt idx="598">
                  <c:v>-1.9581883967416363</c:v>
                </c:pt>
                <c:pt idx="599">
                  <c:v>0.59270012244977122</c:v>
                </c:pt>
                <c:pt idx="600">
                  <c:v>3.1499755632663402</c:v>
                </c:pt>
                <c:pt idx="601">
                  <c:v>5.1788295224493774</c:v>
                </c:pt>
                <c:pt idx="602">
                  <c:v>7.2600551224495291</c:v>
                </c:pt>
                <c:pt idx="603">
                  <c:v>10.296444222449788</c:v>
                </c:pt>
                <c:pt idx="604">
                  <c:v>12.702711522449732</c:v>
                </c:pt>
                <c:pt idx="605">
                  <c:v>13.874956855783303</c:v>
                </c:pt>
                <c:pt idx="606">
                  <c:v>20.633887632039439</c:v>
                </c:pt>
                <c:pt idx="607">
                  <c:v>23.180266422449591</c:v>
                </c:pt>
                <c:pt idx="608">
                  <c:v>24.982913222449714</c:v>
                </c:pt>
                <c:pt idx="609">
                  <c:v>27.021920222449893</c:v>
                </c:pt>
                <c:pt idx="610">
                  <c:v>28.535646822449838</c:v>
                </c:pt>
                <c:pt idx="611">
                  <c:v>29.936716422449727</c:v>
                </c:pt>
                <c:pt idx="612">
                  <c:v>31.224736820322121</c:v>
                </c:pt>
                <c:pt idx="613">
                  <c:v>31.928308585988287</c:v>
                </c:pt>
                <c:pt idx="614">
                  <c:v>31.88830206286983</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15.775654822450226</c:v>
                </c:pt>
                <c:pt idx="624">
                  <c:v>14.088995767347818</c:v>
                </c:pt>
                <c:pt idx="625">
                  <c:v>11.734507422449798</c:v>
                </c:pt>
                <c:pt idx="626">
                  <c:v>9.5882773224503293</c:v>
                </c:pt>
                <c:pt idx="627">
                  <c:v>7.0216593224498434</c:v>
                </c:pt>
                <c:pt idx="628">
                  <c:v>5.0337771224502914</c:v>
                </c:pt>
                <c:pt idx="629">
                  <c:v>3.3735696335609431</c:v>
                </c:pt>
                <c:pt idx="630">
                  <c:v>-3.1298976896713682</c:v>
                </c:pt>
                <c:pt idx="631">
                  <c:v>-4.4321516775499665</c:v>
                </c:pt>
                <c:pt idx="632">
                  <c:v>-6.6549524775500268</c:v>
                </c:pt>
                <c:pt idx="633">
                  <c:v>-8.5939815775502968</c:v>
                </c:pt>
                <c:pt idx="634">
                  <c:v>-10.549496177550084</c:v>
                </c:pt>
                <c:pt idx="635">
                  <c:v>-11.968112173752019</c:v>
                </c:pt>
                <c:pt idx="636">
                  <c:v>-14.142412293876923</c:v>
                </c:pt>
                <c:pt idx="637">
                  <c:v>-20.861564677549786</c:v>
                </c:pt>
                <c:pt idx="638">
                  <c:v>-23.016942477550373</c:v>
                </c:pt>
                <c:pt idx="639">
                  <c:v>-25.585999277550151</c:v>
                </c:pt>
                <c:pt idx="640">
                  <c:v>-28.288462277549847</c:v>
                </c:pt>
                <c:pt idx="641">
                  <c:v>-30.552157599999276</c:v>
                </c:pt>
                <c:pt idx="642">
                  <c:v>-32.724578277550044</c:v>
                </c:pt>
                <c:pt idx="643">
                  <c:v>-34.517261377549929</c:v>
                </c:pt>
                <c:pt idx="644">
                  <c:v>-36.034834077550094</c:v>
                </c:pt>
                <c:pt idx="645">
                  <c:v>-36.655096477549954</c:v>
                </c:pt>
                <c:pt idx="646">
                  <c:v>-38.186128016011921</c:v>
                </c:pt>
                <c:pt idx="647">
                  <c:v>-38.050832191835326</c:v>
                </c:pt>
                <c:pt idx="648">
                  <c:v>-37.667694415694299</c:v>
                </c:pt>
                <c:pt idx="649">
                  <c:v>-37.246738577549813</c:v>
                </c:pt>
                <c:pt idx="650">
                  <c:v>-36.896676177550226</c:v>
                </c:pt>
                <c:pt idx="651">
                  <c:v>-36.573562437145803</c:v>
                </c:pt>
                <c:pt idx="652">
                  <c:v>-35.708086177550371</c:v>
                </c:pt>
                <c:pt idx="653">
                  <c:v>-34.715996579591121</c:v>
                </c:pt>
                <c:pt idx="654">
                  <c:v>-33.933266477550092</c:v>
                </c:pt>
                <c:pt idx="655">
                  <c:v>-27.799981843403799</c:v>
                </c:pt>
                <c:pt idx="656">
                  <c:v>-26.605434077550129</c:v>
                </c:pt>
                <c:pt idx="657">
                  <c:v>-24.685205377550187</c:v>
                </c:pt>
                <c:pt idx="658">
                  <c:v>-23.043773277549935</c:v>
                </c:pt>
                <c:pt idx="659">
                  <c:v>-21.117546912332756</c:v>
                </c:pt>
                <c:pt idx="660">
                  <c:v>-19.939662781897788</c:v>
                </c:pt>
                <c:pt idx="661">
                  <c:v>-17.959830877550129</c:v>
                </c:pt>
                <c:pt idx="662">
                  <c:v>-17.089246477550073</c:v>
                </c:pt>
                <c:pt idx="663">
                  <c:v>-12.512800906121226</c:v>
                </c:pt>
                <c:pt idx="664">
                  <c:v>-10.407031677550236</c:v>
                </c:pt>
                <c:pt idx="665">
                  <c:v>-7.4611134775496168</c:v>
                </c:pt>
                <c:pt idx="666">
                  <c:v>-4.4523255591826967</c:v>
                </c:pt>
                <c:pt idx="667">
                  <c:v>-1.4459946775503119</c:v>
                </c:pt>
                <c:pt idx="668">
                  <c:v>0.87942262244971092</c:v>
                </c:pt>
                <c:pt idx="669">
                  <c:v>3.7852785224498287</c:v>
                </c:pt>
                <c:pt idx="670">
                  <c:v>5.8673297224494547</c:v>
                </c:pt>
                <c:pt idx="671">
                  <c:v>6.9683950224500961</c:v>
                </c:pt>
                <c:pt idx="672">
                  <c:v>11.772641983988279</c:v>
                </c:pt>
                <c:pt idx="673">
                  <c:v>12.522309501831471</c:v>
                </c:pt>
                <c:pt idx="674">
                  <c:v>14.086169222450025</c:v>
                </c:pt>
                <c:pt idx="675">
                  <c:v>15.307365622450114</c:v>
                </c:pt>
                <c:pt idx="676">
                  <c:v>16.700436222449905</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28.469747613358759</c:v>
                </c:pt>
                <c:pt idx="688">
                  <c:v>30.137067689116311</c:v>
                </c:pt>
                <c:pt idx="689">
                  <c:v>30.732762777769416</c:v>
                </c:pt>
                <c:pt idx="690">
                  <c:v>31.282143322449755</c:v>
                </c:pt>
                <c:pt idx="691">
                  <c:v>31.424798522449926</c:v>
                </c:pt>
                <c:pt idx="692">
                  <c:v>31.396260022450235</c:v>
                </c:pt>
                <c:pt idx="693">
                  <c:v>31.341994722449698</c:v>
                </c:pt>
                <c:pt idx="694">
                  <c:v>31.288491991837489</c:v>
                </c:pt>
                <c:pt idx="695">
                  <c:v>31.240724980783284</c:v>
                </c:pt>
                <c:pt idx="696">
                  <c:v>30.892293387314332</c:v>
                </c:pt>
                <c:pt idx="697">
                  <c:v>30.54146672244994</c:v>
                </c:pt>
                <c:pt idx="698">
                  <c:v>29.61992052245008</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21.599183624490717</c:v>
                </c:pt>
                <c:pt idx="709">
                  <c:v>20.697533122450231</c:v>
                </c:pt>
                <c:pt idx="710">
                  <c:v>19.745470122450371</c:v>
                </c:pt>
                <c:pt idx="711">
                  <c:v>18.484914905428667</c:v>
                </c:pt>
                <c:pt idx="712">
                  <c:v>14.600201225152398</c:v>
                </c:pt>
                <c:pt idx="713">
                  <c:v>13.645081769872553</c:v>
                </c:pt>
                <c:pt idx="714">
                  <c:v>12.874883522449853</c:v>
                </c:pt>
                <c:pt idx="715">
                  <c:v>12.503864222449836</c:v>
                </c:pt>
                <c:pt idx="716">
                  <c:v>12.465878622449955</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40.670552280449996</c:v>
                </c:pt>
                <c:pt idx="729">
                  <c:v>42.984750609406291</c:v>
                </c:pt>
                <c:pt idx="730">
                  <c:v>45.313305137834504</c:v>
                </c:pt>
                <c:pt idx="731">
                  <c:v>56.878762897449903</c:v>
                </c:pt>
                <c:pt idx="732">
                  <c:v>59.46940128244988</c:v>
                </c:pt>
                <c:pt idx="733">
                  <c:v>61.098996592449907</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49.690952522449969</c:v>
                </c:pt>
                <c:pt idx="744">
                  <c:v>46.995058326573698</c:v>
                </c:pt>
                <c:pt idx="745">
                  <c:v>44.507044897449845</c:v>
                </c:pt>
                <c:pt idx="746">
                  <c:v>34.742483595177156</c:v>
                </c:pt>
                <c:pt idx="747">
                  <c:v>190.40752182444982</c:v>
                </c:pt>
                <c:pt idx="748">
                  <c:v>29.069915022449557</c:v>
                </c:pt>
                <c:pt idx="749">
                  <c:v>26.347601922450124</c:v>
                </c:pt>
                <c:pt idx="750">
                  <c:v>23.998999322449627</c:v>
                </c:pt>
                <c:pt idx="751">
                  <c:v>21.900144542858236</c:v>
                </c:pt>
                <c:pt idx="752">
                  <c:v>19.358164122450123</c:v>
                </c:pt>
                <c:pt idx="753">
                  <c:v>17.100098222450139</c:v>
                </c:pt>
                <c:pt idx="754">
                  <c:v>15.490154058164174</c:v>
                </c:pt>
                <c:pt idx="755">
                  <c:v>10.400730665307124</c:v>
                </c:pt>
                <c:pt idx="756">
                  <c:v>9.5718332224499711</c:v>
                </c:pt>
                <c:pt idx="757">
                  <c:v>8.3902807224499547</c:v>
                </c:pt>
                <c:pt idx="758">
                  <c:v>7.6452550530619545</c:v>
                </c:pt>
                <c:pt idx="759">
                  <c:v>6.8567545224497817</c:v>
                </c:pt>
                <c:pt idx="760">
                  <c:v>6.5211410224497683</c:v>
                </c:pt>
                <c:pt idx="761">
                  <c:v>6.5693823224491164</c:v>
                </c:pt>
                <c:pt idx="762">
                  <c:v>6.9887205116972684</c:v>
                </c:pt>
                <c:pt idx="763">
                  <c:v>10.407086704268401</c:v>
                </c:pt>
                <c:pt idx="764">
                  <c:v>12.703943001616798</c:v>
                </c:pt>
                <c:pt idx="765">
                  <c:v>15.184417222449317</c:v>
                </c:pt>
                <c:pt idx="766">
                  <c:v>17.270922622449547</c:v>
                </c:pt>
                <c:pt idx="767">
                  <c:v>20.040969622449808</c:v>
                </c:pt>
                <c:pt idx="768">
                  <c:v>22.107615622449831</c:v>
                </c:pt>
                <c:pt idx="769">
                  <c:v>24.392999922450606</c:v>
                </c:pt>
                <c:pt idx="770">
                  <c:v>27.700157200610633</c:v>
                </c:pt>
                <c:pt idx="771">
                  <c:v>36.735636884950004</c:v>
                </c:pt>
                <c:pt idx="772">
                  <c:v>39.192758289450005</c:v>
                </c:pt>
                <c:pt idx="773">
                  <c:v>41.878392917449958</c:v>
                </c:pt>
                <c:pt idx="774">
                  <c:v>43.905189837449882</c:v>
                </c:pt>
                <c:pt idx="775">
                  <c:v>45.444290192449877</c:v>
                </c:pt>
                <c:pt idx="776">
                  <c:v>46.957658065659679</c:v>
                </c:pt>
                <c:pt idx="777">
                  <c:v>47.82853570744998</c:v>
                </c:pt>
                <c:pt idx="778">
                  <c:v>48.764308470366544</c:v>
                </c:pt>
                <c:pt idx="779">
                  <c:v>53.977238864555162</c:v>
                </c:pt>
                <c:pt idx="780">
                  <c:v>54.845620802449872</c:v>
                </c:pt>
                <c:pt idx="781">
                  <c:v>55.494887862449815</c:v>
                </c:pt>
                <c:pt idx="782">
                  <c:v>55.977882573996141</c:v>
                </c:pt>
                <c:pt idx="783">
                  <c:v>56.506558432449935</c:v>
                </c:pt>
                <c:pt idx="784">
                  <c:v>56.843871522449874</c:v>
                </c:pt>
                <c:pt idx="785">
                  <c:v>57.444422522449855</c:v>
                </c:pt>
                <c:pt idx="786">
                  <c:v>57.886271572449814</c:v>
                </c:pt>
                <c:pt idx="787">
                  <c:v>58.118041296259392</c:v>
                </c:pt>
                <c:pt idx="788">
                  <c:v>56.001868201937022</c:v>
                </c:pt>
                <c:pt idx="789">
                  <c:v>53.948390482449881</c:v>
                </c:pt>
                <c:pt idx="790">
                  <c:v>51.072419262449912</c:v>
                </c:pt>
                <c:pt idx="791">
                  <c:v>47.924153262449913</c:v>
                </c:pt>
                <c:pt idx="792">
                  <c:v>44.721887102449877</c:v>
                </c:pt>
                <c:pt idx="793">
                  <c:v>42.030306777552006</c:v>
                </c:pt>
                <c:pt idx="794">
                  <c:v>39.144288180058595</c:v>
                </c:pt>
                <c:pt idx="795">
                  <c:v>28.685929732976089</c:v>
                </c:pt>
                <c:pt idx="796">
                  <c:v>25.998725222450187</c:v>
                </c:pt>
                <c:pt idx="797">
                  <c:v>24.150568222449593</c:v>
                </c:pt>
                <c:pt idx="798">
                  <c:v>22.350673522450251</c:v>
                </c:pt>
                <c:pt idx="799">
                  <c:v>21.06886228533612</c:v>
                </c:pt>
                <c:pt idx="800">
                  <c:v>19.361043322449827</c:v>
                </c:pt>
                <c:pt idx="801">
                  <c:v>18.09093015288434</c:v>
                </c:pt>
                <c:pt idx="802">
                  <c:v>14.585358522449525</c:v>
                </c:pt>
                <c:pt idx="803">
                  <c:v>13.599487822450129</c:v>
                </c:pt>
                <c:pt idx="804">
                  <c:v>12.479399134694489</c:v>
                </c:pt>
                <c:pt idx="805">
                  <c:v>11.703177322450525</c:v>
                </c:pt>
                <c:pt idx="806">
                  <c:v>11.220606822449756</c:v>
                </c:pt>
                <c:pt idx="807">
                  <c:v>10.619560222449982</c:v>
                </c:pt>
                <c:pt idx="808">
                  <c:v>10.036547322449877</c:v>
                </c:pt>
                <c:pt idx="809">
                  <c:v>9.7039404296670284</c:v>
                </c:pt>
                <c:pt idx="810">
                  <c:v>9.478670709950018</c:v>
                </c:pt>
                <c:pt idx="811">
                  <c:v>9.7601035224497821</c:v>
                </c:pt>
                <c:pt idx="812">
                  <c:v>10.12017462244998</c:v>
                </c:pt>
                <c:pt idx="813">
                  <c:v>10.851730322450152</c:v>
                </c:pt>
                <c:pt idx="814">
                  <c:v>11.449701222449949</c:v>
                </c:pt>
                <c:pt idx="815">
                  <c:v>12.257235022449407</c:v>
                </c:pt>
                <c:pt idx="816">
                  <c:v>12.993623625542996</c:v>
                </c:pt>
                <c:pt idx="817">
                  <c:v>13.841987722450098</c:v>
                </c:pt>
                <c:pt idx="818">
                  <c:v>14.699497622450195</c:v>
                </c:pt>
                <c:pt idx="819">
                  <c:v>15.335923522449924</c:v>
                </c:pt>
                <c:pt idx="820">
                  <c:v>17.891703987566348</c:v>
                </c:pt>
                <c:pt idx="821">
                  <c:v>18.492827722449505</c:v>
                </c:pt>
                <c:pt idx="822">
                  <c:v>19.304289897450275</c:v>
                </c:pt>
                <c:pt idx="823">
                  <c:v>20.484217922450028</c:v>
                </c:pt>
                <c:pt idx="824">
                  <c:v>21.279135622450564</c:v>
                </c:pt>
                <c:pt idx="825">
                  <c:v>22.26103872244969</c:v>
                </c:pt>
                <c:pt idx="826">
                  <c:v>23.055572322449425</c:v>
                </c:pt>
                <c:pt idx="827">
                  <c:v>23.864635275027844</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31.213675822450124</c:v>
                </c:pt>
                <c:pt idx="836">
                  <c:v>165.03440694780005</c:v>
                </c:pt>
                <c:pt idx="837">
                  <c:v>32.2387569988786</c:v>
                </c:pt>
                <c:pt idx="838">
                  <c:v>33.830918168351523</c:v>
                </c:pt>
                <c:pt idx="839">
                  <c:v>33.96858000076314</c:v>
                </c:pt>
                <c:pt idx="840">
                  <c:v>33.952148955783194</c:v>
                </c:pt>
                <c:pt idx="841">
                  <c:v>33.325018539449957</c:v>
                </c:pt>
                <c:pt idx="842">
                  <c:v>32.789724325449882</c:v>
                </c:pt>
                <c:pt idx="843">
                  <c:v>32.560969568649874</c:v>
                </c:pt>
                <c:pt idx="844">
                  <c:v>139.57600194859424</c:v>
                </c:pt>
                <c:pt idx="845">
                  <c:v>30.968498726531703</c:v>
                </c:pt>
                <c:pt idx="846">
                  <c:v>26.816412728798955</c:v>
                </c:pt>
                <c:pt idx="847">
                  <c:v>25.538334922450218</c:v>
                </c:pt>
                <c:pt idx="848">
                  <c:v>24.271400122449684</c:v>
                </c:pt>
                <c:pt idx="849">
                  <c:v>22.79616102244983</c:v>
                </c:pt>
                <c:pt idx="850">
                  <c:v>21.755619295645413</c:v>
                </c:pt>
                <c:pt idx="851">
                  <c:v>20.485942922449823</c:v>
                </c:pt>
                <c:pt idx="852">
                  <c:v>19.276795022449875</c:v>
                </c:pt>
                <c:pt idx="853">
                  <c:v>18.307892022449622</c:v>
                </c:pt>
                <c:pt idx="854">
                  <c:v>17.434703522450008</c:v>
                </c:pt>
                <c:pt idx="855">
                  <c:v>10.114116090017168</c:v>
                </c:pt>
                <c:pt idx="856">
                  <c:v>9.5843572224497127</c:v>
                </c:pt>
                <c:pt idx="857">
                  <c:v>8.2089518224500431</c:v>
                </c:pt>
                <c:pt idx="858">
                  <c:v>7.3085206224501178</c:v>
                </c:pt>
                <c:pt idx="859">
                  <c:v>6.7085362497225276</c:v>
                </c:pt>
                <c:pt idx="860">
                  <c:v>3.5704535224500376</c:v>
                </c:pt>
                <c:pt idx="861">
                  <c:v>3.8534338224499436</c:v>
                </c:pt>
                <c:pt idx="862">
                  <c:v>4.2784930224499744</c:v>
                </c:pt>
                <c:pt idx="863">
                  <c:v>4.8140767224501495</c:v>
                </c:pt>
                <c:pt idx="864">
                  <c:v>5.735659355783282</c:v>
                </c:pt>
                <c:pt idx="865">
                  <c:v>6.277723223942397</c:v>
                </c:pt>
                <c:pt idx="866">
                  <c:v>11.341751334949922</c:v>
                </c:pt>
                <c:pt idx="867">
                  <c:v>11.834203722450125</c:v>
                </c:pt>
                <c:pt idx="868">
                  <c:v>13.571463422450115</c:v>
                </c:pt>
                <c:pt idx="869">
                  <c:v>15.109309822449832</c:v>
                </c:pt>
                <c:pt idx="870">
                  <c:v>16.572938058532173</c:v>
                </c:pt>
                <c:pt idx="871">
                  <c:v>18.253799583055855</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26.482616075641442</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0.47962222244964975</c:v>
                </c:pt>
                <c:pt idx="888">
                  <c:v>-1.126931282745173</c:v>
                </c:pt>
                <c:pt idx="889">
                  <c:v>-3.6076766775497342</c:v>
                </c:pt>
                <c:pt idx="890">
                  <c:v>-6.2195232775501097</c:v>
                </c:pt>
                <c:pt idx="891">
                  <c:v>-7.0453772775499255</c:v>
                </c:pt>
                <c:pt idx="892">
                  <c:v>-7.8102413346930293</c:v>
                </c:pt>
                <c:pt idx="893">
                  <c:v>-5.8898977275500499</c:v>
                </c:pt>
                <c:pt idx="894">
                  <c:v>-4.5483716354450792</c:v>
                </c:pt>
                <c:pt idx="895">
                  <c:v>-2.1118736775496529</c:v>
                </c:pt>
                <c:pt idx="896">
                  <c:v>0.77948072245007582</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12.281877904472536</c:v>
                </c:pt>
                <c:pt idx="1">
                  <c:v>12.289628067904818</c:v>
                </c:pt>
                <c:pt idx="2">
                  <c:v>12.291419422449533</c:v>
                </c:pt>
                <c:pt idx="3">
                  <c:v>12.292825322449819</c:v>
                </c:pt>
                <c:pt idx="4">
                  <c:v>12.302901922449479</c:v>
                </c:pt>
                <c:pt idx="5">
                  <c:v>12.331492222449803</c:v>
                </c:pt>
                <c:pt idx="6">
                  <c:v>12.36410912245006</c:v>
                </c:pt>
                <c:pt idx="7">
                  <c:v>12.334779122450083</c:v>
                </c:pt>
                <c:pt idx="8">
                  <c:v>12.329790522449395</c:v>
                </c:pt>
                <c:pt idx="9">
                  <c:v>12.356587622449579</c:v>
                </c:pt>
                <c:pt idx="10">
                  <c:v>12.40704897699565</c:v>
                </c:pt>
                <c:pt idx="11">
                  <c:v>12.346260122450085</c:v>
                </c:pt>
                <c:pt idx="12">
                  <c:v>11.869692422450129</c:v>
                </c:pt>
                <c:pt idx="13">
                  <c:v>11.21718492245023</c:v>
                </c:pt>
                <c:pt idx="14">
                  <c:v>10.802425222450315</c:v>
                </c:pt>
                <c:pt idx="15">
                  <c:v>10.87511362244998</c:v>
                </c:pt>
                <c:pt idx="16">
                  <c:v>10.790262922450099</c:v>
                </c:pt>
                <c:pt idx="17">
                  <c:v>10.138603422449901</c:v>
                </c:pt>
                <c:pt idx="18">
                  <c:v>9.418023222449591</c:v>
                </c:pt>
                <c:pt idx="19">
                  <c:v>8.9048713795923682</c:v>
                </c:pt>
                <c:pt idx="20">
                  <c:v>8.6800628224495711</c:v>
                </c:pt>
                <c:pt idx="21">
                  <c:v>8.704759622449755</c:v>
                </c:pt>
                <c:pt idx="22">
                  <c:v>8.8588870224497676</c:v>
                </c:pt>
                <c:pt idx="23">
                  <c:v>8.9292438254798014</c:v>
                </c:pt>
                <c:pt idx="24">
                  <c:v>9.6266901224500536</c:v>
                </c:pt>
                <c:pt idx="25">
                  <c:v>10.319697422449726</c:v>
                </c:pt>
                <c:pt idx="26">
                  <c:v>10.581371022449645</c:v>
                </c:pt>
                <c:pt idx="27">
                  <c:v>10.555833122449522</c:v>
                </c:pt>
                <c:pt idx="28">
                  <c:v>10.440174835580923</c:v>
                </c:pt>
                <c:pt idx="29">
                  <c:v>10.255363922450011</c:v>
                </c:pt>
                <c:pt idx="30">
                  <c:v>10.161073922449617</c:v>
                </c:pt>
                <c:pt idx="31">
                  <c:v>10.112555322449957</c:v>
                </c:pt>
                <c:pt idx="32">
                  <c:v>10.412937336882695</c:v>
                </c:pt>
                <c:pt idx="33">
                  <c:v>11.569145722449804</c:v>
                </c:pt>
                <c:pt idx="34">
                  <c:v>13.703052322449794</c:v>
                </c:pt>
                <c:pt idx="35">
                  <c:v>16.060394022450538</c:v>
                </c:pt>
                <c:pt idx="36">
                  <c:v>18.559135122449796</c:v>
                </c:pt>
                <c:pt idx="37">
                  <c:v>20.324671922449994</c:v>
                </c:pt>
                <c:pt idx="38">
                  <c:v>22.092873622450458</c:v>
                </c:pt>
                <c:pt idx="39">
                  <c:v>23.30560452245043</c:v>
                </c:pt>
                <c:pt idx="40">
                  <c:v>24.181086922450518</c:v>
                </c:pt>
                <c:pt idx="41">
                  <c:v>24.690783422449641</c:v>
                </c:pt>
                <c:pt idx="42">
                  <c:v>25.039229922449927</c:v>
                </c:pt>
                <c:pt idx="43">
                  <c:v>24.749004822449621</c:v>
                </c:pt>
                <c:pt idx="44">
                  <c:v>23.477567422449631</c:v>
                </c:pt>
                <c:pt idx="45">
                  <c:v>21.641456922449617</c:v>
                </c:pt>
                <c:pt idx="46">
                  <c:v>19.036854122450222</c:v>
                </c:pt>
                <c:pt idx="47">
                  <c:v>16.192807222449318</c:v>
                </c:pt>
                <c:pt idx="48">
                  <c:v>12.780368222450136</c:v>
                </c:pt>
                <c:pt idx="49">
                  <c:v>9.3763572979598564</c:v>
                </c:pt>
                <c:pt idx="50">
                  <c:v>6.3422926224500689</c:v>
                </c:pt>
                <c:pt idx="51">
                  <c:v>3.1668775224495982</c:v>
                </c:pt>
                <c:pt idx="52">
                  <c:v>1.3619522450170507E-2</c:v>
                </c:pt>
                <c:pt idx="53">
                  <c:v>-2.9599206775501159</c:v>
                </c:pt>
                <c:pt idx="54">
                  <c:v>-5.2984257632645892</c:v>
                </c:pt>
                <c:pt idx="55">
                  <c:v>-7.3265769775500891</c:v>
                </c:pt>
                <c:pt idx="56">
                  <c:v>-8.7544801775502208</c:v>
                </c:pt>
                <c:pt idx="57">
                  <c:v>-10.173190177550023</c:v>
                </c:pt>
                <c:pt idx="58">
                  <c:v>-11.398863777549964</c:v>
                </c:pt>
                <c:pt idx="59">
                  <c:v>-11.967440277550162</c:v>
                </c:pt>
                <c:pt idx="60">
                  <c:v>-11.856095977549503</c:v>
                </c:pt>
                <c:pt idx="61">
                  <c:v>-11.220193977550048</c:v>
                </c:pt>
                <c:pt idx="62">
                  <c:v>-10.467944562656072</c:v>
                </c:pt>
                <c:pt idx="63">
                  <c:v>-8.9413182775497511</c:v>
                </c:pt>
                <c:pt idx="64">
                  <c:v>-6.8354167775501367</c:v>
                </c:pt>
                <c:pt idx="65">
                  <c:v>31.795703522449841</c:v>
                </c:pt>
                <c:pt idx="66">
                  <c:v>-1.7436019414674018</c:v>
                </c:pt>
                <c:pt idx="67">
                  <c:v>0.83303982244976416</c:v>
                </c:pt>
                <c:pt idx="68">
                  <c:v>3.4557979224497597</c:v>
                </c:pt>
                <c:pt idx="69">
                  <c:v>6.1545045224501278</c:v>
                </c:pt>
                <c:pt idx="70">
                  <c:v>8.7689803224498917</c:v>
                </c:pt>
                <c:pt idx="71">
                  <c:v>11.688503316264224</c:v>
                </c:pt>
                <c:pt idx="72">
                  <c:v>13.75131472245034</c:v>
                </c:pt>
                <c:pt idx="73">
                  <c:v>15.867746622449774</c:v>
                </c:pt>
                <c:pt idx="74">
                  <c:v>17.195314922450031</c:v>
                </c:pt>
                <c:pt idx="75">
                  <c:v>17.93817568739869</c:v>
                </c:pt>
                <c:pt idx="76">
                  <c:v>17.778648822449824</c:v>
                </c:pt>
                <c:pt idx="77">
                  <c:v>17.114504022449928</c:v>
                </c:pt>
                <c:pt idx="78">
                  <c:v>15.361325322450018</c:v>
                </c:pt>
                <c:pt idx="79">
                  <c:v>13.458050945129962</c:v>
                </c:pt>
                <c:pt idx="80">
                  <c:v>10.482873722449851</c:v>
                </c:pt>
                <c:pt idx="81">
                  <c:v>6.6991038224500965</c:v>
                </c:pt>
                <c:pt idx="82">
                  <c:v>3.5568313224502788</c:v>
                </c:pt>
                <c:pt idx="83">
                  <c:v>-0.12865287755008117</c:v>
                </c:pt>
                <c:pt idx="84">
                  <c:v>-15.222576477550119</c:v>
                </c:pt>
                <c:pt idx="85">
                  <c:v>-31.802090450153226</c:v>
                </c:pt>
                <c:pt idx="86">
                  <c:v>-33.860318077550261</c:v>
                </c:pt>
                <c:pt idx="87">
                  <c:v>-34.93869777754972</c:v>
                </c:pt>
                <c:pt idx="88">
                  <c:v>-35.684038651463027</c:v>
                </c:pt>
                <c:pt idx="89">
                  <c:v>-32.617762129724298</c:v>
                </c:pt>
                <c:pt idx="90">
                  <c:v>-29.83264837754977</c:v>
                </c:pt>
                <c:pt idx="91">
                  <c:v>-26.306038477550175</c:v>
                </c:pt>
                <c:pt idx="92">
                  <c:v>-23.116346877549489</c:v>
                </c:pt>
                <c:pt idx="93">
                  <c:v>-20.005305877550249</c:v>
                </c:pt>
                <c:pt idx="94">
                  <c:v>-17.122936477549526</c:v>
                </c:pt>
                <c:pt idx="95">
                  <c:v>-13.256656677550659</c:v>
                </c:pt>
                <c:pt idx="96">
                  <c:v>-11.513926477550143</c:v>
                </c:pt>
                <c:pt idx="97">
                  <c:v>6.4819239875659784</c:v>
                </c:pt>
                <c:pt idx="98">
                  <c:v>10.830207122449934</c:v>
                </c:pt>
                <c:pt idx="99">
                  <c:v>15.278168264718271</c:v>
                </c:pt>
                <c:pt idx="100">
                  <c:v>19.990531522450226</c:v>
                </c:pt>
                <c:pt idx="101">
                  <c:v>24.269041022449727</c:v>
                </c:pt>
                <c:pt idx="102">
                  <c:v>27.703949440816785</c:v>
                </c:pt>
                <c:pt idx="103">
                  <c:v>32.841448222449884</c:v>
                </c:pt>
                <c:pt idx="104">
                  <c:v>-119.47767598885029</c:v>
                </c:pt>
                <c:pt idx="105">
                  <c:v>30.480314922449026</c:v>
                </c:pt>
                <c:pt idx="106">
                  <c:v>30.038897622449788</c:v>
                </c:pt>
                <c:pt idx="107">
                  <c:v>30.266945546259329</c:v>
                </c:pt>
                <c:pt idx="108">
                  <c:v>30.966690922450169</c:v>
                </c:pt>
                <c:pt idx="109">
                  <c:v>89.587965257349794</c:v>
                </c:pt>
                <c:pt idx="110">
                  <c:v>32.085318545177245</c:v>
                </c:pt>
                <c:pt idx="111">
                  <c:v>23.389869122449696</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-16.143459977549689</c:v>
                </c:pt>
                <c:pt idx="121">
                  <c:v>-23.175673346236664</c:v>
                </c:pt>
                <c:pt idx="122">
                  <c:v>-26.428812977550223</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-60.544761060883523</c:v>
                </c:pt>
                <c:pt idx="131">
                  <c:v>-63.309821677549849</c:v>
                </c:pt>
                <c:pt idx="132">
                  <c:v>-65.214301877549858</c:v>
                </c:pt>
                <c:pt idx="133">
                  <c:v>-66.680847781897882</c:v>
                </c:pt>
                <c:pt idx="134">
                  <c:v>-68.32648314421688</c:v>
                </c:pt>
                <c:pt idx="135">
                  <c:v>-67.131617277550049</c:v>
                </c:pt>
                <c:pt idx="136">
                  <c:v>-66.732840077549966</c:v>
                </c:pt>
                <c:pt idx="137">
                  <c:v>-66.525661777550084</c:v>
                </c:pt>
                <c:pt idx="138">
                  <c:v>-66.026639177550365</c:v>
                </c:pt>
                <c:pt idx="139">
                  <c:v>-66.251695509808428</c:v>
                </c:pt>
                <c:pt idx="140">
                  <c:v>-67.670576477549815</c:v>
                </c:pt>
                <c:pt idx="141">
                  <c:v>-67.481798277549828</c:v>
                </c:pt>
                <c:pt idx="142">
                  <c:v>-66.042073386640979</c:v>
                </c:pt>
                <c:pt idx="143">
                  <c:v>-65.423132437145938</c:v>
                </c:pt>
                <c:pt idx="144">
                  <c:v>-64.298434577549841</c:v>
                </c:pt>
                <c:pt idx="145">
                  <c:v>-62.804651577549905</c:v>
                </c:pt>
                <c:pt idx="146">
                  <c:v>-62.031116177549883</c:v>
                </c:pt>
                <c:pt idx="147">
                  <c:v>-61.241165972499957</c:v>
                </c:pt>
                <c:pt idx="148">
                  <c:v>-60.579899277549856</c:v>
                </c:pt>
                <c:pt idx="149">
                  <c:v>-60.343856477550041</c:v>
                </c:pt>
                <c:pt idx="150">
                  <c:v>-64.191443692739909</c:v>
                </c:pt>
                <c:pt idx="151">
                  <c:v>-66.882004777549625</c:v>
                </c:pt>
                <c:pt idx="152">
                  <c:v>-69.662845520103318</c:v>
                </c:pt>
                <c:pt idx="153">
                  <c:v>-72.988139277549919</c:v>
                </c:pt>
                <c:pt idx="154">
                  <c:v>-75.078913677550389</c:v>
                </c:pt>
                <c:pt idx="155">
                  <c:v>-76.463105934072274</c:v>
                </c:pt>
                <c:pt idx="156">
                  <c:v>-77.151136577549607</c:v>
                </c:pt>
                <c:pt idx="157">
                  <c:v>-77.238957777549658</c:v>
                </c:pt>
                <c:pt idx="158">
                  <c:v>-76.442230477550368</c:v>
                </c:pt>
                <c:pt idx="159">
                  <c:v>-74.922946800130958</c:v>
                </c:pt>
                <c:pt idx="160">
                  <c:v>-73.067063277550005</c:v>
                </c:pt>
                <c:pt idx="161">
                  <c:v>-70.461299377550333</c:v>
                </c:pt>
                <c:pt idx="162">
                  <c:v>-67.612592347115338</c:v>
                </c:pt>
                <c:pt idx="163">
                  <c:v>-65.975391932095377</c:v>
                </c:pt>
                <c:pt idx="164">
                  <c:v>-57.018648016011646</c:v>
                </c:pt>
                <c:pt idx="165">
                  <c:v>-55.727939377549937</c:v>
                </c:pt>
                <c:pt idx="166">
                  <c:v>-53.714504277550276</c:v>
                </c:pt>
                <c:pt idx="167">
                  <c:v>-50.500391477550195</c:v>
                </c:pt>
                <c:pt idx="168">
                  <c:v>-47.243072677549634</c:v>
                </c:pt>
                <c:pt idx="169">
                  <c:v>-45.591710406121784</c:v>
                </c:pt>
                <c:pt idx="170">
                  <c:v>-37.063530477550081</c:v>
                </c:pt>
                <c:pt idx="171">
                  <c:v>-36.721395048979197</c:v>
                </c:pt>
                <c:pt idx="172">
                  <c:v>-34.878616477549443</c:v>
                </c:pt>
                <c:pt idx="173">
                  <c:v>-33.420921677550005</c:v>
                </c:pt>
                <c:pt idx="174">
                  <c:v>-32.992430277550433</c:v>
                </c:pt>
                <c:pt idx="175">
                  <c:v>-32.141114177549497</c:v>
                </c:pt>
                <c:pt idx="176">
                  <c:v>-30.996404503866177</c:v>
                </c:pt>
                <c:pt idx="177">
                  <c:v>-23.037438592934532</c:v>
                </c:pt>
                <c:pt idx="178">
                  <c:v>-20.628245377550542</c:v>
                </c:pt>
                <c:pt idx="179">
                  <c:v>-18.598864277550064</c:v>
                </c:pt>
                <c:pt idx="180">
                  <c:v>-15.99177497754993</c:v>
                </c:pt>
                <c:pt idx="181">
                  <c:v>-13.889378277549941</c:v>
                </c:pt>
                <c:pt idx="182">
                  <c:v>-10.963981003865673</c:v>
                </c:pt>
                <c:pt idx="183">
                  <c:v>-8.017128577550368</c:v>
                </c:pt>
                <c:pt idx="184">
                  <c:v>-5.2992013711665624</c:v>
                </c:pt>
                <c:pt idx="185">
                  <c:v>4.3622476603809686</c:v>
                </c:pt>
                <c:pt idx="186">
                  <c:v>6.1340087224497495</c:v>
                </c:pt>
                <c:pt idx="187">
                  <c:v>8.8163749224499668</c:v>
                </c:pt>
                <c:pt idx="188">
                  <c:v>11.179290322449702</c:v>
                </c:pt>
                <c:pt idx="189">
                  <c:v>13.034981182024133</c:v>
                </c:pt>
                <c:pt idx="190">
                  <c:v>15.771146022450321</c:v>
                </c:pt>
                <c:pt idx="191">
                  <c:v>18.284161422449731</c:v>
                </c:pt>
                <c:pt idx="192">
                  <c:v>20.317898105783069</c:v>
                </c:pt>
                <c:pt idx="193">
                  <c:v>29.129741635657233</c:v>
                </c:pt>
                <c:pt idx="194">
                  <c:v>-76.677926208550119</c:v>
                </c:pt>
                <c:pt idx="195">
                  <c:v>33.690975231241111</c:v>
                </c:pt>
                <c:pt idx="196">
                  <c:v>36.482377845449889</c:v>
                </c:pt>
                <c:pt idx="197">
                  <c:v>39.560850462449878</c:v>
                </c:pt>
                <c:pt idx="198">
                  <c:v>41.748644562449876</c:v>
                </c:pt>
                <c:pt idx="199">
                  <c:v>44.313758107449893</c:v>
                </c:pt>
                <c:pt idx="200">
                  <c:v>46.131055493714172</c:v>
                </c:pt>
                <c:pt idx="201">
                  <c:v>53.505626647449887</c:v>
                </c:pt>
                <c:pt idx="202">
                  <c:v>53.438718352449968</c:v>
                </c:pt>
                <c:pt idx="203">
                  <c:v>52.729803192449957</c:v>
                </c:pt>
                <c:pt idx="204">
                  <c:v>52.055921912449882</c:v>
                </c:pt>
                <c:pt idx="205">
                  <c:v>51.388768572449891</c:v>
                </c:pt>
                <c:pt idx="206">
                  <c:v>50.4837275330881</c:v>
                </c:pt>
                <c:pt idx="207">
                  <c:v>49.388124402449854</c:v>
                </c:pt>
                <c:pt idx="208">
                  <c:v>48.51845448541274</c:v>
                </c:pt>
                <c:pt idx="209">
                  <c:v>35.863995303699888</c:v>
                </c:pt>
                <c:pt idx="210">
                  <c:v>33.911406167449783</c:v>
                </c:pt>
                <c:pt idx="211">
                  <c:v>-73.305054245549798</c:v>
                </c:pt>
                <c:pt idx="212">
                  <c:v>27.850953122450154</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-11.140351777550732</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8.9956000224499348</c:v>
                </c:pt>
                <c:pt idx="235">
                  <c:v>12.289525922449883</c:v>
                </c:pt>
                <c:pt idx="236">
                  <c:v>15.079796222449598</c:v>
                </c:pt>
                <c:pt idx="237">
                  <c:v>17.512111674623945</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22.856719222449318</c:v>
                </c:pt>
                <c:pt idx="246">
                  <c:v>19.434851922449784</c:v>
                </c:pt>
                <c:pt idx="247">
                  <c:v>15.853572322449969</c:v>
                </c:pt>
                <c:pt idx="248">
                  <c:v>12.764343825480323</c:v>
                </c:pt>
                <c:pt idx="249">
                  <c:v>10.39695882244942</c:v>
                </c:pt>
                <c:pt idx="250">
                  <c:v>7.9727080346444659</c:v>
                </c:pt>
                <c:pt idx="251">
                  <c:v>-1.5736239775495995</c:v>
                </c:pt>
                <c:pt idx="252">
                  <c:v>-2.5713127775506752</c:v>
                </c:pt>
                <c:pt idx="253">
                  <c:v>-3.646186056497787</c:v>
                </c:pt>
                <c:pt idx="254">
                  <c:v>-6.5001566775499784</c:v>
                </c:pt>
                <c:pt idx="255">
                  <c:v>-10.983321377550068</c:v>
                </c:pt>
                <c:pt idx="256">
                  <c:v>-13.790195877550019</c:v>
                </c:pt>
                <c:pt idx="257">
                  <c:v>-15.129168877550081</c:v>
                </c:pt>
                <c:pt idx="258">
                  <c:v>-16.692699412332527</c:v>
                </c:pt>
                <c:pt idx="259">
                  <c:v>-18.766366638840527</c:v>
                </c:pt>
                <c:pt idx="260">
                  <c:v>-20.973216477550221</c:v>
                </c:pt>
                <c:pt idx="261">
                  <c:v>-19.994858177550057</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10.458039456515955</c:v>
                </c:pt>
                <c:pt idx="271">
                  <c:v>13.754485822449826</c:v>
                </c:pt>
                <c:pt idx="272">
                  <c:v>17.157189922449628</c:v>
                </c:pt>
                <c:pt idx="273">
                  <c:v>19.9724767224495</c:v>
                </c:pt>
                <c:pt idx="274">
                  <c:v>23.593829346625483</c:v>
                </c:pt>
                <c:pt idx="275">
                  <c:v>26.862603322449289</c:v>
                </c:pt>
                <c:pt idx="276">
                  <c:v>-9.5163731625501544</c:v>
                </c:pt>
                <c:pt idx="277">
                  <c:v>34.005434927449883</c:v>
                </c:pt>
                <c:pt idx="278">
                  <c:v>45.501223893878446</c:v>
                </c:pt>
                <c:pt idx="279">
                  <c:v>47.914600927449925</c:v>
                </c:pt>
                <c:pt idx="280">
                  <c:v>51.378009072449899</c:v>
                </c:pt>
                <c:pt idx="281">
                  <c:v>54.854701852449836</c:v>
                </c:pt>
                <c:pt idx="282">
                  <c:v>56.908164442449852</c:v>
                </c:pt>
                <c:pt idx="283">
                  <c:v>58.585327296643385</c:v>
                </c:pt>
                <c:pt idx="284">
                  <c:v>59.416337302449882</c:v>
                </c:pt>
                <c:pt idx="285">
                  <c:v>58.800212272449869</c:v>
                </c:pt>
                <c:pt idx="286">
                  <c:v>57.535619419001584</c:v>
                </c:pt>
                <c:pt idx="287">
                  <c:v>40.735568808164267</c:v>
                </c:pt>
                <c:pt idx="288">
                  <c:v>38.552050565449875</c:v>
                </c:pt>
                <c:pt idx="289">
                  <c:v>34.628084729896614</c:v>
                </c:pt>
                <c:pt idx="290">
                  <c:v>1.2611041128500609</c:v>
                </c:pt>
                <c:pt idx="291">
                  <c:v>26.648651422449184</c:v>
                </c:pt>
                <c:pt idx="292">
                  <c:v>22.841695138611591</c:v>
                </c:pt>
                <c:pt idx="293">
                  <c:v>11.61955352244977</c:v>
                </c:pt>
                <c:pt idx="294">
                  <c:v>7.3931701891163764</c:v>
                </c:pt>
                <c:pt idx="295">
                  <c:v>2.0950548224500087</c:v>
                </c:pt>
                <c:pt idx="296">
                  <c:v>-3.577844677550587</c:v>
                </c:pt>
                <c:pt idx="297">
                  <c:v>-10.042731677550051</c:v>
                </c:pt>
                <c:pt idx="298">
                  <c:v>-14.377091277549765</c:v>
                </c:pt>
                <c:pt idx="299">
                  <c:v>-19.436826780580162</c:v>
                </c:pt>
                <c:pt idx="300">
                  <c:v>-22.686243077549889</c:v>
                </c:pt>
                <c:pt idx="301">
                  <c:v>-24.364660877550087</c:v>
                </c:pt>
                <c:pt idx="302">
                  <c:v>-28.999264030741635</c:v>
                </c:pt>
                <c:pt idx="303">
                  <c:v>-26.967657177549789</c:v>
                </c:pt>
                <c:pt idx="304">
                  <c:v>-24.612753400627554</c:v>
                </c:pt>
                <c:pt idx="305">
                  <c:v>-21.970890077549569</c:v>
                </c:pt>
                <c:pt idx="306">
                  <c:v>-18.806901796699119</c:v>
                </c:pt>
                <c:pt idx="307">
                  <c:v>-7.7903724775501084</c:v>
                </c:pt>
                <c:pt idx="308">
                  <c:v>-4.466170977549865</c:v>
                </c:pt>
                <c:pt idx="309">
                  <c:v>1.3529207951773654</c:v>
                </c:pt>
                <c:pt idx="310">
                  <c:v>6.3829510224496975</c:v>
                </c:pt>
                <c:pt idx="311">
                  <c:v>10.647069722449681</c:v>
                </c:pt>
                <c:pt idx="312">
                  <c:v>14.369126622449926</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19.233515622450124</c:v>
                </c:pt>
                <c:pt idx="321">
                  <c:v>17.700679174623737</c:v>
                </c:pt>
                <c:pt idx="322">
                  <c:v>8.5918435224498637</c:v>
                </c:pt>
                <c:pt idx="323">
                  <c:v>7.0799012224498199</c:v>
                </c:pt>
                <c:pt idx="324">
                  <c:v>2.8344539224501331</c:v>
                </c:pt>
                <c:pt idx="325">
                  <c:v>-4.3708518365718867E-2</c:v>
                </c:pt>
                <c:pt idx="326">
                  <c:v>-2.841609677549878</c:v>
                </c:pt>
                <c:pt idx="327">
                  <c:v>-4.8226546775498056</c:v>
                </c:pt>
                <c:pt idx="328">
                  <c:v>-6.9217091775501904</c:v>
                </c:pt>
                <c:pt idx="329">
                  <c:v>-8.7227968815913357</c:v>
                </c:pt>
                <c:pt idx="330">
                  <c:v>-9.7269671593681686</c:v>
                </c:pt>
                <c:pt idx="331">
                  <c:v>-16.523339290050629</c:v>
                </c:pt>
                <c:pt idx="332">
                  <c:v>-17.942153077550113</c:v>
                </c:pt>
                <c:pt idx="333">
                  <c:v>-20.108801077550233</c:v>
                </c:pt>
                <c:pt idx="334">
                  <c:v>-22.377703868854695</c:v>
                </c:pt>
                <c:pt idx="335">
                  <c:v>-22.940260377550459</c:v>
                </c:pt>
                <c:pt idx="336">
                  <c:v>-23.29891647755008</c:v>
                </c:pt>
                <c:pt idx="337">
                  <c:v>-20.530803519803491</c:v>
                </c:pt>
                <c:pt idx="338">
                  <c:v>-18.304165377550085</c:v>
                </c:pt>
                <c:pt idx="339">
                  <c:v>-16.197151312715285</c:v>
                </c:pt>
                <c:pt idx="340">
                  <c:v>-13.656846477550276</c:v>
                </c:pt>
                <c:pt idx="341">
                  <c:v>-10.640316977550318</c:v>
                </c:pt>
                <c:pt idx="342">
                  <c:v>-8.9494008775502536</c:v>
                </c:pt>
                <c:pt idx="343">
                  <c:v>-6.3677526680261449</c:v>
                </c:pt>
                <c:pt idx="344">
                  <c:v>7.9405086891171424</c:v>
                </c:pt>
                <c:pt idx="345">
                  <c:v>10.977609622450103</c:v>
                </c:pt>
                <c:pt idx="346">
                  <c:v>13.864519122449611</c:v>
                </c:pt>
                <c:pt idx="347">
                  <c:v>17.687305422449295</c:v>
                </c:pt>
                <c:pt idx="348">
                  <c:v>20.947983421439691</c:v>
                </c:pt>
                <c:pt idx="349">
                  <c:v>24.68192462135093</c:v>
                </c:pt>
                <c:pt idx="350">
                  <c:v>33.639461601397123</c:v>
                </c:pt>
                <c:pt idx="351">
                  <c:v>35.798865425449883</c:v>
                </c:pt>
                <c:pt idx="352">
                  <c:v>37.761012931450004</c:v>
                </c:pt>
                <c:pt idx="353">
                  <c:v>39.267138575449913</c:v>
                </c:pt>
                <c:pt idx="354">
                  <c:v>41.997885072449876</c:v>
                </c:pt>
                <c:pt idx="355">
                  <c:v>47.078554522449913</c:v>
                </c:pt>
                <c:pt idx="356">
                  <c:v>52.122743142450012</c:v>
                </c:pt>
                <c:pt idx="357">
                  <c:v>55.444203712449877</c:v>
                </c:pt>
                <c:pt idx="358">
                  <c:v>58.257850522449885</c:v>
                </c:pt>
                <c:pt idx="359">
                  <c:v>61.87567352244988</c:v>
                </c:pt>
                <c:pt idx="360">
                  <c:v>60.799789952449913</c:v>
                </c:pt>
                <c:pt idx="361">
                  <c:v>59.207959932449974</c:v>
                </c:pt>
                <c:pt idx="362">
                  <c:v>57.493648936591313</c:v>
                </c:pt>
                <c:pt idx="363">
                  <c:v>54.653175352449921</c:v>
                </c:pt>
                <c:pt idx="364">
                  <c:v>52.230375502449995</c:v>
                </c:pt>
                <c:pt idx="365">
                  <c:v>49.638701307396097</c:v>
                </c:pt>
                <c:pt idx="366">
                  <c:v>29.26767547647243</c:v>
                </c:pt>
                <c:pt idx="367">
                  <c:v>22.448429951021168</c:v>
                </c:pt>
                <c:pt idx="368">
                  <c:v>13.170956122449956</c:v>
                </c:pt>
                <c:pt idx="369">
                  <c:v>9.1313192224490329</c:v>
                </c:pt>
                <c:pt idx="370">
                  <c:v>4.0748376224498486</c:v>
                </c:pt>
                <c:pt idx="371">
                  <c:v>1.1684601224494884</c:v>
                </c:pt>
                <c:pt idx="372">
                  <c:v>-0.25025416985775512</c:v>
                </c:pt>
                <c:pt idx="373">
                  <c:v>-11.627445600356818</c:v>
                </c:pt>
                <c:pt idx="374">
                  <c:v>-13.932876577549392</c:v>
                </c:pt>
                <c:pt idx="375">
                  <c:v>-18.160715577549784</c:v>
                </c:pt>
                <c:pt idx="376">
                  <c:v>-22.112560577550386</c:v>
                </c:pt>
                <c:pt idx="377">
                  <c:v>-23.554652577550456</c:v>
                </c:pt>
                <c:pt idx="378">
                  <c:v>-26.61475357755009</c:v>
                </c:pt>
                <c:pt idx="379">
                  <c:v>-29.887712102550182</c:v>
                </c:pt>
                <c:pt idx="380">
                  <c:v>-37.005197940965026</c:v>
                </c:pt>
                <c:pt idx="381">
                  <c:v>-37.679335277550244</c:v>
                </c:pt>
                <c:pt idx="382">
                  <c:v>-37.925578777550896</c:v>
                </c:pt>
                <c:pt idx="383">
                  <c:v>-37.675680477549996</c:v>
                </c:pt>
                <c:pt idx="384">
                  <c:v>-37.010242677550295</c:v>
                </c:pt>
                <c:pt idx="385">
                  <c:v>-36.009871740708348</c:v>
                </c:pt>
                <c:pt idx="386">
                  <c:v>-34.128130547317632</c:v>
                </c:pt>
                <c:pt idx="387">
                  <c:v>-22.009639691835766</c:v>
                </c:pt>
                <c:pt idx="388">
                  <c:v>-19.468035877550022</c:v>
                </c:pt>
                <c:pt idx="389">
                  <c:v>-16.334706577550289</c:v>
                </c:pt>
                <c:pt idx="390">
                  <c:v>-14.600832095528167</c:v>
                </c:pt>
                <c:pt idx="391">
                  <c:v>-13.222498777550044</c:v>
                </c:pt>
                <c:pt idx="392">
                  <c:v>-10.351587977550126</c:v>
                </c:pt>
                <c:pt idx="393">
                  <c:v>-8.1309226775502719</c:v>
                </c:pt>
                <c:pt idx="394">
                  <c:v>-6.3897564775500895</c:v>
                </c:pt>
                <c:pt idx="395">
                  <c:v>-0.24616647755041796</c:v>
                </c:pt>
                <c:pt idx="396">
                  <c:v>7.9066422450154134E-2</c:v>
                </c:pt>
                <c:pt idx="397">
                  <c:v>1.7745189342150267</c:v>
                </c:pt>
                <c:pt idx="398">
                  <c:v>4.4989710224498083</c:v>
                </c:pt>
                <c:pt idx="399">
                  <c:v>7.088124422450079</c:v>
                </c:pt>
                <c:pt idx="400">
                  <c:v>9.2519668224503206</c:v>
                </c:pt>
                <c:pt idx="401">
                  <c:v>12.705415322449976</c:v>
                </c:pt>
                <c:pt idx="402">
                  <c:v>14.450648584178484</c:v>
                </c:pt>
                <c:pt idx="403">
                  <c:v>15.68664556790455</c:v>
                </c:pt>
                <c:pt idx="404">
                  <c:v>24.194852864554846</c:v>
                </c:pt>
                <c:pt idx="405">
                  <c:v>25.010075822449789</c:v>
                </c:pt>
                <c:pt idx="406">
                  <c:v>25.265598822449672</c:v>
                </c:pt>
                <c:pt idx="407">
                  <c:v>25.132177122449729</c:v>
                </c:pt>
                <c:pt idx="408">
                  <c:v>24.43843217413491</c:v>
                </c:pt>
                <c:pt idx="409">
                  <c:v>23.412743622449955</c:v>
                </c:pt>
                <c:pt idx="410">
                  <c:v>22.631764522449892</c:v>
                </c:pt>
                <c:pt idx="411">
                  <c:v>12.851261407065266</c:v>
                </c:pt>
                <c:pt idx="412">
                  <c:v>10.408119722450261</c:v>
                </c:pt>
                <c:pt idx="413">
                  <c:v>7.8043308224493675</c:v>
                </c:pt>
                <c:pt idx="414">
                  <c:v>4.1268672598240244</c:v>
                </c:pt>
                <c:pt idx="415">
                  <c:v>1.6024642224492418</c:v>
                </c:pt>
                <c:pt idx="416">
                  <c:v>-0.74908367755003402</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-18.041026275529489</c:v>
                </c:pt>
                <c:pt idx="425">
                  <c:v>-19.772891477550193</c:v>
                </c:pt>
                <c:pt idx="426">
                  <c:v>-20.368260921994732</c:v>
                </c:pt>
                <c:pt idx="427">
                  <c:v>-33.156092821636108</c:v>
                </c:pt>
                <c:pt idx="428">
                  <c:v>-34.726327677550131</c:v>
                </c:pt>
                <c:pt idx="429">
                  <c:v>-37.007883477550038</c:v>
                </c:pt>
                <c:pt idx="430">
                  <c:v>-38.117714432095767</c:v>
                </c:pt>
                <c:pt idx="431">
                  <c:v>-41.223539377550118</c:v>
                </c:pt>
                <c:pt idx="432">
                  <c:v>-42.72452297755045</c:v>
                </c:pt>
                <c:pt idx="433">
                  <c:v>-43.343763977550246</c:v>
                </c:pt>
                <c:pt idx="434">
                  <c:v>-43.660346477550455</c:v>
                </c:pt>
                <c:pt idx="435">
                  <c:v>-42.816024659368111</c:v>
                </c:pt>
                <c:pt idx="436">
                  <c:v>-41.507568877550256</c:v>
                </c:pt>
                <c:pt idx="437">
                  <c:v>-39.834997277549775</c:v>
                </c:pt>
                <c:pt idx="438">
                  <c:v>-38.546565164418446</c:v>
                </c:pt>
                <c:pt idx="439">
                  <c:v>-38.337113177550037</c:v>
                </c:pt>
                <c:pt idx="440">
                  <c:v>-37.893606780580484</c:v>
                </c:pt>
                <c:pt idx="441">
                  <c:v>-37.481028477550005</c:v>
                </c:pt>
                <c:pt idx="442">
                  <c:v>-29.903299955810922</c:v>
                </c:pt>
                <c:pt idx="443">
                  <c:v>-28.720137577550215</c:v>
                </c:pt>
                <c:pt idx="444">
                  <c:v>-26.997530777550132</c:v>
                </c:pt>
                <c:pt idx="445">
                  <c:v>-25.755539377549731</c:v>
                </c:pt>
                <c:pt idx="446">
                  <c:v>-25.136188824488539</c:v>
                </c:pt>
                <c:pt idx="447">
                  <c:v>-23.852159477550092</c:v>
                </c:pt>
                <c:pt idx="448">
                  <c:v>-22.147496977549896</c:v>
                </c:pt>
                <c:pt idx="449">
                  <c:v>-20.465379377549944</c:v>
                </c:pt>
                <c:pt idx="450">
                  <c:v>-19.379776477550109</c:v>
                </c:pt>
                <c:pt idx="451">
                  <c:v>-10.548076477550133</c:v>
                </c:pt>
                <c:pt idx="452">
                  <c:v>-9.8084755684586504</c:v>
                </c:pt>
                <c:pt idx="453">
                  <c:v>-7.9557555473175103</c:v>
                </c:pt>
                <c:pt idx="454">
                  <c:v>-5.7375052775498867</c:v>
                </c:pt>
                <c:pt idx="455">
                  <c:v>-4.8335573775498455</c:v>
                </c:pt>
                <c:pt idx="456">
                  <c:v>-3.1414162775504098</c:v>
                </c:pt>
                <c:pt idx="457">
                  <c:v>-1.1108106775502335</c:v>
                </c:pt>
                <c:pt idx="458">
                  <c:v>0.2492035224499034</c:v>
                </c:pt>
                <c:pt idx="459">
                  <c:v>6.1111083050586501</c:v>
                </c:pt>
                <c:pt idx="460">
                  <c:v>7.2338550224500011</c:v>
                </c:pt>
                <c:pt idx="461">
                  <c:v>8.4082961224492863</c:v>
                </c:pt>
                <c:pt idx="462">
                  <c:v>9.0200719224493184</c:v>
                </c:pt>
                <c:pt idx="463">
                  <c:v>9.5590860224497778</c:v>
                </c:pt>
                <c:pt idx="464">
                  <c:v>10.243172511214151</c:v>
                </c:pt>
                <c:pt idx="465">
                  <c:v>11.921151122449999</c:v>
                </c:pt>
                <c:pt idx="466">
                  <c:v>13.555215422450118</c:v>
                </c:pt>
                <c:pt idx="467">
                  <c:v>14.538068431540413</c:v>
                </c:pt>
                <c:pt idx="468">
                  <c:v>13.798633522449936</c:v>
                </c:pt>
                <c:pt idx="469">
                  <c:v>12.619647927211787</c:v>
                </c:pt>
                <c:pt idx="470">
                  <c:v>10.333288522449259</c:v>
                </c:pt>
                <c:pt idx="471">
                  <c:v>7.298283926490484</c:v>
                </c:pt>
                <c:pt idx="472">
                  <c:v>4.6375640224500465</c:v>
                </c:pt>
                <c:pt idx="473">
                  <c:v>1.8683766224498584</c:v>
                </c:pt>
                <c:pt idx="474">
                  <c:v>-6.5700884329402381E-2</c:v>
                </c:pt>
                <c:pt idx="475">
                  <c:v>-12.814683769216771</c:v>
                </c:pt>
                <c:pt idx="476">
                  <c:v>-14.75424467755025</c:v>
                </c:pt>
                <c:pt idx="477">
                  <c:v>-16.141611577549583</c:v>
                </c:pt>
                <c:pt idx="478">
                  <c:v>-18.24997907754992</c:v>
                </c:pt>
                <c:pt idx="479">
                  <c:v>-20.381964946937984</c:v>
                </c:pt>
                <c:pt idx="480">
                  <c:v>-21.4069950489787</c:v>
                </c:pt>
                <c:pt idx="481">
                  <c:v>-26.932573242255888</c:v>
                </c:pt>
                <c:pt idx="482">
                  <c:v>-27.335487777550071</c:v>
                </c:pt>
                <c:pt idx="483">
                  <c:v>-27.710840577550027</c:v>
                </c:pt>
                <c:pt idx="484">
                  <c:v>-29.159072677550032</c:v>
                </c:pt>
                <c:pt idx="485">
                  <c:v>-30.694058661457778</c:v>
                </c:pt>
                <c:pt idx="486">
                  <c:v>-32.945581977550177</c:v>
                </c:pt>
                <c:pt idx="487">
                  <c:v>-35.399991677549821</c:v>
                </c:pt>
                <c:pt idx="488">
                  <c:v>-36.521241760569154</c:v>
                </c:pt>
                <c:pt idx="489">
                  <c:v>-40.78013823579235</c:v>
                </c:pt>
                <c:pt idx="490">
                  <c:v>-41.740733797138013</c:v>
                </c:pt>
                <c:pt idx="491">
                  <c:v>-43.603142377550043</c:v>
                </c:pt>
                <c:pt idx="492">
                  <c:v>-45.355221877550541</c:v>
                </c:pt>
                <c:pt idx="493">
                  <c:v>-47.544151077549856</c:v>
                </c:pt>
                <c:pt idx="494">
                  <c:v>-49.361070719974322</c:v>
                </c:pt>
                <c:pt idx="495">
                  <c:v>-50.807448277550193</c:v>
                </c:pt>
                <c:pt idx="496">
                  <c:v>-51.391856477550064</c:v>
                </c:pt>
                <c:pt idx="497">
                  <c:v>-53.172207530181922</c:v>
                </c:pt>
                <c:pt idx="498">
                  <c:v>-53.682485677550254</c:v>
                </c:pt>
                <c:pt idx="499">
                  <c:v>-53.79577137754999</c:v>
                </c:pt>
                <c:pt idx="500">
                  <c:v>-54.172212810883636</c:v>
                </c:pt>
                <c:pt idx="501">
                  <c:v>-55.831199477549795</c:v>
                </c:pt>
                <c:pt idx="502">
                  <c:v>-57.54281307754971</c:v>
                </c:pt>
                <c:pt idx="503">
                  <c:v>-59.585351677550051</c:v>
                </c:pt>
                <c:pt idx="504">
                  <c:v>-60.455636477550044</c:v>
                </c:pt>
                <c:pt idx="505">
                  <c:v>-63.492869521028325</c:v>
                </c:pt>
                <c:pt idx="506">
                  <c:v>-64.839290253060511</c:v>
                </c:pt>
                <c:pt idx="507">
                  <c:v>-66.598802577550046</c:v>
                </c:pt>
                <c:pt idx="508">
                  <c:v>-68.036122477550478</c:v>
                </c:pt>
                <c:pt idx="509">
                  <c:v>-68.979827377550308</c:v>
                </c:pt>
                <c:pt idx="510">
                  <c:v>-69.468461533729567</c:v>
                </c:pt>
                <c:pt idx="511">
                  <c:v>-69.635182377549853</c:v>
                </c:pt>
                <c:pt idx="512">
                  <c:v>-69.566002999289552</c:v>
                </c:pt>
                <c:pt idx="513">
                  <c:v>-66.663302948138409</c:v>
                </c:pt>
                <c:pt idx="514">
                  <c:v>-65.616848477549595</c:v>
                </c:pt>
                <c:pt idx="515">
                  <c:v>-64.403652415050232</c:v>
                </c:pt>
                <c:pt idx="516">
                  <c:v>-62.225093346236925</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-36.671077487651154</c:v>
                </c:pt>
                <c:pt idx="526">
                  <c:v>-37.303798325376164</c:v>
                </c:pt>
                <c:pt idx="527">
                  <c:v>-36.011932177550555</c:v>
                </c:pt>
                <c:pt idx="528">
                  <c:v>-34.725863077549917</c:v>
                </c:pt>
                <c:pt idx="529">
                  <c:v>-31.877875977550399</c:v>
                </c:pt>
                <c:pt idx="530">
                  <c:v>-31.065346477549785</c:v>
                </c:pt>
                <c:pt idx="531">
                  <c:v>-21.433516477550089</c:v>
                </c:pt>
                <c:pt idx="532">
                  <c:v>-20.363893277549881</c:v>
                </c:pt>
                <c:pt idx="533">
                  <c:v>-18.433194277549919</c:v>
                </c:pt>
                <c:pt idx="534">
                  <c:v>-17.457503477550027</c:v>
                </c:pt>
                <c:pt idx="535">
                  <c:v>-17.155204977550312</c:v>
                </c:pt>
                <c:pt idx="536">
                  <c:v>-15.348247891691548</c:v>
                </c:pt>
                <c:pt idx="537">
                  <c:v>-13.875626277550019</c:v>
                </c:pt>
                <c:pt idx="538">
                  <c:v>-12.479779091187021</c:v>
                </c:pt>
                <c:pt idx="539">
                  <c:v>-11.746639614804725</c:v>
                </c:pt>
                <c:pt idx="540">
                  <c:v>-10.14043606938673</c:v>
                </c:pt>
                <c:pt idx="541">
                  <c:v>-10.641397977550023</c:v>
                </c:pt>
                <c:pt idx="542">
                  <c:v>-11.798973377550631</c:v>
                </c:pt>
                <c:pt idx="543">
                  <c:v>-12.895499577550378</c:v>
                </c:pt>
                <c:pt idx="544">
                  <c:v>-17.069387992701913</c:v>
                </c:pt>
                <c:pt idx="545">
                  <c:v>-19.677629377550307</c:v>
                </c:pt>
                <c:pt idx="546">
                  <c:v>-22.142914366439157</c:v>
                </c:pt>
                <c:pt idx="547">
                  <c:v>-30.148396755328225</c:v>
                </c:pt>
                <c:pt idx="548">
                  <c:v>-32.590287191836218</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-60.217214436733357</c:v>
                </c:pt>
                <c:pt idx="562">
                  <c:v>-61.357042777550028</c:v>
                </c:pt>
                <c:pt idx="563">
                  <c:v>-62.211574279747502</c:v>
                </c:pt>
                <c:pt idx="564">
                  <c:v>-61.208444659368169</c:v>
                </c:pt>
                <c:pt idx="565">
                  <c:v>-59.797226277550266</c:v>
                </c:pt>
                <c:pt idx="566">
                  <c:v>-59.269759640815884</c:v>
                </c:pt>
                <c:pt idx="567">
                  <c:v>-58.549627777550157</c:v>
                </c:pt>
                <c:pt idx="568">
                  <c:v>-58.471936177550134</c:v>
                </c:pt>
                <c:pt idx="569">
                  <c:v>-58.549191177550171</c:v>
                </c:pt>
                <c:pt idx="570">
                  <c:v>-58.547934538774626</c:v>
                </c:pt>
                <c:pt idx="571">
                  <c:v>-58.326764577550321</c:v>
                </c:pt>
                <c:pt idx="572">
                  <c:v>-58.273720390593638</c:v>
                </c:pt>
                <c:pt idx="573">
                  <c:v>-57.463999102550112</c:v>
                </c:pt>
                <c:pt idx="574">
                  <c:v>-56.340673277550394</c:v>
                </c:pt>
                <c:pt idx="575">
                  <c:v>-54.664115077550363</c:v>
                </c:pt>
                <c:pt idx="576">
                  <c:v>-53.195456591186627</c:v>
                </c:pt>
                <c:pt idx="577">
                  <c:v>-51.211823777549995</c:v>
                </c:pt>
                <c:pt idx="578">
                  <c:v>-49.751623077550548</c:v>
                </c:pt>
                <c:pt idx="579">
                  <c:v>-48.257014477550463</c:v>
                </c:pt>
                <c:pt idx="580">
                  <c:v>-46.873336477550104</c:v>
                </c:pt>
                <c:pt idx="581">
                  <c:v>-43.890150951234496</c:v>
                </c:pt>
                <c:pt idx="582">
                  <c:v>-43.417438177550544</c:v>
                </c:pt>
                <c:pt idx="583">
                  <c:v>-41.26912739591765</c:v>
                </c:pt>
                <c:pt idx="584">
                  <c:v>-38.986855877550475</c:v>
                </c:pt>
                <c:pt idx="585">
                  <c:v>-37.341871577549377</c:v>
                </c:pt>
                <c:pt idx="586">
                  <c:v>-37.230631677550122</c:v>
                </c:pt>
                <c:pt idx="587">
                  <c:v>-35.689358077549883</c:v>
                </c:pt>
                <c:pt idx="588">
                  <c:v>-33.876434572788455</c:v>
                </c:pt>
                <c:pt idx="589">
                  <c:v>-31.690800421211982</c:v>
                </c:pt>
                <c:pt idx="590">
                  <c:v>-22.238448830491258</c:v>
                </c:pt>
                <c:pt idx="591">
                  <c:v>-20.298864177550495</c:v>
                </c:pt>
                <c:pt idx="592">
                  <c:v>-18.139960577550092</c:v>
                </c:pt>
                <c:pt idx="593">
                  <c:v>-16.736766577549851</c:v>
                </c:pt>
                <c:pt idx="594">
                  <c:v>-15.237852089794698</c:v>
                </c:pt>
                <c:pt idx="595">
                  <c:v>-15.092311477550098</c:v>
                </c:pt>
                <c:pt idx="596">
                  <c:v>-12.964358144217055</c:v>
                </c:pt>
                <c:pt idx="597">
                  <c:v>-5.3699357083196073</c:v>
                </c:pt>
                <c:pt idx="598">
                  <c:v>-3.51693112401514</c:v>
                </c:pt>
                <c:pt idx="599">
                  <c:v>-1.6878225775501219</c:v>
                </c:pt>
                <c:pt idx="600">
                  <c:v>0.99256893061303231</c:v>
                </c:pt>
                <c:pt idx="601">
                  <c:v>2.9937484224495563</c:v>
                </c:pt>
                <c:pt idx="602">
                  <c:v>4.7233686224501383</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32.146183771219043</c:v>
                </c:pt>
                <c:pt idx="614">
                  <c:v>32.344134408249815</c:v>
                </c:pt>
                <c:pt idx="615">
                  <c:v>32.463533289949957</c:v>
                </c:pt>
                <c:pt idx="616">
                  <c:v>194.04414104034979</c:v>
                </c:pt>
                <c:pt idx="617">
                  <c:v>31.026112822449427</c:v>
                </c:pt>
                <c:pt idx="618">
                  <c:v>29.776455971429929</c:v>
                </c:pt>
                <c:pt idx="619">
                  <c:v>28.332095822449517</c:v>
                </c:pt>
                <c:pt idx="620">
                  <c:v>27.247225696363259</c:v>
                </c:pt>
                <c:pt idx="621">
                  <c:v>21.468625605783309</c:v>
                </c:pt>
                <c:pt idx="622">
                  <c:v>20.356738622450031</c:v>
                </c:pt>
                <c:pt idx="623">
                  <c:v>17.876235822449505</c:v>
                </c:pt>
                <c:pt idx="624">
                  <c:v>15.21741576734766</c:v>
                </c:pt>
                <c:pt idx="625">
                  <c:v>11.319258922450018</c:v>
                </c:pt>
                <c:pt idx="626">
                  <c:v>8.6320142224501719</c:v>
                </c:pt>
                <c:pt idx="627">
                  <c:v>5.4030397224496882</c:v>
                </c:pt>
                <c:pt idx="628">
                  <c:v>4.3897399224502784</c:v>
                </c:pt>
                <c:pt idx="629">
                  <c:v>4.1416874113387792</c:v>
                </c:pt>
                <c:pt idx="630">
                  <c:v>-3.6547817805804139</c:v>
                </c:pt>
                <c:pt idx="631">
                  <c:v>-4.4663889775496557</c:v>
                </c:pt>
                <c:pt idx="632">
                  <c:v>-7.0441858775506168</c:v>
                </c:pt>
                <c:pt idx="633">
                  <c:v>-9.1714054775497225</c:v>
                </c:pt>
                <c:pt idx="634">
                  <c:v>-11.107955977550233</c:v>
                </c:pt>
                <c:pt idx="635">
                  <c:v>-11.708777996537691</c:v>
                </c:pt>
                <c:pt idx="636">
                  <c:v>-13.596930763264169</c:v>
                </c:pt>
                <c:pt idx="637">
                  <c:v>-20.677226477550093</c:v>
                </c:pt>
                <c:pt idx="638">
                  <c:v>-23.294669077550424</c:v>
                </c:pt>
                <c:pt idx="639">
                  <c:v>-25.886172477550186</c:v>
                </c:pt>
                <c:pt idx="640">
                  <c:v>-28.843049077550269</c:v>
                </c:pt>
                <c:pt idx="641">
                  <c:v>-31.165243824489032</c:v>
                </c:pt>
                <c:pt idx="642">
                  <c:v>-33.409319277550111</c:v>
                </c:pt>
                <c:pt idx="643">
                  <c:v>-35.057094377549895</c:v>
                </c:pt>
                <c:pt idx="644">
                  <c:v>-36.917165077550194</c:v>
                </c:pt>
                <c:pt idx="645">
                  <c:v>-37.77973647754996</c:v>
                </c:pt>
                <c:pt idx="646">
                  <c:v>-39.386384939088614</c:v>
                </c:pt>
                <c:pt idx="647">
                  <c:v>-39.283574389638275</c:v>
                </c:pt>
                <c:pt idx="648">
                  <c:v>-38.600227920849221</c:v>
                </c:pt>
                <c:pt idx="649">
                  <c:v>-37.99724807755004</c:v>
                </c:pt>
                <c:pt idx="650">
                  <c:v>-38.692124377550265</c:v>
                </c:pt>
                <c:pt idx="651">
                  <c:v>-39.373103144216444</c:v>
                </c:pt>
                <c:pt idx="652">
                  <c:v>-38.451139877550276</c:v>
                </c:pt>
                <c:pt idx="653">
                  <c:v>-37.403685253060203</c:v>
                </c:pt>
                <c:pt idx="654">
                  <c:v>-36.420303144216781</c:v>
                </c:pt>
                <c:pt idx="655">
                  <c:v>-30.186150136086624</c:v>
                </c:pt>
                <c:pt idx="656">
                  <c:v>-29.094249977549925</c:v>
                </c:pt>
                <c:pt idx="657">
                  <c:v>-27.117639177549762</c:v>
                </c:pt>
                <c:pt idx="658">
                  <c:v>-25.47870507754989</c:v>
                </c:pt>
                <c:pt idx="659">
                  <c:v>-24.729888977550193</c:v>
                </c:pt>
                <c:pt idx="660">
                  <c:v>-23.958168216680036</c:v>
                </c:pt>
                <c:pt idx="661">
                  <c:v>-22.400152177550233</c:v>
                </c:pt>
                <c:pt idx="662">
                  <c:v>-21.17609647755009</c:v>
                </c:pt>
                <c:pt idx="663">
                  <c:v>-15.481939334692896</c:v>
                </c:pt>
                <c:pt idx="664">
                  <c:v>-12.608701677550098</c:v>
                </c:pt>
                <c:pt idx="665">
                  <c:v>-9.3962979775501196</c:v>
                </c:pt>
                <c:pt idx="666">
                  <c:v>-6.695289130611485</c:v>
                </c:pt>
                <c:pt idx="667">
                  <c:v>-3.3478290775504198</c:v>
                </c:pt>
                <c:pt idx="668">
                  <c:v>-0.90936787755029513</c:v>
                </c:pt>
                <c:pt idx="669">
                  <c:v>1.9501331224497307</c:v>
                </c:pt>
                <c:pt idx="670">
                  <c:v>4.4773795224497004</c:v>
                </c:pt>
                <c:pt idx="671">
                  <c:v>4.6669675224500455</c:v>
                </c:pt>
                <c:pt idx="672">
                  <c:v>11.824029676296021</c:v>
                </c:pt>
                <c:pt idx="673">
                  <c:v>13.285380120387885</c:v>
                </c:pt>
                <c:pt idx="674">
                  <c:v>13.787139622449654</c:v>
                </c:pt>
                <c:pt idx="675">
                  <c:v>15.895495222450041</c:v>
                </c:pt>
                <c:pt idx="676">
                  <c:v>18.850730622449959</c:v>
                </c:pt>
                <c:pt idx="677">
                  <c:v>18.902467297960996</c:v>
                </c:pt>
                <c:pt idx="678">
                  <c:v>21.245347822450029</c:v>
                </c:pt>
                <c:pt idx="679">
                  <c:v>22.393469722450305</c:v>
                </c:pt>
                <c:pt idx="680">
                  <c:v>22.710979483988588</c:v>
                </c:pt>
                <c:pt idx="681">
                  <c:v>27.617253632339242</c:v>
                </c:pt>
                <c:pt idx="682">
                  <c:v>28.078445522449627</c:v>
                </c:pt>
                <c:pt idx="683">
                  <c:v>29.412940665307186</c:v>
                </c:pt>
                <c:pt idx="684">
                  <c:v>-18.853724623949887</c:v>
                </c:pt>
                <c:pt idx="685">
                  <c:v>-80.173502083858139</c:v>
                </c:pt>
                <c:pt idx="686">
                  <c:v>32.747178540649912</c:v>
                </c:pt>
                <c:pt idx="687">
                  <c:v>33.576606549722527</c:v>
                </c:pt>
                <c:pt idx="688">
                  <c:v>31.572714078005198</c:v>
                </c:pt>
                <c:pt idx="689">
                  <c:v>30.614178947981831</c:v>
                </c:pt>
                <c:pt idx="690">
                  <c:v>29.566908722450322</c:v>
                </c:pt>
                <c:pt idx="691">
                  <c:v>28.277830822449999</c:v>
                </c:pt>
                <c:pt idx="692">
                  <c:v>27.106228422450233</c:v>
                </c:pt>
                <c:pt idx="693">
                  <c:v>25.593752522449627</c:v>
                </c:pt>
                <c:pt idx="694">
                  <c:v>24.164233726532046</c:v>
                </c:pt>
                <c:pt idx="695">
                  <c:v>22.910179772449709</c:v>
                </c:pt>
                <c:pt idx="696">
                  <c:v>16.715117981909426</c:v>
                </c:pt>
                <c:pt idx="697">
                  <c:v>15.824378822449461</c:v>
                </c:pt>
                <c:pt idx="698">
                  <c:v>16.470338622449329</c:v>
                </c:pt>
                <c:pt idx="699">
                  <c:v>17.314102285336329</c:v>
                </c:pt>
                <c:pt idx="700">
                  <c:v>23.705460122450265</c:v>
                </c:pt>
                <c:pt idx="701">
                  <c:v>27.592018722450035</c:v>
                </c:pt>
                <c:pt idx="702">
                  <c:v>29.143879822449691</c:v>
                </c:pt>
                <c:pt idx="703">
                  <c:v>29.521933522450041</c:v>
                </c:pt>
                <c:pt idx="704">
                  <c:v>28.594763022449893</c:v>
                </c:pt>
                <c:pt idx="705">
                  <c:v>27.135233413754378</c:v>
                </c:pt>
                <c:pt idx="706">
                  <c:v>26.5378607224498</c:v>
                </c:pt>
                <c:pt idx="707">
                  <c:v>26.551150722450277</c:v>
                </c:pt>
                <c:pt idx="708">
                  <c:v>26.904943828572556</c:v>
                </c:pt>
                <c:pt idx="709">
                  <c:v>25.319631622450331</c:v>
                </c:pt>
                <c:pt idx="710">
                  <c:v>22.654978022450045</c:v>
                </c:pt>
                <c:pt idx="711">
                  <c:v>19.952586075641104</c:v>
                </c:pt>
                <c:pt idx="712">
                  <c:v>16.079270144071558</c:v>
                </c:pt>
                <c:pt idx="713">
                  <c:v>16.519870429666266</c:v>
                </c:pt>
                <c:pt idx="714">
                  <c:v>16.583011222449699</c:v>
                </c:pt>
                <c:pt idx="715">
                  <c:v>15.318529722450219</c:v>
                </c:pt>
                <c:pt idx="716">
                  <c:v>14.870327422449606</c:v>
                </c:pt>
                <c:pt idx="717">
                  <c:v>15.193052122450535</c:v>
                </c:pt>
                <c:pt idx="718">
                  <c:v>16.040614951021432</c:v>
                </c:pt>
                <c:pt idx="719">
                  <c:v>17.152384322450768</c:v>
                </c:pt>
                <c:pt idx="720">
                  <c:v>17.334803522449931</c:v>
                </c:pt>
                <c:pt idx="721">
                  <c:v>23.749140486735474</c:v>
                </c:pt>
                <c:pt idx="722">
                  <c:v>25.565277622450111</c:v>
                </c:pt>
                <c:pt idx="723">
                  <c:v>28.157469122449996</c:v>
                </c:pt>
                <c:pt idx="724">
                  <c:v>-46.629907346427842</c:v>
                </c:pt>
                <c:pt idx="725">
                  <c:v>33.706735710649966</c:v>
                </c:pt>
                <c:pt idx="726">
                  <c:v>35.811439112449875</c:v>
                </c:pt>
                <c:pt idx="727">
                  <c:v>40.265281061449876</c:v>
                </c:pt>
                <c:pt idx="728">
                  <c:v>44.232518752450019</c:v>
                </c:pt>
                <c:pt idx="729">
                  <c:v>45.899263573174494</c:v>
                </c:pt>
                <c:pt idx="730">
                  <c:v>49.995233522449972</c:v>
                </c:pt>
                <c:pt idx="731">
                  <c:v>58.871217747449855</c:v>
                </c:pt>
                <c:pt idx="732">
                  <c:v>61.664379132449959</c:v>
                </c:pt>
                <c:pt idx="733">
                  <c:v>65.075371442449523</c:v>
                </c:pt>
                <c:pt idx="734">
                  <c:v>71.425660859799308</c:v>
                </c:pt>
                <c:pt idx="735">
                  <c:v>74.099440635851849</c:v>
                </c:pt>
                <c:pt idx="736">
                  <c:v>74.87046032679757</c:v>
                </c:pt>
                <c:pt idx="737">
                  <c:v>70.946003672449905</c:v>
                </c:pt>
                <c:pt idx="738">
                  <c:v>68.730355232449639</c:v>
                </c:pt>
                <c:pt idx="739">
                  <c:v>66.211789675511127</c:v>
                </c:pt>
                <c:pt idx="740">
                  <c:v>64.278197522449673</c:v>
                </c:pt>
                <c:pt idx="741">
                  <c:v>61.557374452449842</c:v>
                </c:pt>
                <c:pt idx="742">
                  <c:v>57.443539132449963</c:v>
                </c:pt>
                <c:pt idx="743">
                  <c:v>53.622020442449944</c:v>
                </c:pt>
                <c:pt idx="744">
                  <c:v>50.430332182243646</c:v>
                </c:pt>
                <c:pt idx="745">
                  <c:v>46.547509522449886</c:v>
                </c:pt>
                <c:pt idx="746">
                  <c:v>34.941717749722535</c:v>
                </c:pt>
                <c:pt idx="747">
                  <c:v>193.92569675235001</c:v>
                </c:pt>
                <c:pt idx="748">
                  <c:v>28.686905122449701</c:v>
                </c:pt>
                <c:pt idx="749">
                  <c:v>25.423095722449595</c:v>
                </c:pt>
                <c:pt idx="750">
                  <c:v>22.547793322449621</c:v>
                </c:pt>
                <c:pt idx="751">
                  <c:v>19.362488930613409</c:v>
                </c:pt>
                <c:pt idx="752">
                  <c:v>12.306150722449871</c:v>
                </c:pt>
                <c:pt idx="753">
                  <c:v>9.625327222450446</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0.93231482244951414</c:v>
                </c:pt>
                <c:pt idx="762">
                  <c:v>1.4652386837400662</c:v>
                </c:pt>
                <c:pt idx="763">
                  <c:v>5.8228486739654564</c:v>
                </c:pt>
                <c:pt idx="764">
                  <c:v>8.1267535224497749</c:v>
                </c:pt>
                <c:pt idx="765">
                  <c:v>10.825897722449715</c:v>
                </c:pt>
                <c:pt idx="766">
                  <c:v>12.45931132244985</c:v>
                </c:pt>
                <c:pt idx="767">
                  <c:v>15.291158422450046</c:v>
                </c:pt>
                <c:pt idx="768">
                  <c:v>17.661657322449468</c:v>
                </c:pt>
                <c:pt idx="769">
                  <c:v>20.118333822449443</c:v>
                </c:pt>
                <c:pt idx="770">
                  <c:v>26.008596855783157</c:v>
                </c:pt>
                <c:pt idx="771">
                  <c:v>35.266195389116561</c:v>
                </c:pt>
                <c:pt idx="772">
                  <c:v>37.841565681449808</c:v>
                </c:pt>
                <c:pt idx="773">
                  <c:v>40.572029802449883</c:v>
                </c:pt>
                <c:pt idx="774">
                  <c:v>43.014767322449885</c:v>
                </c:pt>
                <c:pt idx="775">
                  <c:v>45.275429572449887</c:v>
                </c:pt>
                <c:pt idx="776">
                  <c:v>47.697436022449942</c:v>
                </c:pt>
                <c:pt idx="777">
                  <c:v>48.955349072449891</c:v>
                </c:pt>
                <c:pt idx="778">
                  <c:v>49.914379147449878</c:v>
                </c:pt>
                <c:pt idx="779">
                  <c:v>54.670289482976145</c:v>
                </c:pt>
                <c:pt idx="780">
                  <c:v>55.579415302449974</c:v>
                </c:pt>
                <c:pt idx="781">
                  <c:v>56.479644422449894</c:v>
                </c:pt>
                <c:pt idx="782">
                  <c:v>58.029774573996178</c:v>
                </c:pt>
                <c:pt idx="783">
                  <c:v>58.378228702449931</c:v>
                </c:pt>
                <c:pt idx="784">
                  <c:v>59.759486732449858</c:v>
                </c:pt>
                <c:pt idx="785">
                  <c:v>64.41809476244984</c:v>
                </c:pt>
                <c:pt idx="786">
                  <c:v>66.000852282449742</c:v>
                </c:pt>
                <c:pt idx="787">
                  <c:v>65.338680522449664</c:v>
                </c:pt>
                <c:pt idx="788">
                  <c:v>56.253000368603708</c:v>
                </c:pt>
                <c:pt idx="789">
                  <c:v>54.185937002449911</c:v>
                </c:pt>
                <c:pt idx="790">
                  <c:v>51.369767812449901</c:v>
                </c:pt>
                <c:pt idx="791">
                  <c:v>48.278039892449996</c:v>
                </c:pt>
                <c:pt idx="792">
                  <c:v>45.114365812449911</c:v>
                </c:pt>
                <c:pt idx="793">
                  <c:v>42.447726757143684</c:v>
                </c:pt>
                <c:pt idx="794">
                  <c:v>38.56355574853697</c:v>
                </c:pt>
                <c:pt idx="795">
                  <c:v>24.986020154028523</c:v>
                </c:pt>
                <c:pt idx="796">
                  <c:v>20.480707922449806</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0.31059432244987367</c:v>
                </c:pt>
                <c:pt idx="808">
                  <c:v>0.77336842244997839</c:v>
                </c:pt>
                <c:pt idx="809">
                  <c:v>-0.46750472497294127</c:v>
                </c:pt>
                <c:pt idx="810">
                  <c:v>-0.95488741505008201</c:v>
                </c:pt>
                <c:pt idx="811">
                  <c:v>-0.7885264775502776</c:v>
                </c:pt>
                <c:pt idx="812">
                  <c:v>0.41467672244945747</c:v>
                </c:pt>
                <c:pt idx="813">
                  <c:v>4.8134995224491774</c:v>
                </c:pt>
                <c:pt idx="814">
                  <c:v>6.6105022224502648</c:v>
                </c:pt>
                <c:pt idx="815">
                  <c:v>7.7610768224492688</c:v>
                </c:pt>
                <c:pt idx="816">
                  <c:v>8.0910335224502035</c:v>
                </c:pt>
                <c:pt idx="817">
                  <c:v>9.1748535224498085</c:v>
                </c:pt>
                <c:pt idx="818">
                  <c:v>9.6880689224504355</c:v>
                </c:pt>
                <c:pt idx="819">
                  <c:v>10.83211352244977</c:v>
                </c:pt>
                <c:pt idx="820">
                  <c:v>12.642738406170935</c:v>
                </c:pt>
                <c:pt idx="821">
                  <c:v>14.598943122449562</c:v>
                </c:pt>
                <c:pt idx="822">
                  <c:v>15.099202147449649</c:v>
                </c:pt>
                <c:pt idx="823">
                  <c:v>17.914649722449866</c:v>
                </c:pt>
                <c:pt idx="824">
                  <c:v>19.3837480224493</c:v>
                </c:pt>
                <c:pt idx="825">
                  <c:v>22.65988462244972</c:v>
                </c:pt>
                <c:pt idx="826">
                  <c:v>22.414758522450214</c:v>
                </c:pt>
                <c:pt idx="827">
                  <c:v>23.747366512140836</c:v>
                </c:pt>
                <c:pt idx="828">
                  <c:v>25.958453522449886</c:v>
                </c:pt>
                <c:pt idx="829">
                  <c:v>26.32262637959299</c:v>
                </c:pt>
                <c:pt idx="830">
                  <c:v>28.471390822450104</c:v>
                </c:pt>
                <c:pt idx="831">
                  <c:v>27.299634322449972</c:v>
                </c:pt>
                <c:pt idx="832">
                  <c:v>26.122887822450501</c:v>
                </c:pt>
                <c:pt idx="833">
                  <c:v>25.512237966894393</c:v>
                </c:pt>
                <c:pt idx="834">
                  <c:v>25.175921175511206</c:v>
                </c:pt>
                <c:pt idx="835">
                  <c:v>24.82838842244983</c:v>
                </c:pt>
                <c:pt idx="836">
                  <c:v>24.536994322450695</c:v>
                </c:pt>
                <c:pt idx="837">
                  <c:v>24.291802808164096</c:v>
                </c:pt>
                <c:pt idx="838">
                  <c:v>22.702558932286109</c:v>
                </c:pt>
                <c:pt idx="839">
                  <c:v>22.815484365823664</c:v>
                </c:pt>
                <c:pt idx="840">
                  <c:v>24.555448791267526</c:v>
                </c:pt>
                <c:pt idx="841">
                  <c:v>26.231755222450218</c:v>
                </c:pt>
                <c:pt idx="842">
                  <c:v>30.202107522449609</c:v>
                </c:pt>
                <c:pt idx="843">
                  <c:v>-58.255686747525232</c:v>
                </c:pt>
                <c:pt idx="844">
                  <c:v>33.364689120387958</c:v>
                </c:pt>
                <c:pt idx="845">
                  <c:v>32.889119395919273</c:v>
                </c:pt>
                <c:pt idx="846">
                  <c:v>30.981157173243187</c:v>
                </c:pt>
                <c:pt idx="847">
                  <c:v>28.939615222450101</c:v>
                </c:pt>
                <c:pt idx="848">
                  <c:v>27.772693222450272</c:v>
                </c:pt>
                <c:pt idx="849">
                  <c:v>24.419467322450103</c:v>
                </c:pt>
                <c:pt idx="850">
                  <c:v>22.920046409047529</c:v>
                </c:pt>
                <c:pt idx="851">
                  <c:v>20.615674822449904</c:v>
                </c:pt>
                <c:pt idx="852">
                  <c:v>19.431862422449814</c:v>
                </c:pt>
                <c:pt idx="853">
                  <c:v>18.797473522449678</c:v>
                </c:pt>
                <c:pt idx="854">
                  <c:v>18.468509568961249</c:v>
                </c:pt>
                <c:pt idx="855">
                  <c:v>6.832340144071253</c:v>
                </c:pt>
                <c:pt idx="856">
                  <c:v>6.3874869224503845</c:v>
                </c:pt>
                <c:pt idx="857">
                  <c:v>6.341022822450137</c:v>
                </c:pt>
                <c:pt idx="858">
                  <c:v>4.5077946224498362</c:v>
                </c:pt>
                <c:pt idx="859">
                  <c:v>4.493693976995047</c:v>
                </c:pt>
                <c:pt idx="860">
                  <c:v>1.7145779668943271</c:v>
                </c:pt>
                <c:pt idx="861">
                  <c:v>1.8009262224495308</c:v>
                </c:pt>
                <c:pt idx="862">
                  <c:v>1.867782922449948</c:v>
                </c:pt>
                <c:pt idx="863">
                  <c:v>1.7549481224502039</c:v>
                </c:pt>
                <c:pt idx="864">
                  <c:v>2.7453006057832283</c:v>
                </c:pt>
                <c:pt idx="865">
                  <c:v>3.4504788955842041</c:v>
                </c:pt>
                <c:pt idx="866">
                  <c:v>6.1076375849497415</c:v>
                </c:pt>
                <c:pt idx="867">
                  <c:v>6.0941318224497119</c:v>
                </c:pt>
                <c:pt idx="868">
                  <c:v>7.7881343224500768</c:v>
                </c:pt>
                <c:pt idx="869">
                  <c:v>10.372327822450387</c:v>
                </c:pt>
                <c:pt idx="870">
                  <c:v>12.887537439976319</c:v>
                </c:pt>
                <c:pt idx="871">
                  <c:v>15.713380492146912</c:v>
                </c:pt>
                <c:pt idx="872">
                  <c:v>21.294310539993759</c:v>
                </c:pt>
                <c:pt idx="873">
                  <c:v>24.68678212245009</c:v>
                </c:pt>
                <c:pt idx="874">
                  <c:v>26.428686922449586</c:v>
                </c:pt>
                <c:pt idx="875">
                  <c:v>25.070748264717189</c:v>
                </c:pt>
                <c:pt idx="876">
                  <c:v>27.386278222450045</c:v>
                </c:pt>
                <c:pt idx="877">
                  <c:v>28.98153732244986</c:v>
                </c:pt>
                <c:pt idx="878">
                  <c:v>29.655180622449933</c:v>
                </c:pt>
                <c:pt idx="879">
                  <c:v>29.320930011811793</c:v>
                </c:pt>
                <c:pt idx="880">
                  <c:v>18.148929412860269</c:v>
                </c:pt>
                <c:pt idx="881">
                  <c:v>17.409169322449515</c:v>
                </c:pt>
                <c:pt idx="882">
                  <c:v>15.21991592245065</c:v>
                </c:pt>
                <c:pt idx="883">
                  <c:v>12.618999708016826</c:v>
                </c:pt>
                <c:pt idx="884">
                  <c:v>7.028304753218805</c:v>
                </c:pt>
                <c:pt idx="885">
                  <c:v>5.8120539224500165</c:v>
                </c:pt>
                <c:pt idx="886">
                  <c:v>4.7396435224498958</c:v>
                </c:pt>
                <c:pt idx="887">
                  <c:v>3.5863352224501752</c:v>
                </c:pt>
                <c:pt idx="888">
                  <c:v>2.1514145614114852</c:v>
                </c:pt>
                <c:pt idx="889">
                  <c:v>2.0965522449643011E-2</c:v>
                </c:pt>
                <c:pt idx="890">
                  <c:v>-2.9054911775504353</c:v>
                </c:pt>
                <c:pt idx="891">
                  <c:v>-3.9305315775493814</c:v>
                </c:pt>
                <c:pt idx="892">
                  <c:v>-4.4305433346930112</c:v>
                </c:pt>
                <c:pt idx="893">
                  <c:v>-3.787516477550446</c:v>
                </c:pt>
                <c:pt idx="894">
                  <c:v>-2.4762282670236813</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-28.351254675698915</c:v>
                </c:pt>
                <c:pt idx="17">
                  <c:v>-28.378235440740383</c:v>
                </c:pt>
                <c:pt idx="18">
                  <c:v>-28.433508367143617</c:v>
                </c:pt>
                <c:pt idx="19">
                  <c:v>-28.823585631230372</c:v>
                </c:pt>
                <c:pt idx="20">
                  <c:v>-29.477107845064126</c:v>
                </c:pt>
                <c:pt idx="21">
                  <c:v>-29.989052683526072</c:v>
                </c:pt>
                <c:pt idx="22">
                  <c:v>-29.96145993353483</c:v>
                </c:pt>
                <c:pt idx="23">
                  <c:v>-29.139403864405125</c:v>
                </c:pt>
                <c:pt idx="24">
                  <c:v>-28.279132735086886</c:v>
                </c:pt>
                <c:pt idx="25">
                  <c:v>-27.855508010309126</c:v>
                </c:pt>
                <c:pt idx="26">
                  <c:v>-26.77715167286809</c:v>
                </c:pt>
                <c:pt idx="27">
                  <c:v>-25.393492557934589</c:v>
                </c:pt>
                <c:pt idx="28">
                  <c:v>-24.353409564963076</c:v>
                </c:pt>
                <c:pt idx="29">
                  <c:v>-23.846724882854129</c:v>
                </c:pt>
                <c:pt idx="30">
                  <c:v>-23.751920642918634</c:v>
                </c:pt>
                <c:pt idx="31">
                  <c:v>-23.98828768715579</c:v>
                </c:pt>
                <c:pt idx="32">
                  <c:v>-24.352642155264313</c:v>
                </c:pt>
                <c:pt idx="33">
                  <c:v>-24.565923767235127</c:v>
                </c:pt>
                <c:pt idx="34">
                  <c:v>-24.580174273919098</c:v>
                </c:pt>
                <c:pt idx="35">
                  <c:v>-24.004267294173829</c:v>
                </c:pt>
                <c:pt idx="36">
                  <c:v>-22.302288579009829</c:v>
                </c:pt>
                <c:pt idx="37">
                  <c:v>-19.988320057189302</c:v>
                </c:pt>
                <c:pt idx="38">
                  <c:v>-17.716466785355379</c:v>
                </c:pt>
                <c:pt idx="39">
                  <c:v>-15.711511806912618</c:v>
                </c:pt>
                <c:pt idx="40">
                  <c:v>-13.905291655327829</c:v>
                </c:pt>
                <c:pt idx="41">
                  <c:v>-12.337556210187184</c:v>
                </c:pt>
                <c:pt idx="42">
                  <c:v>-11.296798090961403</c:v>
                </c:pt>
                <c:pt idx="43">
                  <c:v>-10.722285076934867</c:v>
                </c:pt>
                <c:pt idx="44">
                  <c:v>-10.513379643056121</c:v>
                </c:pt>
                <c:pt idx="45">
                  <c:v>-10.867986065181118</c:v>
                </c:pt>
                <c:pt idx="46">
                  <c:v>-12.053682619978657</c:v>
                </c:pt>
                <c:pt idx="47">
                  <c:v>-14.039549496421134</c:v>
                </c:pt>
                <c:pt idx="48">
                  <c:v>-16.636614484704097</c:v>
                </c:pt>
                <c:pt idx="49">
                  <c:v>-19.710245752932593</c:v>
                </c:pt>
                <c:pt idx="50">
                  <c:v>-23.183333197451617</c:v>
                </c:pt>
                <c:pt idx="51">
                  <c:v>-26.791411893599321</c:v>
                </c:pt>
                <c:pt idx="52">
                  <c:v>-30.121838846525886</c:v>
                </c:pt>
                <c:pt idx="53">
                  <c:v>-33.359783216707292</c:v>
                </c:pt>
                <c:pt idx="54">
                  <c:v>-36.942037119385105</c:v>
                </c:pt>
                <c:pt idx="55">
                  <c:v>-40.092967915179976</c:v>
                </c:pt>
                <c:pt idx="56">
                  <c:v>-42.836316734518974</c:v>
                </c:pt>
                <c:pt idx="57">
                  <c:v>-45.109908820734113</c:v>
                </c:pt>
                <c:pt idx="58">
                  <c:v>-46.790914908814216</c:v>
                </c:pt>
                <c:pt idx="59">
                  <c:v>-47.982541889194891</c:v>
                </c:pt>
                <c:pt idx="60">
                  <c:v>-49.038551061927166</c:v>
                </c:pt>
                <c:pt idx="61">
                  <c:v>-49.290625719871663</c:v>
                </c:pt>
                <c:pt idx="62">
                  <c:v>-48.543955511085102</c:v>
                </c:pt>
                <c:pt idx="63">
                  <c:v>-47.326800015662492</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-24.795709544752039</c:v>
                </c:pt>
                <c:pt idx="72">
                  <c:v>-21.200161969001357</c:v>
                </c:pt>
                <c:pt idx="73">
                  <c:v>-17.870011866409101</c:v>
                </c:pt>
                <c:pt idx="74">
                  <c:v>-15.024524701785111</c:v>
                </c:pt>
                <c:pt idx="75">
                  <c:v>-12.638958797881118</c:v>
                </c:pt>
                <c:pt idx="76">
                  <c:v>-10.910018745769861</c:v>
                </c:pt>
                <c:pt idx="77">
                  <c:v>-10.70914197158792</c:v>
                </c:pt>
                <c:pt idx="78">
                  <c:v>-19.99143340919532</c:v>
                </c:pt>
                <c:pt idx="79">
                  <c:v>-23.858153458937096</c:v>
                </c:pt>
                <c:pt idx="80">
                  <c:v>-28.143986058709885</c:v>
                </c:pt>
                <c:pt idx="81">
                  <c:v>-32.694754714416177</c:v>
                </c:pt>
                <c:pt idx="82">
                  <c:v>-49.064079576969078</c:v>
                </c:pt>
                <c:pt idx="83">
                  <c:v>-54.049454687383033</c:v>
                </c:pt>
                <c:pt idx="84">
                  <c:v>-58.465999501159651</c:v>
                </c:pt>
                <c:pt idx="85">
                  <c:v>-61.856891538515086</c:v>
                </c:pt>
                <c:pt idx="86">
                  <c:v>-64.251496362984426</c:v>
                </c:pt>
                <c:pt idx="87">
                  <c:v>-65.759004717844348</c:v>
                </c:pt>
                <c:pt idx="88">
                  <c:v>-66.57613576523633</c:v>
                </c:pt>
                <c:pt idx="89">
                  <c:v>-66.784234933228873</c:v>
                </c:pt>
                <c:pt idx="90">
                  <c:v>-55.787219951030295</c:v>
                </c:pt>
                <c:pt idx="91">
                  <c:v>-51.83645396820512</c:v>
                </c:pt>
                <c:pt idx="92">
                  <c:v>-47.993669329826574</c:v>
                </c:pt>
                <c:pt idx="93">
                  <c:v>-44.127255272559424</c:v>
                </c:pt>
                <c:pt idx="94">
                  <c:v>-39.757775015623878</c:v>
                </c:pt>
                <c:pt idx="95">
                  <c:v>-35.146138142546022</c:v>
                </c:pt>
                <c:pt idx="96">
                  <c:v>-16.161068179675631</c:v>
                </c:pt>
                <c:pt idx="97">
                  <c:v>-11.210080795003108</c:v>
                </c:pt>
                <c:pt idx="98">
                  <c:v>-6.1989634605170885</c:v>
                </c:pt>
                <c:pt idx="99">
                  <c:v>-1.3387975565840691</c:v>
                </c:pt>
                <c:pt idx="100">
                  <c:v>3.0553466652263808</c:v>
                </c:pt>
                <c:pt idx="101">
                  <c:v>6.7710181439476695</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6.7363584248953829</c:v>
                </c:pt>
                <c:pt idx="111">
                  <c:v>-0.87620979001283672</c:v>
                </c:pt>
                <c:pt idx="112">
                  <c:v>-4.7866867636533765</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-42.421667789001972</c:v>
                </c:pt>
                <c:pt idx="121">
                  <c:v>-46.190645099645579</c:v>
                </c:pt>
                <c:pt idx="122">
                  <c:v>-49.805518771543376</c:v>
                </c:pt>
                <c:pt idx="123">
                  <c:v>-53.622813751067355</c:v>
                </c:pt>
                <c:pt idx="124">
                  <c:v>-58.174189534699877</c:v>
                </c:pt>
                <c:pt idx="125">
                  <c:v>-63.253863754614478</c:v>
                </c:pt>
                <c:pt idx="126">
                  <c:v>-68.534594458577786</c:v>
                </c:pt>
                <c:pt idx="127">
                  <c:v>-80.743252214628342</c:v>
                </c:pt>
                <c:pt idx="128">
                  <c:v>-83.477863248853367</c:v>
                </c:pt>
                <c:pt idx="129">
                  <c:v>-85.748414838414078</c:v>
                </c:pt>
                <c:pt idx="130">
                  <c:v>-88.108287088479699</c:v>
                </c:pt>
                <c:pt idx="131">
                  <c:v>-90.576475817607616</c:v>
                </c:pt>
                <c:pt idx="132">
                  <c:v>-92.726932646338099</c:v>
                </c:pt>
                <c:pt idx="133">
                  <c:v>-94.526629815483588</c:v>
                </c:pt>
                <c:pt idx="134">
                  <c:v>-96.091999890223605</c:v>
                </c:pt>
                <c:pt idx="135">
                  <c:v>-98.700449741379515</c:v>
                </c:pt>
                <c:pt idx="136">
                  <c:v>-99.372797777949145</c:v>
                </c:pt>
                <c:pt idx="137">
                  <c:v>-99.679470236043144</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-102.31041781963324</c:v>
                </c:pt>
                <c:pt idx="155">
                  <c:v>-105.83255148654473</c:v>
                </c:pt>
                <c:pt idx="156">
                  <c:v>-108.62869129332462</c:v>
                </c:pt>
                <c:pt idx="157">
                  <c:v>-112.08049040423887</c:v>
                </c:pt>
                <c:pt idx="158">
                  <c:v>-111.71172575887412</c:v>
                </c:pt>
                <c:pt idx="159">
                  <c:v>-110.5931629816474</c:v>
                </c:pt>
                <c:pt idx="160">
                  <c:v>-108.76777701568722</c:v>
                </c:pt>
                <c:pt idx="161">
                  <c:v>-106.25956641366287</c:v>
                </c:pt>
                <c:pt idx="162">
                  <c:v>-103.36622299738239</c:v>
                </c:pt>
                <c:pt idx="163">
                  <c:v>-91.492180155101849</c:v>
                </c:pt>
                <c:pt idx="164">
                  <c:v>-87.987420060928031</c:v>
                </c:pt>
                <c:pt idx="165">
                  <c:v>-84.804345484206891</c:v>
                </c:pt>
                <c:pt idx="166">
                  <c:v>-81.577941401647124</c:v>
                </c:pt>
                <c:pt idx="167">
                  <c:v>-78.109832406122635</c:v>
                </c:pt>
                <c:pt idx="168">
                  <c:v>-75.189979356072058</c:v>
                </c:pt>
                <c:pt idx="169">
                  <c:v>-73.122431916946823</c:v>
                </c:pt>
                <c:pt idx="170">
                  <c:v>-67.23545726502131</c:v>
                </c:pt>
                <c:pt idx="171">
                  <c:v>-64.677748737427251</c:v>
                </c:pt>
                <c:pt idx="172">
                  <c:v>-62.465175436309984</c:v>
                </c:pt>
                <c:pt idx="173">
                  <c:v>-60.55720550131344</c:v>
                </c:pt>
                <c:pt idx="174">
                  <c:v>-58.588241066336991</c:v>
                </c:pt>
                <c:pt idx="175">
                  <c:v>-56.325431572091851</c:v>
                </c:pt>
                <c:pt idx="176">
                  <c:v>-53.893087675728239</c:v>
                </c:pt>
                <c:pt idx="177">
                  <c:v>-51.554814608765291</c:v>
                </c:pt>
                <c:pt idx="178">
                  <c:v>-44.813703248088103</c:v>
                </c:pt>
                <c:pt idx="179">
                  <c:v>-42.631345489602793</c:v>
                </c:pt>
                <c:pt idx="180">
                  <c:v>-40.431653014567594</c:v>
                </c:pt>
                <c:pt idx="181">
                  <c:v>-38.121506970170962</c:v>
                </c:pt>
                <c:pt idx="182">
                  <c:v>-35.790412583807637</c:v>
                </c:pt>
                <c:pt idx="183">
                  <c:v>-33.284387642317263</c:v>
                </c:pt>
                <c:pt idx="184">
                  <c:v>-30.616206117267865</c:v>
                </c:pt>
                <c:pt idx="185">
                  <c:v>-27.932613256939305</c:v>
                </c:pt>
                <c:pt idx="186">
                  <c:v>-19.296179650224829</c:v>
                </c:pt>
                <c:pt idx="187">
                  <c:v>-16.511944407822178</c:v>
                </c:pt>
                <c:pt idx="188">
                  <c:v>-13.994422891920896</c:v>
                </c:pt>
                <c:pt idx="189">
                  <c:v>-11.91210038758337</c:v>
                </c:pt>
                <c:pt idx="190">
                  <c:v>-9.8872898974411161</c:v>
                </c:pt>
                <c:pt idx="191">
                  <c:v>-7.5578177568965677</c:v>
                </c:pt>
                <c:pt idx="192">
                  <c:v>-5.0729840085433855</c:v>
                </c:pt>
                <c:pt idx="193">
                  <c:v>-2.5693632936413779</c:v>
                </c:pt>
                <c:pt idx="194">
                  <c:v>5.3293953116418322</c:v>
                </c:pt>
                <c:pt idx="195">
                  <c:v>7.9097861385593831</c:v>
                </c:pt>
                <c:pt idx="196">
                  <c:v>10.233638703018613</c:v>
                </c:pt>
                <c:pt idx="197">
                  <c:v>12.241716747514097</c:v>
                </c:pt>
                <c:pt idx="198">
                  <c:v>14.213609967606402</c:v>
                </c:pt>
                <c:pt idx="199">
                  <c:v>16.349204304702681</c:v>
                </c:pt>
                <c:pt idx="200">
                  <c:v>18.740870630009425</c:v>
                </c:pt>
                <c:pt idx="201">
                  <c:v>20.977597908544084</c:v>
                </c:pt>
                <c:pt idx="202">
                  <c:v>22.850038717297885</c:v>
                </c:pt>
                <c:pt idx="203">
                  <c:v>22.025685276094826</c:v>
                </c:pt>
                <c:pt idx="204">
                  <c:v>21.138209958659193</c:v>
                </c:pt>
                <c:pt idx="205">
                  <c:v>20.230733418821092</c:v>
                </c:pt>
                <c:pt idx="206">
                  <c:v>19.332747502726047</c:v>
                </c:pt>
                <c:pt idx="207">
                  <c:v>16.393228364888891</c:v>
                </c:pt>
                <c:pt idx="208">
                  <c:v>13.819889935962411</c:v>
                </c:pt>
                <c:pt idx="209">
                  <c:v>10.80192987005708</c:v>
                </c:pt>
                <c:pt idx="210">
                  <c:v>8.4678289862036706</c:v>
                </c:pt>
                <c:pt idx="211">
                  <c:v>5.9353186960596362</c:v>
                </c:pt>
                <c:pt idx="212">
                  <c:v>2.9750212120754052</c:v>
                </c:pt>
                <c:pt idx="213">
                  <c:v>-0.52963202758385863</c:v>
                </c:pt>
                <c:pt idx="214">
                  <c:v>-4.2709971601428594</c:v>
                </c:pt>
                <c:pt idx="215">
                  <c:v>-11.550723274825122</c:v>
                </c:pt>
                <c:pt idx="216">
                  <c:v>-15.127823875664848</c:v>
                </c:pt>
                <c:pt idx="217">
                  <c:v>-18.703394514130355</c:v>
                </c:pt>
                <c:pt idx="218">
                  <c:v>-22.188556518846585</c:v>
                </c:pt>
                <c:pt idx="219">
                  <c:v>-25.477295639847085</c:v>
                </c:pt>
                <c:pt idx="220">
                  <c:v>-28.389751443245103</c:v>
                </c:pt>
                <c:pt idx="221">
                  <c:v>-30.86740165397531</c:v>
                </c:pt>
                <c:pt idx="222">
                  <c:v>-32.96092931131912</c:v>
                </c:pt>
                <c:pt idx="223">
                  <c:v>-34.563960745578939</c:v>
                </c:pt>
                <c:pt idx="224">
                  <c:v>-36.458826431415467</c:v>
                </c:pt>
                <c:pt idx="225">
                  <c:v>-36.482951266691501</c:v>
                </c:pt>
                <c:pt idx="226">
                  <c:v>-36.088114119663594</c:v>
                </c:pt>
                <c:pt idx="227">
                  <c:v>-34.945110800638389</c:v>
                </c:pt>
                <c:pt idx="228">
                  <c:v>-32.971964468505995</c:v>
                </c:pt>
                <c:pt idx="229">
                  <c:v>-31.010207856269602</c:v>
                </c:pt>
                <c:pt idx="230">
                  <c:v>-29.077471958907125</c:v>
                </c:pt>
                <c:pt idx="231">
                  <c:v>-26.757976144446118</c:v>
                </c:pt>
                <c:pt idx="232">
                  <c:v>-3.9681374654256012</c:v>
                </c:pt>
                <c:pt idx="233">
                  <c:v>-1.250924289054377</c:v>
                </c:pt>
                <c:pt idx="234">
                  <c:v>1.328344565455126</c:v>
                </c:pt>
                <c:pt idx="235">
                  <c:v>3.2573308407458845</c:v>
                </c:pt>
                <c:pt idx="236">
                  <c:v>5.9626928799971495</c:v>
                </c:pt>
                <c:pt idx="237">
                  <c:v>7.145426650514338</c:v>
                </c:pt>
                <c:pt idx="238">
                  <c:v>9.4906209758366646</c:v>
                </c:pt>
                <c:pt idx="239">
                  <c:v>11.307400296313848</c:v>
                </c:pt>
                <c:pt idx="240">
                  <c:v>12.256637523429159</c:v>
                </c:pt>
                <c:pt idx="241">
                  <c:v>12.627646113608929</c:v>
                </c:pt>
                <c:pt idx="242">
                  <c:v>12.939059026551121</c:v>
                </c:pt>
                <c:pt idx="243">
                  <c:v>13.176198337510385</c:v>
                </c:pt>
                <c:pt idx="244">
                  <c:v>9.9053136345638961</c:v>
                </c:pt>
                <c:pt idx="245">
                  <c:v>6.8371125185081096</c:v>
                </c:pt>
                <c:pt idx="246">
                  <c:v>3.269735678534381</c:v>
                </c:pt>
                <c:pt idx="247">
                  <c:v>-0.37412956609611581</c:v>
                </c:pt>
                <c:pt idx="248">
                  <c:v>-4.1402509469745885</c:v>
                </c:pt>
                <c:pt idx="249">
                  <c:v>-7.8790515711731723</c:v>
                </c:pt>
                <c:pt idx="250">
                  <c:v>-11.340807580077151</c:v>
                </c:pt>
                <c:pt idx="251">
                  <c:v>-14.522478477032868</c:v>
                </c:pt>
                <c:pt idx="252">
                  <c:v>-17.609685125691168</c:v>
                </c:pt>
                <c:pt idx="253">
                  <c:v>-33.008100722674968</c:v>
                </c:pt>
                <c:pt idx="254">
                  <c:v>-34.771137079123179</c:v>
                </c:pt>
                <c:pt idx="255">
                  <c:v>-36.904196049999342</c:v>
                </c:pt>
                <c:pt idx="256">
                  <c:v>-39.182863725677308</c:v>
                </c:pt>
                <c:pt idx="257">
                  <c:v>-45.786837030379083</c:v>
                </c:pt>
                <c:pt idx="258">
                  <c:v>-45.300240997092999</c:v>
                </c:pt>
                <c:pt idx="259">
                  <c:v>-44.055555892984223</c:v>
                </c:pt>
                <c:pt idx="260">
                  <c:v>-42.946886872442491</c:v>
                </c:pt>
                <c:pt idx="261">
                  <c:v>-42.034742733108402</c:v>
                </c:pt>
                <c:pt idx="262">
                  <c:v>-41.155432072024162</c:v>
                </c:pt>
                <c:pt idx="263">
                  <c:v>-36.949269227241771</c:v>
                </c:pt>
                <c:pt idx="264">
                  <c:v>-35.210872550551606</c:v>
                </c:pt>
                <c:pt idx="265">
                  <c:v>-33.413482467525874</c:v>
                </c:pt>
                <c:pt idx="266">
                  <c:v>-31.46405298070383</c:v>
                </c:pt>
                <c:pt idx="267">
                  <c:v>-29.055921346037877</c:v>
                </c:pt>
                <c:pt idx="268">
                  <c:v>-26.186945616204131</c:v>
                </c:pt>
                <c:pt idx="269">
                  <c:v>-23.053825525253117</c:v>
                </c:pt>
                <c:pt idx="270">
                  <c:v>-19.499548077416087</c:v>
                </c:pt>
                <c:pt idx="271">
                  <c:v>-8.3088155735411249</c:v>
                </c:pt>
                <c:pt idx="272">
                  <c:v>-4.8125698414043825</c:v>
                </c:pt>
                <c:pt idx="273">
                  <c:v>-1.4160387998701078</c:v>
                </c:pt>
                <c:pt idx="274">
                  <c:v>1.7356448345533693</c:v>
                </c:pt>
                <c:pt idx="275">
                  <c:v>4.8835497047639134</c:v>
                </c:pt>
                <c:pt idx="276">
                  <c:v>8.1499562321266623</c:v>
                </c:pt>
                <c:pt idx="277">
                  <c:v>11.092894714444174</c:v>
                </c:pt>
                <c:pt idx="278">
                  <c:v>14.309885885635641</c:v>
                </c:pt>
                <c:pt idx="279">
                  <c:v>17.64207593806006</c:v>
                </c:pt>
                <c:pt idx="280">
                  <c:v>29.335913497790678</c:v>
                </c:pt>
                <c:pt idx="281">
                  <c:v>211.56116566186765</c:v>
                </c:pt>
                <c:pt idx="282">
                  <c:v>32.401386294481348</c:v>
                </c:pt>
                <c:pt idx="283">
                  <c:v>122.05592885864962</c:v>
                </c:pt>
                <c:pt idx="284">
                  <c:v>30.667573320098896</c:v>
                </c:pt>
                <c:pt idx="285">
                  <c:v>28.043391570118629</c:v>
                </c:pt>
                <c:pt idx="286">
                  <c:v>16.133756460291391</c:v>
                </c:pt>
                <c:pt idx="287">
                  <c:v>11.822322490125853</c:v>
                </c:pt>
                <c:pt idx="288">
                  <c:v>7.7406257272433834</c:v>
                </c:pt>
                <c:pt idx="289">
                  <c:v>3.4646285998755673</c:v>
                </c:pt>
                <c:pt idx="290">
                  <c:v>-0.81591470140361366</c:v>
                </c:pt>
                <c:pt idx="291">
                  <c:v>-4.4886500931821631</c:v>
                </c:pt>
                <c:pt idx="292">
                  <c:v>-8.1993091237441433</c:v>
                </c:pt>
                <c:pt idx="293">
                  <c:v>-12.266638811380886</c:v>
                </c:pt>
                <c:pt idx="294">
                  <c:v>-16.122629696410588</c:v>
                </c:pt>
                <c:pt idx="295">
                  <c:v>-34.494413027374122</c:v>
                </c:pt>
                <c:pt idx="296">
                  <c:v>-38.081013966003326</c:v>
                </c:pt>
                <c:pt idx="297">
                  <c:v>-41.526158954846011</c:v>
                </c:pt>
                <c:pt idx="298">
                  <c:v>-44.765045587568906</c:v>
                </c:pt>
                <c:pt idx="299">
                  <c:v>-47.830361631719043</c:v>
                </c:pt>
                <c:pt idx="300">
                  <c:v>-53.631464109759989</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-3.4710599756210971</c:v>
                </c:pt>
                <c:pt idx="314">
                  <c:v>-1.2573209888851398</c:v>
                </c:pt>
                <c:pt idx="315">
                  <c:v>2.1775562524696044</c:v>
                </c:pt>
                <c:pt idx="316">
                  <c:v>3.2155507253748667</c:v>
                </c:pt>
                <c:pt idx="317">
                  <c:v>3.5833245379641645</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-28.476721304420817</c:v>
                </c:pt>
                <c:pt idx="326">
                  <c:v>-30.478771782864584</c:v>
                </c:pt>
                <c:pt idx="327">
                  <c:v>-32.529674202764085</c:v>
                </c:pt>
                <c:pt idx="328">
                  <c:v>-34.206304112752626</c:v>
                </c:pt>
                <c:pt idx="329">
                  <c:v>-35.782714201703101</c:v>
                </c:pt>
                <c:pt idx="330">
                  <c:v>-41.34265575340109</c:v>
                </c:pt>
                <c:pt idx="331">
                  <c:v>-42.599323134261965</c:v>
                </c:pt>
                <c:pt idx="332">
                  <c:v>-43.904973596210439</c:v>
                </c:pt>
                <c:pt idx="333">
                  <c:v>-45.076468214557366</c:v>
                </c:pt>
                <c:pt idx="334">
                  <c:v>-45.880480441720024</c:v>
                </c:pt>
                <c:pt idx="335">
                  <c:v>-46.491945689848265</c:v>
                </c:pt>
                <c:pt idx="336">
                  <c:v>-46.847508945585133</c:v>
                </c:pt>
                <c:pt idx="337">
                  <c:v>-41.982102313392858</c:v>
                </c:pt>
                <c:pt idx="338">
                  <c:v>-39.570313340099688</c:v>
                </c:pt>
                <c:pt idx="339">
                  <c:v>-36.881810029103875</c:v>
                </c:pt>
                <c:pt idx="340">
                  <c:v>-33.893584660512794</c:v>
                </c:pt>
                <c:pt idx="341">
                  <c:v>-30.888825984235829</c:v>
                </c:pt>
                <c:pt idx="342">
                  <c:v>-27.968433804586557</c:v>
                </c:pt>
                <c:pt idx="343">
                  <c:v>-19.054513593447069</c:v>
                </c:pt>
                <c:pt idx="344">
                  <c:v>-16.16934454756559</c:v>
                </c:pt>
                <c:pt idx="345">
                  <c:v>-13.261162924768627</c:v>
                </c:pt>
                <c:pt idx="346">
                  <c:v>-10.37464362637915</c:v>
                </c:pt>
                <c:pt idx="347">
                  <c:v>-7.6208522067088467</c:v>
                </c:pt>
                <c:pt idx="348">
                  <c:v>-4.985086455896095</c:v>
                </c:pt>
                <c:pt idx="349">
                  <c:v>-2.5372486548554027</c:v>
                </c:pt>
                <c:pt idx="350">
                  <c:v>-0.17409791398759494</c:v>
                </c:pt>
                <c:pt idx="351">
                  <c:v>2.2374044949249026</c:v>
                </c:pt>
                <c:pt idx="352">
                  <c:v>9.4437604139786515</c:v>
                </c:pt>
                <c:pt idx="353">
                  <c:v>11.727231685809167</c:v>
                </c:pt>
                <c:pt idx="354">
                  <c:v>13.942490920872416</c:v>
                </c:pt>
                <c:pt idx="355">
                  <c:v>16.151980012124891</c:v>
                </c:pt>
                <c:pt idx="356">
                  <c:v>18.346237477964095</c:v>
                </c:pt>
                <c:pt idx="357">
                  <c:v>20.428870831799866</c:v>
                </c:pt>
                <c:pt idx="358">
                  <c:v>22.293744398081099</c:v>
                </c:pt>
                <c:pt idx="359">
                  <c:v>21.888979495203074</c:v>
                </c:pt>
                <c:pt idx="360">
                  <c:v>20.135768897112911</c:v>
                </c:pt>
                <c:pt idx="361">
                  <c:v>17.969371317551889</c:v>
                </c:pt>
                <c:pt idx="362">
                  <c:v>15.563308774858598</c:v>
                </c:pt>
                <c:pt idx="363">
                  <c:v>13.058085242231101</c:v>
                </c:pt>
                <c:pt idx="364">
                  <c:v>10.351120385254632</c:v>
                </c:pt>
                <c:pt idx="365">
                  <c:v>7.4131652089553954</c:v>
                </c:pt>
                <c:pt idx="366">
                  <c:v>-4.7973382159908384</c:v>
                </c:pt>
                <c:pt idx="367">
                  <c:v>-9.6822943674075947</c:v>
                </c:pt>
                <c:pt idx="368">
                  <c:v>-14.481509484571371</c:v>
                </c:pt>
                <c:pt idx="369">
                  <c:v>-18.870864681299917</c:v>
                </c:pt>
                <c:pt idx="370">
                  <c:v>-22.739425542914329</c:v>
                </c:pt>
                <c:pt idx="371">
                  <c:v>-26.228682018364598</c:v>
                </c:pt>
                <c:pt idx="372">
                  <c:v>-29.48521907415881</c:v>
                </c:pt>
                <c:pt idx="373">
                  <c:v>-40.742929930854004</c:v>
                </c:pt>
                <c:pt idx="374">
                  <c:v>-43.398536622295609</c:v>
                </c:pt>
                <c:pt idx="375">
                  <c:v>-45.977018639012854</c:v>
                </c:pt>
                <c:pt idx="376">
                  <c:v>-48.593414580467105</c:v>
                </c:pt>
                <c:pt idx="377">
                  <c:v>-51.296197540287913</c:v>
                </c:pt>
                <c:pt idx="378">
                  <c:v>-54.114232808599382</c:v>
                </c:pt>
                <c:pt idx="379">
                  <c:v>-57.071144947266895</c:v>
                </c:pt>
                <c:pt idx="380">
                  <c:v>-65.187391346793106</c:v>
                </c:pt>
                <c:pt idx="381">
                  <c:v>-65.551716672761358</c:v>
                </c:pt>
                <c:pt idx="382">
                  <c:v>-65.199397908662078</c:v>
                </c:pt>
                <c:pt idx="383">
                  <c:v>-64.295704990060898</c:v>
                </c:pt>
                <c:pt idx="384">
                  <c:v>-62.837961697057793</c:v>
                </c:pt>
                <c:pt idx="385">
                  <c:v>-60.846042969446728</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-25.569919076271603</c:v>
                </c:pt>
                <c:pt idx="397">
                  <c:v>-14.38761350801335</c:v>
                </c:pt>
                <c:pt idx="398">
                  <c:v>-11.722579334133371</c:v>
                </c:pt>
                <c:pt idx="399">
                  <c:v>-9.1041920130810752</c:v>
                </c:pt>
                <c:pt idx="400">
                  <c:v>-6.5438752639163615</c:v>
                </c:pt>
                <c:pt idx="401">
                  <c:v>-3.9608276451935751</c:v>
                </c:pt>
                <c:pt idx="402">
                  <c:v>-1.4321932597311218</c:v>
                </c:pt>
                <c:pt idx="403">
                  <c:v>0.9267950120748506</c:v>
                </c:pt>
                <c:pt idx="404">
                  <c:v>5.502062493859893</c:v>
                </c:pt>
                <c:pt idx="405">
                  <c:v>6.1097829769391545</c:v>
                </c:pt>
                <c:pt idx="406">
                  <c:v>6.3732376407328761</c:v>
                </c:pt>
                <c:pt idx="407">
                  <c:v>6.1453558163926445</c:v>
                </c:pt>
                <c:pt idx="408">
                  <c:v>5.3553318166501356</c:v>
                </c:pt>
                <c:pt idx="409">
                  <c:v>3.9751017602441436</c:v>
                </c:pt>
                <c:pt idx="410">
                  <c:v>1.9387946956908571</c:v>
                </c:pt>
                <c:pt idx="411">
                  <c:v>-0.73659950912159056</c:v>
                </c:pt>
                <c:pt idx="412">
                  <c:v>-10.572295337017152</c:v>
                </c:pt>
                <c:pt idx="413">
                  <c:v>-13.779412179616646</c:v>
                </c:pt>
                <c:pt idx="414">
                  <c:v>-16.868668492153603</c:v>
                </c:pt>
                <c:pt idx="415">
                  <c:v>-19.716341317311642</c:v>
                </c:pt>
                <c:pt idx="416">
                  <c:v>-22.463920604040826</c:v>
                </c:pt>
                <c:pt idx="417">
                  <c:v>-25.333824025345365</c:v>
                </c:pt>
                <c:pt idx="418">
                  <c:v>-28.192726288627071</c:v>
                </c:pt>
                <c:pt idx="419">
                  <c:v>-30.898540031055269</c:v>
                </c:pt>
                <c:pt idx="420">
                  <c:v>-38.426659179937374</c:v>
                </c:pt>
                <c:pt idx="421">
                  <c:v>-40.111089469521474</c:v>
                </c:pt>
                <c:pt idx="422">
                  <c:v>-41.940084203874875</c:v>
                </c:pt>
                <c:pt idx="423">
                  <c:v>-43.834260192387504</c:v>
                </c:pt>
                <c:pt idx="424">
                  <c:v>-46.03359810471332</c:v>
                </c:pt>
                <c:pt idx="425">
                  <c:v>-48.474684643214744</c:v>
                </c:pt>
                <c:pt idx="426">
                  <c:v>-51.007632065465344</c:v>
                </c:pt>
                <c:pt idx="427">
                  <c:v>-57.687200082517514</c:v>
                </c:pt>
                <c:pt idx="428">
                  <c:v>-59.765894390367912</c:v>
                </c:pt>
                <c:pt idx="429">
                  <c:v>-61.987458041817042</c:v>
                </c:pt>
                <c:pt idx="430">
                  <c:v>-64.334090046068383</c:v>
                </c:pt>
                <c:pt idx="431">
                  <c:v>-66.316756144083229</c:v>
                </c:pt>
                <c:pt idx="432">
                  <c:v>-67.706520537442856</c:v>
                </c:pt>
                <c:pt idx="433">
                  <c:v>-68.514559237012548</c:v>
                </c:pt>
                <c:pt idx="434">
                  <c:v>-68.671494520405659</c:v>
                </c:pt>
                <c:pt idx="435">
                  <c:v>-68.381603078192867</c:v>
                </c:pt>
                <c:pt idx="436">
                  <c:v>-67.783664640260838</c:v>
                </c:pt>
                <c:pt idx="437">
                  <c:v>-66.590886545332097</c:v>
                </c:pt>
                <c:pt idx="438">
                  <c:v>-64.806090724007873</c:v>
                </c:pt>
                <c:pt idx="439">
                  <c:v>-62.728489246424999</c:v>
                </c:pt>
                <c:pt idx="440">
                  <c:v>-60.470920480438878</c:v>
                </c:pt>
                <c:pt idx="441">
                  <c:v>-58.24912854888921</c:v>
                </c:pt>
                <c:pt idx="442">
                  <c:v>-56.259623761912792</c:v>
                </c:pt>
                <c:pt idx="443">
                  <c:v>-54.424552891273862</c:v>
                </c:pt>
                <c:pt idx="444">
                  <c:v>-49.158966386302595</c:v>
                </c:pt>
                <c:pt idx="445">
                  <c:v>-47.873234577357493</c:v>
                </c:pt>
                <c:pt idx="446">
                  <c:v>-47.01818960522855</c:v>
                </c:pt>
                <c:pt idx="447">
                  <c:v>-46.092810077102371</c:v>
                </c:pt>
                <c:pt idx="448">
                  <c:v>-44.722808911997589</c:v>
                </c:pt>
                <c:pt idx="449">
                  <c:v>-42.978651805543095</c:v>
                </c:pt>
                <c:pt idx="450">
                  <c:v>-40.943792133965914</c:v>
                </c:pt>
                <c:pt idx="451">
                  <c:v>-38.693878036874004</c:v>
                </c:pt>
                <c:pt idx="452">
                  <c:v>-34.244456031636041</c:v>
                </c:pt>
                <c:pt idx="453">
                  <c:v>-32.142049735499114</c:v>
                </c:pt>
                <c:pt idx="454">
                  <c:v>-30.062447164271067</c:v>
                </c:pt>
                <c:pt idx="455">
                  <c:v>-28.111487715074947</c:v>
                </c:pt>
                <c:pt idx="456">
                  <c:v>-26.286315458145083</c:v>
                </c:pt>
                <c:pt idx="457">
                  <c:v>-24.340771590050593</c:v>
                </c:pt>
                <c:pt idx="458">
                  <c:v>-22.23955526464934</c:v>
                </c:pt>
                <c:pt idx="459">
                  <c:v>-20.032718108178386</c:v>
                </c:pt>
                <c:pt idx="460">
                  <c:v>-17.749970532836102</c:v>
                </c:pt>
                <c:pt idx="461">
                  <c:v>-12.141789024631871</c:v>
                </c:pt>
                <c:pt idx="462">
                  <c:v>-11.46303943120818</c:v>
                </c:pt>
                <c:pt idx="463">
                  <c:v>-10.740183208199625</c:v>
                </c:pt>
                <c:pt idx="464">
                  <c:v>-9.6488391901608619</c:v>
                </c:pt>
                <c:pt idx="465">
                  <c:v>-8.0651435660958271</c:v>
                </c:pt>
                <c:pt idx="466">
                  <c:v>-6.4389489871949008</c:v>
                </c:pt>
                <c:pt idx="467">
                  <c:v>-5.2586922986163529</c:v>
                </c:pt>
                <c:pt idx="468">
                  <c:v>-10.068743435007406</c:v>
                </c:pt>
                <c:pt idx="469">
                  <c:v>-12.636641997715145</c:v>
                </c:pt>
                <c:pt idx="470">
                  <c:v>-15.31609181707487</c:v>
                </c:pt>
                <c:pt idx="471">
                  <c:v>-17.946437129761787</c:v>
                </c:pt>
                <c:pt idx="472">
                  <c:v>-20.41489299517761</c:v>
                </c:pt>
                <c:pt idx="473">
                  <c:v>-22.902048400720552</c:v>
                </c:pt>
                <c:pt idx="474">
                  <c:v>-30.99535507868282</c:v>
                </c:pt>
                <c:pt idx="475">
                  <c:v>-33.725347083644834</c:v>
                </c:pt>
                <c:pt idx="476">
                  <c:v>-36.551556722355116</c:v>
                </c:pt>
                <c:pt idx="477">
                  <c:v>-39.059592471537144</c:v>
                </c:pt>
                <c:pt idx="478">
                  <c:v>-41.158550281053103</c:v>
                </c:pt>
                <c:pt idx="479">
                  <c:v>-42.929319018769633</c:v>
                </c:pt>
                <c:pt idx="480">
                  <c:v>-44.559039796666021</c:v>
                </c:pt>
                <c:pt idx="481">
                  <c:v>-46.01318403532202</c:v>
                </c:pt>
                <c:pt idx="482">
                  <c:v>-50.143319892670632</c:v>
                </c:pt>
                <c:pt idx="483">
                  <c:v>-50.623519226126056</c:v>
                </c:pt>
                <c:pt idx="484">
                  <c:v>-51.545377412280146</c:v>
                </c:pt>
                <c:pt idx="485">
                  <c:v>-53.319536352336875</c:v>
                </c:pt>
                <c:pt idx="486">
                  <c:v>-55.423074334928188</c:v>
                </c:pt>
                <c:pt idx="487">
                  <c:v>-57.572117769845853</c:v>
                </c:pt>
                <c:pt idx="488">
                  <c:v>-59.601625001625351</c:v>
                </c:pt>
                <c:pt idx="489">
                  <c:v>-61.727092444912131</c:v>
                </c:pt>
                <c:pt idx="490">
                  <c:v>-67.388001799252578</c:v>
                </c:pt>
                <c:pt idx="491">
                  <c:v>-68.865076045425909</c:v>
                </c:pt>
                <c:pt idx="492">
                  <c:v>-70.342912844275105</c:v>
                </c:pt>
                <c:pt idx="493">
                  <c:v>-71.956216883046835</c:v>
                </c:pt>
                <c:pt idx="494">
                  <c:v>-73.681266459407126</c:v>
                </c:pt>
                <c:pt idx="495">
                  <c:v>-75.023087174688087</c:v>
                </c:pt>
                <c:pt idx="496">
                  <c:v>-75.950030664352624</c:v>
                </c:pt>
                <c:pt idx="497">
                  <c:v>-76.642710200916113</c:v>
                </c:pt>
                <c:pt idx="498">
                  <c:v>-78.628863641739628</c:v>
                </c:pt>
                <c:pt idx="499">
                  <c:v>-79.440885100505113</c:v>
                </c:pt>
                <c:pt idx="500">
                  <c:v>-79.925630607871611</c:v>
                </c:pt>
                <c:pt idx="501">
                  <c:v>-80.748318090045103</c:v>
                </c:pt>
                <c:pt idx="502">
                  <c:v>-81.956264669082671</c:v>
                </c:pt>
                <c:pt idx="503">
                  <c:v>-83.476916129288611</c:v>
                </c:pt>
                <c:pt idx="504">
                  <c:v>-85.306629703106623</c:v>
                </c:pt>
                <c:pt idx="505">
                  <c:v>-87.303483166501337</c:v>
                </c:pt>
                <c:pt idx="506">
                  <c:v>-93.769254727101625</c:v>
                </c:pt>
                <c:pt idx="507">
                  <c:v>-95.756651565918304</c:v>
                </c:pt>
                <c:pt idx="508">
                  <c:v>-97.505529699127337</c:v>
                </c:pt>
                <c:pt idx="509">
                  <c:v>-98.928166426924079</c:v>
                </c:pt>
                <c:pt idx="510">
                  <c:v>-99.749921360602514</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-85.490978026624617</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-50.675484519587329</c:v>
                </c:pt>
                <c:pt idx="531">
                  <c:v>-48.08820643347488</c:v>
                </c:pt>
                <c:pt idx="532">
                  <c:v>-41.176836974190863</c:v>
                </c:pt>
                <c:pt idx="533">
                  <c:v>-38.934077272581391</c:v>
                </c:pt>
                <c:pt idx="534">
                  <c:v>-36.618457362801365</c:v>
                </c:pt>
                <c:pt idx="535">
                  <c:v>-34.46395949059459</c:v>
                </c:pt>
                <c:pt idx="536">
                  <c:v>-32.716402467753028</c:v>
                </c:pt>
                <c:pt idx="537">
                  <c:v>-31.143018304386857</c:v>
                </c:pt>
                <c:pt idx="538">
                  <c:v>-29.693434810712827</c:v>
                </c:pt>
                <c:pt idx="539">
                  <c:v>-28.969000055096132</c:v>
                </c:pt>
                <c:pt idx="540">
                  <c:v>-30.119920322279398</c:v>
                </c:pt>
                <c:pt idx="541">
                  <c:v>-31.071440350396887</c:v>
                </c:pt>
                <c:pt idx="542">
                  <c:v>-32.41025456818754</c:v>
                </c:pt>
                <c:pt idx="543">
                  <c:v>-34.025127425520139</c:v>
                </c:pt>
                <c:pt idx="544">
                  <c:v>-36.084286785216179</c:v>
                </c:pt>
                <c:pt idx="545">
                  <c:v>-38.500787071217417</c:v>
                </c:pt>
                <c:pt idx="546">
                  <c:v>-41.071366710847272</c:v>
                </c:pt>
                <c:pt idx="547">
                  <c:v>-43.827620641386027</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-80.669857733882878</c:v>
                </c:pt>
                <c:pt idx="561">
                  <c:v>-81.616651878223138</c:v>
                </c:pt>
                <c:pt idx="562">
                  <c:v>-82.47266825503435</c:v>
                </c:pt>
                <c:pt idx="563">
                  <c:v>-83.081777846808635</c:v>
                </c:pt>
                <c:pt idx="564">
                  <c:v>-83.322516212115119</c:v>
                </c:pt>
                <c:pt idx="565">
                  <c:v>-83.153501511500863</c:v>
                </c:pt>
                <c:pt idx="566">
                  <c:v>-82.014082675752604</c:v>
                </c:pt>
                <c:pt idx="567">
                  <c:v>-81.600006858997858</c:v>
                </c:pt>
                <c:pt idx="568">
                  <c:v>-81.25271025710417</c:v>
                </c:pt>
                <c:pt idx="569">
                  <c:v>-81.203222045582123</c:v>
                </c:pt>
                <c:pt idx="570">
                  <c:v>-81.52061881136467</c:v>
                </c:pt>
                <c:pt idx="571">
                  <c:v>-81.888679188335374</c:v>
                </c:pt>
                <c:pt idx="572">
                  <c:v>-82.15694716232764</c:v>
                </c:pt>
                <c:pt idx="573">
                  <c:v>-82.365483462427079</c:v>
                </c:pt>
                <c:pt idx="574">
                  <c:v>-82.057548178246549</c:v>
                </c:pt>
                <c:pt idx="575">
                  <c:v>-81.329120949387288</c:v>
                </c:pt>
                <c:pt idx="576">
                  <c:v>-80.079360255815104</c:v>
                </c:pt>
                <c:pt idx="577">
                  <c:v>-78.450445743804579</c:v>
                </c:pt>
                <c:pt idx="578">
                  <c:v>-76.721670830488634</c:v>
                </c:pt>
                <c:pt idx="579">
                  <c:v>-74.912837600309871</c:v>
                </c:pt>
                <c:pt idx="580">
                  <c:v>-72.824720667044375</c:v>
                </c:pt>
                <c:pt idx="581">
                  <c:v>-70.748542297320142</c:v>
                </c:pt>
                <c:pt idx="582">
                  <c:v>-68.990115256087876</c:v>
                </c:pt>
                <c:pt idx="583">
                  <c:v>-64.049449046161357</c:v>
                </c:pt>
                <c:pt idx="584">
                  <c:v>-61.746578822832014</c:v>
                </c:pt>
                <c:pt idx="585">
                  <c:v>-59.074307684071911</c:v>
                </c:pt>
                <c:pt idx="586">
                  <c:v>-56.445472905665071</c:v>
                </c:pt>
                <c:pt idx="587">
                  <c:v>-53.942959592100102</c:v>
                </c:pt>
                <c:pt idx="588">
                  <c:v>-51.516361554430034</c:v>
                </c:pt>
                <c:pt idx="589">
                  <c:v>-49.11625372243688</c:v>
                </c:pt>
                <c:pt idx="590">
                  <c:v>-42.33216741863005</c:v>
                </c:pt>
                <c:pt idx="591">
                  <c:v>-40.245235599076608</c:v>
                </c:pt>
                <c:pt idx="592">
                  <c:v>-38.298642613925665</c:v>
                </c:pt>
                <c:pt idx="593">
                  <c:v>-36.365663865391994</c:v>
                </c:pt>
                <c:pt idx="594">
                  <c:v>-34.415996384422868</c:v>
                </c:pt>
                <c:pt idx="595">
                  <c:v>-32.539854523830876</c:v>
                </c:pt>
                <c:pt idx="596">
                  <c:v>-30.694826755201831</c:v>
                </c:pt>
                <c:pt idx="597">
                  <c:v>-28.809111701469561</c:v>
                </c:pt>
                <c:pt idx="598">
                  <c:v>-26.829937803285617</c:v>
                </c:pt>
                <c:pt idx="599">
                  <c:v>-19.721815182694648</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14.073144850595664</c:v>
                </c:pt>
                <c:pt idx="615">
                  <c:v>13.953545506153137</c:v>
                </c:pt>
                <c:pt idx="616">
                  <c:v>13.636527588196401</c:v>
                </c:pt>
                <c:pt idx="617">
                  <c:v>12.954310080057848</c:v>
                </c:pt>
                <c:pt idx="618">
                  <c:v>11.688968055386653</c:v>
                </c:pt>
                <c:pt idx="619">
                  <c:v>10.078699656246378</c:v>
                </c:pt>
                <c:pt idx="620">
                  <c:v>8.2023829428116812</c:v>
                </c:pt>
                <c:pt idx="621">
                  <c:v>6.1088601424914089</c:v>
                </c:pt>
                <c:pt idx="622">
                  <c:v>3.9359444375143937</c:v>
                </c:pt>
                <c:pt idx="623">
                  <c:v>-2.6002539625273813</c:v>
                </c:pt>
                <c:pt idx="624">
                  <c:v>-4.6181431943105924</c:v>
                </c:pt>
                <c:pt idx="625">
                  <c:v>-6.6323653734193897</c:v>
                </c:pt>
                <c:pt idx="626">
                  <c:v>-8.8425004487854046</c:v>
                </c:pt>
                <c:pt idx="627">
                  <c:v>-11.181934344343432</c:v>
                </c:pt>
                <c:pt idx="628">
                  <c:v>-13.475911357809126</c:v>
                </c:pt>
                <c:pt idx="629">
                  <c:v>-15.652018127166144</c:v>
                </c:pt>
                <c:pt idx="630">
                  <c:v>-21.479785663726176</c:v>
                </c:pt>
                <c:pt idx="631">
                  <c:v>-23.26129813722536</c:v>
                </c:pt>
                <c:pt idx="632">
                  <c:v>-25.084581012048858</c:v>
                </c:pt>
                <c:pt idx="633">
                  <c:v>-26.993323213767262</c:v>
                </c:pt>
                <c:pt idx="634">
                  <c:v>-28.858182208978338</c:v>
                </c:pt>
                <c:pt idx="635">
                  <c:v>-30.747025185787123</c:v>
                </c:pt>
                <c:pt idx="636">
                  <c:v>-32.723406295510387</c:v>
                </c:pt>
                <c:pt idx="637">
                  <c:v>-34.515919927032861</c:v>
                </c:pt>
                <c:pt idx="638">
                  <c:v>-36.316860494170854</c:v>
                </c:pt>
                <c:pt idx="639">
                  <c:v>-41.13621283039123</c:v>
                </c:pt>
                <c:pt idx="640">
                  <c:v>-43.676552642272021</c:v>
                </c:pt>
                <c:pt idx="641">
                  <c:v>-46.159681575408008</c:v>
                </c:pt>
                <c:pt idx="642">
                  <c:v>-48.457218787033291</c:v>
                </c:pt>
                <c:pt idx="643">
                  <c:v>-50.579398025471662</c:v>
                </c:pt>
                <c:pt idx="644">
                  <c:v>-52.519589453767921</c:v>
                </c:pt>
                <c:pt idx="645">
                  <c:v>-54.08334699673614</c:v>
                </c:pt>
                <c:pt idx="646">
                  <c:v>-55.271034931131368</c:v>
                </c:pt>
                <c:pt idx="647">
                  <c:v>-56.066047093915842</c:v>
                </c:pt>
                <c:pt idx="648">
                  <c:v>-55.971879124046794</c:v>
                </c:pt>
                <c:pt idx="649">
                  <c:v>-55.480897198621562</c:v>
                </c:pt>
                <c:pt idx="650">
                  <c:v>-55.049933511471323</c:v>
                </c:pt>
                <c:pt idx="651">
                  <c:v>-54.618333554254349</c:v>
                </c:pt>
                <c:pt idx="652">
                  <c:v>-53.877851193291441</c:v>
                </c:pt>
                <c:pt idx="653">
                  <c:v>-52.738563497175207</c:v>
                </c:pt>
                <c:pt idx="654">
                  <c:v>-51.342747252646987</c:v>
                </c:pt>
                <c:pt idx="655">
                  <c:v>-49.785619546633626</c:v>
                </c:pt>
                <c:pt idx="656">
                  <c:v>-46.272233378883172</c:v>
                </c:pt>
                <c:pt idx="657">
                  <c:v>-44.273019402110577</c:v>
                </c:pt>
                <c:pt idx="658">
                  <c:v>-42.299955639376662</c:v>
                </c:pt>
                <c:pt idx="659">
                  <c:v>-40.356446864090458</c:v>
                </c:pt>
                <c:pt idx="660">
                  <c:v>-38.409883021080027</c:v>
                </c:pt>
                <c:pt idx="661">
                  <c:v>-36.472576664688596</c:v>
                </c:pt>
                <c:pt idx="662">
                  <c:v>-34.647015845886052</c:v>
                </c:pt>
                <c:pt idx="663">
                  <c:v>-32.868568154158567</c:v>
                </c:pt>
                <c:pt idx="664">
                  <c:v>-30.884425521026884</c:v>
                </c:pt>
                <c:pt idx="665">
                  <c:v>-26.373936160457628</c:v>
                </c:pt>
                <c:pt idx="666">
                  <c:v>-23.63541522238782</c:v>
                </c:pt>
                <c:pt idx="667">
                  <c:v>-20.542351003497146</c:v>
                </c:pt>
                <c:pt idx="668">
                  <c:v>-17.31670947361286</c:v>
                </c:pt>
                <c:pt idx="669">
                  <c:v>-14.268116161062107</c:v>
                </c:pt>
                <c:pt idx="670">
                  <c:v>-11.550485280678156</c:v>
                </c:pt>
                <c:pt idx="671">
                  <c:v>-9.1254803466863947</c:v>
                </c:pt>
                <c:pt idx="672">
                  <c:v>-6.9926496559103697</c:v>
                </c:pt>
                <c:pt idx="673">
                  <c:v>-5.1257361397971026</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9.3526620829049385</c:v>
                </c:pt>
                <c:pt idx="684">
                  <c:v>10.061000662941099</c:v>
                </c:pt>
                <c:pt idx="685">
                  <c:v>10.778936721235448</c:v>
                </c:pt>
                <c:pt idx="686">
                  <c:v>11.39217478290837</c:v>
                </c:pt>
                <c:pt idx="687">
                  <c:v>11.998205021840841</c:v>
                </c:pt>
                <c:pt idx="688">
                  <c:v>12.597814275825952</c:v>
                </c:pt>
                <c:pt idx="689">
                  <c:v>14.300861536139877</c:v>
                </c:pt>
                <c:pt idx="690">
                  <c:v>14.976939766688691</c:v>
                </c:pt>
                <c:pt idx="691">
                  <c:v>15.504111373540383</c:v>
                </c:pt>
                <c:pt idx="692">
                  <c:v>15.84681323128812</c:v>
                </c:pt>
                <c:pt idx="693">
                  <c:v>16.100466421840895</c:v>
                </c:pt>
                <c:pt idx="694">
                  <c:v>16.448549861526075</c:v>
                </c:pt>
                <c:pt idx="695">
                  <c:v>16.876113632289929</c:v>
                </c:pt>
                <c:pt idx="696">
                  <c:v>17.28908690473034</c:v>
                </c:pt>
                <c:pt idx="697">
                  <c:v>17.533414610336386</c:v>
                </c:pt>
                <c:pt idx="698">
                  <c:v>17.145882426516131</c:v>
                </c:pt>
                <c:pt idx="699">
                  <c:v>16.510428339767291</c:v>
                </c:pt>
                <c:pt idx="700">
                  <c:v>15.644090788210349</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7.9052885348818718</c:v>
                </c:pt>
                <c:pt idx="710">
                  <c:v>6.7818687342451511</c:v>
                </c:pt>
                <c:pt idx="711">
                  <c:v>5.4960592129251324</c:v>
                </c:pt>
                <c:pt idx="712">
                  <c:v>4.0960610712416319</c:v>
                </c:pt>
                <c:pt idx="713">
                  <c:v>2.634427302487361</c:v>
                </c:pt>
                <c:pt idx="714">
                  <c:v>0.16051214275935879</c:v>
                </c:pt>
                <c:pt idx="715">
                  <c:v>-0.75212255593962141</c:v>
                </c:pt>
                <c:pt idx="716">
                  <c:v>-1.4072961577323566</c:v>
                </c:pt>
                <c:pt idx="717">
                  <c:v>-1.7301327897340855</c:v>
                </c:pt>
                <c:pt idx="718">
                  <c:v>-1.5881134252321381</c:v>
                </c:pt>
                <c:pt idx="719">
                  <c:v>-1.0513151979826318</c:v>
                </c:pt>
                <c:pt idx="720">
                  <c:v>-0.25048917817687782</c:v>
                </c:pt>
                <c:pt idx="721">
                  <c:v>0.83114079304212463</c:v>
                </c:pt>
                <c:pt idx="722">
                  <c:v>2.4920388042060848</c:v>
                </c:pt>
                <c:pt idx="723">
                  <c:v>4.8650347315256308</c:v>
                </c:pt>
                <c:pt idx="724">
                  <c:v>11.739034252694836</c:v>
                </c:pt>
                <c:pt idx="725">
                  <c:v>14.148156720136349</c:v>
                </c:pt>
                <c:pt idx="726">
                  <c:v>16.694898088870701</c:v>
                </c:pt>
                <c:pt idx="727">
                  <c:v>19.433482168245149</c:v>
                </c:pt>
                <c:pt idx="728">
                  <c:v>22.392817961594091</c:v>
                </c:pt>
                <c:pt idx="729">
                  <c:v>25.565007948853889</c:v>
                </c:pt>
                <c:pt idx="730">
                  <c:v>34.310040272923054</c:v>
                </c:pt>
                <c:pt idx="731">
                  <c:v>36.912853396629863</c:v>
                </c:pt>
                <c:pt idx="732">
                  <c:v>39.14620284305596</c:v>
                </c:pt>
                <c:pt idx="733">
                  <c:v>41.046975428268802</c:v>
                </c:pt>
                <c:pt idx="734">
                  <c:v>42.683534136216295</c:v>
                </c:pt>
                <c:pt idx="735">
                  <c:v>43.889993555398242</c:v>
                </c:pt>
                <c:pt idx="736">
                  <c:v>44.285719841274855</c:v>
                </c:pt>
                <c:pt idx="737">
                  <c:v>43.907157669000583</c:v>
                </c:pt>
                <c:pt idx="738">
                  <c:v>42.746895524416786</c:v>
                </c:pt>
                <c:pt idx="739">
                  <c:v>38.876519350303106</c:v>
                </c:pt>
                <c:pt idx="740">
                  <c:v>36.38722002427037</c:v>
                </c:pt>
                <c:pt idx="741">
                  <c:v>33.622241475704094</c:v>
                </c:pt>
                <c:pt idx="742">
                  <c:v>30.368273823540839</c:v>
                </c:pt>
                <c:pt idx="743">
                  <c:v>26.597290562229404</c:v>
                </c:pt>
                <c:pt idx="744">
                  <c:v>22.753481091911127</c:v>
                </c:pt>
                <c:pt idx="745">
                  <c:v>18.73511020024527</c:v>
                </c:pt>
                <c:pt idx="746">
                  <c:v>14.522944074529386</c:v>
                </c:pt>
                <c:pt idx="747">
                  <c:v>10.493712878519124</c:v>
                </c:pt>
                <c:pt idx="748">
                  <c:v>3.7175143807294035</c:v>
                </c:pt>
                <c:pt idx="749">
                  <c:v>0.73388375628488489</c:v>
                </c:pt>
                <c:pt idx="750">
                  <c:v>-1.9921546316220735</c:v>
                </c:pt>
                <c:pt idx="751">
                  <c:v>-4.3561650656333484</c:v>
                </c:pt>
                <c:pt idx="752">
                  <c:v>-6.4675665691253919</c:v>
                </c:pt>
                <c:pt idx="753">
                  <c:v>-8.4400329179803659</c:v>
                </c:pt>
                <c:pt idx="754">
                  <c:v>-10.277435159855646</c:v>
                </c:pt>
                <c:pt idx="755">
                  <c:v>-12.111146063939849</c:v>
                </c:pt>
                <c:pt idx="756">
                  <c:v>-15.740211958240829</c:v>
                </c:pt>
                <c:pt idx="757">
                  <c:v>-16.53858518122459</c:v>
                </c:pt>
                <c:pt idx="758">
                  <c:v>-17.092902691913295</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7.7466872924586418</c:v>
                </c:pt>
                <c:pt idx="771">
                  <c:v>10.480113212971871</c:v>
                </c:pt>
                <c:pt idx="772">
                  <c:v>19.387068452541115</c:v>
                </c:pt>
                <c:pt idx="773">
                  <c:v>22.337321612113925</c:v>
                </c:pt>
                <c:pt idx="774">
                  <c:v>24.668119720049418</c:v>
                </c:pt>
                <c:pt idx="775">
                  <c:v>26.463576707757845</c:v>
                </c:pt>
                <c:pt idx="776">
                  <c:v>27.845118160484361</c:v>
                </c:pt>
                <c:pt idx="777">
                  <c:v>28.909826262143582</c:v>
                </c:pt>
                <c:pt idx="778">
                  <c:v>29.784313898982113</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37.604240737293082</c:v>
                </c:pt>
                <c:pt idx="787">
                  <c:v>37.383818845564292</c:v>
                </c:pt>
                <c:pt idx="788">
                  <c:v>33.171193759594921</c:v>
                </c:pt>
                <c:pt idx="789">
                  <c:v>30.53445202248335</c:v>
                </c:pt>
                <c:pt idx="790">
                  <c:v>27.374530876356886</c:v>
                </c:pt>
                <c:pt idx="791">
                  <c:v>24.27228202619861</c:v>
                </c:pt>
                <c:pt idx="792">
                  <c:v>21.300317971983791</c:v>
                </c:pt>
                <c:pt idx="793">
                  <c:v>18.456278200336317</c:v>
                </c:pt>
                <c:pt idx="794">
                  <c:v>15.76338899720165</c:v>
                </c:pt>
                <c:pt idx="795">
                  <c:v>8.5803176483741179</c:v>
                </c:pt>
                <c:pt idx="796">
                  <c:v>6.5024733196206403</c:v>
                </c:pt>
                <c:pt idx="797">
                  <c:v>4.7449108285550867</c:v>
                </c:pt>
                <c:pt idx="798">
                  <c:v>3.2895329059526599</c:v>
                </c:pt>
                <c:pt idx="799">
                  <c:v>1.9102645401818281</c:v>
                </c:pt>
                <c:pt idx="800">
                  <c:v>0.67782399208883515</c:v>
                </c:pt>
                <c:pt idx="801">
                  <c:v>-0.45027797911487355</c:v>
                </c:pt>
                <c:pt idx="802">
                  <c:v>-1.4549047011953724</c:v>
                </c:pt>
                <c:pt idx="803">
                  <c:v>-2.3188623112810927</c:v>
                </c:pt>
                <c:pt idx="804">
                  <c:v>-3.978881201208111</c:v>
                </c:pt>
                <c:pt idx="805">
                  <c:v>-4.7428035571461145</c:v>
                </c:pt>
                <c:pt idx="806">
                  <c:v>-5.3460167225011084</c:v>
                </c:pt>
                <c:pt idx="807">
                  <c:v>-5.7709237014596395</c:v>
                </c:pt>
                <c:pt idx="808">
                  <c:v>-6.0584594873190838</c:v>
                </c:pt>
                <c:pt idx="809">
                  <c:v>-6.2810762982831383</c:v>
                </c:pt>
                <c:pt idx="810">
                  <c:v>-6.4269569963958295</c:v>
                </c:pt>
                <c:pt idx="811">
                  <c:v>-6.4043718375403671</c:v>
                </c:pt>
                <c:pt idx="812">
                  <c:v>-6.0579640709311455</c:v>
                </c:pt>
                <c:pt idx="813">
                  <c:v>-4.3911939184646753</c:v>
                </c:pt>
                <c:pt idx="814">
                  <c:v>-3.2988833527676085</c:v>
                </c:pt>
                <c:pt idx="815">
                  <c:v>-2.3446822477276088</c:v>
                </c:pt>
                <c:pt idx="816">
                  <c:v>-1.4695049135651435</c:v>
                </c:pt>
                <c:pt idx="817">
                  <c:v>-0.5413277399548807</c:v>
                </c:pt>
                <c:pt idx="818">
                  <c:v>0.43298144200164818</c:v>
                </c:pt>
                <c:pt idx="819">
                  <c:v>1.4771443346376418</c:v>
                </c:pt>
                <c:pt idx="820">
                  <c:v>2.6378077907808972</c:v>
                </c:pt>
                <c:pt idx="821">
                  <c:v>3.7900394542845959</c:v>
                </c:pt>
                <c:pt idx="822">
                  <c:v>5.8581697362183975</c:v>
                </c:pt>
                <c:pt idx="823">
                  <c:v>6.9336798579414314</c:v>
                </c:pt>
                <c:pt idx="824">
                  <c:v>7.9890041903731692</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17.971139274073057</c:v>
                </c:pt>
                <c:pt idx="836">
                  <c:v>18.94342793429135</c:v>
                </c:pt>
                <c:pt idx="837">
                  <c:v>19.851467888844695</c:v>
                </c:pt>
                <c:pt idx="838">
                  <c:v>20.671022590918327</c:v>
                </c:pt>
                <c:pt idx="839">
                  <c:v>23.209031031562098</c:v>
                </c:pt>
                <c:pt idx="840">
                  <c:v>23.558513293989602</c:v>
                </c:pt>
                <c:pt idx="841">
                  <c:v>23.646435131753627</c:v>
                </c:pt>
                <c:pt idx="842">
                  <c:v>23.466462986327304</c:v>
                </c:pt>
                <c:pt idx="843">
                  <c:v>23.262273722180129</c:v>
                </c:pt>
                <c:pt idx="844">
                  <c:v>22.859985901240869</c:v>
                </c:pt>
                <c:pt idx="845">
                  <c:v>21.923104941680627</c:v>
                </c:pt>
                <c:pt idx="846">
                  <c:v>20.726470370164563</c:v>
                </c:pt>
                <c:pt idx="847">
                  <c:v>19.41565689233104</c:v>
                </c:pt>
                <c:pt idx="848">
                  <c:v>10.421022666168113</c:v>
                </c:pt>
                <c:pt idx="849">
                  <c:v>9.2599803621991157</c:v>
                </c:pt>
                <c:pt idx="850">
                  <c:v>8.0131338826731451</c:v>
                </c:pt>
                <c:pt idx="851">
                  <c:v>6.93156219573439</c:v>
                </c:pt>
                <c:pt idx="852">
                  <c:v>5.8180118666663878</c:v>
                </c:pt>
                <c:pt idx="853">
                  <c:v>0.14521251901859955</c:v>
                </c:pt>
                <c:pt idx="854">
                  <c:v>-0.63940075664507634</c:v>
                </c:pt>
                <c:pt idx="855">
                  <c:v>-1.5347541660518427</c:v>
                </c:pt>
                <c:pt idx="856">
                  <c:v>-2.4091252343288527</c:v>
                </c:pt>
                <c:pt idx="857">
                  <c:v>-3.2524939221806597</c:v>
                </c:pt>
                <c:pt idx="858">
                  <c:v>-4.1068054837748882</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1.952918919766635</c:v>
                </c:pt>
                <c:pt idx="867">
                  <c:v>3.3057359360478529</c:v>
                </c:pt>
                <c:pt idx="868">
                  <c:v>4.9373460960508524</c:v>
                </c:pt>
                <c:pt idx="869">
                  <c:v>6.7956043964478283</c:v>
                </c:pt>
                <c:pt idx="870">
                  <c:v>8.5766068824889317</c:v>
                </c:pt>
                <c:pt idx="871">
                  <c:v>10.273660575915159</c:v>
                </c:pt>
                <c:pt idx="872">
                  <c:v>11.933849461661367</c:v>
                </c:pt>
                <c:pt idx="873">
                  <c:v>18.714438708613645</c:v>
                </c:pt>
                <c:pt idx="874">
                  <c:v>18.930216830616672</c:v>
                </c:pt>
                <c:pt idx="875">
                  <c:v>18.700081347414191</c:v>
                </c:pt>
                <c:pt idx="876">
                  <c:v>18.113333491418135</c:v>
                </c:pt>
                <c:pt idx="877">
                  <c:v>14.483349619692575</c:v>
                </c:pt>
                <c:pt idx="878">
                  <c:v>13.081049248912421</c:v>
                </c:pt>
                <c:pt idx="879">
                  <c:v>11.189772903375371</c:v>
                </c:pt>
                <c:pt idx="880">
                  <c:v>8.8486584777178479</c:v>
                </c:pt>
                <c:pt idx="881">
                  <c:v>6.5439425854931281</c:v>
                </c:pt>
                <c:pt idx="882">
                  <c:v>3.9787056716143931</c:v>
                </c:pt>
                <c:pt idx="883">
                  <c:v>1.2515938815341454</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-18.398810576102839</c:v>
                </c:pt>
                <c:pt idx="892">
                  <c:v>-19.28969066694933</c:v>
                </c:pt>
                <c:pt idx="893">
                  <c:v>-19.762249902580994</c:v>
                </c:pt>
                <c:pt idx="894">
                  <c:v>-17.208014146725326</c:v>
                </c:pt>
                <c:pt idx="895">
                  <c:v>-15.535046432388175</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31023360"/>
        <c:axId val="231024896"/>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31023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1024896"/>
        <c:crosses val="autoZero"/>
        <c:auto val="1"/>
        <c:lblAlgn val="ctr"/>
        <c:lblOffset val="100"/>
        <c:noMultiLvlLbl val="0"/>
      </c:catAx>
      <c:valAx>
        <c:axId val="231024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1023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-5.2549362793411083</c:v>
                </c:pt>
                <c:pt idx="8">
                  <c:v>-5.249715349341102</c:v>
                </c:pt>
                <c:pt idx="9">
                  <c:v>-5.2508220793410487</c:v>
                </c:pt>
                <c:pt idx="10">
                  <c:v>-5.2570852865128295</c:v>
                </c:pt>
                <c:pt idx="11">
                  <c:v>-5.2227829593410799</c:v>
                </c:pt>
                <c:pt idx="12">
                  <c:v>-5.0736817493411728</c:v>
                </c:pt>
                <c:pt idx="13">
                  <c:v>-4.9892220993411867</c:v>
                </c:pt>
                <c:pt idx="14">
                  <c:v>-5.6459030893412177</c:v>
                </c:pt>
                <c:pt idx="15">
                  <c:v>-6.5814852493410285</c:v>
                </c:pt>
                <c:pt idx="16">
                  <c:v>-6.8143489693410686</c:v>
                </c:pt>
                <c:pt idx="17">
                  <c:v>-7.0834498293410917</c:v>
                </c:pt>
                <c:pt idx="18">
                  <c:v>-7.6813097693410723</c:v>
                </c:pt>
                <c:pt idx="19">
                  <c:v>-7.7001529060758145</c:v>
                </c:pt>
                <c:pt idx="20">
                  <c:v>-6.2863984893410443</c:v>
                </c:pt>
                <c:pt idx="21">
                  <c:v>-5.269875289341087</c:v>
                </c:pt>
                <c:pt idx="22">
                  <c:v>-5.0998062593411788</c:v>
                </c:pt>
                <c:pt idx="23">
                  <c:v>-4.7593851956036577</c:v>
                </c:pt>
                <c:pt idx="24">
                  <c:v>-3.6951207893411366</c:v>
                </c:pt>
                <c:pt idx="25">
                  <c:v>-1.1946987193412066</c:v>
                </c:pt>
                <c:pt idx="26">
                  <c:v>2.5959712406588693</c:v>
                </c:pt>
                <c:pt idx="27">
                  <c:v>6.2408360906588172</c:v>
                </c:pt>
                <c:pt idx="28">
                  <c:v>9.7629786023760659</c:v>
                </c:pt>
                <c:pt idx="29">
                  <c:v>11.176042590659122</c:v>
                </c:pt>
                <c:pt idx="30">
                  <c:v>11.654400180658897</c:v>
                </c:pt>
                <c:pt idx="31">
                  <c:v>11.815423030658796</c:v>
                </c:pt>
                <c:pt idx="32">
                  <c:v>11.772328709009415</c:v>
                </c:pt>
                <c:pt idx="33">
                  <c:v>11.790494950658926</c:v>
                </c:pt>
                <c:pt idx="34">
                  <c:v>11.531630530658974</c:v>
                </c:pt>
                <c:pt idx="35">
                  <c:v>11.80869085065885</c:v>
                </c:pt>
                <c:pt idx="36">
                  <c:v>12.523608620658818</c:v>
                </c:pt>
                <c:pt idx="37">
                  <c:v>12.65188979065895</c:v>
                </c:pt>
                <c:pt idx="38">
                  <c:v>12.045193510658923</c:v>
                </c:pt>
                <c:pt idx="39">
                  <c:v>11.191249470658869</c:v>
                </c:pt>
                <c:pt idx="40">
                  <c:v>10.271495710658783</c:v>
                </c:pt>
                <c:pt idx="41">
                  <c:v>9.2017122406588889</c:v>
                </c:pt>
                <c:pt idx="42">
                  <c:v>7.9965898906589095</c:v>
                </c:pt>
                <c:pt idx="43">
                  <c:v>6.2426577706588384</c:v>
                </c:pt>
                <c:pt idx="44">
                  <c:v>4.1295640506589848</c:v>
                </c:pt>
                <c:pt idx="45">
                  <c:v>2.5062764906589856</c:v>
                </c:pt>
                <c:pt idx="46">
                  <c:v>2.0406783706588767</c:v>
                </c:pt>
                <c:pt idx="47">
                  <c:v>2.0711190706587788</c:v>
                </c:pt>
                <c:pt idx="48">
                  <c:v>1.8708397906588199</c:v>
                </c:pt>
                <c:pt idx="49">
                  <c:v>1.4260716959650752</c:v>
                </c:pt>
                <c:pt idx="50">
                  <c:v>1.1520137706588569</c:v>
                </c:pt>
                <c:pt idx="51">
                  <c:v>0.9258825006589575</c:v>
                </c:pt>
                <c:pt idx="52">
                  <c:v>0.62280305065884789</c:v>
                </c:pt>
                <c:pt idx="53">
                  <c:v>0.39774578065886662</c:v>
                </c:pt>
                <c:pt idx="54">
                  <c:v>-0.40734678362677873</c:v>
                </c:pt>
                <c:pt idx="55">
                  <c:v>-1.4186886893410673</c:v>
                </c:pt>
                <c:pt idx="56">
                  <c:v>-2.0884420893410827</c:v>
                </c:pt>
                <c:pt idx="57">
                  <c:v>-2.7739707593410317</c:v>
                </c:pt>
                <c:pt idx="58">
                  <c:v>-3.5103872693410998</c:v>
                </c:pt>
                <c:pt idx="59">
                  <c:v>-3.4807045493412172</c:v>
                </c:pt>
                <c:pt idx="60">
                  <c:v>-3.5345248693410181</c:v>
                </c:pt>
                <c:pt idx="61">
                  <c:v>-3.7614387793410802</c:v>
                </c:pt>
                <c:pt idx="62">
                  <c:v>-3.6849015055112821</c:v>
                </c:pt>
                <c:pt idx="63">
                  <c:v>-2.8525950193412326</c:v>
                </c:pt>
                <c:pt idx="64">
                  <c:v>-1.5911470293412622</c:v>
                </c:pt>
                <c:pt idx="65">
                  <c:v>-0.41707579934120603</c:v>
                </c:pt>
                <c:pt idx="66">
                  <c:v>0.14797141004038394</c:v>
                </c:pt>
                <c:pt idx="67">
                  <c:v>0.76171068065896463</c:v>
                </c:pt>
                <c:pt idx="68">
                  <c:v>2.4192232906587017</c:v>
                </c:pt>
                <c:pt idx="69">
                  <c:v>3.7224493306589324</c:v>
                </c:pt>
                <c:pt idx="70">
                  <c:v>4.7226110306589018</c:v>
                </c:pt>
                <c:pt idx="71">
                  <c:v>5.4274865131331467</c:v>
                </c:pt>
                <c:pt idx="72">
                  <c:v>5.1492820606587202</c:v>
                </c:pt>
                <c:pt idx="73">
                  <c:v>4.5291358406589346</c:v>
                </c:pt>
                <c:pt idx="74">
                  <c:v>4.1940316006588487</c:v>
                </c:pt>
                <c:pt idx="75">
                  <c:v>3.1671945028239703</c:v>
                </c:pt>
                <c:pt idx="76">
                  <c:v>2.3022122306589377</c:v>
                </c:pt>
                <c:pt idx="77">
                  <c:v>1.5020368706590259</c:v>
                </c:pt>
                <c:pt idx="78">
                  <c:v>-0.29061747934109461</c:v>
                </c:pt>
                <c:pt idx="79">
                  <c:v>-2.3428782291350023</c:v>
                </c:pt>
                <c:pt idx="80">
                  <c:v>-4.1353533093412125</c:v>
                </c:pt>
                <c:pt idx="81">
                  <c:v>-4.9497986893411099</c:v>
                </c:pt>
                <c:pt idx="82">
                  <c:v>-5.0141402093410816</c:v>
                </c:pt>
                <c:pt idx="83">
                  <c:v>-5.0535859893411441</c:v>
                </c:pt>
                <c:pt idx="84">
                  <c:v>-4.6857545693410847</c:v>
                </c:pt>
                <c:pt idx="85">
                  <c:v>-7.7247063275507344E-3</c:v>
                </c:pt>
                <c:pt idx="86">
                  <c:v>0.12995101065889969</c:v>
                </c:pt>
                <c:pt idx="87">
                  <c:v>5.937360658904843E-3</c:v>
                </c:pt>
                <c:pt idx="88">
                  <c:v>0.12339499587632474</c:v>
                </c:pt>
                <c:pt idx="89">
                  <c:v>2.0043482132675772</c:v>
                </c:pt>
                <c:pt idx="90">
                  <c:v>2.1920979206587377</c:v>
                </c:pt>
                <c:pt idx="91">
                  <c:v>2.2395021406589279</c:v>
                </c:pt>
                <c:pt idx="92">
                  <c:v>2.1033591606589157</c:v>
                </c:pt>
                <c:pt idx="93">
                  <c:v>2.2479925306588058</c:v>
                </c:pt>
                <c:pt idx="94">
                  <c:v>2.1586234306589187</c:v>
                </c:pt>
                <c:pt idx="95">
                  <c:v>2.3471063406589692</c:v>
                </c:pt>
                <c:pt idx="96">
                  <c:v>2.4777194306588881</c:v>
                </c:pt>
                <c:pt idx="97">
                  <c:v>5.2672545004263078</c:v>
                </c:pt>
                <c:pt idx="98">
                  <c:v>5.7623424706589361</c:v>
                </c:pt>
                <c:pt idx="99">
                  <c:v>6.0159164822051281</c:v>
                </c:pt>
                <c:pt idx="100">
                  <c:v>6.1818757106588293</c:v>
                </c:pt>
                <c:pt idx="101">
                  <c:v>6.114274170658879</c:v>
                </c:pt>
                <c:pt idx="102">
                  <c:v>6.1327835122916294</c:v>
                </c:pt>
                <c:pt idx="103">
                  <c:v>4.2930451623661838</c:v>
                </c:pt>
                <c:pt idx="104">
                  <c:v>4.2066164806588375</c:v>
                </c:pt>
                <c:pt idx="105">
                  <c:v>4.7369608406588384</c:v>
                </c:pt>
                <c:pt idx="106">
                  <c:v>5.3089210206588859</c:v>
                </c:pt>
                <c:pt idx="107">
                  <c:v>5.3821909544682898</c:v>
                </c:pt>
                <c:pt idx="108">
                  <c:v>5.6305515206587327</c:v>
                </c:pt>
                <c:pt idx="109">
                  <c:v>6.1621405806588898</c:v>
                </c:pt>
                <c:pt idx="110">
                  <c:v>6.2063213397497918</c:v>
                </c:pt>
                <c:pt idx="111">
                  <c:v>2.6361653106589067</c:v>
                </c:pt>
                <c:pt idx="112">
                  <c:v>2.1070607606588254</c:v>
                </c:pt>
                <c:pt idx="113">
                  <c:v>1.1404357006589123</c:v>
                </c:pt>
                <c:pt idx="114">
                  <c:v>0.47523050065886707</c:v>
                </c:pt>
                <c:pt idx="115">
                  <c:v>-0.18115910934103854</c:v>
                </c:pt>
                <c:pt idx="116">
                  <c:v>-0.30599667460438756</c:v>
                </c:pt>
                <c:pt idx="117">
                  <c:v>-0.31517246295816037</c:v>
                </c:pt>
                <c:pt idx="118">
                  <c:v>-6.3087369341147392E-2</c:v>
                </c:pt>
                <c:pt idx="119">
                  <c:v>0.2492611506589813</c:v>
                </c:pt>
                <c:pt idx="120">
                  <c:v>0.89090513065889565</c:v>
                </c:pt>
                <c:pt idx="121">
                  <c:v>1.4429402993457217</c:v>
                </c:pt>
                <c:pt idx="122">
                  <c:v>1.8627781306588698</c:v>
                </c:pt>
                <c:pt idx="123">
                  <c:v>2.0263387006588118</c:v>
                </c:pt>
                <c:pt idx="124">
                  <c:v>2.2479214306587072</c:v>
                </c:pt>
                <c:pt idx="125">
                  <c:v>2.3575325735160391</c:v>
                </c:pt>
                <c:pt idx="126">
                  <c:v>2.0141754306587591</c:v>
                </c:pt>
                <c:pt idx="127">
                  <c:v>2.0019068406589042</c:v>
                </c:pt>
                <c:pt idx="128">
                  <c:v>2.6586262106587526</c:v>
                </c:pt>
                <c:pt idx="129">
                  <c:v>3.3042031606588962</c:v>
                </c:pt>
                <c:pt idx="130">
                  <c:v>3.7179328889922432</c:v>
                </c:pt>
                <c:pt idx="131">
                  <c:v>3.3894228806588127</c:v>
                </c:pt>
                <c:pt idx="132">
                  <c:v>3.0565105506588424</c:v>
                </c:pt>
                <c:pt idx="133">
                  <c:v>2.7358401263110985</c:v>
                </c:pt>
                <c:pt idx="134">
                  <c:v>2.283751840915341</c:v>
                </c:pt>
                <c:pt idx="135">
                  <c:v>2.2946421306587923</c:v>
                </c:pt>
                <c:pt idx="136">
                  <c:v>1.7869722806588726</c:v>
                </c:pt>
                <c:pt idx="137">
                  <c:v>0.67186733065898518</c:v>
                </c:pt>
                <c:pt idx="138">
                  <c:v>3.4066590658724756E-2</c:v>
                </c:pt>
                <c:pt idx="139">
                  <c:v>-0.98505139729812263</c:v>
                </c:pt>
                <c:pt idx="140">
                  <c:v>-1.8489297993410359</c:v>
                </c:pt>
                <c:pt idx="141">
                  <c:v>-2.5757866693410847</c:v>
                </c:pt>
                <c:pt idx="142">
                  <c:v>-5.1260355147955883</c:v>
                </c:pt>
                <c:pt idx="143">
                  <c:v>-5.6638856097452202</c:v>
                </c:pt>
                <c:pt idx="144">
                  <c:v>-5.9773961693411728</c:v>
                </c:pt>
                <c:pt idx="145">
                  <c:v>-5.9896659993410735</c:v>
                </c:pt>
                <c:pt idx="146">
                  <c:v>-5.8769585293410387</c:v>
                </c:pt>
                <c:pt idx="147">
                  <c:v>-6.3824902461088051</c:v>
                </c:pt>
                <c:pt idx="148">
                  <c:v>-6.8914713693410325</c:v>
                </c:pt>
                <c:pt idx="149">
                  <c:v>-6.7402554026744452</c:v>
                </c:pt>
                <c:pt idx="150">
                  <c:v>-10.425387037695559</c:v>
                </c:pt>
                <c:pt idx="151">
                  <c:v>-10.9767887493411</c:v>
                </c:pt>
                <c:pt idx="152">
                  <c:v>-11.545665462958018</c:v>
                </c:pt>
                <c:pt idx="153">
                  <c:v>-12.052581009341175</c:v>
                </c:pt>
                <c:pt idx="154">
                  <c:v>-11.903328359341103</c:v>
                </c:pt>
                <c:pt idx="155">
                  <c:v>-11.945690210645372</c:v>
                </c:pt>
                <c:pt idx="156">
                  <c:v>-12.392869339341086</c:v>
                </c:pt>
                <c:pt idx="157">
                  <c:v>-12.533486149341076</c:v>
                </c:pt>
                <c:pt idx="158">
                  <c:v>-12.344293549341145</c:v>
                </c:pt>
                <c:pt idx="159">
                  <c:v>-11.968894623104621</c:v>
                </c:pt>
                <c:pt idx="160">
                  <c:v>-11.776656779341124</c:v>
                </c:pt>
                <c:pt idx="161">
                  <c:v>-11.517470539341076</c:v>
                </c:pt>
                <c:pt idx="162">
                  <c:v>-11.325008960645505</c:v>
                </c:pt>
                <c:pt idx="163">
                  <c:v>-11.360480932977511</c:v>
                </c:pt>
                <c:pt idx="164">
                  <c:v>-10.426571723187251</c:v>
                </c:pt>
                <c:pt idx="165">
                  <c:v>-10.112574639341245</c:v>
                </c:pt>
                <c:pt idx="166">
                  <c:v>-9.1021859993411027</c:v>
                </c:pt>
                <c:pt idx="167">
                  <c:v>-7.8046811225325712</c:v>
                </c:pt>
                <c:pt idx="168">
                  <c:v>-7.1572744693411146</c:v>
                </c:pt>
                <c:pt idx="169">
                  <c:v>-7.1472701586267675</c:v>
                </c:pt>
                <c:pt idx="170">
                  <c:v>-5.0605945693411067</c:v>
                </c:pt>
                <c:pt idx="171">
                  <c:v>-4.9907401101574473</c:v>
                </c:pt>
                <c:pt idx="172">
                  <c:v>-4.8215679256630324</c:v>
                </c:pt>
                <c:pt idx="173">
                  <c:v>-4.4617613693410716</c:v>
                </c:pt>
                <c:pt idx="174">
                  <c:v>-4.3492006593410935</c:v>
                </c:pt>
                <c:pt idx="175">
                  <c:v>-4.3647425593410745</c:v>
                </c:pt>
                <c:pt idx="176">
                  <c:v>-4.4313941482884633</c:v>
                </c:pt>
                <c:pt idx="177">
                  <c:v>-3.6732125116487988</c:v>
                </c:pt>
                <c:pt idx="178">
                  <c:v>-3.8826654193410319</c:v>
                </c:pt>
                <c:pt idx="179">
                  <c:v>-4.0240872993410068</c:v>
                </c:pt>
                <c:pt idx="180">
                  <c:v>-3.8748719293411624</c:v>
                </c:pt>
                <c:pt idx="181">
                  <c:v>-3.4052315493410412</c:v>
                </c:pt>
                <c:pt idx="182">
                  <c:v>-2.9132261903935968</c:v>
                </c:pt>
                <c:pt idx="183">
                  <c:v>-2.3767724093411084</c:v>
                </c:pt>
                <c:pt idx="184">
                  <c:v>-2.180635579979409</c:v>
                </c:pt>
                <c:pt idx="185">
                  <c:v>-1.03598132796175</c:v>
                </c:pt>
                <c:pt idx="186">
                  <c:v>-0.87109284934093978</c:v>
                </c:pt>
                <c:pt idx="187">
                  <c:v>-0.31544220934115752</c:v>
                </c:pt>
                <c:pt idx="188">
                  <c:v>0.48107247065884573</c:v>
                </c:pt>
                <c:pt idx="189">
                  <c:v>1.5041231647014981</c:v>
                </c:pt>
                <c:pt idx="190">
                  <c:v>3.1705834206588812</c:v>
                </c:pt>
                <c:pt idx="191">
                  <c:v>4.6360157706589336</c:v>
                </c:pt>
                <c:pt idx="192">
                  <c:v>5.8996929306589578</c:v>
                </c:pt>
                <c:pt idx="193">
                  <c:v>13.154362411790913</c:v>
                </c:pt>
                <c:pt idx="194">
                  <c:v>15.16140705065888</c:v>
                </c:pt>
                <c:pt idx="195">
                  <c:v>17.083151518571093</c:v>
                </c:pt>
                <c:pt idx="196">
                  <c:v>20.053252040658947</c:v>
                </c:pt>
                <c:pt idx="197">
                  <c:v>22.639871750658983</c:v>
                </c:pt>
                <c:pt idx="198">
                  <c:v>24.167672250658839</c:v>
                </c:pt>
                <c:pt idx="199">
                  <c:v>25.290082640658952</c:v>
                </c:pt>
                <c:pt idx="200">
                  <c:v>25.954076557095604</c:v>
                </c:pt>
                <c:pt idx="201">
                  <c:v>28.253060780658892</c:v>
                </c:pt>
                <c:pt idx="202">
                  <c:v>28.223759330658929</c:v>
                </c:pt>
                <c:pt idx="203">
                  <c:v>28.061816800659027</c:v>
                </c:pt>
                <c:pt idx="204">
                  <c:v>27.764674920658891</c:v>
                </c:pt>
                <c:pt idx="205">
                  <c:v>27.342098730658861</c:v>
                </c:pt>
                <c:pt idx="206">
                  <c:v>26.711875015765443</c:v>
                </c:pt>
                <c:pt idx="207">
                  <c:v>25.808030820658843</c:v>
                </c:pt>
                <c:pt idx="208">
                  <c:v>25.075943949177436</c:v>
                </c:pt>
                <c:pt idx="209">
                  <c:v>16.440196388992167</c:v>
                </c:pt>
                <c:pt idx="210">
                  <c:v>14.8436952906588</c:v>
                </c:pt>
                <c:pt idx="211">
                  <c:v>12.924955730659018</c:v>
                </c:pt>
                <c:pt idx="212">
                  <c:v>11.395832410658723</c:v>
                </c:pt>
                <c:pt idx="213">
                  <c:v>10.04490805565886</c:v>
                </c:pt>
                <c:pt idx="214">
                  <c:v>7.4285485749888807</c:v>
                </c:pt>
                <c:pt idx="215">
                  <c:v>7.0788182306591096</c:v>
                </c:pt>
                <c:pt idx="216">
                  <c:v>7.0396067906589046</c:v>
                </c:pt>
                <c:pt idx="217">
                  <c:v>7.0640732006589415</c:v>
                </c:pt>
                <c:pt idx="218">
                  <c:v>6.9369811006588424</c:v>
                </c:pt>
                <c:pt idx="219">
                  <c:v>7.1012200435620834</c:v>
                </c:pt>
                <c:pt idx="220">
                  <c:v>7.4369475606589219</c:v>
                </c:pt>
                <c:pt idx="221">
                  <c:v>7.6291296148694556</c:v>
                </c:pt>
                <c:pt idx="222">
                  <c:v>7.9322377639922514</c:v>
                </c:pt>
                <c:pt idx="223">
                  <c:v>7.1611381106588254</c:v>
                </c:pt>
                <c:pt idx="224">
                  <c:v>6.3459888906589761</c:v>
                </c:pt>
                <c:pt idx="225">
                  <c:v>6.2025454206589359</c:v>
                </c:pt>
                <c:pt idx="226">
                  <c:v>5.3242457498078855</c:v>
                </c:pt>
                <c:pt idx="227">
                  <c:v>4.8907563106588441</c:v>
                </c:pt>
                <c:pt idx="228">
                  <c:v>4.1500164306589387</c:v>
                </c:pt>
                <c:pt idx="229">
                  <c:v>3.4885680406590192</c:v>
                </c:pt>
                <c:pt idx="230">
                  <c:v>2.5169739471422474</c:v>
                </c:pt>
                <c:pt idx="231">
                  <c:v>2.7742168592303091</c:v>
                </c:pt>
                <c:pt idx="232">
                  <c:v>3.2483718448003698</c:v>
                </c:pt>
                <c:pt idx="233">
                  <c:v>3.5982664706589387</c:v>
                </c:pt>
                <c:pt idx="234">
                  <c:v>3.8782069506588419</c:v>
                </c:pt>
                <c:pt idx="235">
                  <c:v>3.8775894406588227</c:v>
                </c:pt>
                <c:pt idx="236">
                  <c:v>4.2707214106590463</c:v>
                </c:pt>
                <c:pt idx="237">
                  <c:v>4.9672620719633853</c:v>
                </c:pt>
                <c:pt idx="238">
                  <c:v>4.8587232859219363</c:v>
                </c:pt>
                <c:pt idx="239">
                  <c:v>14.038639743790151</c:v>
                </c:pt>
                <c:pt idx="240">
                  <c:v>14.845542350658965</c:v>
                </c:pt>
                <c:pt idx="241">
                  <c:v>15.151578289244753</c:v>
                </c:pt>
                <c:pt idx="242">
                  <c:v>15.144134097325573</c:v>
                </c:pt>
                <c:pt idx="243">
                  <c:v>15.931845430658939</c:v>
                </c:pt>
                <c:pt idx="244">
                  <c:v>14.8787140306588</c:v>
                </c:pt>
                <c:pt idx="245">
                  <c:v>13.223112110658848</c:v>
                </c:pt>
                <c:pt idx="246">
                  <c:v>12.548471350658968</c:v>
                </c:pt>
                <c:pt idx="247">
                  <c:v>12.773455670658906</c:v>
                </c:pt>
                <c:pt idx="248">
                  <c:v>13.23327887510346</c:v>
                </c:pt>
                <c:pt idx="249">
                  <c:v>13.474129520658835</c:v>
                </c:pt>
                <c:pt idx="250">
                  <c:v>13.275536735536773</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15.862008430658966</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9.9389614086807665</c:v>
                </c:pt>
                <c:pt idx="275">
                  <c:v>10.908430730658722</c:v>
                </c:pt>
                <c:pt idx="276">
                  <c:v>11.812332800659016</c:v>
                </c:pt>
                <c:pt idx="277">
                  <c:v>13.013281860658848</c:v>
                </c:pt>
                <c:pt idx="278">
                  <c:v>11.251875287801719</c:v>
                </c:pt>
                <c:pt idx="279">
                  <c:v>9.8142667606588159</c:v>
                </c:pt>
                <c:pt idx="280">
                  <c:v>8.0420910406588639</c:v>
                </c:pt>
                <c:pt idx="281">
                  <c:v>7.0547491806589022</c:v>
                </c:pt>
                <c:pt idx="282">
                  <c:v>5.5079529806588425</c:v>
                </c:pt>
                <c:pt idx="283">
                  <c:v>4.2139145166803349</c:v>
                </c:pt>
                <c:pt idx="284">
                  <c:v>3.0527265106588573</c:v>
                </c:pt>
                <c:pt idx="285">
                  <c:v>1.4644343106588578</c:v>
                </c:pt>
                <c:pt idx="286">
                  <c:v>0.71478877548645414</c:v>
                </c:pt>
                <c:pt idx="287">
                  <c:v>-2.0210545693411319</c:v>
                </c:pt>
                <c:pt idx="288">
                  <c:v>-2.1754693193411567</c:v>
                </c:pt>
                <c:pt idx="289">
                  <c:v>-2.4233068778518292</c:v>
                </c:pt>
                <c:pt idx="290">
                  <c:v>-2.4728003893411379</c:v>
                </c:pt>
                <c:pt idx="291">
                  <c:v>-2.1265892793412342</c:v>
                </c:pt>
                <c:pt idx="292">
                  <c:v>-2.2341470945936948</c:v>
                </c:pt>
                <c:pt idx="293">
                  <c:v>-1.8824779811057835</c:v>
                </c:pt>
                <c:pt idx="294">
                  <c:v>-1.4689234683309418</c:v>
                </c:pt>
                <c:pt idx="295">
                  <c:v>-1.0279790393411758</c:v>
                </c:pt>
                <c:pt idx="296">
                  <c:v>-0.79569320934111065</c:v>
                </c:pt>
                <c:pt idx="297">
                  <c:v>-0.37886349934116553</c:v>
                </c:pt>
                <c:pt idx="298">
                  <c:v>-3.7324359341155848E-2</c:v>
                </c:pt>
                <c:pt idx="299">
                  <c:v>0.47116900641648829</c:v>
                </c:pt>
                <c:pt idx="300">
                  <c:v>1.0543955706590111</c:v>
                </c:pt>
                <c:pt idx="301">
                  <c:v>1.135605550658866</c:v>
                </c:pt>
                <c:pt idx="302">
                  <c:v>3.9377813668290291</c:v>
                </c:pt>
                <c:pt idx="303">
                  <c:v>4.4111927606588814</c:v>
                </c:pt>
                <c:pt idx="304">
                  <c:v>5.5202617053843337</c:v>
                </c:pt>
                <c:pt idx="305">
                  <c:v>6.5868643306588126</c:v>
                </c:pt>
                <c:pt idx="306">
                  <c:v>6.8154878774673602</c:v>
                </c:pt>
                <c:pt idx="307">
                  <c:v>17.570535930658863</c:v>
                </c:pt>
                <c:pt idx="308">
                  <c:v>18.234271440659043</c:v>
                </c:pt>
                <c:pt idx="309">
                  <c:v>18.129504471062987</c:v>
                </c:pt>
                <c:pt idx="310">
                  <c:v>16.441594380658987</c:v>
                </c:pt>
                <c:pt idx="311">
                  <c:v>14.652766870658978</c:v>
                </c:pt>
                <c:pt idx="312">
                  <c:v>13.588251410658817</c:v>
                </c:pt>
                <c:pt idx="313">
                  <c:v>13.187708077123446</c:v>
                </c:pt>
                <c:pt idx="314">
                  <c:v>12.797873590658872</c:v>
                </c:pt>
                <c:pt idx="315">
                  <c:v>4.6060786589196567</c:v>
                </c:pt>
                <c:pt idx="316">
                  <c:v>1.8046285106589011</c:v>
                </c:pt>
                <c:pt idx="317">
                  <c:v>-1.4685920193411306</c:v>
                </c:pt>
                <c:pt idx="318">
                  <c:v>-4.1578506893410605</c:v>
                </c:pt>
                <c:pt idx="319">
                  <c:v>-7.3687352252550387</c:v>
                </c:pt>
                <c:pt idx="320">
                  <c:v>-10.110091599341146</c:v>
                </c:pt>
                <c:pt idx="321">
                  <c:v>-11.952545873689024</c:v>
                </c:pt>
                <c:pt idx="322">
                  <c:v>-13.698306569341113</c:v>
                </c:pt>
                <c:pt idx="323">
                  <c:v>-13.734407399341066</c:v>
                </c:pt>
                <c:pt idx="324">
                  <c:v>-13.853040599341174</c:v>
                </c:pt>
                <c:pt idx="325">
                  <c:v>-13.69878714076971</c:v>
                </c:pt>
                <c:pt idx="326">
                  <c:v>-13.575297319341182</c:v>
                </c:pt>
                <c:pt idx="327">
                  <c:v>-12.960452829341248</c:v>
                </c:pt>
                <c:pt idx="328">
                  <c:v>-12.812686049341117</c:v>
                </c:pt>
                <c:pt idx="329">
                  <c:v>-12.896035337017953</c:v>
                </c:pt>
                <c:pt idx="330">
                  <c:v>-12.784135501159227</c:v>
                </c:pt>
                <c:pt idx="331">
                  <c:v>-10.078275486007698</c:v>
                </c:pt>
                <c:pt idx="332">
                  <c:v>-9.3721616293410506</c:v>
                </c:pt>
                <c:pt idx="333">
                  <c:v>-8.8413425993410044</c:v>
                </c:pt>
                <c:pt idx="334">
                  <c:v>-8.2734595149932861</c:v>
                </c:pt>
                <c:pt idx="335">
                  <c:v>-8.2699126993410967</c:v>
                </c:pt>
                <c:pt idx="336">
                  <c:v>-8.6144895693411048</c:v>
                </c:pt>
                <c:pt idx="337">
                  <c:v>-8.9123420763833323</c:v>
                </c:pt>
                <c:pt idx="338">
                  <c:v>-8.6759137893411484</c:v>
                </c:pt>
                <c:pt idx="339">
                  <c:v>-8.4632856902201041</c:v>
                </c:pt>
                <c:pt idx="340">
                  <c:v>-7.8495794093410804</c:v>
                </c:pt>
                <c:pt idx="341">
                  <c:v>-7.2639883093409914</c:v>
                </c:pt>
                <c:pt idx="342">
                  <c:v>-7.0135797293410036</c:v>
                </c:pt>
                <c:pt idx="343">
                  <c:v>-6.7589619502934495</c:v>
                </c:pt>
                <c:pt idx="344">
                  <c:v>-6.0323304360077445</c:v>
                </c:pt>
                <c:pt idx="345">
                  <c:v>-5.7897447193410914</c:v>
                </c:pt>
                <c:pt idx="346">
                  <c:v>-5.636548489341048</c:v>
                </c:pt>
                <c:pt idx="347">
                  <c:v>-5.727612569341038</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-7.7128845693410799</c:v>
                </c:pt>
                <c:pt idx="359">
                  <c:v>-10.280325458229981</c:v>
                </c:pt>
                <c:pt idx="360">
                  <c:v>-11.788285919341121</c:v>
                </c:pt>
                <c:pt idx="361">
                  <c:v>-12.711421579340994</c:v>
                </c:pt>
                <c:pt idx="362">
                  <c:v>-13.042269417825922</c:v>
                </c:pt>
                <c:pt idx="363">
                  <c:v>-12.826757049341104</c:v>
                </c:pt>
                <c:pt idx="364">
                  <c:v>-12.634466889341216</c:v>
                </c:pt>
                <c:pt idx="365">
                  <c:v>-12.489061977943226</c:v>
                </c:pt>
                <c:pt idx="366">
                  <c:v>-12.907652144053799</c:v>
                </c:pt>
                <c:pt idx="367">
                  <c:v>-12.778682038728874</c:v>
                </c:pt>
                <c:pt idx="368">
                  <c:v>-12.500013129341028</c:v>
                </c:pt>
                <c:pt idx="369">
                  <c:v>-12.344219599341102</c:v>
                </c:pt>
                <c:pt idx="370">
                  <c:v>-12.190909079341226</c:v>
                </c:pt>
                <c:pt idx="371">
                  <c:v>-12.099170449341115</c:v>
                </c:pt>
                <c:pt idx="372">
                  <c:v>-12.066714569341151</c:v>
                </c:pt>
                <c:pt idx="373">
                  <c:v>-10.382547972849963</c:v>
                </c:pt>
                <c:pt idx="374">
                  <c:v>-9.754519219341125</c:v>
                </c:pt>
                <c:pt idx="375">
                  <c:v>-8.8319084393411487</c:v>
                </c:pt>
                <c:pt idx="376">
                  <c:v>-8.2426846393410393</c:v>
                </c:pt>
                <c:pt idx="377">
                  <c:v>-7.5086802593411619</c:v>
                </c:pt>
                <c:pt idx="378">
                  <c:v>-7.0816789393411295</c:v>
                </c:pt>
                <c:pt idx="379">
                  <c:v>-6.8469668318410726</c:v>
                </c:pt>
                <c:pt idx="380">
                  <c:v>-4.9957574961704125</c:v>
                </c:pt>
                <c:pt idx="381">
                  <c:v>-4.3216674993411779</c:v>
                </c:pt>
                <c:pt idx="382">
                  <c:v>-3.4901634593410904</c:v>
                </c:pt>
                <c:pt idx="383">
                  <c:v>-2.89211287934108</c:v>
                </c:pt>
                <c:pt idx="384">
                  <c:v>-2.5487210693410778</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-4.5559295693410942</c:v>
                </c:pt>
                <c:pt idx="395">
                  <c:v>-5.6361862360077586</c:v>
                </c:pt>
                <c:pt idx="396">
                  <c:v>-5.8399429893411066</c:v>
                </c:pt>
                <c:pt idx="397">
                  <c:v>-5.2460231340470482</c:v>
                </c:pt>
                <c:pt idx="398">
                  <c:v>-4.4303147993410814</c:v>
                </c:pt>
                <c:pt idx="399">
                  <c:v>-4.3715885993411803</c:v>
                </c:pt>
                <c:pt idx="400">
                  <c:v>-4.3787475093409682</c:v>
                </c:pt>
                <c:pt idx="401">
                  <c:v>-4.4147416693411543</c:v>
                </c:pt>
                <c:pt idx="402">
                  <c:v>-4.3104066063780291</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-11.669102357802656</c:v>
                </c:pt>
                <c:pt idx="412">
                  <c:v>-11.198652459341062</c:v>
                </c:pt>
                <c:pt idx="413">
                  <c:v>-10.148419799341118</c:v>
                </c:pt>
                <c:pt idx="414">
                  <c:v>-10.152507559240139</c:v>
                </c:pt>
                <c:pt idx="415">
                  <c:v>-10.013192619341106</c:v>
                </c:pt>
                <c:pt idx="416">
                  <c:v>-9.9799522693411724</c:v>
                </c:pt>
                <c:pt idx="417">
                  <c:v>-9.9476643693410001</c:v>
                </c:pt>
                <c:pt idx="418">
                  <c:v>-9.6960395504732517</c:v>
                </c:pt>
                <c:pt idx="419">
                  <c:v>-8.3846228290814366</c:v>
                </c:pt>
                <c:pt idx="420">
                  <c:v>-7.9417984443412157</c:v>
                </c:pt>
                <c:pt idx="421">
                  <c:v>-7.5149139193410655</c:v>
                </c:pt>
                <c:pt idx="422">
                  <c:v>-7.0076145793411655</c:v>
                </c:pt>
                <c:pt idx="423">
                  <c:v>-6.6951594893411714</c:v>
                </c:pt>
                <c:pt idx="424">
                  <c:v>-6.5920170541895882</c:v>
                </c:pt>
                <c:pt idx="425">
                  <c:v>-6.5691135893410575</c:v>
                </c:pt>
                <c:pt idx="426">
                  <c:v>-6.4153084582299726</c:v>
                </c:pt>
                <c:pt idx="427">
                  <c:v>-5.0332418274056474</c:v>
                </c:pt>
                <c:pt idx="428">
                  <c:v>-4.2761258193411038</c:v>
                </c:pt>
                <c:pt idx="429">
                  <c:v>-3.5681374893411162</c:v>
                </c:pt>
                <c:pt idx="430">
                  <c:v>-3.1940991034320518</c:v>
                </c:pt>
                <c:pt idx="431">
                  <c:v>-2.8317731693410857</c:v>
                </c:pt>
                <c:pt idx="432">
                  <c:v>-2.6052649493411906</c:v>
                </c:pt>
                <c:pt idx="433">
                  <c:v>-2.788451194341107</c:v>
                </c:pt>
                <c:pt idx="434">
                  <c:v>-4.4996736088148195</c:v>
                </c:pt>
                <c:pt idx="435">
                  <c:v>-5.2368523875228972</c:v>
                </c:pt>
                <c:pt idx="436">
                  <c:v>-5.8523033593411213</c:v>
                </c:pt>
                <c:pt idx="437">
                  <c:v>-6.2383775693411314</c:v>
                </c:pt>
                <c:pt idx="438">
                  <c:v>-6.5245793673209258</c:v>
                </c:pt>
                <c:pt idx="439">
                  <c:v>-6.6764364393410744</c:v>
                </c:pt>
                <c:pt idx="440">
                  <c:v>-6.7166076198460729</c:v>
                </c:pt>
                <c:pt idx="441">
                  <c:v>-6.721899569341133</c:v>
                </c:pt>
                <c:pt idx="442">
                  <c:v>-6.253643612819376</c:v>
                </c:pt>
                <c:pt idx="443">
                  <c:v>-6.0317235593410814</c:v>
                </c:pt>
                <c:pt idx="444">
                  <c:v>-4.8683259693411545</c:v>
                </c:pt>
                <c:pt idx="445">
                  <c:v>-4.4066522593411239</c:v>
                </c:pt>
                <c:pt idx="446">
                  <c:v>-4.5918823550554606</c:v>
                </c:pt>
                <c:pt idx="447">
                  <c:v>-4.7777825193411019</c:v>
                </c:pt>
                <c:pt idx="448">
                  <c:v>-4.8332107493410916</c:v>
                </c:pt>
                <c:pt idx="449">
                  <c:v>-4.6123415693411065</c:v>
                </c:pt>
                <c:pt idx="450">
                  <c:v>-4.4842845693410878</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-1.9560945693411069</c:v>
                </c:pt>
                <c:pt idx="459">
                  <c:v>-1.8257853519498326</c:v>
                </c:pt>
                <c:pt idx="460">
                  <c:v>-2.7386302793410096</c:v>
                </c:pt>
                <c:pt idx="461">
                  <c:v>-3.8591335793410479</c:v>
                </c:pt>
                <c:pt idx="462">
                  <c:v>-4.0389649493410476</c:v>
                </c:pt>
                <c:pt idx="463">
                  <c:v>-4.7154941193412157</c:v>
                </c:pt>
                <c:pt idx="464">
                  <c:v>-5.1442782659702715</c:v>
                </c:pt>
                <c:pt idx="465">
                  <c:v>-5.3987699293411797</c:v>
                </c:pt>
                <c:pt idx="466">
                  <c:v>-5.6902421793411353</c:v>
                </c:pt>
                <c:pt idx="467">
                  <c:v>-5.9405080238865384</c:v>
                </c:pt>
                <c:pt idx="468">
                  <c:v>-7.9192814784319836</c:v>
                </c:pt>
                <c:pt idx="469">
                  <c:v>-8.3739569860079222</c:v>
                </c:pt>
                <c:pt idx="470">
                  <c:v>-9.1420068193410717</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-7.5536438793411333</c:v>
                </c:pt>
                <c:pt idx="483">
                  <c:v>-7.6648673393410762</c:v>
                </c:pt>
                <c:pt idx="484">
                  <c:v>-7.9876501393411434</c:v>
                </c:pt>
                <c:pt idx="485">
                  <c:v>-7.7334353509503302</c:v>
                </c:pt>
                <c:pt idx="486">
                  <c:v>-7.6238812793410746</c:v>
                </c:pt>
                <c:pt idx="487">
                  <c:v>-7.6345773993411399</c:v>
                </c:pt>
                <c:pt idx="488">
                  <c:v>-7.4639700221713099</c:v>
                </c:pt>
                <c:pt idx="489">
                  <c:v>-6.4225795143959807</c:v>
                </c:pt>
                <c:pt idx="490">
                  <c:v>-6.2014159610937725</c:v>
                </c:pt>
                <c:pt idx="491">
                  <c:v>-5.8787379793412065</c:v>
                </c:pt>
                <c:pt idx="492">
                  <c:v>-5.4128721593411289</c:v>
                </c:pt>
                <c:pt idx="493">
                  <c:v>-4.7317081293410723</c:v>
                </c:pt>
                <c:pt idx="494">
                  <c:v>-4.3790861551996825</c:v>
                </c:pt>
                <c:pt idx="495">
                  <c:v>-3.3782856793410727</c:v>
                </c:pt>
                <c:pt idx="496">
                  <c:v>-2.8573745693411041</c:v>
                </c:pt>
                <c:pt idx="497">
                  <c:v>-9.6134639516520751E-2</c:v>
                </c:pt>
                <c:pt idx="498">
                  <c:v>0.51780753065892782</c:v>
                </c:pt>
                <c:pt idx="499">
                  <c:v>1.193959360658797</c:v>
                </c:pt>
                <c:pt idx="500">
                  <c:v>1.5931844195479239</c:v>
                </c:pt>
                <c:pt idx="501">
                  <c:v>1.7036536306587919</c:v>
                </c:pt>
                <c:pt idx="502">
                  <c:v>1.4838073806588028</c:v>
                </c:pt>
                <c:pt idx="503">
                  <c:v>1.2609475006588464</c:v>
                </c:pt>
                <c:pt idx="504">
                  <c:v>1.2170154306588901</c:v>
                </c:pt>
                <c:pt idx="505">
                  <c:v>0.17338221326757264</c:v>
                </c:pt>
                <c:pt idx="506">
                  <c:v>-0.27010318158599489</c:v>
                </c:pt>
                <c:pt idx="507">
                  <c:v>-1.0025206493411638</c:v>
                </c:pt>
                <c:pt idx="508">
                  <c:v>-1.3447327693411233</c:v>
                </c:pt>
                <c:pt idx="509">
                  <c:v>-1.3325318793410341</c:v>
                </c:pt>
                <c:pt idx="510">
                  <c:v>-1.3649792772063578</c:v>
                </c:pt>
                <c:pt idx="511">
                  <c:v>-1.7036650493411398</c:v>
                </c:pt>
                <c:pt idx="512">
                  <c:v>-2.3166063628193427</c:v>
                </c:pt>
                <c:pt idx="513">
                  <c:v>-4.5627848046351849</c:v>
                </c:pt>
                <c:pt idx="514">
                  <c:v>-4.8120896893410077</c:v>
                </c:pt>
                <c:pt idx="515">
                  <c:v>-5.0525206839243904</c:v>
                </c:pt>
                <c:pt idx="516">
                  <c:v>-5.1689063471188987</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-2.3796339393411263</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-3.6692219877084162</c:v>
                </c:pt>
                <c:pt idx="541">
                  <c:v>-4.5086418493411804</c:v>
                </c:pt>
                <c:pt idx="542">
                  <c:v>-5.1266957793411478</c:v>
                </c:pt>
                <c:pt idx="543">
                  <c:v>-5.8458146393411754</c:v>
                </c:pt>
                <c:pt idx="544">
                  <c:v>-6.941421114795677</c:v>
                </c:pt>
                <c:pt idx="545">
                  <c:v>-8.2515562093411532</c:v>
                </c:pt>
                <c:pt idx="546">
                  <c:v>-9.2728849582300548</c:v>
                </c:pt>
                <c:pt idx="547">
                  <c:v>-12.110049291563326</c:v>
                </c:pt>
                <c:pt idx="548">
                  <c:v>-12.206808426483869</c:v>
                </c:pt>
                <c:pt idx="549">
                  <c:v>-12.661140559341106</c:v>
                </c:pt>
                <c:pt idx="550">
                  <c:v>-12.967083569341122</c:v>
                </c:pt>
                <c:pt idx="551">
                  <c:v>-12.943228639341099</c:v>
                </c:pt>
                <c:pt idx="552">
                  <c:v>-12.76143834711892</c:v>
                </c:pt>
                <c:pt idx="553">
                  <c:v>-12.782529059341076</c:v>
                </c:pt>
                <c:pt idx="554">
                  <c:v>-12.746521149341069</c:v>
                </c:pt>
                <c:pt idx="555">
                  <c:v>-12.604314569341071</c:v>
                </c:pt>
                <c:pt idx="556">
                  <c:v>-12.040975492417994</c:v>
                </c:pt>
                <c:pt idx="557">
                  <c:v>-11.739299181585949</c:v>
                </c:pt>
                <c:pt idx="558">
                  <c:v>-11.059495869341131</c:v>
                </c:pt>
                <c:pt idx="559">
                  <c:v>-10.687342059341304</c:v>
                </c:pt>
                <c:pt idx="560">
                  <c:v>-10.464155519341112</c:v>
                </c:pt>
                <c:pt idx="561">
                  <c:v>-10.180424834647289</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-0.31771001934116383</c:v>
                </c:pt>
                <c:pt idx="575">
                  <c:v>-0.12315641934104349</c:v>
                </c:pt>
                <c:pt idx="576">
                  <c:v>0.36024986247713275</c:v>
                </c:pt>
                <c:pt idx="577">
                  <c:v>1.134296840658948</c:v>
                </c:pt>
                <c:pt idx="578">
                  <c:v>1.612697010658892</c:v>
                </c:pt>
                <c:pt idx="579">
                  <c:v>1.6725590606589007</c:v>
                </c:pt>
                <c:pt idx="580">
                  <c:v>1.7878954306588919</c:v>
                </c:pt>
                <c:pt idx="581">
                  <c:v>2.9918062990799776</c:v>
                </c:pt>
                <c:pt idx="582">
                  <c:v>3.2221592906588787</c:v>
                </c:pt>
                <c:pt idx="583">
                  <c:v>3.4812627571895152</c:v>
                </c:pt>
                <c:pt idx="584">
                  <c:v>3.6678882506588621</c:v>
                </c:pt>
                <c:pt idx="585">
                  <c:v>3.8895338306588467</c:v>
                </c:pt>
                <c:pt idx="586">
                  <c:v>4.20648261065881</c:v>
                </c:pt>
                <c:pt idx="587">
                  <c:v>4.4629609506589007</c:v>
                </c:pt>
                <c:pt idx="588">
                  <c:v>4.4456870378017754</c:v>
                </c:pt>
                <c:pt idx="589">
                  <c:v>4.3592313743207995</c:v>
                </c:pt>
                <c:pt idx="590">
                  <c:v>4.6959863865412066</c:v>
                </c:pt>
                <c:pt idx="591">
                  <c:v>4.8330811906588824</c:v>
                </c:pt>
                <c:pt idx="592">
                  <c:v>5.0862320106587804</c:v>
                </c:pt>
                <c:pt idx="593">
                  <c:v>5.2113762506589385</c:v>
                </c:pt>
                <c:pt idx="594">
                  <c:v>5.2486371857609697</c:v>
                </c:pt>
                <c:pt idx="595">
                  <c:v>5.2822169106589305</c:v>
                </c:pt>
                <c:pt idx="596">
                  <c:v>5.2467830973255332</c:v>
                </c:pt>
                <c:pt idx="597">
                  <c:v>3.6446470921974052</c:v>
                </c:pt>
                <c:pt idx="598">
                  <c:v>2.9205253498507489</c:v>
                </c:pt>
                <c:pt idx="599">
                  <c:v>2.1102451006589229</c:v>
                </c:pt>
                <c:pt idx="600">
                  <c:v>0.94556765514887864</c:v>
                </c:pt>
                <c:pt idx="601">
                  <c:v>0.32434394065887839</c:v>
                </c:pt>
                <c:pt idx="602">
                  <c:v>4.760791065884018E-2</c:v>
                </c:pt>
                <c:pt idx="603">
                  <c:v>-0.18904936934106395</c:v>
                </c:pt>
                <c:pt idx="604">
                  <c:v>-0.49488188934120247</c:v>
                </c:pt>
                <c:pt idx="605">
                  <c:v>-0.65964456934108451</c:v>
                </c:pt>
                <c:pt idx="606">
                  <c:v>-1.9447334871492075</c:v>
                </c:pt>
                <c:pt idx="607">
                  <c:v>-2.1414219293411207</c:v>
                </c:pt>
                <c:pt idx="608">
                  <c:v>-2.060217919341099</c:v>
                </c:pt>
                <c:pt idx="609">
                  <c:v>-1.9762076893410836</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-3.4485302326063669</c:v>
                </c:pt>
                <c:pt idx="625">
                  <c:v>-3.3102896593410227</c:v>
                </c:pt>
                <c:pt idx="626">
                  <c:v>-3.3948062893411852</c:v>
                </c:pt>
                <c:pt idx="627">
                  <c:v>-3.6213878993411202</c:v>
                </c:pt>
                <c:pt idx="628">
                  <c:v>-3.7128380893410862</c:v>
                </c:pt>
                <c:pt idx="629">
                  <c:v>-3.7435262360077872</c:v>
                </c:pt>
                <c:pt idx="630">
                  <c:v>-4.8147189481289789</c:v>
                </c:pt>
                <c:pt idx="631">
                  <c:v>-5.1395119693411395</c:v>
                </c:pt>
                <c:pt idx="632">
                  <c:v>-5.5362068093411114</c:v>
                </c:pt>
                <c:pt idx="633">
                  <c:v>-5.8436611793411499</c:v>
                </c:pt>
                <c:pt idx="634">
                  <c:v>-6.2955750493410445</c:v>
                </c:pt>
                <c:pt idx="635">
                  <c:v>-6.6832974680752386</c:v>
                </c:pt>
                <c:pt idx="636">
                  <c:v>-7.0526948958718094</c:v>
                </c:pt>
                <c:pt idx="637">
                  <c:v>-7.2661933693411394</c:v>
                </c:pt>
                <c:pt idx="638">
                  <c:v>-7.5807541693410627</c:v>
                </c:pt>
                <c:pt idx="639">
                  <c:v>-7.7835259193411872</c:v>
                </c:pt>
                <c:pt idx="640">
                  <c:v>-7.9696937593411254</c:v>
                </c:pt>
                <c:pt idx="641">
                  <c:v>-7.9954339775043621</c:v>
                </c:pt>
                <c:pt idx="642">
                  <c:v>-8.1974809093411007</c:v>
                </c:pt>
                <c:pt idx="643">
                  <c:v>-8.3904850393411419</c:v>
                </c:pt>
                <c:pt idx="644">
                  <c:v>-8.4738441493412395</c:v>
                </c:pt>
                <c:pt idx="645">
                  <c:v>-8.3980906063781333</c:v>
                </c:pt>
                <c:pt idx="646">
                  <c:v>-6.8333280308795574</c:v>
                </c:pt>
                <c:pt idx="647">
                  <c:v>-6.3560270748357475</c:v>
                </c:pt>
                <c:pt idx="648">
                  <c:v>-5.8271911363514217</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-4.7773253093411734</c:v>
                </c:pt>
                <c:pt idx="662">
                  <c:v>-4.8609185693410932</c:v>
                </c:pt>
                <c:pt idx="663">
                  <c:v>-4.6679079693411616</c:v>
                </c:pt>
                <c:pt idx="664">
                  <c:v>-4.5721169193410685</c:v>
                </c:pt>
                <c:pt idx="665">
                  <c:v>-4.7189184493411025</c:v>
                </c:pt>
                <c:pt idx="666">
                  <c:v>-4.770640191790009</c:v>
                </c:pt>
                <c:pt idx="667">
                  <c:v>-4.6327898293411351</c:v>
                </c:pt>
                <c:pt idx="668">
                  <c:v>-4.500445539341186</c:v>
                </c:pt>
                <c:pt idx="669">
                  <c:v>-4.5311488493410792</c:v>
                </c:pt>
                <c:pt idx="670">
                  <c:v>-4.5509296893410038</c:v>
                </c:pt>
                <c:pt idx="671">
                  <c:v>-4.5838646193411314</c:v>
                </c:pt>
                <c:pt idx="672">
                  <c:v>-4.724623030879556</c:v>
                </c:pt>
                <c:pt idx="673">
                  <c:v>-4.8616413734649715</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-7.0644302511592754</c:v>
                </c:pt>
                <c:pt idx="688">
                  <c:v>-6.6243325693410746</c:v>
                </c:pt>
                <c:pt idx="689">
                  <c:v>-6.4662347289156505</c:v>
                </c:pt>
                <c:pt idx="690">
                  <c:v>-6.3248391893410627</c:v>
                </c:pt>
                <c:pt idx="691">
                  <c:v>-6.2932138293411324</c:v>
                </c:pt>
                <c:pt idx="692">
                  <c:v>-6.309637419340973</c:v>
                </c:pt>
                <c:pt idx="693">
                  <c:v>-6.3152183993410773</c:v>
                </c:pt>
                <c:pt idx="694">
                  <c:v>-6.276321018320739</c:v>
                </c:pt>
                <c:pt idx="695">
                  <c:v>-6.2083986943410858</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-2.6653252568411356</c:v>
                </c:pt>
                <c:pt idx="705">
                  <c:v>-2.6543909932541667</c:v>
                </c:pt>
                <c:pt idx="706">
                  <c:v>-2.7705485293410987</c:v>
                </c:pt>
                <c:pt idx="707">
                  <c:v>-2.9429436493410464</c:v>
                </c:pt>
                <c:pt idx="708">
                  <c:v>-3.1452838244431667</c:v>
                </c:pt>
                <c:pt idx="709">
                  <c:v>-3.3545483293409641</c:v>
                </c:pt>
                <c:pt idx="710">
                  <c:v>-3.5717766593411824</c:v>
                </c:pt>
                <c:pt idx="711">
                  <c:v>-3.6909971650857352</c:v>
                </c:pt>
                <c:pt idx="712">
                  <c:v>-3.351523204476095</c:v>
                </c:pt>
                <c:pt idx="713">
                  <c:v>-3.1794448167637999</c:v>
                </c:pt>
                <c:pt idx="714">
                  <c:v>-2.6565835293410913</c:v>
                </c:pt>
                <c:pt idx="715">
                  <c:v>-2.438620619341104</c:v>
                </c:pt>
                <c:pt idx="716">
                  <c:v>-2.8180218093410607</c:v>
                </c:pt>
                <c:pt idx="717">
                  <c:v>-2.8392555193410876</c:v>
                </c:pt>
                <c:pt idx="718">
                  <c:v>-2.7401313652594252</c:v>
                </c:pt>
                <c:pt idx="719">
                  <c:v>-2.4315151893411358</c:v>
                </c:pt>
                <c:pt idx="720">
                  <c:v>-2.2840896281646512</c:v>
                </c:pt>
                <c:pt idx="721">
                  <c:v>-1.8310919443410967</c:v>
                </c:pt>
                <c:pt idx="722">
                  <c:v>-0.81652532934117561</c:v>
                </c:pt>
                <c:pt idx="723">
                  <c:v>1.4297470706589479</c:v>
                </c:pt>
                <c:pt idx="724">
                  <c:v>4.084334675556808</c:v>
                </c:pt>
                <c:pt idx="725">
                  <c:v>6.2947534006589478</c:v>
                </c:pt>
                <c:pt idx="726">
                  <c:v>7.2914256406588995</c:v>
                </c:pt>
                <c:pt idx="727">
                  <c:v>8.233714180658918</c:v>
                </c:pt>
                <c:pt idx="728">
                  <c:v>9.0612257706587176</c:v>
                </c:pt>
                <c:pt idx="729">
                  <c:v>9.3383812712385819</c:v>
                </c:pt>
                <c:pt idx="730">
                  <c:v>9.5753254306588609</c:v>
                </c:pt>
                <c:pt idx="731">
                  <c:v>10.707209955658897</c:v>
                </c:pt>
                <c:pt idx="732">
                  <c:v>10.543052690658881</c:v>
                </c:pt>
                <c:pt idx="733">
                  <c:v>10.303269880658775</c:v>
                </c:pt>
                <c:pt idx="734">
                  <c:v>10.354088406562624</c:v>
                </c:pt>
                <c:pt idx="735">
                  <c:v>10.736978915195076</c:v>
                </c:pt>
                <c:pt idx="736">
                  <c:v>10.574102843702336</c:v>
                </c:pt>
                <c:pt idx="737">
                  <c:v>5.6309093556588152</c:v>
                </c:pt>
                <c:pt idx="738">
                  <c:v>4.1312422306589554</c:v>
                </c:pt>
                <c:pt idx="739">
                  <c:v>3.0507835735160995</c:v>
                </c:pt>
                <c:pt idx="740">
                  <c:v>1.5226661706588231</c:v>
                </c:pt>
                <c:pt idx="741">
                  <c:v>0.16376915065892236</c:v>
                </c:pt>
                <c:pt idx="742">
                  <c:v>-0.95999843934120688</c:v>
                </c:pt>
                <c:pt idx="743">
                  <c:v>-1.2198993893409762</c:v>
                </c:pt>
                <c:pt idx="744">
                  <c:v>-1.3511389198565265</c:v>
                </c:pt>
                <c:pt idx="745">
                  <c:v>-1.3726985693411133</c:v>
                </c:pt>
                <c:pt idx="746">
                  <c:v>0.61867106702257746</c:v>
                </c:pt>
                <c:pt idx="747">
                  <c:v>1.2670284106589378</c:v>
                </c:pt>
                <c:pt idx="748">
                  <c:v>2.1412365906587487</c:v>
                </c:pt>
                <c:pt idx="749">
                  <c:v>2.5788126806589378</c:v>
                </c:pt>
                <c:pt idx="750">
                  <c:v>2.8605714906588977</c:v>
                </c:pt>
                <c:pt idx="751">
                  <c:v>2.8966142367812577</c:v>
                </c:pt>
                <c:pt idx="752">
                  <c:v>2.9707831106589837</c:v>
                </c:pt>
                <c:pt idx="753">
                  <c:v>3.1741125706588633</c:v>
                </c:pt>
                <c:pt idx="754">
                  <c:v>3.4731538413731897</c:v>
                </c:pt>
                <c:pt idx="755">
                  <c:v>6.2956197163731762</c:v>
                </c:pt>
                <c:pt idx="756">
                  <c:v>6.3634985006588876</c:v>
                </c:pt>
                <c:pt idx="757">
                  <c:v>6.8407693906588589</c:v>
                </c:pt>
                <c:pt idx="758">
                  <c:v>6.9229893286181685</c:v>
                </c:pt>
                <c:pt idx="759">
                  <c:v>6.891450020658823</c:v>
                </c:pt>
                <c:pt idx="760">
                  <c:v>7.1989827306589413</c:v>
                </c:pt>
                <c:pt idx="761">
                  <c:v>7.5729675406587775</c:v>
                </c:pt>
                <c:pt idx="762">
                  <c:v>7.6415702156051708</c:v>
                </c:pt>
                <c:pt idx="763">
                  <c:v>8.4747753700527539</c:v>
                </c:pt>
                <c:pt idx="764">
                  <c:v>8.4132941806590509</c:v>
                </c:pt>
                <c:pt idx="765">
                  <c:v>8.2518173806588422</c:v>
                </c:pt>
                <c:pt idx="766">
                  <c:v>8.2356383106588549</c:v>
                </c:pt>
                <c:pt idx="767">
                  <c:v>8.4375065906589324</c:v>
                </c:pt>
                <c:pt idx="768">
                  <c:v>8.5067299906588136</c:v>
                </c:pt>
                <c:pt idx="769">
                  <c:v>8.5432091906588319</c:v>
                </c:pt>
                <c:pt idx="770">
                  <c:v>8.65532853410717</c:v>
                </c:pt>
                <c:pt idx="771">
                  <c:v>8.1068118889922971</c:v>
                </c:pt>
                <c:pt idx="772">
                  <c:v>7.5056425606589556</c:v>
                </c:pt>
                <c:pt idx="773">
                  <c:v>7.2716913906588925</c:v>
                </c:pt>
                <c:pt idx="774">
                  <c:v>7.1699362306587746</c:v>
                </c:pt>
                <c:pt idx="775">
                  <c:v>7.0493131106588924</c:v>
                </c:pt>
                <c:pt idx="776">
                  <c:v>7.0455732948564105</c:v>
                </c:pt>
                <c:pt idx="777">
                  <c:v>6.9895957506588307</c:v>
                </c:pt>
                <c:pt idx="778">
                  <c:v>7.3599522431590287</c:v>
                </c:pt>
                <c:pt idx="779">
                  <c:v>7.936171956974718</c:v>
                </c:pt>
                <c:pt idx="780">
                  <c:v>7.6536602306589545</c:v>
                </c:pt>
                <c:pt idx="781">
                  <c:v>7.1762137306589722</c:v>
                </c:pt>
                <c:pt idx="782">
                  <c:v>6.5925302554011296</c:v>
                </c:pt>
                <c:pt idx="783">
                  <c:v>6.0156404106588708</c:v>
                </c:pt>
                <c:pt idx="784">
                  <c:v>5.5561202506588785</c:v>
                </c:pt>
                <c:pt idx="785">
                  <c:v>4.6640080306589455</c:v>
                </c:pt>
                <c:pt idx="786">
                  <c:v>3.8045826206588429</c:v>
                </c:pt>
                <c:pt idx="787">
                  <c:v>3.1003913473256643</c:v>
                </c:pt>
                <c:pt idx="788">
                  <c:v>0.6663245332230926</c:v>
                </c:pt>
                <c:pt idx="789">
                  <c:v>-4.4442639341127882E-2</c:v>
                </c:pt>
                <c:pt idx="790">
                  <c:v>-1.0084194593411269</c:v>
                </c:pt>
                <c:pt idx="791">
                  <c:v>-1.7223188393411861</c:v>
                </c:pt>
                <c:pt idx="792">
                  <c:v>-2.1967947693411682</c:v>
                </c:pt>
                <c:pt idx="793">
                  <c:v>-2.5918168142390527</c:v>
                </c:pt>
                <c:pt idx="794">
                  <c:v>-3.0737518519497558</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-1.3435175693410502</c:v>
                </c:pt>
                <c:pt idx="804">
                  <c:v>-1.2271787938308734</c:v>
                </c:pt>
                <c:pt idx="805">
                  <c:v>-1.053122829340964</c:v>
                </c:pt>
                <c:pt idx="806">
                  <c:v>-0.93466106934099003</c:v>
                </c:pt>
                <c:pt idx="807">
                  <c:v>-0.74205712934093526</c:v>
                </c:pt>
                <c:pt idx="808">
                  <c:v>-0.38990055934103007</c:v>
                </c:pt>
                <c:pt idx="809">
                  <c:v>-3.7098775526630011E-2</c:v>
                </c:pt>
                <c:pt idx="810">
                  <c:v>0.16596730565888151</c:v>
                </c:pt>
                <c:pt idx="811">
                  <c:v>1.9370654306589061</c:v>
                </c:pt>
                <c:pt idx="812">
                  <c:v>2.1480564606588595</c:v>
                </c:pt>
                <c:pt idx="813">
                  <c:v>2.3750312206589541</c:v>
                </c:pt>
                <c:pt idx="814">
                  <c:v>2.4985433006588185</c:v>
                </c:pt>
                <c:pt idx="815">
                  <c:v>2.6920332706589676</c:v>
                </c:pt>
                <c:pt idx="816">
                  <c:v>2.8944310904527555</c:v>
                </c:pt>
                <c:pt idx="817">
                  <c:v>3.1976483706589787</c:v>
                </c:pt>
                <c:pt idx="818">
                  <c:v>3.3881283406590654</c:v>
                </c:pt>
                <c:pt idx="819">
                  <c:v>3.5434058219632587</c:v>
                </c:pt>
                <c:pt idx="820">
                  <c:v>4.2347346167054072</c:v>
                </c:pt>
                <c:pt idx="821">
                  <c:v>4.3051510306588465</c:v>
                </c:pt>
                <c:pt idx="822">
                  <c:v>4.3857066056589264</c:v>
                </c:pt>
                <c:pt idx="823">
                  <c:v>4.4004938906587512</c:v>
                </c:pt>
                <c:pt idx="824">
                  <c:v>4.5160922306589795</c:v>
                </c:pt>
                <c:pt idx="825">
                  <c:v>4.6658751506587679</c:v>
                </c:pt>
                <c:pt idx="826">
                  <c:v>4.8883069906589895</c:v>
                </c:pt>
                <c:pt idx="827">
                  <c:v>4.9551596574628149</c:v>
                </c:pt>
                <c:pt idx="828">
                  <c:v>4.9309420973255564</c:v>
                </c:pt>
                <c:pt idx="829">
                  <c:v>5.0619850020874297</c:v>
                </c:pt>
                <c:pt idx="830">
                  <c:v>5.1049554706589619</c:v>
                </c:pt>
                <c:pt idx="831">
                  <c:v>5.0352704506587997</c:v>
                </c:pt>
                <c:pt idx="832">
                  <c:v>4.9802450006588499</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3.0946547424868149</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-2.3162227593411826</c:v>
                </c:pt>
                <c:pt idx="850">
                  <c:v>-1.9105099507843306</c:v>
                </c:pt>
                <c:pt idx="851">
                  <c:v>-1.3504198593410601</c:v>
                </c:pt>
                <c:pt idx="852">
                  <c:v>-0.8991975693410541</c:v>
                </c:pt>
                <c:pt idx="853">
                  <c:v>-1.0178515493411453</c:v>
                </c:pt>
                <c:pt idx="854">
                  <c:v>-1.2166731739922341</c:v>
                </c:pt>
                <c:pt idx="855">
                  <c:v>-0.24791792069237381</c:v>
                </c:pt>
                <c:pt idx="856">
                  <c:v>-0.29130155934110746</c:v>
                </c:pt>
                <c:pt idx="857">
                  <c:v>-0.37313161934105232</c:v>
                </c:pt>
                <c:pt idx="858">
                  <c:v>-0.21626536934115878</c:v>
                </c:pt>
                <c:pt idx="859">
                  <c:v>-0.10654256934110162</c:v>
                </c:pt>
                <c:pt idx="860">
                  <c:v>-0.27919327304473995</c:v>
                </c:pt>
                <c:pt idx="861">
                  <c:v>-7.1954039341093803E-2</c:v>
                </c:pt>
                <c:pt idx="862">
                  <c:v>0.23581416065893279</c:v>
                </c:pt>
                <c:pt idx="863">
                  <c:v>0.33011965065884463</c:v>
                </c:pt>
                <c:pt idx="864">
                  <c:v>0.9289111806588296</c:v>
                </c:pt>
                <c:pt idx="865">
                  <c:v>1.5124774306589481</c:v>
                </c:pt>
                <c:pt idx="866">
                  <c:v>4.9310148056588901</c:v>
                </c:pt>
                <c:pt idx="867">
                  <c:v>5.3335582406590447</c:v>
                </c:pt>
                <c:pt idx="868">
                  <c:v>6.0581907606588965</c:v>
                </c:pt>
                <c:pt idx="869">
                  <c:v>6.4783161006587884</c:v>
                </c:pt>
                <c:pt idx="870">
                  <c:v>6.6282099564322055</c:v>
                </c:pt>
                <c:pt idx="871">
                  <c:v>6.8648820468205107</c:v>
                </c:pt>
                <c:pt idx="872">
                  <c:v>6.3904652201325547</c:v>
                </c:pt>
                <c:pt idx="873">
                  <c:v>5.9813209806588921</c:v>
                </c:pt>
                <c:pt idx="874">
                  <c:v>5.7016883406588716</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5.7527859306589448</c:v>
                </c:pt>
                <c:pt idx="887">
                  <c:v>6.0576515806589395</c:v>
                </c:pt>
                <c:pt idx="888">
                  <c:v>6.7527368592302697</c:v>
                </c:pt>
                <c:pt idx="889">
                  <c:v>6.7472592506587858</c:v>
                </c:pt>
                <c:pt idx="890">
                  <c:v>6.3128760306589173</c:v>
                </c:pt>
                <c:pt idx="891">
                  <c:v>6.3765715106587475</c:v>
                </c:pt>
                <c:pt idx="892">
                  <c:v>6.4215674592302889</c:v>
                </c:pt>
                <c:pt idx="893">
                  <c:v>8.3201281806588128</c:v>
                </c:pt>
                <c:pt idx="894">
                  <c:v>8.2497586517113675</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-5.6762684077250833</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-5.4853490293410783</c:v>
                </c:pt>
                <c:pt idx="13">
                  <c:v>-5.3613495193410614</c:v>
                </c:pt>
                <c:pt idx="14">
                  <c:v>-6.0106758493409869</c:v>
                </c:pt>
                <c:pt idx="15">
                  <c:v>-6.9791459493411194</c:v>
                </c:pt>
                <c:pt idx="16">
                  <c:v>-7.1971543093410615</c:v>
                </c:pt>
                <c:pt idx="17">
                  <c:v>-7.4819508793411416</c:v>
                </c:pt>
                <c:pt idx="18">
                  <c:v>-8.0968100393410705</c:v>
                </c:pt>
                <c:pt idx="19">
                  <c:v>-8.2488742836269449</c:v>
                </c:pt>
                <c:pt idx="20">
                  <c:v>-6.8623101493411545</c:v>
                </c:pt>
                <c:pt idx="21">
                  <c:v>-5.8652570493411957</c:v>
                </c:pt>
                <c:pt idx="22">
                  <c:v>-5.7312711893410802</c:v>
                </c:pt>
                <c:pt idx="23">
                  <c:v>-5.4101370945935763</c:v>
                </c:pt>
                <c:pt idx="24">
                  <c:v>-4.3314262393411704</c:v>
                </c:pt>
                <c:pt idx="25">
                  <c:v>-1.761435669341296</c:v>
                </c:pt>
                <c:pt idx="26">
                  <c:v>1.9507542106588573</c:v>
                </c:pt>
                <c:pt idx="27">
                  <c:v>5.7559919006588416</c:v>
                </c:pt>
                <c:pt idx="28">
                  <c:v>9.1851021074264505</c:v>
                </c:pt>
                <c:pt idx="29">
                  <c:v>10.846491170658979</c:v>
                </c:pt>
                <c:pt idx="30">
                  <c:v>11.342896690658968</c:v>
                </c:pt>
                <c:pt idx="31">
                  <c:v>11.541081250658975</c:v>
                </c:pt>
                <c:pt idx="32">
                  <c:v>11.53900600797842</c:v>
                </c:pt>
                <c:pt idx="33">
                  <c:v>11.588181280658928</c:v>
                </c:pt>
                <c:pt idx="34">
                  <c:v>11.339389160658939</c:v>
                </c:pt>
                <c:pt idx="35">
                  <c:v>11.597628480658743</c:v>
                </c:pt>
                <c:pt idx="36">
                  <c:v>12.369752760658855</c:v>
                </c:pt>
                <c:pt idx="37">
                  <c:v>12.527721600658715</c:v>
                </c:pt>
                <c:pt idx="38">
                  <c:v>11.937665900658942</c:v>
                </c:pt>
                <c:pt idx="39">
                  <c:v>11.084558330658922</c:v>
                </c:pt>
                <c:pt idx="40">
                  <c:v>10.180935470658909</c:v>
                </c:pt>
                <c:pt idx="41">
                  <c:v>9.1222781806588404</c:v>
                </c:pt>
                <c:pt idx="42">
                  <c:v>7.9282731506588124</c:v>
                </c:pt>
                <c:pt idx="43">
                  <c:v>6.1785560706588898</c:v>
                </c:pt>
                <c:pt idx="44">
                  <c:v>4.0689116206588665</c:v>
                </c:pt>
                <c:pt idx="45">
                  <c:v>2.3949598806589427</c:v>
                </c:pt>
                <c:pt idx="46">
                  <c:v>1.9629608406587546</c:v>
                </c:pt>
                <c:pt idx="47">
                  <c:v>1.981948100659068</c:v>
                </c:pt>
                <c:pt idx="48">
                  <c:v>1.7857320106589598</c:v>
                </c:pt>
                <c:pt idx="49">
                  <c:v>1.3302579714752534</c:v>
                </c:pt>
                <c:pt idx="50">
                  <c:v>1.0479393206588978</c:v>
                </c:pt>
                <c:pt idx="51">
                  <c:v>0.83385838065885365</c:v>
                </c:pt>
                <c:pt idx="52">
                  <c:v>0.52305106065883089</c:v>
                </c:pt>
                <c:pt idx="53">
                  <c:v>0.30849675065887538</c:v>
                </c:pt>
                <c:pt idx="54">
                  <c:v>-0.46868959995326598</c:v>
                </c:pt>
                <c:pt idx="55">
                  <c:v>-1.5260402693411521</c:v>
                </c:pt>
                <c:pt idx="56">
                  <c:v>-2.2310754193410767</c:v>
                </c:pt>
                <c:pt idx="57">
                  <c:v>-2.9591839893410987</c:v>
                </c:pt>
                <c:pt idx="58">
                  <c:v>-3.786944789340998</c:v>
                </c:pt>
                <c:pt idx="59">
                  <c:v>-3.844556289341071</c:v>
                </c:pt>
                <c:pt idx="60">
                  <c:v>-3.8883060493412391</c:v>
                </c:pt>
                <c:pt idx="61">
                  <c:v>-4.0825384693411308</c:v>
                </c:pt>
                <c:pt idx="62">
                  <c:v>-3.931862143809175</c:v>
                </c:pt>
                <c:pt idx="63">
                  <c:v>-3.1500719893412423</c:v>
                </c:pt>
                <c:pt idx="64">
                  <c:v>-1.800501579340974</c:v>
                </c:pt>
                <c:pt idx="65">
                  <c:v>-0.64427718934102529</c:v>
                </c:pt>
                <c:pt idx="66">
                  <c:v>6.259736880332413E-2</c:v>
                </c:pt>
                <c:pt idx="67">
                  <c:v>0.67664543065898353</c:v>
                </c:pt>
                <c:pt idx="68">
                  <c:v>2.3097283206588153</c:v>
                </c:pt>
                <c:pt idx="69">
                  <c:v>3.6315182206588577</c:v>
                </c:pt>
                <c:pt idx="70">
                  <c:v>4.5845042206590296</c:v>
                </c:pt>
                <c:pt idx="71">
                  <c:v>5.3245363069475724</c:v>
                </c:pt>
                <c:pt idx="72">
                  <c:v>5.1246404706589255</c:v>
                </c:pt>
                <c:pt idx="73">
                  <c:v>4.4483924306588527</c:v>
                </c:pt>
                <c:pt idx="74">
                  <c:v>4.0635511506589008</c:v>
                </c:pt>
                <c:pt idx="75">
                  <c:v>3.1278769770506898</c:v>
                </c:pt>
                <c:pt idx="76">
                  <c:v>2.2848080206586867</c:v>
                </c:pt>
                <c:pt idx="77">
                  <c:v>1.4333858706588671</c:v>
                </c:pt>
                <c:pt idx="78">
                  <c:v>-0.32595852934105218</c:v>
                </c:pt>
                <c:pt idx="79">
                  <c:v>-2.4087630126400654</c:v>
                </c:pt>
                <c:pt idx="80">
                  <c:v>-4.0918809193410475</c:v>
                </c:pt>
                <c:pt idx="81">
                  <c:v>-5.0797517493412014</c:v>
                </c:pt>
                <c:pt idx="82">
                  <c:v>-5.1596181893412334</c:v>
                </c:pt>
                <c:pt idx="83">
                  <c:v>-5.2144645493411073</c:v>
                </c:pt>
                <c:pt idx="84">
                  <c:v>-4.9349995693411017</c:v>
                </c:pt>
                <c:pt idx="85">
                  <c:v>-0.45146976112197096</c:v>
                </c:pt>
                <c:pt idx="86">
                  <c:v>-0.14848293934103693</c:v>
                </c:pt>
                <c:pt idx="87">
                  <c:v>-0.28966336934115638</c:v>
                </c:pt>
                <c:pt idx="88">
                  <c:v>-0.22496109108023224</c:v>
                </c:pt>
                <c:pt idx="89">
                  <c:v>1.7920693147168407</c:v>
                </c:pt>
                <c:pt idx="90">
                  <c:v>1.9953325106588857</c:v>
                </c:pt>
                <c:pt idx="91">
                  <c:v>2.1610311606588795</c:v>
                </c:pt>
                <c:pt idx="92">
                  <c:v>2.0868208206589429</c:v>
                </c:pt>
                <c:pt idx="93">
                  <c:v>2.2855075006590422</c:v>
                </c:pt>
                <c:pt idx="94">
                  <c:v>2.2404919706589812</c:v>
                </c:pt>
                <c:pt idx="95">
                  <c:v>2.4683801106588135</c:v>
                </c:pt>
                <c:pt idx="96">
                  <c:v>2.6192354306588794</c:v>
                </c:pt>
                <c:pt idx="97">
                  <c:v>5.4778284539147073</c:v>
                </c:pt>
                <c:pt idx="98">
                  <c:v>5.9097428906588902</c:v>
                </c:pt>
                <c:pt idx="99">
                  <c:v>6.1570349151949015</c:v>
                </c:pt>
                <c:pt idx="100">
                  <c:v>6.3123333706589255</c:v>
                </c:pt>
                <c:pt idx="101">
                  <c:v>6.2266097506589704</c:v>
                </c:pt>
                <c:pt idx="102">
                  <c:v>6.2163499000466462</c:v>
                </c:pt>
                <c:pt idx="103">
                  <c:v>4.5449899062687686</c:v>
                </c:pt>
                <c:pt idx="104">
                  <c:v>4.4512471206589872</c:v>
                </c:pt>
                <c:pt idx="105">
                  <c:v>4.9255378806590056</c:v>
                </c:pt>
                <c:pt idx="106">
                  <c:v>5.5951013706589645</c:v>
                </c:pt>
                <c:pt idx="107">
                  <c:v>5.6578242758969539</c:v>
                </c:pt>
                <c:pt idx="108">
                  <c:v>5.7875918906590442</c:v>
                </c:pt>
                <c:pt idx="109">
                  <c:v>6.2332820006587903</c:v>
                </c:pt>
                <c:pt idx="110">
                  <c:v>6.2454194306589095</c:v>
                </c:pt>
                <c:pt idx="111">
                  <c:v>2.732250630658962</c:v>
                </c:pt>
                <c:pt idx="112">
                  <c:v>2.1817387706587832</c:v>
                </c:pt>
                <c:pt idx="113">
                  <c:v>1.2183440606588931</c:v>
                </c:pt>
                <c:pt idx="114">
                  <c:v>0.50307765065876764</c:v>
                </c:pt>
                <c:pt idx="115">
                  <c:v>-0.15342422934107022</c:v>
                </c:pt>
                <c:pt idx="116">
                  <c:v>-0.2956836640779279</c:v>
                </c:pt>
                <c:pt idx="117">
                  <c:v>-0.30946788849000545</c:v>
                </c:pt>
                <c:pt idx="118">
                  <c:v>-8.0462582300384628E-3</c:v>
                </c:pt>
                <c:pt idx="119">
                  <c:v>9.3549330659001867E-2</c:v>
                </c:pt>
                <c:pt idx="120">
                  <c:v>0.83215911065870962</c:v>
                </c:pt>
                <c:pt idx="121">
                  <c:v>1.5087502791437282</c:v>
                </c:pt>
                <c:pt idx="122">
                  <c:v>1.9398245606588063</c:v>
                </c:pt>
                <c:pt idx="123">
                  <c:v>2.1362360506589382</c:v>
                </c:pt>
                <c:pt idx="124">
                  <c:v>2.3762678606588632</c:v>
                </c:pt>
                <c:pt idx="125">
                  <c:v>2.5155750735160467</c:v>
                </c:pt>
                <c:pt idx="126">
                  <c:v>2.2136793612144885</c:v>
                </c:pt>
                <c:pt idx="127">
                  <c:v>2.2164554306587982</c:v>
                </c:pt>
                <c:pt idx="128">
                  <c:v>2.4051119006589232</c:v>
                </c:pt>
                <c:pt idx="129">
                  <c:v>3.7922664806589377</c:v>
                </c:pt>
                <c:pt idx="130">
                  <c:v>3.9873107952422013</c:v>
                </c:pt>
                <c:pt idx="131">
                  <c:v>3.6230944806587932</c:v>
                </c:pt>
                <c:pt idx="132">
                  <c:v>3.2334559706588335</c:v>
                </c:pt>
                <c:pt idx="133">
                  <c:v>2.8545620828327571</c:v>
                </c:pt>
                <c:pt idx="134">
                  <c:v>2.225603148607552</c:v>
                </c:pt>
                <c:pt idx="135">
                  <c:v>2.2300612406588556</c:v>
                </c:pt>
                <c:pt idx="136">
                  <c:v>1.6508974406588961</c:v>
                </c:pt>
                <c:pt idx="137">
                  <c:v>0.64455635065883254</c:v>
                </c:pt>
                <c:pt idx="138">
                  <c:v>1.7789730658890342E-2</c:v>
                </c:pt>
                <c:pt idx="139">
                  <c:v>-0.94696797794317544</c:v>
                </c:pt>
                <c:pt idx="140">
                  <c:v>-1.9342425493411257</c:v>
                </c:pt>
                <c:pt idx="141">
                  <c:v>-2.6733976093411562</c:v>
                </c:pt>
                <c:pt idx="142">
                  <c:v>-5.5282074784319946</c:v>
                </c:pt>
                <c:pt idx="143">
                  <c:v>-6.0218095188360445</c:v>
                </c:pt>
                <c:pt idx="144">
                  <c:v>-6.3681609193410855</c:v>
                </c:pt>
                <c:pt idx="145">
                  <c:v>-6.3939472093411354</c:v>
                </c:pt>
                <c:pt idx="146">
                  <c:v>-6.2774370093410283</c:v>
                </c:pt>
                <c:pt idx="147">
                  <c:v>-6.7434217309572384</c:v>
                </c:pt>
                <c:pt idx="148">
                  <c:v>-7.1457142693410578</c:v>
                </c:pt>
                <c:pt idx="149">
                  <c:v>-6.8625585693410862</c:v>
                </c:pt>
                <c:pt idx="150">
                  <c:v>-10.334149683265224</c:v>
                </c:pt>
                <c:pt idx="151">
                  <c:v>-10.968231209340956</c:v>
                </c:pt>
                <c:pt idx="152">
                  <c:v>-11.582090399128296</c:v>
                </c:pt>
                <c:pt idx="153">
                  <c:v>-12.173051769341098</c:v>
                </c:pt>
                <c:pt idx="154">
                  <c:v>-12.043028409341247</c:v>
                </c:pt>
                <c:pt idx="155">
                  <c:v>-12.057895612819404</c:v>
                </c:pt>
                <c:pt idx="156">
                  <c:v>-12.435066889341076</c:v>
                </c:pt>
                <c:pt idx="157">
                  <c:v>-12.705600729341086</c:v>
                </c:pt>
                <c:pt idx="158">
                  <c:v>-12.554510069341077</c:v>
                </c:pt>
                <c:pt idx="159">
                  <c:v>-12.186515504824916</c:v>
                </c:pt>
                <c:pt idx="160">
                  <c:v>-11.984706619341109</c:v>
                </c:pt>
                <c:pt idx="161">
                  <c:v>-11.696958759341229</c:v>
                </c:pt>
                <c:pt idx="162">
                  <c:v>-11.481002362819439</c:v>
                </c:pt>
                <c:pt idx="163">
                  <c:v>-11.509494114795684</c:v>
                </c:pt>
                <c:pt idx="164">
                  <c:v>-10.635920569341081</c:v>
                </c:pt>
                <c:pt idx="165">
                  <c:v>-10.189890989341123</c:v>
                </c:pt>
                <c:pt idx="166">
                  <c:v>-9.1605109093410277</c:v>
                </c:pt>
                <c:pt idx="167">
                  <c:v>-7.7551364097666067</c:v>
                </c:pt>
                <c:pt idx="168">
                  <c:v>-7.1526252593410815</c:v>
                </c:pt>
                <c:pt idx="169">
                  <c:v>-7.1558202836267863</c:v>
                </c:pt>
                <c:pt idx="170">
                  <c:v>-5.0520625693410866</c:v>
                </c:pt>
                <c:pt idx="171">
                  <c:v>-4.9896956713817824</c:v>
                </c:pt>
                <c:pt idx="172">
                  <c:v>-4.7278683509501604</c:v>
                </c:pt>
                <c:pt idx="173">
                  <c:v>-4.4541687393411564</c:v>
                </c:pt>
                <c:pt idx="174">
                  <c:v>-4.3320818593411285</c:v>
                </c:pt>
                <c:pt idx="175">
                  <c:v>-4.3196233993410225</c:v>
                </c:pt>
                <c:pt idx="176">
                  <c:v>-4.3809476219727088</c:v>
                </c:pt>
                <c:pt idx="177">
                  <c:v>-3.6508979347256769</c:v>
                </c:pt>
                <c:pt idx="178">
                  <c:v>-3.8723033393410544</c:v>
                </c:pt>
                <c:pt idx="179">
                  <c:v>-4.015749129341172</c:v>
                </c:pt>
                <c:pt idx="180">
                  <c:v>-3.8722601793411595</c:v>
                </c:pt>
                <c:pt idx="181">
                  <c:v>-3.4305032593411795</c:v>
                </c:pt>
                <c:pt idx="182">
                  <c:v>-2.8928075693411257</c:v>
                </c:pt>
                <c:pt idx="183">
                  <c:v>-2.3891810193410952</c:v>
                </c:pt>
                <c:pt idx="184">
                  <c:v>-2.1925747821071484</c:v>
                </c:pt>
                <c:pt idx="185">
                  <c:v>-1.0491550520997208</c:v>
                </c:pt>
                <c:pt idx="186">
                  <c:v>-0.85630353934095638</c:v>
                </c:pt>
                <c:pt idx="187">
                  <c:v>-0.32855429934115066</c:v>
                </c:pt>
                <c:pt idx="188">
                  <c:v>0.31265993065903785</c:v>
                </c:pt>
                <c:pt idx="189">
                  <c:v>1.6288356221482729</c:v>
                </c:pt>
                <c:pt idx="190">
                  <c:v>3.1342217506590013</c:v>
                </c:pt>
                <c:pt idx="191">
                  <c:v>4.5738813506590077</c:v>
                </c:pt>
                <c:pt idx="192">
                  <c:v>5.8573330556588115</c:v>
                </c:pt>
                <c:pt idx="193">
                  <c:v>13.338116072168322</c:v>
                </c:pt>
                <c:pt idx="194">
                  <c:v>15.141886420658949</c:v>
                </c:pt>
                <c:pt idx="195">
                  <c:v>17.45067282626329</c:v>
                </c:pt>
                <c:pt idx="196">
                  <c:v>20.071617280658842</c:v>
                </c:pt>
                <c:pt idx="197">
                  <c:v>22.636610080659025</c:v>
                </c:pt>
                <c:pt idx="198">
                  <c:v>24.196979860658995</c:v>
                </c:pt>
                <c:pt idx="199">
                  <c:v>25.310480720659037</c:v>
                </c:pt>
                <c:pt idx="200">
                  <c:v>25.843087890429139</c:v>
                </c:pt>
                <c:pt idx="201">
                  <c:v>28.394261430658929</c:v>
                </c:pt>
                <c:pt idx="202">
                  <c:v>28.403970880658974</c:v>
                </c:pt>
                <c:pt idx="203">
                  <c:v>28.280543910658917</c:v>
                </c:pt>
                <c:pt idx="204">
                  <c:v>28.019467930658848</c:v>
                </c:pt>
                <c:pt idx="205">
                  <c:v>27.569137470658816</c:v>
                </c:pt>
                <c:pt idx="206">
                  <c:v>26.925488441297162</c:v>
                </c:pt>
                <c:pt idx="207">
                  <c:v>26.039987540658991</c:v>
                </c:pt>
                <c:pt idx="208">
                  <c:v>25.273717652881096</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7.1164039360352431</c:v>
                </c:pt>
                <c:pt idx="220">
                  <c:v>7.4107058106589676</c:v>
                </c:pt>
                <c:pt idx="221">
                  <c:v>7.6259024306589414</c:v>
                </c:pt>
                <c:pt idx="222">
                  <c:v>7.8208754306588926</c:v>
                </c:pt>
                <c:pt idx="223">
                  <c:v>7.2615688706589605</c:v>
                </c:pt>
                <c:pt idx="224">
                  <c:v>6.3162563606589259</c:v>
                </c:pt>
                <c:pt idx="225">
                  <c:v>6.2086263706589335</c:v>
                </c:pt>
                <c:pt idx="226">
                  <c:v>5.2662160476802296</c:v>
                </c:pt>
                <c:pt idx="227">
                  <c:v>4.86350225065876</c:v>
                </c:pt>
                <c:pt idx="228">
                  <c:v>4.0682801606589845</c:v>
                </c:pt>
                <c:pt idx="229">
                  <c:v>3.421642710658837</c:v>
                </c:pt>
                <c:pt idx="230">
                  <c:v>2.5225398372521832</c:v>
                </c:pt>
                <c:pt idx="231">
                  <c:v>2.8677561449446074</c:v>
                </c:pt>
                <c:pt idx="232">
                  <c:v>3.2346857740933075</c:v>
                </c:pt>
                <c:pt idx="233">
                  <c:v>3.6005520706587504</c:v>
                </c:pt>
                <c:pt idx="234">
                  <c:v>3.8816557606587399</c:v>
                </c:pt>
                <c:pt idx="235">
                  <c:v>3.8801840006590189</c:v>
                </c:pt>
                <c:pt idx="236">
                  <c:v>4.2689359106589366</c:v>
                </c:pt>
                <c:pt idx="237">
                  <c:v>5.045349593702384</c:v>
                </c:pt>
                <c:pt idx="238">
                  <c:v>4.8362749306588464</c:v>
                </c:pt>
                <c:pt idx="239">
                  <c:v>13.816750905406536</c:v>
                </c:pt>
                <c:pt idx="240">
                  <c:v>14.719252770658798</c:v>
                </c:pt>
                <c:pt idx="241">
                  <c:v>15.170263450860848</c:v>
                </c:pt>
                <c:pt idx="242">
                  <c:v>15.173625430658888</c:v>
                </c:pt>
                <c:pt idx="243">
                  <c:v>15.974361541770005</c:v>
                </c:pt>
                <c:pt idx="244">
                  <c:v>14.902866760658753</c:v>
                </c:pt>
                <c:pt idx="245">
                  <c:v>13.239794390659085</c:v>
                </c:pt>
                <c:pt idx="246">
                  <c:v>12.521098000658805</c:v>
                </c:pt>
                <c:pt idx="247">
                  <c:v>12.667630270658972</c:v>
                </c:pt>
                <c:pt idx="248">
                  <c:v>13.093052955911432</c:v>
                </c:pt>
                <c:pt idx="249">
                  <c:v>13.309797470658967</c:v>
                </c:pt>
                <c:pt idx="250">
                  <c:v>13.13620206480519</c:v>
                </c:pt>
                <c:pt idx="251">
                  <c:v>12.247570748840655</c:v>
                </c:pt>
                <c:pt idx="252">
                  <c:v>12.540900850659085</c:v>
                </c:pt>
                <c:pt idx="253">
                  <c:v>12.573212399080052</c:v>
                </c:pt>
                <c:pt idx="254">
                  <c:v>12.30613119065886</c:v>
                </c:pt>
                <c:pt idx="255">
                  <c:v>12.198180620658945</c:v>
                </c:pt>
                <c:pt idx="256">
                  <c:v>12.779457510658872</c:v>
                </c:pt>
                <c:pt idx="257">
                  <c:v>13.933558100658971</c:v>
                </c:pt>
                <c:pt idx="258">
                  <c:v>15.242161093702556</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8.5476211406589098</c:v>
                </c:pt>
                <c:pt idx="269">
                  <c:v>8.877432092197445</c:v>
                </c:pt>
                <c:pt idx="270">
                  <c:v>8.6707838372523725</c:v>
                </c:pt>
                <c:pt idx="271">
                  <c:v>8.9654327406590664</c:v>
                </c:pt>
                <c:pt idx="272">
                  <c:v>9.0265472406590508</c:v>
                </c:pt>
                <c:pt idx="273">
                  <c:v>9.0821012806589749</c:v>
                </c:pt>
                <c:pt idx="274">
                  <c:v>9.8718847383511701</c:v>
                </c:pt>
                <c:pt idx="275">
                  <c:v>10.83519658065882</c:v>
                </c:pt>
                <c:pt idx="276">
                  <c:v>11.815445860658972</c:v>
                </c:pt>
                <c:pt idx="277">
                  <c:v>12.956757290658905</c:v>
                </c:pt>
                <c:pt idx="278">
                  <c:v>11.197098673516038</c:v>
                </c:pt>
                <c:pt idx="279">
                  <c:v>9.8288989406589859</c:v>
                </c:pt>
                <c:pt idx="280">
                  <c:v>8.0656932706589242</c:v>
                </c:pt>
                <c:pt idx="281">
                  <c:v>7.1105834806588319</c:v>
                </c:pt>
                <c:pt idx="282">
                  <c:v>5.6249372006589358</c:v>
                </c:pt>
                <c:pt idx="283">
                  <c:v>4.2450229145297564</c:v>
                </c:pt>
                <c:pt idx="284">
                  <c:v>3.1384450006589431</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-2.4112532158057665</c:v>
                </c:pt>
                <c:pt idx="293">
                  <c:v>-1.9769695693411389</c:v>
                </c:pt>
                <c:pt idx="294">
                  <c:v>-1.6593137511591738</c:v>
                </c:pt>
                <c:pt idx="295">
                  <c:v>-1.1169125193412313</c:v>
                </c:pt>
                <c:pt idx="296">
                  <c:v>-0.85208383934113385</c:v>
                </c:pt>
                <c:pt idx="297">
                  <c:v>-0.43364848934115297</c:v>
                </c:pt>
                <c:pt idx="298">
                  <c:v>-0.12494432934099109</c:v>
                </c:pt>
                <c:pt idx="299">
                  <c:v>0.44934320843680076</c:v>
                </c:pt>
                <c:pt idx="300">
                  <c:v>1.0552693006588778</c:v>
                </c:pt>
                <c:pt idx="301">
                  <c:v>1.1529733906589428</c:v>
                </c:pt>
                <c:pt idx="302">
                  <c:v>4.0845611753397577</c:v>
                </c:pt>
                <c:pt idx="303">
                  <c:v>4.5347757906588981</c:v>
                </c:pt>
                <c:pt idx="304">
                  <c:v>5.5638482658238306</c:v>
                </c:pt>
                <c:pt idx="305">
                  <c:v>6.7456302206588106</c:v>
                </c:pt>
                <c:pt idx="306">
                  <c:v>6.9802416859780489</c:v>
                </c:pt>
                <c:pt idx="307">
                  <c:v>16.783805430658845</c:v>
                </c:pt>
                <c:pt idx="308">
                  <c:v>18.334792460658807</c:v>
                </c:pt>
                <c:pt idx="309">
                  <c:v>18.137090460962035</c:v>
                </c:pt>
                <c:pt idx="310">
                  <c:v>16.467421650659119</c:v>
                </c:pt>
                <c:pt idx="311">
                  <c:v>14.679326610658952</c:v>
                </c:pt>
                <c:pt idx="312">
                  <c:v>13.579745850659114</c:v>
                </c:pt>
                <c:pt idx="313">
                  <c:v>13.283782713487129</c:v>
                </c:pt>
                <c:pt idx="314">
                  <c:v>12.693067430658868</c:v>
                </c:pt>
                <c:pt idx="315">
                  <c:v>4.9863282023979014</c:v>
                </c:pt>
                <c:pt idx="316">
                  <c:v>2.8099072906590132</c:v>
                </c:pt>
                <c:pt idx="317">
                  <c:v>-1.4348770493410541</c:v>
                </c:pt>
                <c:pt idx="318">
                  <c:v>-3.8559583293409001</c:v>
                </c:pt>
                <c:pt idx="319">
                  <c:v>-7.2954091929968934</c:v>
                </c:pt>
                <c:pt idx="320">
                  <c:v>-10.180510739341159</c:v>
                </c:pt>
                <c:pt idx="321">
                  <c:v>-11.709584917167231</c:v>
                </c:pt>
                <c:pt idx="322">
                  <c:v>-13.679274569341104</c:v>
                </c:pt>
                <c:pt idx="323">
                  <c:v>-13.725120699341034</c:v>
                </c:pt>
                <c:pt idx="324">
                  <c:v>-13.903782639341065</c:v>
                </c:pt>
                <c:pt idx="325">
                  <c:v>-13.752950140769569</c:v>
                </c:pt>
                <c:pt idx="326">
                  <c:v>-13.642998199341065</c:v>
                </c:pt>
                <c:pt idx="327">
                  <c:v>-13.05936211934112</c:v>
                </c:pt>
                <c:pt idx="328">
                  <c:v>-12.877524369341149</c:v>
                </c:pt>
                <c:pt idx="329">
                  <c:v>-12.966939629947314</c:v>
                </c:pt>
                <c:pt idx="330">
                  <c:v>-12.918620728432018</c:v>
                </c:pt>
                <c:pt idx="331">
                  <c:v>-10.166383173507796</c:v>
                </c:pt>
                <c:pt idx="332">
                  <c:v>-9.4672815293411503</c:v>
                </c:pt>
                <c:pt idx="333">
                  <c:v>-8.964447149341126</c:v>
                </c:pt>
                <c:pt idx="334">
                  <c:v>-8.3725387323846743</c:v>
                </c:pt>
                <c:pt idx="335">
                  <c:v>-8.3848425693412576</c:v>
                </c:pt>
                <c:pt idx="336">
                  <c:v>-8.6759922360078008</c:v>
                </c:pt>
                <c:pt idx="337">
                  <c:v>-8.9877095130029918</c:v>
                </c:pt>
                <c:pt idx="338">
                  <c:v>-8.7392210093410458</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-5.6649459893410086</c:v>
                </c:pt>
                <c:pt idx="347">
                  <c:v>-5.7144882993411965</c:v>
                </c:pt>
                <c:pt idx="348">
                  <c:v>-5.6915145895432362</c:v>
                </c:pt>
                <c:pt idx="349">
                  <c:v>-5.4784233715389394</c:v>
                </c:pt>
                <c:pt idx="350">
                  <c:v>-6.1134738061832055</c:v>
                </c:pt>
                <c:pt idx="351">
                  <c:v>-6.1911302393411045</c:v>
                </c:pt>
                <c:pt idx="352">
                  <c:v>-6.208483189341119</c:v>
                </c:pt>
                <c:pt idx="353">
                  <c:v>-6.2456042793409745</c:v>
                </c:pt>
                <c:pt idx="354">
                  <c:v>-6.4193797193410802</c:v>
                </c:pt>
                <c:pt idx="355">
                  <c:v>-6.6795215387288778</c:v>
                </c:pt>
                <c:pt idx="356">
                  <c:v>-6.9806741793410083</c:v>
                </c:pt>
                <c:pt idx="357">
                  <c:v>-7.4391315593412202</c:v>
                </c:pt>
                <c:pt idx="358">
                  <c:v>-7.7424765693411217</c:v>
                </c:pt>
                <c:pt idx="359">
                  <c:v>-11.167044569341147</c:v>
                </c:pt>
                <c:pt idx="360">
                  <c:v>-11.757967169341068</c:v>
                </c:pt>
                <c:pt idx="361">
                  <c:v>-12.722350419341216</c:v>
                </c:pt>
                <c:pt idx="362">
                  <c:v>-13.073974761260217</c:v>
                </c:pt>
                <c:pt idx="363">
                  <c:v>-12.846648279341268</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-6.867844969341049</c:v>
                </c:pt>
                <c:pt idx="380">
                  <c:v>-4.8964440815362877</c:v>
                </c:pt>
                <c:pt idx="381">
                  <c:v>-4.3547834393410056</c:v>
                </c:pt>
                <c:pt idx="382">
                  <c:v>-3.6112156393409967</c:v>
                </c:pt>
                <c:pt idx="383">
                  <c:v>-2.9315524693410784</c:v>
                </c:pt>
                <c:pt idx="384">
                  <c:v>-2.5953349293410497</c:v>
                </c:pt>
                <c:pt idx="385">
                  <c:v>-2.706438337762151</c:v>
                </c:pt>
                <c:pt idx="386">
                  <c:v>-3.3010743716666582</c:v>
                </c:pt>
                <c:pt idx="387">
                  <c:v>-4.1239896050553897</c:v>
                </c:pt>
                <c:pt idx="388">
                  <c:v>-4.3431327493410095</c:v>
                </c:pt>
                <c:pt idx="389">
                  <c:v>-4.1207447393410845</c:v>
                </c:pt>
                <c:pt idx="390">
                  <c:v>-3.8798418727117627</c:v>
                </c:pt>
                <c:pt idx="391">
                  <c:v>-4.134570299341064</c:v>
                </c:pt>
                <c:pt idx="392">
                  <c:v>-4.5508665893411564</c:v>
                </c:pt>
                <c:pt idx="393">
                  <c:v>-4.6088111293410865</c:v>
                </c:pt>
                <c:pt idx="394">
                  <c:v>-4.5690845693410846</c:v>
                </c:pt>
                <c:pt idx="395">
                  <c:v>-5.6508029026743714</c:v>
                </c:pt>
                <c:pt idx="396">
                  <c:v>-5.7826985693410222</c:v>
                </c:pt>
                <c:pt idx="397">
                  <c:v>-5.5382775693412469</c:v>
                </c:pt>
                <c:pt idx="398">
                  <c:v>-4.4002924193410706</c:v>
                </c:pt>
                <c:pt idx="399">
                  <c:v>-4.3821040993410465</c:v>
                </c:pt>
                <c:pt idx="400">
                  <c:v>-4.3986532993409782</c:v>
                </c:pt>
                <c:pt idx="401">
                  <c:v>-4.4361932593411773</c:v>
                </c:pt>
                <c:pt idx="402">
                  <c:v>-4.3270735446497408</c:v>
                </c:pt>
                <c:pt idx="403">
                  <c:v>-4.0710987057047321</c:v>
                </c:pt>
                <c:pt idx="404">
                  <c:v>-5.1592574377623084</c:v>
                </c:pt>
                <c:pt idx="405">
                  <c:v>-5.3654673993411324</c:v>
                </c:pt>
                <c:pt idx="406">
                  <c:v>-6.0268049493410452</c:v>
                </c:pt>
                <c:pt idx="407">
                  <c:v>-7.0765270293409674</c:v>
                </c:pt>
                <c:pt idx="408">
                  <c:v>-7.9881042884422158</c:v>
                </c:pt>
                <c:pt idx="409">
                  <c:v>-8.0148434693411019</c:v>
                </c:pt>
                <c:pt idx="410">
                  <c:v>-8.0673890193411228</c:v>
                </c:pt>
                <c:pt idx="411">
                  <c:v>-11.652410338571856</c:v>
                </c:pt>
                <c:pt idx="412">
                  <c:v>-11.169311689341143</c:v>
                </c:pt>
                <c:pt idx="413">
                  <c:v>-10.469966269341121</c:v>
                </c:pt>
                <c:pt idx="414">
                  <c:v>-10.148172700654268</c:v>
                </c:pt>
                <c:pt idx="415">
                  <c:v>-10.019619669340926</c:v>
                </c:pt>
                <c:pt idx="416">
                  <c:v>-9.9824575393410893</c:v>
                </c:pt>
                <c:pt idx="417">
                  <c:v>-9.9221993593410289</c:v>
                </c:pt>
                <c:pt idx="418">
                  <c:v>-9.6772519278315823</c:v>
                </c:pt>
                <c:pt idx="419">
                  <c:v>-8.4118743485617813</c:v>
                </c:pt>
                <c:pt idx="420">
                  <c:v>-7.9818370276744588</c:v>
                </c:pt>
                <c:pt idx="421">
                  <c:v>-7.6122758093409848</c:v>
                </c:pt>
                <c:pt idx="422">
                  <c:v>-7.0620236793411237</c:v>
                </c:pt>
                <c:pt idx="423">
                  <c:v>-6.7495615993410114</c:v>
                </c:pt>
                <c:pt idx="424">
                  <c:v>-6.6370049430784981</c:v>
                </c:pt>
                <c:pt idx="425">
                  <c:v>-6.6259514393411205</c:v>
                </c:pt>
                <c:pt idx="426">
                  <c:v>-6.4959564360077779</c:v>
                </c:pt>
                <c:pt idx="427">
                  <c:v>-5.0868467198787783</c:v>
                </c:pt>
                <c:pt idx="428">
                  <c:v>-4.3596049093411304</c:v>
                </c:pt>
                <c:pt idx="429">
                  <c:v>-3.6214482993411963</c:v>
                </c:pt>
                <c:pt idx="430">
                  <c:v>-3.3282459329774237</c:v>
                </c:pt>
                <c:pt idx="431">
                  <c:v>-2.9066209293410261</c:v>
                </c:pt>
                <c:pt idx="432">
                  <c:v>-2.6793227193412581</c:v>
                </c:pt>
                <c:pt idx="433">
                  <c:v>-2.8814398193411388</c:v>
                </c:pt>
                <c:pt idx="434">
                  <c:v>-4.6834957798675276</c:v>
                </c:pt>
                <c:pt idx="435">
                  <c:v>-5.4034283976240403</c:v>
                </c:pt>
                <c:pt idx="436">
                  <c:v>-5.9970112693411375</c:v>
                </c:pt>
                <c:pt idx="437">
                  <c:v>-6.2855582193410395</c:v>
                </c:pt>
                <c:pt idx="438">
                  <c:v>-6.6679339733814347</c:v>
                </c:pt>
                <c:pt idx="439">
                  <c:v>-6.8080582893411332</c:v>
                </c:pt>
                <c:pt idx="440">
                  <c:v>-6.8281332966137898</c:v>
                </c:pt>
                <c:pt idx="441">
                  <c:v>-6.82389331934111</c:v>
                </c:pt>
                <c:pt idx="442">
                  <c:v>-6.3201363084715059</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-2.4554038393409834</c:v>
                </c:pt>
                <c:pt idx="457">
                  <c:v>-2.1635102493411806</c:v>
                </c:pt>
                <c:pt idx="458">
                  <c:v>-1.9185945693411122</c:v>
                </c:pt>
                <c:pt idx="459">
                  <c:v>-1.8151259823845858</c:v>
                </c:pt>
                <c:pt idx="460">
                  <c:v>-2.6819535593411392</c:v>
                </c:pt>
                <c:pt idx="461">
                  <c:v>-3.8401533793411597</c:v>
                </c:pt>
                <c:pt idx="462">
                  <c:v>-4.0198436393411514</c:v>
                </c:pt>
                <c:pt idx="463">
                  <c:v>-4.7225360293411685</c:v>
                </c:pt>
                <c:pt idx="464">
                  <c:v>-5.1636152210264283</c:v>
                </c:pt>
                <c:pt idx="465">
                  <c:v>-5.4806300793411324</c:v>
                </c:pt>
                <c:pt idx="466">
                  <c:v>-5.7831596993410983</c:v>
                </c:pt>
                <c:pt idx="467">
                  <c:v>-6.0107113147956426</c:v>
                </c:pt>
                <c:pt idx="468">
                  <c:v>-8.0417345693410596</c:v>
                </c:pt>
                <c:pt idx="469">
                  <c:v>-8.4260359502934534</c:v>
                </c:pt>
                <c:pt idx="470">
                  <c:v>-9.2016499193410706</c:v>
                </c:pt>
                <c:pt idx="471">
                  <c:v>-9.3984928319673244</c:v>
                </c:pt>
                <c:pt idx="472">
                  <c:v>-9.543002239341055</c:v>
                </c:pt>
                <c:pt idx="473">
                  <c:v>-9.4565742293410295</c:v>
                </c:pt>
                <c:pt idx="474">
                  <c:v>-9.4490441795106648</c:v>
                </c:pt>
                <c:pt idx="475">
                  <c:v>-9.347298423507798</c:v>
                </c:pt>
                <c:pt idx="476">
                  <c:v>-9.3034558693411569</c:v>
                </c:pt>
                <c:pt idx="477">
                  <c:v>-9.1792357693411475</c:v>
                </c:pt>
                <c:pt idx="478">
                  <c:v>-9.1326016893412856</c:v>
                </c:pt>
                <c:pt idx="479">
                  <c:v>-9.0876235489330099</c:v>
                </c:pt>
                <c:pt idx="480">
                  <c:v>-9.1484159979124939</c:v>
                </c:pt>
                <c:pt idx="481">
                  <c:v>-8.0200041281645849</c:v>
                </c:pt>
                <c:pt idx="482">
                  <c:v>-7.6265013393409777</c:v>
                </c:pt>
                <c:pt idx="483">
                  <c:v>-7.6886765393409942</c:v>
                </c:pt>
                <c:pt idx="484">
                  <c:v>-8.0336222593412234</c:v>
                </c:pt>
                <c:pt idx="485">
                  <c:v>-7.8193103509503965</c:v>
                </c:pt>
                <c:pt idx="486">
                  <c:v>-7.6960145393411086</c:v>
                </c:pt>
                <c:pt idx="487">
                  <c:v>-7.6695076593409963</c:v>
                </c:pt>
                <c:pt idx="488">
                  <c:v>-7.5270229655674861</c:v>
                </c:pt>
                <c:pt idx="489">
                  <c:v>-6.5001292836267774</c:v>
                </c:pt>
                <c:pt idx="490">
                  <c:v>-6.2715836621245362</c:v>
                </c:pt>
                <c:pt idx="491">
                  <c:v>-5.9412337993411102</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1.4686662528810617</c:v>
                </c:pt>
                <c:pt idx="501">
                  <c:v>1.5403648106588577</c:v>
                </c:pt>
                <c:pt idx="502">
                  <c:v>1.3472017306588384</c:v>
                </c:pt>
                <c:pt idx="503">
                  <c:v>1.0967194206588879</c:v>
                </c:pt>
                <c:pt idx="504">
                  <c:v>1.0599034306588919</c:v>
                </c:pt>
                <c:pt idx="505">
                  <c:v>2.1323865441530646E-2</c:v>
                </c:pt>
                <c:pt idx="506">
                  <c:v>-0.40527094689213072</c:v>
                </c:pt>
                <c:pt idx="507">
                  <c:v>-1.1216867593411877</c:v>
                </c:pt>
                <c:pt idx="508">
                  <c:v>-1.4716314893409757</c:v>
                </c:pt>
                <c:pt idx="509">
                  <c:v>-1.4700727293411004</c:v>
                </c:pt>
                <c:pt idx="510">
                  <c:v>-1.4969304682174418</c:v>
                </c:pt>
                <c:pt idx="511">
                  <c:v>-1.8397957293409917</c:v>
                </c:pt>
                <c:pt idx="512">
                  <c:v>-2.4630077867325251</c:v>
                </c:pt>
                <c:pt idx="513">
                  <c:v>-4.6529745693411355</c:v>
                </c:pt>
                <c:pt idx="514">
                  <c:v>-4.9126443093410188</c:v>
                </c:pt>
                <c:pt idx="515">
                  <c:v>-5.1929287047577048</c:v>
                </c:pt>
                <c:pt idx="516">
                  <c:v>-5.2874802966138361</c:v>
                </c:pt>
                <c:pt idx="517">
                  <c:v>-5.2758354293411998</c:v>
                </c:pt>
                <c:pt idx="518">
                  <c:v>-4.7819592193411093</c:v>
                </c:pt>
                <c:pt idx="519">
                  <c:v>-4.4070908693411042</c:v>
                </c:pt>
                <c:pt idx="520">
                  <c:v>-4.2689824162797745</c:v>
                </c:pt>
                <c:pt idx="521">
                  <c:v>-4.1421445693410801</c:v>
                </c:pt>
                <c:pt idx="522">
                  <c:v>-3.4826165193411187</c:v>
                </c:pt>
                <c:pt idx="523">
                  <c:v>-2.9926849193412108</c:v>
                </c:pt>
                <c:pt idx="524">
                  <c:v>-2.3560008493411386</c:v>
                </c:pt>
                <c:pt idx="525">
                  <c:v>-1.9770161754016606</c:v>
                </c:pt>
                <c:pt idx="526">
                  <c:v>-1.4373611019498038</c:v>
                </c:pt>
                <c:pt idx="527">
                  <c:v>-0.92966687934099923</c:v>
                </c:pt>
                <c:pt idx="528">
                  <c:v>-0.53575035934110815</c:v>
                </c:pt>
                <c:pt idx="529">
                  <c:v>-0.10699777934108583</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-2.5649156477724855</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-12.935292819341138</c:v>
                </c:pt>
                <c:pt idx="552">
                  <c:v>-12.754462468330999</c:v>
                </c:pt>
                <c:pt idx="553">
                  <c:v>-12.772648069341187</c:v>
                </c:pt>
                <c:pt idx="554">
                  <c:v>-12.736410129341023</c:v>
                </c:pt>
                <c:pt idx="555">
                  <c:v>-12.630142669341097</c:v>
                </c:pt>
                <c:pt idx="556">
                  <c:v>-12.023429107802656</c:v>
                </c:pt>
                <c:pt idx="557">
                  <c:v>-11.759499028524912</c:v>
                </c:pt>
                <c:pt idx="558">
                  <c:v>-11.066415639341153</c:v>
                </c:pt>
                <c:pt idx="559">
                  <c:v>-10.696255499341092</c:v>
                </c:pt>
                <c:pt idx="560">
                  <c:v>-10.479060229341147</c:v>
                </c:pt>
                <c:pt idx="561">
                  <c:v>-10.202529344851328</c:v>
                </c:pt>
                <c:pt idx="562">
                  <c:v>-10.110121309341148</c:v>
                </c:pt>
                <c:pt idx="563">
                  <c:v>-9.9791468440663156</c:v>
                </c:pt>
                <c:pt idx="564">
                  <c:v>-7.0939924602501492</c:v>
                </c:pt>
                <c:pt idx="565">
                  <c:v>-6.4061102193410715</c:v>
                </c:pt>
                <c:pt idx="566">
                  <c:v>-5.9241415285247845</c:v>
                </c:pt>
                <c:pt idx="567">
                  <c:v>-5.2020483093411114</c:v>
                </c:pt>
                <c:pt idx="568">
                  <c:v>-3.6579663393409589</c:v>
                </c:pt>
                <c:pt idx="569">
                  <c:v>-2.8908754293411403</c:v>
                </c:pt>
                <c:pt idx="570">
                  <c:v>-1.9818309979126099</c:v>
                </c:pt>
                <c:pt idx="571">
                  <c:v>-1.2224637793410125</c:v>
                </c:pt>
                <c:pt idx="572">
                  <c:v>-0.85731788818178245</c:v>
                </c:pt>
                <c:pt idx="573">
                  <c:v>-0.18415906934117743</c:v>
                </c:pt>
                <c:pt idx="574">
                  <c:v>-0.35324031934108291</c:v>
                </c:pt>
                <c:pt idx="575">
                  <c:v>-0.15905689934109582</c:v>
                </c:pt>
                <c:pt idx="576">
                  <c:v>0.24980936247699562</c:v>
                </c:pt>
                <c:pt idx="577">
                  <c:v>1.1002505706588055</c:v>
                </c:pt>
                <c:pt idx="578">
                  <c:v>1.5892009906590658</c:v>
                </c:pt>
                <c:pt idx="579">
                  <c:v>1.6640847206588238</c:v>
                </c:pt>
                <c:pt idx="580">
                  <c:v>1.7843554306588942</c:v>
                </c:pt>
                <c:pt idx="581">
                  <c:v>2.9171312201326232</c:v>
                </c:pt>
                <c:pt idx="582">
                  <c:v>3.2342525306588734</c:v>
                </c:pt>
                <c:pt idx="583">
                  <c:v>3.5029273694343885</c:v>
                </c:pt>
                <c:pt idx="584">
                  <c:v>3.6949055706588325</c:v>
                </c:pt>
                <c:pt idx="585">
                  <c:v>3.9142124806589407</c:v>
                </c:pt>
                <c:pt idx="586">
                  <c:v>4.2309403506589085</c:v>
                </c:pt>
                <c:pt idx="587">
                  <c:v>4.4956194606588582</c:v>
                </c:pt>
                <c:pt idx="588">
                  <c:v>4.4871867639923408</c:v>
                </c:pt>
                <c:pt idx="589">
                  <c:v>4.4275575010814396</c:v>
                </c:pt>
                <c:pt idx="590">
                  <c:v>4.7059182836000986</c:v>
                </c:pt>
                <c:pt idx="591">
                  <c:v>4.8422228406588772</c:v>
                </c:pt>
                <c:pt idx="592">
                  <c:v>5.0868198106588673</c:v>
                </c:pt>
                <c:pt idx="593">
                  <c:v>5.205841840658934</c:v>
                </c:pt>
                <c:pt idx="594">
                  <c:v>5.2446186449446337</c:v>
                </c:pt>
                <c:pt idx="595">
                  <c:v>5.2762274306589934</c:v>
                </c:pt>
                <c:pt idx="596">
                  <c:v>5.2387524084366994</c:v>
                </c:pt>
                <c:pt idx="597">
                  <c:v>3.6068716306589437</c:v>
                </c:pt>
                <c:pt idx="598">
                  <c:v>3.0173455417700001</c:v>
                </c:pt>
                <c:pt idx="599">
                  <c:v>1.9835956406588053</c:v>
                </c:pt>
                <c:pt idx="600">
                  <c:v>0.9253445020874127</c:v>
                </c:pt>
                <c:pt idx="601">
                  <c:v>0.33183693065895248</c:v>
                </c:pt>
                <c:pt idx="602">
                  <c:v>1.4660170659027524E-2</c:v>
                </c:pt>
                <c:pt idx="603">
                  <c:v>-0.21514087934113491</c:v>
                </c:pt>
                <c:pt idx="604">
                  <c:v>-0.51967408934106629</c:v>
                </c:pt>
                <c:pt idx="605">
                  <c:v>-0.79955123600777389</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-5.8252585793409821</c:v>
                </c:pt>
                <c:pt idx="616">
                  <c:v>-6.0156180493410565</c:v>
                </c:pt>
                <c:pt idx="617">
                  <c:v>-6.2542603093410394</c:v>
                </c:pt>
                <c:pt idx="618">
                  <c:v>-6.3942220591370358</c:v>
                </c:pt>
                <c:pt idx="619">
                  <c:v>-6.2330441893411566</c:v>
                </c:pt>
                <c:pt idx="620">
                  <c:v>-6.0422656780368271</c:v>
                </c:pt>
                <c:pt idx="621">
                  <c:v>-4.5094145693411605</c:v>
                </c:pt>
                <c:pt idx="622">
                  <c:v>-4.1555612193410365</c:v>
                </c:pt>
                <c:pt idx="623">
                  <c:v>-3.7353228993411847</c:v>
                </c:pt>
                <c:pt idx="624">
                  <c:v>-3.4466961101573332</c:v>
                </c:pt>
                <c:pt idx="625">
                  <c:v>-3.2653865693410946</c:v>
                </c:pt>
                <c:pt idx="626">
                  <c:v>-3.342648099341111</c:v>
                </c:pt>
                <c:pt idx="627">
                  <c:v>-3.5613937393411419</c:v>
                </c:pt>
                <c:pt idx="628">
                  <c:v>-3.6573852393409982</c:v>
                </c:pt>
                <c:pt idx="629">
                  <c:v>-3.6975204582299654</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-7.3846445693410532</c:v>
                </c:pt>
                <c:pt idx="638">
                  <c:v>-7.5716133993409533</c:v>
                </c:pt>
                <c:pt idx="639">
                  <c:v>-7.7825750893410515</c:v>
                </c:pt>
                <c:pt idx="640">
                  <c:v>-7.9780371993412524</c:v>
                </c:pt>
                <c:pt idx="641">
                  <c:v>-8.0000475489329848</c:v>
                </c:pt>
                <c:pt idx="642">
                  <c:v>-8.2075301893409716</c:v>
                </c:pt>
                <c:pt idx="643">
                  <c:v>-8.4020243293410743</c:v>
                </c:pt>
                <c:pt idx="644">
                  <c:v>-8.4940554893410987</c:v>
                </c:pt>
                <c:pt idx="645">
                  <c:v>-8.4226945693411572</c:v>
                </c:pt>
                <c:pt idx="646">
                  <c:v>-6.9251045308795645</c:v>
                </c:pt>
                <c:pt idx="647">
                  <c:v>-6.4820424704401134</c:v>
                </c:pt>
                <c:pt idx="648">
                  <c:v>-5.9050352291348958</c:v>
                </c:pt>
                <c:pt idx="649">
                  <c:v>-5.7790775893411102</c:v>
                </c:pt>
                <c:pt idx="650">
                  <c:v>-5.6654778793410561</c:v>
                </c:pt>
                <c:pt idx="651">
                  <c:v>-5.6863037511591914</c:v>
                </c:pt>
                <c:pt idx="652">
                  <c:v>-5.6057478793410853</c:v>
                </c:pt>
                <c:pt idx="653">
                  <c:v>-5.5828871305655854</c:v>
                </c:pt>
                <c:pt idx="654">
                  <c:v>-5.4735545693411041</c:v>
                </c:pt>
                <c:pt idx="655">
                  <c:v>-4.1561931547069406</c:v>
                </c:pt>
                <c:pt idx="656">
                  <c:v>-4.2311405493410632</c:v>
                </c:pt>
                <c:pt idx="657">
                  <c:v>-4.373878299340987</c:v>
                </c:pt>
                <c:pt idx="658">
                  <c:v>-4.4893381993411401</c:v>
                </c:pt>
                <c:pt idx="659">
                  <c:v>-4.6138211345584885</c:v>
                </c:pt>
                <c:pt idx="660">
                  <c:v>-4.6382281019498794</c:v>
                </c:pt>
                <c:pt idx="661">
                  <c:v>-4.7842499393410964</c:v>
                </c:pt>
                <c:pt idx="662">
                  <c:v>-4.8593395693411026</c:v>
                </c:pt>
                <c:pt idx="663">
                  <c:v>-4.6689129264839124</c:v>
                </c:pt>
                <c:pt idx="664">
                  <c:v>-4.5800674693410031</c:v>
                </c:pt>
                <c:pt idx="665">
                  <c:v>-4.7079034693410762</c:v>
                </c:pt>
                <c:pt idx="666">
                  <c:v>-4.7478544162798455</c:v>
                </c:pt>
                <c:pt idx="667">
                  <c:v>-4.6020870793412021</c:v>
                </c:pt>
                <c:pt idx="668">
                  <c:v>-4.466538289341301</c:v>
                </c:pt>
                <c:pt idx="669">
                  <c:v>-4.4865650693410304</c:v>
                </c:pt>
                <c:pt idx="670">
                  <c:v>-4.5125172993409732</c:v>
                </c:pt>
                <c:pt idx="671">
                  <c:v>-4.5328147193411175</c:v>
                </c:pt>
                <c:pt idx="672">
                  <c:v>-4.7131874154949314</c:v>
                </c:pt>
                <c:pt idx="673">
                  <c:v>-4.8070829714029086</c:v>
                </c:pt>
                <c:pt idx="674">
                  <c:v>-5.0863377293411434</c:v>
                </c:pt>
                <c:pt idx="675">
                  <c:v>-5.3131636693410798</c:v>
                </c:pt>
                <c:pt idx="676">
                  <c:v>-5.4798568593411119</c:v>
                </c:pt>
                <c:pt idx="677">
                  <c:v>-5.6094672632186331</c:v>
                </c:pt>
                <c:pt idx="678">
                  <c:v>-5.7207519393411701</c:v>
                </c:pt>
                <c:pt idx="679">
                  <c:v>-5.7776210293411445</c:v>
                </c:pt>
                <c:pt idx="680">
                  <c:v>-5.7950796654949528</c:v>
                </c:pt>
                <c:pt idx="681">
                  <c:v>-6.1909898001102865</c:v>
                </c:pt>
                <c:pt idx="682">
                  <c:v>-6.4259754593411458</c:v>
                </c:pt>
                <c:pt idx="683">
                  <c:v>-6.6909238856676154</c:v>
                </c:pt>
                <c:pt idx="684">
                  <c:v>-6.9453728493410125</c:v>
                </c:pt>
                <c:pt idx="685">
                  <c:v>-7.1041908593410303</c:v>
                </c:pt>
                <c:pt idx="686">
                  <c:v>-7.1712270393411748</c:v>
                </c:pt>
                <c:pt idx="687">
                  <c:v>-7.1649049329774677</c:v>
                </c:pt>
                <c:pt idx="688">
                  <c:v>-6.7556505693410545</c:v>
                </c:pt>
                <c:pt idx="689">
                  <c:v>-6.5944819948729885</c:v>
                </c:pt>
                <c:pt idx="690">
                  <c:v>-6.4731852593409656</c:v>
                </c:pt>
                <c:pt idx="691">
                  <c:v>-6.4503712993411515</c:v>
                </c:pt>
                <c:pt idx="692">
                  <c:v>-6.4528983493410408</c:v>
                </c:pt>
                <c:pt idx="693">
                  <c:v>-6.4429753993410941</c:v>
                </c:pt>
                <c:pt idx="694">
                  <c:v>-6.4035755081165373</c:v>
                </c:pt>
                <c:pt idx="695">
                  <c:v>-6.3565349860077438</c:v>
                </c:pt>
                <c:pt idx="696">
                  <c:v>-6.0099815963681067</c:v>
                </c:pt>
                <c:pt idx="697">
                  <c:v>-5.7449820493410515</c:v>
                </c:pt>
                <c:pt idx="698">
                  <c:v>-4.9865341593410051</c:v>
                </c:pt>
                <c:pt idx="699">
                  <c:v>-4.5283086724338704</c:v>
                </c:pt>
                <c:pt idx="700">
                  <c:v>-4.0664704493411525</c:v>
                </c:pt>
                <c:pt idx="701">
                  <c:v>-3.7172284593411717</c:v>
                </c:pt>
                <c:pt idx="702">
                  <c:v>-3.4361829993412356</c:v>
                </c:pt>
                <c:pt idx="703">
                  <c:v>-3.233043839341093</c:v>
                </c:pt>
                <c:pt idx="704">
                  <c:v>-3.0468541568409222</c:v>
                </c:pt>
                <c:pt idx="705">
                  <c:v>-3.1970553193410587</c:v>
                </c:pt>
                <c:pt idx="706">
                  <c:v>-3.3522524993411085</c:v>
                </c:pt>
                <c:pt idx="707">
                  <c:v>-3.5381132493411251</c:v>
                </c:pt>
                <c:pt idx="708">
                  <c:v>-3.7700336203614357</c:v>
                </c:pt>
                <c:pt idx="709">
                  <c:v>-3.9976300393411037</c:v>
                </c:pt>
                <c:pt idx="710">
                  <c:v>-4.2230405293410627</c:v>
                </c:pt>
                <c:pt idx="711">
                  <c:v>-4.3449770587027645</c:v>
                </c:pt>
                <c:pt idx="712">
                  <c:v>-4.0083681098816752</c:v>
                </c:pt>
                <c:pt idx="713">
                  <c:v>-3.7419030744956672</c:v>
                </c:pt>
                <c:pt idx="714">
                  <c:v>-3.2281250993410002</c:v>
                </c:pt>
                <c:pt idx="715">
                  <c:v>-2.9873730193411205</c:v>
                </c:pt>
                <c:pt idx="716">
                  <c:v>-3.3641054593411326</c:v>
                </c:pt>
                <c:pt idx="717">
                  <c:v>-3.3933146593411752</c:v>
                </c:pt>
                <c:pt idx="718">
                  <c:v>-3.2657270081166496</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8.0482710906588011</c:v>
                </c:pt>
                <c:pt idx="728">
                  <c:v>8.8635159706589768</c:v>
                </c:pt>
                <c:pt idx="729">
                  <c:v>9.1162841263109851</c:v>
                </c:pt>
                <c:pt idx="730">
                  <c:v>9.3426008152742916</c:v>
                </c:pt>
                <c:pt idx="731">
                  <c:v>10.624823993158856</c:v>
                </c:pt>
                <c:pt idx="732">
                  <c:v>10.474485550658958</c:v>
                </c:pt>
                <c:pt idx="733">
                  <c:v>10.272811580658939</c:v>
                </c:pt>
                <c:pt idx="734">
                  <c:v>10.314667358369755</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2.5168738906588763</c:v>
                </c:pt>
                <c:pt idx="750">
                  <c:v>2.7978559406588439</c:v>
                </c:pt>
                <c:pt idx="751">
                  <c:v>2.8255838592303641</c:v>
                </c:pt>
                <c:pt idx="752">
                  <c:v>2.9121199606588624</c:v>
                </c:pt>
                <c:pt idx="753">
                  <c:v>3.1229225306589825</c:v>
                </c:pt>
                <c:pt idx="754">
                  <c:v>3.3450053056588223</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8.3682724609618404</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7.1833265506589798</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6.7426091110713147</c:v>
                </c:pt>
                <c:pt idx="783">
                  <c:v>6.1397701906589424</c:v>
                </c:pt>
                <c:pt idx="784">
                  <c:v>5.6531171806589242</c:v>
                </c:pt>
                <c:pt idx="785">
                  <c:v>4.7666885806589505</c:v>
                </c:pt>
                <c:pt idx="786">
                  <c:v>3.9719126906589377</c:v>
                </c:pt>
                <c:pt idx="787">
                  <c:v>2.9292337044683592</c:v>
                </c:pt>
                <c:pt idx="788">
                  <c:v>0.66349135373580892</c:v>
                </c:pt>
                <c:pt idx="789">
                  <c:v>2.4496330658919929E-2</c:v>
                </c:pt>
                <c:pt idx="790">
                  <c:v>-0.94544201934114369</c:v>
                </c:pt>
                <c:pt idx="791">
                  <c:v>-1.7278624493410035</c:v>
                </c:pt>
                <c:pt idx="792">
                  <c:v>-2.1474201993410582</c:v>
                </c:pt>
                <c:pt idx="793">
                  <c:v>-2.5158830897493067</c:v>
                </c:pt>
                <c:pt idx="794">
                  <c:v>-3.0190110041237537</c:v>
                </c:pt>
                <c:pt idx="795">
                  <c:v>-2.8235640535515802</c:v>
                </c:pt>
                <c:pt idx="796">
                  <c:v>-2.4566599893410692</c:v>
                </c:pt>
                <c:pt idx="797">
                  <c:v>-2.296173179341082</c:v>
                </c:pt>
                <c:pt idx="798">
                  <c:v>-2.3309541893411656</c:v>
                </c:pt>
                <c:pt idx="799">
                  <c:v>-2.5100759301658333</c:v>
                </c:pt>
                <c:pt idx="800">
                  <c:v>-2.6720579793410009</c:v>
                </c:pt>
                <c:pt idx="801">
                  <c:v>-2.6482588954278867</c:v>
                </c:pt>
                <c:pt idx="802">
                  <c:v>-1.5712245558276945</c:v>
                </c:pt>
                <c:pt idx="803">
                  <c:v>-1.3561868493410323</c:v>
                </c:pt>
                <c:pt idx="804">
                  <c:v>-1.3158818652595414</c:v>
                </c:pt>
                <c:pt idx="805">
                  <c:v>-1.1555979193410644</c:v>
                </c:pt>
                <c:pt idx="806">
                  <c:v>-1.0524558093410725</c:v>
                </c:pt>
                <c:pt idx="807">
                  <c:v>-0.8926779993410463</c:v>
                </c:pt>
                <c:pt idx="808">
                  <c:v>-0.55301157934101752</c:v>
                </c:pt>
                <c:pt idx="809">
                  <c:v>-0.25094407449566347</c:v>
                </c:pt>
                <c:pt idx="810">
                  <c:v>3.256293065892641E-2</c:v>
                </c:pt>
                <c:pt idx="811">
                  <c:v>1.7252454306588731</c:v>
                </c:pt>
                <c:pt idx="812">
                  <c:v>1.9197417506588437</c:v>
                </c:pt>
                <c:pt idx="813">
                  <c:v>2.1881711806589412</c:v>
                </c:pt>
                <c:pt idx="814">
                  <c:v>2.3068705306588484</c:v>
                </c:pt>
                <c:pt idx="815">
                  <c:v>2.5061786306589369</c:v>
                </c:pt>
                <c:pt idx="816">
                  <c:v>2.7157333894216742</c:v>
                </c:pt>
                <c:pt idx="817">
                  <c:v>3.0326672406589807</c:v>
                </c:pt>
                <c:pt idx="818">
                  <c:v>3.2351378806587689</c:v>
                </c:pt>
                <c:pt idx="819">
                  <c:v>3.4060496045719177</c:v>
                </c:pt>
                <c:pt idx="820">
                  <c:v>4.1473356632170502</c:v>
                </c:pt>
                <c:pt idx="821">
                  <c:v>4.2157663906589304</c:v>
                </c:pt>
                <c:pt idx="822">
                  <c:v>4.2907557806589693</c:v>
                </c:pt>
                <c:pt idx="823">
                  <c:v>4.3255976706587527</c:v>
                </c:pt>
                <c:pt idx="824">
                  <c:v>4.4561039606589787</c:v>
                </c:pt>
                <c:pt idx="825">
                  <c:v>4.6326129706587045</c:v>
                </c:pt>
                <c:pt idx="826">
                  <c:v>4.8696584106589853</c:v>
                </c:pt>
                <c:pt idx="827">
                  <c:v>4.9775481213806358</c:v>
                </c:pt>
                <c:pt idx="828">
                  <c:v>4.9650929306588978</c:v>
                </c:pt>
                <c:pt idx="829">
                  <c:v>5.1301037163731564</c:v>
                </c:pt>
                <c:pt idx="830">
                  <c:v>5.185416280658746</c:v>
                </c:pt>
                <c:pt idx="831">
                  <c:v>5.1064394206589441</c:v>
                </c:pt>
                <c:pt idx="832">
                  <c:v>5.0184395806589635</c:v>
                </c:pt>
                <c:pt idx="833">
                  <c:v>4.9552058953053724</c:v>
                </c:pt>
                <c:pt idx="834">
                  <c:v>4.9087575633119664</c:v>
                </c:pt>
                <c:pt idx="835">
                  <c:v>4.82877707065885</c:v>
                </c:pt>
                <c:pt idx="836">
                  <c:v>4.7139996006588953</c:v>
                </c:pt>
                <c:pt idx="837">
                  <c:v>4.6626735735160665</c:v>
                </c:pt>
                <c:pt idx="838">
                  <c:v>4.0907696109865981</c:v>
                </c:pt>
                <c:pt idx="839">
                  <c:v>3.8397032017432435</c:v>
                </c:pt>
                <c:pt idx="840">
                  <c:v>3.3259223123793475</c:v>
                </c:pt>
                <c:pt idx="841">
                  <c:v>1.4770868106589599</c:v>
                </c:pt>
                <c:pt idx="842">
                  <c:v>0.19498048065878493</c:v>
                </c:pt>
                <c:pt idx="843">
                  <c:v>-0.60399088934112055</c:v>
                </c:pt>
                <c:pt idx="844">
                  <c:v>-1.2922423012997521</c:v>
                </c:pt>
                <c:pt idx="845">
                  <c:v>-1.6987388448512815</c:v>
                </c:pt>
                <c:pt idx="846">
                  <c:v>-2.3355804423569184</c:v>
                </c:pt>
                <c:pt idx="847">
                  <c:v>-2.4273991993410391</c:v>
                </c:pt>
                <c:pt idx="848">
                  <c:v>-2.4235568893411847</c:v>
                </c:pt>
                <c:pt idx="849">
                  <c:v>-2.1437243393410959</c:v>
                </c:pt>
                <c:pt idx="850">
                  <c:v>-1.7078717755265962</c:v>
                </c:pt>
                <c:pt idx="851">
                  <c:v>-1.1705033193410521</c:v>
                </c:pt>
                <c:pt idx="852">
                  <c:v>-0.70872459934113863</c:v>
                </c:pt>
                <c:pt idx="853">
                  <c:v>-0.80428476934122128</c:v>
                </c:pt>
                <c:pt idx="854">
                  <c:v>-1.0301325460852433</c:v>
                </c:pt>
                <c:pt idx="855">
                  <c:v>-0.10411813690868163</c:v>
                </c:pt>
                <c:pt idx="856">
                  <c:v>-0.11318704934113556</c:v>
                </c:pt>
                <c:pt idx="857">
                  <c:v>-0.26995060934122306</c:v>
                </c:pt>
                <c:pt idx="858">
                  <c:v>-0.11613458934115801</c:v>
                </c:pt>
                <c:pt idx="859">
                  <c:v>-1.0632455704822541E-2</c:v>
                </c:pt>
                <c:pt idx="860">
                  <c:v>-0.35602056934119797</c:v>
                </c:pt>
                <c:pt idx="861">
                  <c:v>-0.20759197934110321</c:v>
                </c:pt>
                <c:pt idx="862">
                  <c:v>5.359603065898013E-2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4.8688329406588933</c:v>
                </c:pt>
                <c:pt idx="877">
                  <c:v>4.3260740006588962</c:v>
                </c:pt>
                <c:pt idx="878">
                  <c:v>3.8036754906587813</c:v>
                </c:pt>
                <c:pt idx="879">
                  <c:v>3.6132726859781727</c:v>
                </c:pt>
                <c:pt idx="880">
                  <c:v>3.0442434580562288</c:v>
                </c:pt>
                <c:pt idx="881">
                  <c:v>2.6999498306587753</c:v>
                </c:pt>
                <c:pt idx="882">
                  <c:v>2.2581554206587184</c:v>
                </c:pt>
                <c:pt idx="883">
                  <c:v>2.6324874100402935</c:v>
                </c:pt>
                <c:pt idx="884">
                  <c:v>4.6048079075818897</c:v>
                </c:pt>
                <c:pt idx="885">
                  <c:v>5.4867173006590724</c:v>
                </c:pt>
                <c:pt idx="886">
                  <c:v>5.8455413906588802</c:v>
                </c:pt>
                <c:pt idx="887">
                  <c:v>6.0904988806588989</c:v>
                </c:pt>
                <c:pt idx="888">
                  <c:v>6.8299340800096981</c:v>
                </c:pt>
                <c:pt idx="889">
                  <c:v>6.8337891306588334</c:v>
                </c:pt>
                <c:pt idx="890">
                  <c:v>6.4087217106588534</c:v>
                </c:pt>
                <c:pt idx="891">
                  <c:v>6.4255573606588845</c:v>
                </c:pt>
                <c:pt idx="892">
                  <c:v>6.4510748020874757</c:v>
                </c:pt>
                <c:pt idx="893">
                  <c:v>8.230881080658941</c:v>
                </c:pt>
                <c:pt idx="894">
                  <c:v>8.1474426096063706</c:v>
                </c:pt>
                <c:pt idx="895">
                  <c:v>8.4995968506590849</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-5.1861515390380113</c:v>
                </c:pt>
                <c:pt idx="2">
                  <c:v>-5.1897265493410165</c:v>
                </c:pt>
                <c:pt idx="3">
                  <c:v>-5.1970373093410744</c:v>
                </c:pt>
                <c:pt idx="4">
                  <c:v>-5.2037856093411108</c:v>
                </c:pt>
                <c:pt idx="5">
                  <c:v>-5.2232954793411324</c:v>
                </c:pt>
                <c:pt idx="6">
                  <c:v>-5.2266828093413409</c:v>
                </c:pt>
                <c:pt idx="7">
                  <c:v>-5.2311329693410613</c:v>
                </c:pt>
                <c:pt idx="8">
                  <c:v>-5.2426180293411324</c:v>
                </c:pt>
                <c:pt idx="9">
                  <c:v>-5.2873017293410811</c:v>
                </c:pt>
                <c:pt idx="10">
                  <c:v>-5.3354690137856791</c:v>
                </c:pt>
                <c:pt idx="11">
                  <c:v>-5.2581719193411232</c:v>
                </c:pt>
                <c:pt idx="12">
                  <c:v>-5.117150369341064</c:v>
                </c:pt>
                <c:pt idx="13">
                  <c:v>-5.0126231693412109</c:v>
                </c:pt>
                <c:pt idx="14">
                  <c:v>-5.4579335193411396</c:v>
                </c:pt>
                <c:pt idx="15">
                  <c:v>-6.0826886393410575</c:v>
                </c:pt>
                <c:pt idx="16">
                  <c:v>-6.2872605093412091</c:v>
                </c:pt>
                <c:pt idx="17">
                  <c:v>-6.5595611093410708</c:v>
                </c:pt>
                <c:pt idx="18">
                  <c:v>-6.645514369341174</c:v>
                </c:pt>
                <c:pt idx="19">
                  <c:v>-6.4037551203614314</c:v>
                </c:pt>
                <c:pt idx="20">
                  <c:v>-5.0315706693410664</c:v>
                </c:pt>
                <c:pt idx="21">
                  <c:v>-4.1435850493410307</c:v>
                </c:pt>
                <c:pt idx="22">
                  <c:v>-4.3100680193410739</c:v>
                </c:pt>
                <c:pt idx="23">
                  <c:v>-4.6459211147955557</c:v>
                </c:pt>
                <c:pt idx="24">
                  <c:v>-3.7500150093410838</c:v>
                </c:pt>
                <c:pt idx="25">
                  <c:v>-1.5029329093410981</c:v>
                </c:pt>
                <c:pt idx="26">
                  <c:v>1.8135439306587551</c:v>
                </c:pt>
                <c:pt idx="27">
                  <c:v>5.0970713306589346</c:v>
                </c:pt>
                <c:pt idx="28">
                  <c:v>8.3907410266184286</c:v>
                </c:pt>
                <c:pt idx="29">
                  <c:v>9.9626490706587152</c:v>
                </c:pt>
                <c:pt idx="30">
                  <c:v>10.515900430658959</c:v>
                </c:pt>
                <c:pt idx="31">
                  <c:v>10.869156800659054</c:v>
                </c:pt>
                <c:pt idx="32">
                  <c:v>10.995000647153649</c:v>
                </c:pt>
                <c:pt idx="33">
                  <c:v>11.349381330658868</c:v>
                </c:pt>
                <c:pt idx="34">
                  <c:v>11.366602900659055</c:v>
                </c:pt>
                <c:pt idx="35">
                  <c:v>11.612531670658853</c:v>
                </c:pt>
                <c:pt idx="36">
                  <c:v>12.171644280658882</c:v>
                </c:pt>
                <c:pt idx="37">
                  <c:v>12.248257160658946</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2.375446380658651</c:v>
                </c:pt>
                <c:pt idx="46">
                  <c:v>1.7640483306588821</c:v>
                </c:pt>
                <c:pt idx="47">
                  <c:v>1.7512667806589071</c:v>
                </c:pt>
                <c:pt idx="48">
                  <c:v>1.6052849306588841</c:v>
                </c:pt>
                <c:pt idx="49">
                  <c:v>1.2644748082099098</c:v>
                </c:pt>
                <c:pt idx="50">
                  <c:v>1.0380487306588175</c:v>
                </c:pt>
                <c:pt idx="51">
                  <c:v>0.84708774065889403</c:v>
                </c:pt>
                <c:pt idx="52">
                  <c:v>0.63518849065879379</c:v>
                </c:pt>
                <c:pt idx="53">
                  <c:v>0.81128738065891048</c:v>
                </c:pt>
                <c:pt idx="54">
                  <c:v>0.49815665514877638</c:v>
                </c:pt>
                <c:pt idx="55">
                  <c:v>-0.16520053934094392</c:v>
                </c:pt>
                <c:pt idx="56">
                  <c:v>-0.72613116934097377</c:v>
                </c:pt>
                <c:pt idx="57">
                  <c:v>-1.3097055093412164</c:v>
                </c:pt>
                <c:pt idx="58">
                  <c:v>-2.0111399493410431</c:v>
                </c:pt>
                <c:pt idx="59">
                  <c:v>-1.9187414893411161</c:v>
                </c:pt>
                <c:pt idx="60">
                  <c:v>-1.9336023693412618</c:v>
                </c:pt>
                <c:pt idx="61">
                  <c:v>-2.4097990093410289</c:v>
                </c:pt>
                <c:pt idx="62">
                  <c:v>-2.5544160161496428</c:v>
                </c:pt>
                <c:pt idx="63">
                  <c:v>-2.0065456093410177</c:v>
                </c:pt>
                <c:pt idx="64">
                  <c:v>-0.87964864934112286</c:v>
                </c:pt>
                <c:pt idx="65">
                  <c:v>-4.1243479341034096E-2</c:v>
                </c:pt>
                <c:pt idx="66">
                  <c:v>0.50271833787535058</c:v>
                </c:pt>
                <c:pt idx="67">
                  <c:v>0.7721878306590092</c:v>
                </c:pt>
                <c:pt idx="68">
                  <c:v>2.1830967006588402</c:v>
                </c:pt>
                <c:pt idx="69">
                  <c:v>3.3629968606590097</c:v>
                </c:pt>
                <c:pt idx="70">
                  <c:v>4.2066368306589368</c:v>
                </c:pt>
                <c:pt idx="71">
                  <c:v>4.6957142657104347</c:v>
                </c:pt>
                <c:pt idx="72">
                  <c:v>4.3854622406589465</c:v>
                </c:pt>
                <c:pt idx="73">
                  <c:v>3.5996518506588258</c:v>
                </c:pt>
                <c:pt idx="74">
                  <c:v>3.0275672506588642</c:v>
                </c:pt>
                <c:pt idx="75">
                  <c:v>1.9393269358134404</c:v>
                </c:pt>
                <c:pt idx="76">
                  <c:v>0.93990537065887991</c:v>
                </c:pt>
                <c:pt idx="77">
                  <c:v>0.10102785065866725</c:v>
                </c:pt>
                <c:pt idx="78">
                  <c:v>-1.4330205093411479</c:v>
                </c:pt>
                <c:pt idx="79">
                  <c:v>-3.1036656002690108</c:v>
                </c:pt>
                <c:pt idx="80">
                  <c:v>-4.7819700793410789</c:v>
                </c:pt>
                <c:pt idx="81">
                  <c:v>-5.6246064493410488</c:v>
                </c:pt>
                <c:pt idx="82">
                  <c:v>-5.5795791293411821</c:v>
                </c:pt>
                <c:pt idx="83">
                  <c:v>-5.5184249293411485</c:v>
                </c:pt>
                <c:pt idx="84">
                  <c:v>-5.2657495693411107</c:v>
                </c:pt>
                <c:pt idx="85">
                  <c:v>0.27489277312450716</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3.3621454306588885</c:v>
                </c:pt>
                <c:pt idx="97">
                  <c:v>5.5111338027519281</c:v>
                </c:pt>
                <c:pt idx="98">
                  <c:v>6.1001359006589144</c:v>
                </c:pt>
                <c:pt idx="99">
                  <c:v>6.2510331213803534</c:v>
                </c:pt>
                <c:pt idx="100">
                  <c:v>6.2507021706589398</c:v>
                </c:pt>
                <c:pt idx="101">
                  <c:v>5.9685796906589283</c:v>
                </c:pt>
                <c:pt idx="102">
                  <c:v>5.6498072265773045</c:v>
                </c:pt>
                <c:pt idx="103">
                  <c:v>3.3689704306588295</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0.79622543065893714</c:v>
                </c:pt>
                <c:pt idx="120">
                  <c:v>1.2302810606588963</c:v>
                </c:pt>
                <c:pt idx="121">
                  <c:v>2.333416662982259</c:v>
                </c:pt>
                <c:pt idx="122">
                  <c:v>2.8140706906589767</c:v>
                </c:pt>
                <c:pt idx="123">
                  <c:v>2.9169116906587589</c:v>
                </c:pt>
                <c:pt idx="124">
                  <c:v>3.0622816706589049</c:v>
                </c:pt>
                <c:pt idx="125">
                  <c:v>3.1536679306589122</c:v>
                </c:pt>
                <c:pt idx="126">
                  <c:v>3.7300695973255245</c:v>
                </c:pt>
                <c:pt idx="127">
                  <c:v>4.1462059406590868</c:v>
                </c:pt>
                <c:pt idx="128">
                  <c:v>4.585867990658878</c:v>
                </c:pt>
                <c:pt idx="129">
                  <c:v>5.3784316306588495</c:v>
                </c:pt>
                <c:pt idx="130">
                  <c:v>5.4955136910756437</c:v>
                </c:pt>
                <c:pt idx="131">
                  <c:v>4.9676635706588304</c:v>
                </c:pt>
                <c:pt idx="132">
                  <c:v>4.5192023906590437</c:v>
                </c:pt>
                <c:pt idx="133">
                  <c:v>4.0766743871806721</c:v>
                </c:pt>
                <c:pt idx="134">
                  <c:v>2.6423806870691209</c:v>
                </c:pt>
                <c:pt idx="135">
                  <c:v>2.2328862506588365</c:v>
                </c:pt>
                <c:pt idx="136">
                  <c:v>1.54804448065886</c:v>
                </c:pt>
                <c:pt idx="137">
                  <c:v>0.64189892065883469</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-9.8424405693411288</c:v>
                </c:pt>
                <c:pt idx="150">
                  <c:v>-12.388947657948698</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-10.800943309341054</c:v>
                </c:pt>
                <c:pt idx="162">
                  <c:v>-10.526005743254112</c:v>
                </c:pt>
                <c:pt idx="163">
                  <c:v>-10.552309114795674</c:v>
                </c:pt>
                <c:pt idx="164">
                  <c:v>-9.8352018770334269</c:v>
                </c:pt>
                <c:pt idx="165">
                  <c:v>-9.5236522193411268</c:v>
                </c:pt>
                <c:pt idx="166">
                  <c:v>-8.8829097093411775</c:v>
                </c:pt>
                <c:pt idx="167">
                  <c:v>-7.6560829735964413</c:v>
                </c:pt>
                <c:pt idx="168">
                  <c:v>-7.1434661693411101</c:v>
                </c:pt>
                <c:pt idx="169">
                  <c:v>-7.219679390769647</c:v>
                </c:pt>
                <c:pt idx="170">
                  <c:v>-4.9972465693411294</c:v>
                </c:pt>
                <c:pt idx="171">
                  <c:v>-4.9867308856674839</c:v>
                </c:pt>
                <c:pt idx="172">
                  <c:v>-4.7777885693412259</c:v>
                </c:pt>
                <c:pt idx="173">
                  <c:v>-4.4639386993409715</c:v>
                </c:pt>
                <c:pt idx="174">
                  <c:v>-4.3134164693409387</c:v>
                </c:pt>
                <c:pt idx="175">
                  <c:v>-4.31987906934107</c:v>
                </c:pt>
                <c:pt idx="176">
                  <c:v>-4.3528695035514886</c:v>
                </c:pt>
                <c:pt idx="177">
                  <c:v>-3.5869186847256307</c:v>
                </c:pt>
                <c:pt idx="178">
                  <c:v>-3.7149521693411867</c:v>
                </c:pt>
                <c:pt idx="179">
                  <c:v>-3.756362999341273</c:v>
                </c:pt>
                <c:pt idx="180">
                  <c:v>-3.4080249193411305</c:v>
                </c:pt>
                <c:pt idx="181">
                  <c:v>-2.8881188993411797</c:v>
                </c:pt>
                <c:pt idx="182">
                  <c:v>-2.3922933061830864</c:v>
                </c:pt>
                <c:pt idx="183">
                  <c:v>-1.7689963293409499</c:v>
                </c:pt>
                <c:pt idx="184">
                  <c:v>-1.4747980267879512</c:v>
                </c:pt>
                <c:pt idx="185">
                  <c:v>-0.13495063830659149</c:v>
                </c:pt>
                <c:pt idx="186">
                  <c:v>4.5141840658828855E-2</c:v>
                </c:pt>
                <c:pt idx="187">
                  <c:v>0.53868833065895672</c:v>
                </c:pt>
                <c:pt idx="188">
                  <c:v>1.2505955806591218</c:v>
                </c:pt>
                <c:pt idx="189">
                  <c:v>2.2739429944887304</c:v>
                </c:pt>
                <c:pt idx="190">
                  <c:v>3.8216428006589167</c:v>
                </c:pt>
                <c:pt idx="191">
                  <c:v>5.2166521006589717</c:v>
                </c:pt>
                <c:pt idx="192">
                  <c:v>6.3907565764923273</c:v>
                </c:pt>
                <c:pt idx="193">
                  <c:v>13.225234864621186</c:v>
                </c:pt>
                <c:pt idx="194">
                  <c:v>14.899009350658979</c:v>
                </c:pt>
                <c:pt idx="195">
                  <c:v>16.960837485604088</c:v>
                </c:pt>
                <c:pt idx="196">
                  <c:v>19.310984630658883</c:v>
                </c:pt>
                <c:pt idx="197">
                  <c:v>21.804644630658927</c:v>
                </c:pt>
                <c:pt idx="198">
                  <c:v>23.285541880658766</c:v>
                </c:pt>
                <c:pt idx="199">
                  <c:v>24.439425080658808</c:v>
                </c:pt>
                <c:pt idx="200">
                  <c:v>24.98468262606098</c:v>
                </c:pt>
                <c:pt idx="201">
                  <c:v>27.436944180658831</c:v>
                </c:pt>
                <c:pt idx="202">
                  <c:v>27.480558370658926</c:v>
                </c:pt>
                <c:pt idx="203">
                  <c:v>27.507295920658962</c:v>
                </c:pt>
                <c:pt idx="204">
                  <c:v>27.55967313065889</c:v>
                </c:pt>
                <c:pt idx="205">
                  <c:v>27.274924130658995</c:v>
                </c:pt>
                <c:pt idx="206">
                  <c:v>26.728109154062889</c:v>
                </c:pt>
                <c:pt idx="207">
                  <c:v>25.931099330658988</c:v>
                </c:pt>
                <c:pt idx="208">
                  <c:v>25.266249875103298</c:v>
                </c:pt>
                <c:pt idx="209">
                  <c:v>17.092653180658832</c:v>
                </c:pt>
                <c:pt idx="210">
                  <c:v>15.810552880659024</c:v>
                </c:pt>
                <c:pt idx="211">
                  <c:v>13.725219350659017</c:v>
                </c:pt>
                <c:pt idx="212">
                  <c:v>11.981199590658953</c:v>
                </c:pt>
                <c:pt idx="213">
                  <c:v>10.65144068065892</c:v>
                </c:pt>
                <c:pt idx="214">
                  <c:v>7.689378451277463</c:v>
                </c:pt>
                <c:pt idx="215">
                  <c:v>7.3210428306589055</c:v>
                </c:pt>
                <c:pt idx="216">
                  <c:v>7.2345888406587759</c:v>
                </c:pt>
                <c:pt idx="217">
                  <c:v>7.2505060806589086</c:v>
                </c:pt>
                <c:pt idx="218">
                  <c:v>7.189559330658696</c:v>
                </c:pt>
                <c:pt idx="219">
                  <c:v>7.3675113446372746</c:v>
                </c:pt>
                <c:pt idx="220">
                  <c:v>7.7747663806587184</c:v>
                </c:pt>
                <c:pt idx="221">
                  <c:v>8.0734496938167748</c:v>
                </c:pt>
                <c:pt idx="222">
                  <c:v>8.7679154306589009</c:v>
                </c:pt>
                <c:pt idx="223">
                  <c:v>8.1857967106587068</c:v>
                </c:pt>
                <c:pt idx="224">
                  <c:v>7.4316690306590276</c:v>
                </c:pt>
                <c:pt idx="225">
                  <c:v>7.2569357606590845</c:v>
                </c:pt>
                <c:pt idx="226">
                  <c:v>6.3549492710845215</c:v>
                </c:pt>
                <c:pt idx="227">
                  <c:v>6.0527591906589464</c:v>
                </c:pt>
                <c:pt idx="228">
                  <c:v>5.1519338806588975</c:v>
                </c:pt>
                <c:pt idx="229">
                  <c:v>4.3808284006588574</c:v>
                </c:pt>
                <c:pt idx="230">
                  <c:v>3.2939848812082788</c:v>
                </c:pt>
                <c:pt idx="231">
                  <c:v>3.1023297878017555</c:v>
                </c:pt>
                <c:pt idx="232">
                  <c:v>3.4479812993457992</c:v>
                </c:pt>
                <c:pt idx="233">
                  <c:v>3.7971673206590282</c:v>
                </c:pt>
                <c:pt idx="234">
                  <c:v>3.9650280306589138</c:v>
                </c:pt>
                <c:pt idx="235">
                  <c:v>3.8374808106588727</c:v>
                </c:pt>
                <c:pt idx="236">
                  <c:v>4.0577919206587545</c:v>
                </c:pt>
                <c:pt idx="237">
                  <c:v>4.7610820719633864</c:v>
                </c:pt>
                <c:pt idx="238">
                  <c:v>4.6386034832904643</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13.065855410659001</c:v>
                </c:pt>
                <c:pt idx="250">
                  <c:v>13.130768723341738</c:v>
                </c:pt>
                <c:pt idx="251">
                  <c:v>12.776075771568069</c:v>
                </c:pt>
                <c:pt idx="252">
                  <c:v>13.073624950658974</c:v>
                </c:pt>
                <c:pt idx="253">
                  <c:v>13.146378778027081</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15.091021980658647</c:v>
                </c:pt>
                <c:pt idx="263">
                  <c:v>14.483444245091821</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9.6040934416478319</c:v>
                </c:pt>
                <c:pt idx="275">
                  <c:v>10.603767480658798</c:v>
                </c:pt>
                <c:pt idx="276">
                  <c:v>11.447843810658952</c:v>
                </c:pt>
                <c:pt idx="277">
                  <c:v>12.666482340658638</c:v>
                </c:pt>
                <c:pt idx="278">
                  <c:v>11.091897330658909</c:v>
                </c:pt>
                <c:pt idx="279">
                  <c:v>9.6991750306589353</c:v>
                </c:pt>
                <c:pt idx="280">
                  <c:v>7.9800181906590471</c:v>
                </c:pt>
                <c:pt idx="281">
                  <c:v>7.0976363306589469</c:v>
                </c:pt>
                <c:pt idx="282">
                  <c:v>5.7142142906589459</c:v>
                </c:pt>
                <c:pt idx="283">
                  <c:v>4.1639476994761395</c:v>
                </c:pt>
                <c:pt idx="284">
                  <c:v>2.8400709106588757</c:v>
                </c:pt>
                <c:pt idx="285">
                  <c:v>1.0960110506589302</c:v>
                </c:pt>
                <c:pt idx="286">
                  <c:v>5.1034327210658162E-2</c:v>
                </c:pt>
                <c:pt idx="287">
                  <c:v>-2.2865670455315463</c:v>
                </c:pt>
                <c:pt idx="288">
                  <c:v>-2.3192657293410766</c:v>
                </c:pt>
                <c:pt idx="289">
                  <c:v>-2.4496569629579881</c:v>
                </c:pt>
                <c:pt idx="290">
                  <c:v>-2.4235543993409872</c:v>
                </c:pt>
                <c:pt idx="291">
                  <c:v>-1.9647929693410804</c:v>
                </c:pt>
                <c:pt idx="292">
                  <c:v>-1.9980821653006915</c:v>
                </c:pt>
                <c:pt idx="293">
                  <c:v>-1.7436145693411049</c:v>
                </c:pt>
                <c:pt idx="294">
                  <c:v>-1.1985904683311213</c:v>
                </c:pt>
                <c:pt idx="295">
                  <c:v>-0.64522211934109963</c:v>
                </c:pt>
                <c:pt idx="296">
                  <c:v>-0.34483256934108025</c:v>
                </c:pt>
                <c:pt idx="297">
                  <c:v>7.6787720658771444E-2</c:v>
                </c:pt>
                <c:pt idx="298">
                  <c:v>0.43126943065885831</c:v>
                </c:pt>
                <c:pt idx="299">
                  <c:v>0.95752629934580114</c:v>
                </c:pt>
                <c:pt idx="300">
                  <c:v>1.6199060906587022</c:v>
                </c:pt>
                <c:pt idx="301">
                  <c:v>1.7887227106588879</c:v>
                </c:pt>
                <c:pt idx="302">
                  <c:v>5.364779143424812</c:v>
                </c:pt>
                <c:pt idx="303">
                  <c:v>5.9615671306590494</c:v>
                </c:pt>
                <c:pt idx="304">
                  <c:v>6.6970042438456288</c:v>
                </c:pt>
                <c:pt idx="305">
                  <c:v>7.644554970658934</c:v>
                </c:pt>
                <c:pt idx="306">
                  <c:v>7.585309962573902</c:v>
                </c:pt>
                <c:pt idx="307">
                  <c:v>16.762551430658874</c:v>
                </c:pt>
                <c:pt idx="308">
                  <c:v>18.373036170659127</c:v>
                </c:pt>
                <c:pt idx="309">
                  <c:v>18.132058955911507</c:v>
                </c:pt>
                <c:pt idx="310">
                  <c:v>16.484223670658981</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c:v>
                </c:pt>
                <c:pt idx="324">
                  <c:v>-14.353852639341103</c:v>
                </c:pt>
                <c:pt idx="325">
                  <c:v>-14.041525620361618</c:v>
                </c:pt>
                <c:pt idx="326">
                  <c:v>-13.713640009341272</c:v>
                </c:pt>
                <c:pt idx="327">
                  <c:v>-13.044696749341142</c:v>
                </c:pt>
                <c:pt idx="328">
                  <c:v>-12.835876239341223</c:v>
                </c:pt>
                <c:pt idx="329">
                  <c:v>-12.899981650149311</c:v>
                </c:pt>
                <c:pt idx="330">
                  <c:v>-12.769298592068409</c:v>
                </c:pt>
                <c:pt idx="331">
                  <c:v>-10.009318558924519</c:v>
                </c:pt>
                <c:pt idx="332">
                  <c:v>-9.2388945293410814</c:v>
                </c:pt>
                <c:pt idx="333">
                  <c:v>-8.6964304393410519</c:v>
                </c:pt>
                <c:pt idx="334">
                  <c:v>-8.0399368084715377</c:v>
                </c:pt>
                <c:pt idx="335">
                  <c:v>-7.9460423893413337</c:v>
                </c:pt>
                <c:pt idx="336">
                  <c:v>-8.1377245693411009</c:v>
                </c:pt>
                <c:pt idx="337">
                  <c:v>-8.1651562031438996</c:v>
                </c:pt>
                <c:pt idx="338">
                  <c:v>-8.0080033893409421</c:v>
                </c:pt>
                <c:pt idx="339">
                  <c:v>-7.8501805034067749</c:v>
                </c:pt>
                <c:pt idx="340">
                  <c:v>-7.4375143593411766</c:v>
                </c:pt>
                <c:pt idx="341">
                  <c:v>-6.902263919341153</c:v>
                </c:pt>
                <c:pt idx="342">
                  <c:v>-6.7572847793410826</c:v>
                </c:pt>
                <c:pt idx="343">
                  <c:v>-6.5523950455315116</c:v>
                </c:pt>
                <c:pt idx="344">
                  <c:v>-6.0701155026743825</c:v>
                </c:pt>
                <c:pt idx="345">
                  <c:v>-5.8203208193410205</c:v>
                </c:pt>
                <c:pt idx="346">
                  <c:v>-5.6770765293412264</c:v>
                </c:pt>
                <c:pt idx="347">
                  <c:v>-5.752688589341048</c:v>
                </c:pt>
                <c:pt idx="348">
                  <c:v>-5.7237529531794555</c:v>
                </c:pt>
                <c:pt idx="349">
                  <c:v>-5.4862051957147839</c:v>
                </c:pt>
                <c:pt idx="350">
                  <c:v>-5.9880264114464552</c:v>
                </c:pt>
                <c:pt idx="351">
                  <c:v>-6.0595751693411586</c:v>
                </c:pt>
                <c:pt idx="352">
                  <c:v>-6.0675542693411399</c:v>
                </c:pt>
                <c:pt idx="353">
                  <c:v>-6.0936013593410374</c:v>
                </c:pt>
                <c:pt idx="354">
                  <c:v>-6.2234753693412488</c:v>
                </c:pt>
                <c:pt idx="355">
                  <c:v>-6.4432180897492461</c:v>
                </c:pt>
                <c:pt idx="356">
                  <c:v>-6.7215313193411674</c:v>
                </c:pt>
                <c:pt idx="357">
                  <c:v>-7.1690989093412005</c:v>
                </c:pt>
                <c:pt idx="358">
                  <c:v>-7.4903245693410945</c:v>
                </c:pt>
                <c:pt idx="359">
                  <c:v>-10.322464569341161</c:v>
                </c:pt>
                <c:pt idx="360">
                  <c:v>-11.59513608934116</c:v>
                </c:pt>
                <c:pt idx="361">
                  <c:v>-12.768523089341098</c:v>
                </c:pt>
                <c:pt idx="362">
                  <c:v>-13.22562436732092</c:v>
                </c:pt>
                <c:pt idx="363">
                  <c:v>-13.153716869341224</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-12.152064549341292</c:v>
                </c:pt>
                <c:pt idx="372">
                  <c:v>-12.095738415494957</c:v>
                </c:pt>
                <c:pt idx="373">
                  <c:v>-10.317928253551548</c:v>
                </c:pt>
                <c:pt idx="374">
                  <c:v>-9.793485039340986</c:v>
                </c:pt>
                <c:pt idx="375">
                  <c:v>-8.7901619493412184</c:v>
                </c:pt>
                <c:pt idx="376">
                  <c:v>-8.1814119093410369</c:v>
                </c:pt>
                <c:pt idx="377">
                  <c:v>-7.4551694993411433</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-2.4256370112015202</c:v>
                </c:pt>
                <c:pt idx="387">
                  <c:v>-3.6846412360076952</c:v>
                </c:pt>
                <c:pt idx="388">
                  <c:v>-4.0245244293411462</c:v>
                </c:pt>
                <c:pt idx="389">
                  <c:v>-3.9029276393409873</c:v>
                </c:pt>
                <c:pt idx="390">
                  <c:v>-3.7128019401277044</c:v>
                </c:pt>
                <c:pt idx="391">
                  <c:v>-3.987971659341218</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-4.2333911993411171</c:v>
                </c:pt>
                <c:pt idx="401">
                  <c:v>-4.2665648293411875</c:v>
                </c:pt>
                <c:pt idx="402">
                  <c:v>-4.1789604952669404</c:v>
                </c:pt>
                <c:pt idx="403">
                  <c:v>-3.9793536147956527</c:v>
                </c:pt>
                <c:pt idx="404">
                  <c:v>-5.2169205167094397</c:v>
                </c:pt>
                <c:pt idx="405">
                  <c:v>-5.4154401093411311</c:v>
                </c:pt>
                <c:pt idx="406">
                  <c:v>-6.068171709341172</c:v>
                </c:pt>
                <c:pt idx="407">
                  <c:v>-7.1267668893410985</c:v>
                </c:pt>
                <c:pt idx="408">
                  <c:v>-8.097614479453469</c:v>
                </c:pt>
                <c:pt idx="409">
                  <c:v>-8.1970796293411681</c:v>
                </c:pt>
                <c:pt idx="410">
                  <c:v>-8.2703305193411047</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-9.8057898523599611</c:v>
                </c:pt>
                <c:pt idx="419">
                  <c:v>-8.2949491147955019</c:v>
                </c:pt>
                <c:pt idx="420">
                  <c:v>-7.7865058193411301</c:v>
                </c:pt>
                <c:pt idx="421">
                  <c:v>-7.3562849593410355</c:v>
                </c:pt>
                <c:pt idx="422">
                  <c:v>-6.8479985093411671</c:v>
                </c:pt>
                <c:pt idx="423">
                  <c:v>-6.5462855193409464</c:v>
                </c:pt>
                <c:pt idx="424">
                  <c:v>-6.4284367915633593</c:v>
                </c:pt>
                <c:pt idx="425">
                  <c:v>-6.4117339293409694</c:v>
                </c:pt>
                <c:pt idx="426">
                  <c:v>-6.2509672360077655</c:v>
                </c:pt>
                <c:pt idx="427">
                  <c:v>-4.6644544833196449</c:v>
                </c:pt>
                <c:pt idx="428">
                  <c:v>-3.8879851193410531</c:v>
                </c:pt>
                <c:pt idx="429">
                  <c:v>-3.1494217693411373</c:v>
                </c:pt>
                <c:pt idx="430">
                  <c:v>-2.8124410466139387</c:v>
                </c:pt>
                <c:pt idx="431">
                  <c:v>-2.3291380593411475</c:v>
                </c:pt>
                <c:pt idx="432">
                  <c:v>-2.0549078493412622</c:v>
                </c:pt>
                <c:pt idx="433">
                  <c:v>-2.1869247255911599</c:v>
                </c:pt>
                <c:pt idx="434">
                  <c:v>-3.6486445693410192</c:v>
                </c:pt>
                <c:pt idx="435">
                  <c:v>-4.7384946703511872</c:v>
                </c:pt>
                <c:pt idx="436">
                  <c:v>-5.417974969341004</c:v>
                </c:pt>
                <c:pt idx="437">
                  <c:v>-5.8882280193412004</c:v>
                </c:pt>
                <c:pt idx="438">
                  <c:v>-6.253872852169394</c:v>
                </c:pt>
                <c:pt idx="439">
                  <c:v>-6.4644778093412079</c:v>
                </c:pt>
                <c:pt idx="440">
                  <c:v>-6.5713417410583466</c:v>
                </c:pt>
                <c:pt idx="441">
                  <c:v>-6.5919025693410696</c:v>
                </c:pt>
                <c:pt idx="442">
                  <c:v>-6.2101823954280384</c:v>
                </c:pt>
                <c:pt idx="443">
                  <c:v>-6.0429314293409018</c:v>
                </c:pt>
                <c:pt idx="444">
                  <c:v>-5.0148488693409687</c:v>
                </c:pt>
                <c:pt idx="445">
                  <c:v>-4.4988577193411174</c:v>
                </c:pt>
                <c:pt idx="446">
                  <c:v>-4.6788676713819086</c:v>
                </c:pt>
                <c:pt idx="447">
                  <c:v>-4.8529941093410871</c:v>
                </c:pt>
                <c:pt idx="448">
                  <c:v>-4.850558719341123</c:v>
                </c:pt>
                <c:pt idx="449">
                  <c:v>-4.6182515393410855</c:v>
                </c:pt>
                <c:pt idx="450">
                  <c:v>-4.4898145693411067</c:v>
                </c:pt>
                <c:pt idx="451">
                  <c:v>-3.5464805693410995</c:v>
                </c:pt>
                <c:pt idx="452">
                  <c:v>-3.4819142259067393</c:v>
                </c:pt>
                <c:pt idx="453">
                  <c:v>-3.3160296972479273</c:v>
                </c:pt>
                <c:pt idx="454">
                  <c:v>-3.0057350593409495</c:v>
                </c:pt>
                <c:pt idx="455">
                  <c:v>-2.7202680293409571</c:v>
                </c:pt>
                <c:pt idx="456">
                  <c:v>-2.4011006393411067</c:v>
                </c:pt>
                <c:pt idx="457">
                  <c:v>-2.0884870593409492</c:v>
                </c:pt>
                <c:pt idx="458">
                  <c:v>-1.8286385693411122</c:v>
                </c:pt>
                <c:pt idx="459">
                  <c:v>-1.6779653302106112</c:v>
                </c:pt>
                <c:pt idx="460">
                  <c:v>-2.4948043693411961</c:v>
                </c:pt>
                <c:pt idx="461">
                  <c:v>-3.6823075693410812</c:v>
                </c:pt>
                <c:pt idx="462">
                  <c:v>-3.8575020693411233</c:v>
                </c:pt>
                <c:pt idx="463">
                  <c:v>-4.3262496693410704</c:v>
                </c:pt>
                <c:pt idx="464">
                  <c:v>-4.6655738951836128</c:v>
                </c:pt>
                <c:pt idx="465">
                  <c:v>-4.8986330593411509</c:v>
                </c:pt>
                <c:pt idx="466">
                  <c:v>-5.1724146293411097</c:v>
                </c:pt>
                <c:pt idx="467">
                  <c:v>-5.4759351693411702</c:v>
                </c:pt>
                <c:pt idx="468">
                  <c:v>-9.1762045693411096</c:v>
                </c:pt>
                <c:pt idx="469">
                  <c:v>-9.5254996288650311</c:v>
                </c:pt>
                <c:pt idx="470">
                  <c:v>-10.112315669341118</c:v>
                </c:pt>
                <c:pt idx="471">
                  <c:v>-10.348426670351145</c:v>
                </c:pt>
                <c:pt idx="472">
                  <c:v>-10.384979329341107</c:v>
                </c:pt>
                <c:pt idx="473">
                  <c:v>-10.140494069341036</c:v>
                </c:pt>
                <c:pt idx="474">
                  <c:v>-10.024825162561402</c:v>
                </c:pt>
                <c:pt idx="475">
                  <c:v>-9.6232958193410525</c:v>
                </c:pt>
                <c:pt idx="476">
                  <c:v>-9.5008895693411706</c:v>
                </c:pt>
                <c:pt idx="477">
                  <c:v>-9.2456907693410955</c:v>
                </c:pt>
                <c:pt idx="478">
                  <c:v>-9.0890348793412201</c:v>
                </c:pt>
                <c:pt idx="479">
                  <c:v>-8.9674196305655727</c:v>
                </c:pt>
                <c:pt idx="480">
                  <c:v>-8.9943198074363249</c:v>
                </c:pt>
                <c:pt idx="481">
                  <c:v>-7.8810824516939988</c:v>
                </c:pt>
                <c:pt idx="482">
                  <c:v>-7.3228403693410407</c:v>
                </c:pt>
                <c:pt idx="483">
                  <c:v>-7.2942622293410437</c:v>
                </c:pt>
                <c:pt idx="484">
                  <c:v>-7.9554702993410302</c:v>
                </c:pt>
                <c:pt idx="485">
                  <c:v>-7.9442175808352289</c:v>
                </c:pt>
                <c:pt idx="486">
                  <c:v>-7.7032723293410719</c:v>
                </c:pt>
                <c:pt idx="487">
                  <c:v>-7.6408919093411498</c:v>
                </c:pt>
                <c:pt idx="488">
                  <c:v>-7.4769970221714033</c:v>
                </c:pt>
                <c:pt idx="489">
                  <c:v>-6.2078753275829355</c:v>
                </c:pt>
                <c:pt idx="490">
                  <c:v>-5.9461872291350399</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1.7948779639922525</c:v>
                </c:pt>
                <c:pt idx="501">
                  <c:v>1.8874567506586288</c:v>
                </c:pt>
                <c:pt idx="502">
                  <c:v>1.7063643706589318</c:v>
                </c:pt>
                <c:pt idx="503">
                  <c:v>1.4638381206588207</c:v>
                </c:pt>
                <c:pt idx="504">
                  <c:v>1.4253118306588988</c:v>
                </c:pt>
                <c:pt idx="505">
                  <c:v>0.49322803935454956</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-4.2880731693411729</c:v>
                </c:pt>
                <c:pt idx="515">
                  <c:v>-4.4613141526743716</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-1.161977938906307</c:v>
                </c:pt>
                <c:pt idx="527">
                  <c:v>-0.66761296934102177</c:v>
                </c:pt>
                <c:pt idx="528">
                  <c:v>-0.24130366934122094</c:v>
                </c:pt>
                <c:pt idx="529">
                  <c:v>0.15869288065900394</c:v>
                </c:pt>
                <c:pt idx="530">
                  <c:v>0.31008543065885946</c:v>
                </c:pt>
                <c:pt idx="531">
                  <c:v>1.6608804306588807</c:v>
                </c:pt>
                <c:pt idx="532">
                  <c:v>1.7620873706588354</c:v>
                </c:pt>
                <c:pt idx="533">
                  <c:v>2.0019979706587634</c:v>
                </c:pt>
                <c:pt idx="534">
                  <c:v>2.2366606306588239</c:v>
                </c:pt>
                <c:pt idx="535">
                  <c:v>2.464450890658938</c:v>
                </c:pt>
                <c:pt idx="536">
                  <c:v>2.5883759761134542</c:v>
                </c:pt>
                <c:pt idx="537">
                  <c:v>2.3674356506590342</c:v>
                </c:pt>
                <c:pt idx="538">
                  <c:v>1.8780524988406053</c:v>
                </c:pt>
                <c:pt idx="539">
                  <c:v>-2.5341711967920602</c:v>
                </c:pt>
                <c:pt idx="540">
                  <c:v>-3.6974284468922889</c:v>
                </c:pt>
                <c:pt idx="541">
                  <c:v>-4.5588263893411414</c:v>
                </c:pt>
                <c:pt idx="542">
                  <c:v>-5.1495182493408365</c:v>
                </c:pt>
                <c:pt idx="543">
                  <c:v>-5.5335948693409884</c:v>
                </c:pt>
                <c:pt idx="544">
                  <c:v>-7.0583649935835471</c:v>
                </c:pt>
                <c:pt idx="545">
                  <c:v>-8.3245988293412267</c:v>
                </c:pt>
                <c:pt idx="546">
                  <c:v>-9.3198043026744148</c:v>
                </c:pt>
                <c:pt idx="547">
                  <c:v>-12.263780819341227</c:v>
                </c:pt>
                <c:pt idx="548">
                  <c:v>-12.443193855055199</c:v>
                </c:pt>
                <c:pt idx="549">
                  <c:v>-12.76853347934113</c:v>
                </c:pt>
                <c:pt idx="550">
                  <c:v>-13.067990269341024</c:v>
                </c:pt>
                <c:pt idx="551">
                  <c:v>-13.049039859341061</c:v>
                </c:pt>
                <c:pt idx="552">
                  <c:v>-12.832546922876466</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-9.6766068770334712</c:v>
                </c:pt>
                <c:pt idx="564">
                  <c:v>-6.8695945875229745</c:v>
                </c:pt>
                <c:pt idx="565">
                  <c:v>-6.1809207693410375</c:v>
                </c:pt>
                <c:pt idx="566">
                  <c:v>-5.6879648346473788</c:v>
                </c:pt>
                <c:pt idx="567">
                  <c:v>-5.0243524693409745</c:v>
                </c:pt>
                <c:pt idx="568">
                  <c:v>-3.5131134393409678</c:v>
                </c:pt>
                <c:pt idx="569">
                  <c:v>-2.8032647693412116</c:v>
                </c:pt>
                <c:pt idx="570">
                  <c:v>-1.987520079545078</c:v>
                </c:pt>
                <c:pt idx="571">
                  <c:v>-1.2478621393412106</c:v>
                </c:pt>
                <c:pt idx="572">
                  <c:v>-0.90741055484838251</c:v>
                </c:pt>
                <c:pt idx="573">
                  <c:v>-8.9551069341056125E-2</c:v>
                </c:pt>
                <c:pt idx="574">
                  <c:v>-0.18321191934114744</c:v>
                </c:pt>
                <c:pt idx="575">
                  <c:v>4.8923350658881773E-2</c:v>
                </c:pt>
                <c:pt idx="576">
                  <c:v>0.47573497611345827</c:v>
                </c:pt>
                <c:pt idx="577">
                  <c:v>1.2570714106589236</c:v>
                </c:pt>
                <c:pt idx="578">
                  <c:v>1.7394282206588656</c:v>
                </c:pt>
                <c:pt idx="579">
                  <c:v>1.80636893065902</c:v>
                </c:pt>
                <c:pt idx="580">
                  <c:v>1.8708654306588961</c:v>
                </c:pt>
                <c:pt idx="581">
                  <c:v>2.9354049306588803</c:v>
                </c:pt>
                <c:pt idx="582">
                  <c:v>3.240541190658945</c:v>
                </c:pt>
                <c:pt idx="583">
                  <c:v>3.5130913082100124</c:v>
                </c:pt>
                <c:pt idx="584">
                  <c:v>3.7694067106589415</c:v>
                </c:pt>
                <c:pt idx="585">
                  <c:v>4.0012877606590314</c:v>
                </c:pt>
                <c:pt idx="586">
                  <c:v>4.2924880306586886</c:v>
                </c:pt>
                <c:pt idx="587">
                  <c:v>4.5851386806590142</c:v>
                </c:pt>
                <c:pt idx="588">
                  <c:v>4.5720684068493584</c:v>
                </c:pt>
                <c:pt idx="589">
                  <c:v>4.4877208391095085</c:v>
                </c:pt>
                <c:pt idx="590">
                  <c:v>4.8175565777175597</c:v>
                </c:pt>
                <c:pt idx="591">
                  <c:v>4.9638349806589499</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-0.2862845693411209</c:v>
                </c:pt>
                <c:pt idx="606">
                  <c:v>-1.6129475282451602</c:v>
                </c:pt>
                <c:pt idx="607">
                  <c:v>-1.8651161093410475</c:v>
                </c:pt>
                <c:pt idx="608">
                  <c:v>-1.8643023193411081</c:v>
                </c:pt>
                <c:pt idx="609">
                  <c:v>-1.8160785193410365</c:v>
                </c:pt>
                <c:pt idx="610">
                  <c:v>-1.8257713193412712</c:v>
                </c:pt>
                <c:pt idx="611">
                  <c:v>-1.9071056093412881</c:v>
                </c:pt>
                <c:pt idx="612">
                  <c:v>-2.467765558702828</c:v>
                </c:pt>
                <c:pt idx="613">
                  <c:v>-5.3056380924179791</c:v>
                </c:pt>
                <c:pt idx="614">
                  <c:v>-5.5308997093410666</c:v>
                </c:pt>
                <c:pt idx="615">
                  <c:v>-5.7627070693410465</c:v>
                </c:pt>
                <c:pt idx="616">
                  <c:v>-5.9703749493411093</c:v>
                </c:pt>
                <c:pt idx="617">
                  <c:v>-6.2963818093409385</c:v>
                </c:pt>
                <c:pt idx="618">
                  <c:v>-6.5688502836268867</c:v>
                </c:pt>
                <c:pt idx="619">
                  <c:v>-6.4835525693410716</c:v>
                </c:pt>
                <c:pt idx="620">
                  <c:v>-6.3046279606454787</c:v>
                </c:pt>
                <c:pt idx="621">
                  <c:v>-4.710657444341118</c:v>
                </c:pt>
                <c:pt idx="622">
                  <c:v>-4.3386542493410616</c:v>
                </c:pt>
                <c:pt idx="623">
                  <c:v>-3.9094779193410707</c:v>
                </c:pt>
                <c:pt idx="624">
                  <c:v>-3.5942949060758447</c:v>
                </c:pt>
                <c:pt idx="625">
                  <c:v>-3.3835608493411802</c:v>
                </c:pt>
                <c:pt idx="626">
                  <c:v>-3.445884779341128</c:v>
                </c:pt>
                <c:pt idx="627">
                  <c:v>-3.6346788593410793</c:v>
                </c:pt>
                <c:pt idx="628">
                  <c:v>-3.7131307793411898</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-7.1649845693410716</c:v>
                </c:pt>
                <c:pt idx="638">
                  <c:v>-7.4964439693410334</c:v>
                </c:pt>
                <c:pt idx="639">
                  <c:v>-7.7482973693409889</c:v>
                </c:pt>
                <c:pt idx="640">
                  <c:v>-7.9362530193411436</c:v>
                </c:pt>
                <c:pt idx="641">
                  <c:v>-7.9332335489329324</c:v>
                </c:pt>
                <c:pt idx="642">
                  <c:v>-8.0667530193411228</c:v>
                </c:pt>
                <c:pt idx="643">
                  <c:v>-8.1897802693410622</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-5.3594786804521677</c:v>
                </c:pt>
                <c:pt idx="652">
                  <c:v>-5.2504199693410785</c:v>
                </c:pt>
                <c:pt idx="653">
                  <c:v>-5.2252819570961773</c:v>
                </c:pt>
                <c:pt idx="654">
                  <c:v>-5.1489970693411067</c:v>
                </c:pt>
                <c:pt idx="655">
                  <c:v>-3.9387395937313991</c:v>
                </c:pt>
                <c:pt idx="656">
                  <c:v>-4.0439192193410856</c:v>
                </c:pt>
                <c:pt idx="657">
                  <c:v>-4.2510847693410057</c:v>
                </c:pt>
                <c:pt idx="658">
                  <c:v>-4.4035511093409099</c:v>
                </c:pt>
                <c:pt idx="659">
                  <c:v>-4.5527292649932036</c:v>
                </c:pt>
                <c:pt idx="660">
                  <c:v>-4.5919265476019469</c:v>
                </c:pt>
                <c:pt idx="661">
                  <c:v>-4.7262760193412854</c:v>
                </c:pt>
                <c:pt idx="662">
                  <c:v>-4.8217545693411008</c:v>
                </c:pt>
                <c:pt idx="663">
                  <c:v>-4.6948064264838765</c:v>
                </c:pt>
                <c:pt idx="664">
                  <c:v>-4.5777227393411124</c:v>
                </c:pt>
                <c:pt idx="665">
                  <c:v>-4.6667915693411288</c:v>
                </c:pt>
                <c:pt idx="666">
                  <c:v>-4.6822150795451973</c:v>
                </c:pt>
                <c:pt idx="667">
                  <c:v>-4.5459549093411953</c:v>
                </c:pt>
                <c:pt idx="668">
                  <c:v>-4.438761219341198</c:v>
                </c:pt>
                <c:pt idx="669">
                  <c:v>-4.509029289341183</c:v>
                </c:pt>
                <c:pt idx="670">
                  <c:v>-4.55547270934089</c:v>
                </c:pt>
                <c:pt idx="671">
                  <c:v>-4.5859696193410429</c:v>
                </c:pt>
                <c:pt idx="672">
                  <c:v>-4.7668830308795691</c:v>
                </c:pt>
                <c:pt idx="673">
                  <c:v>-4.8681276518152847</c:v>
                </c:pt>
                <c:pt idx="674">
                  <c:v>-5.1502202093412075</c:v>
                </c:pt>
                <c:pt idx="675">
                  <c:v>-5.3493680193409894</c:v>
                </c:pt>
                <c:pt idx="676">
                  <c:v>-5.5373903093412338</c:v>
                </c:pt>
                <c:pt idx="677">
                  <c:v>-5.6704930591371294</c:v>
                </c:pt>
                <c:pt idx="678">
                  <c:v>-5.7886622293410515</c:v>
                </c:pt>
                <c:pt idx="679">
                  <c:v>-5.8165710693412205</c:v>
                </c:pt>
                <c:pt idx="680">
                  <c:v>-5.8060643770333495</c:v>
                </c:pt>
                <c:pt idx="681">
                  <c:v>-6.1073882726378903</c:v>
                </c:pt>
                <c:pt idx="682">
                  <c:v>-6.2252585993410179</c:v>
                </c:pt>
                <c:pt idx="683">
                  <c:v>-6.3529662224024763</c:v>
                </c:pt>
                <c:pt idx="684">
                  <c:v>-6.6191970893411884</c:v>
                </c:pt>
                <c:pt idx="685">
                  <c:v>-6.8195769693410897</c:v>
                </c:pt>
                <c:pt idx="686">
                  <c:v>-6.8768357393410469</c:v>
                </c:pt>
                <c:pt idx="687">
                  <c:v>-6.8791038875229464</c:v>
                </c:pt>
                <c:pt idx="688">
                  <c:v>-6.6074867915633995</c:v>
                </c:pt>
                <c:pt idx="689">
                  <c:v>-6.4269776544475095</c:v>
                </c:pt>
                <c:pt idx="690">
                  <c:v>-6.2996261693411189</c:v>
                </c:pt>
                <c:pt idx="691">
                  <c:v>-6.3392575893411429</c:v>
                </c:pt>
                <c:pt idx="692">
                  <c:v>-6.5194081693411814</c:v>
                </c:pt>
                <c:pt idx="693">
                  <c:v>-6.3659703993410375</c:v>
                </c:pt>
                <c:pt idx="694">
                  <c:v>-6.0336624264839829</c:v>
                </c:pt>
                <c:pt idx="695">
                  <c:v>-5.82014288184115</c:v>
                </c:pt>
                <c:pt idx="696">
                  <c:v>-5.3852657855574764</c:v>
                </c:pt>
                <c:pt idx="697">
                  <c:v>-5.1724694293411924</c:v>
                </c:pt>
                <c:pt idx="698">
                  <c:v>-4.50128718934128</c:v>
                </c:pt>
                <c:pt idx="699">
                  <c:v>-4.0229566930524356</c:v>
                </c:pt>
                <c:pt idx="700">
                  <c:v>-3.5201346693411653</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-2.4790628142391204</c:v>
                </c:pt>
                <c:pt idx="709">
                  <c:v>-2.8347598993411456</c:v>
                </c:pt>
                <c:pt idx="710">
                  <c:v>-3.1301112393410948</c:v>
                </c:pt>
                <c:pt idx="711">
                  <c:v>-3.3179877608304817</c:v>
                </c:pt>
                <c:pt idx="712">
                  <c:v>-3.1056244342057777</c:v>
                </c:pt>
                <c:pt idx="713">
                  <c:v>-2.9056617342894797</c:v>
                </c:pt>
                <c:pt idx="714">
                  <c:v>-2.4231960293411592</c:v>
                </c:pt>
                <c:pt idx="715">
                  <c:v>-2.1734950693411288</c:v>
                </c:pt>
                <c:pt idx="716">
                  <c:v>-2.5442397693410896</c:v>
                </c:pt>
                <c:pt idx="717">
                  <c:v>-2.5753611093409319</c:v>
                </c:pt>
                <c:pt idx="718">
                  <c:v>-2.3842940591369963</c:v>
                </c:pt>
                <c:pt idx="719">
                  <c:v>-2.0879317693409658</c:v>
                </c:pt>
                <c:pt idx="720">
                  <c:v>-1.9945645693411249</c:v>
                </c:pt>
                <c:pt idx="721">
                  <c:v>-1.4245507479126178</c:v>
                </c:pt>
                <c:pt idx="722">
                  <c:v>-0.51158589934105658</c:v>
                </c:pt>
                <c:pt idx="723">
                  <c:v>1.6322494806590413</c:v>
                </c:pt>
                <c:pt idx="724">
                  <c:v>4.2113964918833942</c:v>
                </c:pt>
                <c:pt idx="725">
                  <c:v>6.3844591806591104</c:v>
                </c:pt>
                <c:pt idx="726">
                  <c:v>7.2070022506589071</c:v>
                </c:pt>
                <c:pt idx="727">
                  <c:v>8.2761511306587696</c:v>
                </c:pt>
                <c:pt idx="728">
                  <c:v>9.088130110658863</c:v>
                </c:pt>
                <c:pt idx="729">
                  <c:v>9.3129707060211739</c:v>
                </c:pt>
                <c:pt idx="730">
                  <c:v>9.5375754306588298</c:v>
                </c:pt>
                <c:pt idx="731">
                  <c:v>10.539955680658968</c:v>
                </c:pt>
                <c:pt idx="732">
                  <c:v>10.41190403065872</c:v>
                </c:pt>
                <c:pt idx="733">
                  <c:v>10.208003250658818</c:v>
                </c:pt>
                <c:pt idx="734">
                  <c:v>10.236309189695056</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-1.0881807093410769</c:v>
                </c:pt>
                <c:pt idx="743">
                  <c:v>-1.4359118893412839</c:v>
                </c:pt>
                <c:pt idx="744">
                  <c:v>-1.5408458992380081</c:v>
                </c:pt>
                <c:pt idx="745">
                  <c:v>-1.5936245693411024</c:v>
                </c:pt>
                <c:pt idx="746">
                  <c:v>0.51445061247713464</c:v>
                </c:pt>
                <c:pt idx="747">
                  <c:v>1.247436280658957</c:v>
                </c:pt>
                <c:pt idx="748">
                  <c:v>2.2258629106588392</c:v>
                </c:pt>
                <c:pt idx="749">
                  <c:v>2.7823792606588853</c:v>
                </c:pt>
                <c:pt idx="750">
                  <c:v>3.1498172306587833</c:v>
                </c:pt>
                <c:pt idx="751">
                  <c:v>3.2318101041282947</c:v>
                </c:pt>
                <c:pt idx="752">
                  <c:v>3.3316443206589748</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8.2565070113040715</c:v>
                </c:pt>
                <c:pt idx="763">
                  <c:v>9.1222184306589611</c:v>
                </c:pt>
                <c:pt idx="764">
                  <c:v>9.0437397639922921</c:v>
                </c:pt>
                <c:pt idx="765">
                  <c:v>8.7976186506589009</c:v>
                </c:pt>
                <c:pt idx="766">
                  <c:v>8.6895226106589547</c:v>
                </c:pt>
                <c:pt idx="767">
                  <c:v>8.8085483306589527</c:v>
                </c:pt>
                <c:pt idx="768">
                  <c:v>8.8165496306588196</c:v>
                </c:pt>
                <c:pt idx="769">
                  <c:v>8.779435520658998</c:v>
                </c:pt>
                <c:pt idx="770">
                  <c:v>8.6964610513484377</c:v>
                </c:pt>
                <c:pt idx="771">
                  <c:v>8.0569305973255947</c:v>
                </c:pt>
                <c:pt idx="772">
                  <c:v>7.4300172206589075</c:v>
                </c:pt>
                <c:pt idx="773">
                  <c:v>7.0874325306591395</c:v>
                </c:pt>
                <c:pt idx="774">
                  <c:v>6.8684146406588926</c:v>
                </c:pt>
                <c:pt idx="775">
                  <c:v>6.6725379206588977</c:v>
                </c:pt>
                <c:pt idx="776">
                  <c:v>6.5838127146095307</c:v>
                </c:pt>
                <c:pt idx="777">
                  <c:v>6.460101280658904</c:v>
                </c:pt>
                <c:pt idx="778">
                  <c:v>6.675883555658686</c:v>
                </c:pt>
                <c:pt idx="779">
                  <c:v>7.667546351711569</c:v>
                </c:pt>
                <c:pt idx="780">
                  <c:v>7.4282305306588885</c:v>
                </c:pt>
                <c:pt idx="781">
                  <c:v>7.0961768306588615</c:v>
                </c:pt>
                <c:pt idx="782">
                  <c:v>6.6233903584938361</c:v>
                </c:pt>
                <c:pt idx="783">
                  <c:v>6.2487595706588905</c:v>
                </c:pt>
                <c:pt idx="784">
                  <c:v>5.8324876306589069</c:v>
                </c:pt>
                <c:pt idx="785">
                  <c:v>5.0676047106587845</c:v>
                </c:pt>
                <c:pt idx="786">
                  <c:v>4.3120363706588867</c:v>
                </c:pt>
                <c:pt idx="787">
                  <c:v>3.7083252044684563</c:v>
                </c:pt>
                <c:pt idx="788">
                  <c:v>1.0735835075821138</c:v>
                </c:pt>
                <c:pt idx="789">
                  <c:v>0.22349618065901242</c:v>
                </c:pt>
                <c:pt idx="790">
                  <c:v>-0.82705500934126519</c:v>
                </c:pt>
                <c:pt idx="791">
                  <c:v>-1.716876389341266</c:v>
                </c:pt>
                <c:pt idx="792">
                  <c:v>-2.1694400793411277</c:v>
                </c:pt>
                <c:pt idx="793">
                  <c:v>-2.5287201815859435</c:v>
                </c:pt>
                <c:pt idx="794">
                  <c:v>-3.0070644606454242</c:v>
                </c:pt>
                <c:pt idx="795">
                  <c:v>-2.7735938324990892</c:v>
                </c:pt>
                <c:pt idx="796">
                  <c:v>-2.3973732293410572</c:v>
                </c:pt>
                <c:pt idx="797">
                  <c:v>-2.1811911693411052</c:v>
                </c:pt>
                <c:pt idx="798">
                  <c:v>-2.1558459693409544</c:v>
                </c:pt>
                <c:pt idx="799">
                  <c:v>-2.2947860332585748</c:v>
                </c:pt>
                <c:pt idx="800">
                  <c:v>-2.41162691934128</c:v>
                </c:pt>
                <c:pt idx="801">
                  <c:v>-2.3946432867322867</c:v>
                </c:pt>
                <c:pt idx="802">
                  <c:v>-1.2491245017734656</c:v>
                </c:pt>
                <c:pt idx="803">
                  <c:v>-1.0612277793409106</c:v>
                </c:pt>
                <c:pt idx="804">
                  <c:v>-0.96466356934104158</c:v>
                </c:pt>
                <c:pt idx="805">
                  <c:v>-0.77365176934107316</c:v>
                </c:pt>
                <c:pt idx="806">
                  <c:v>-0.65380948934104421</c:v>
                </c:pt>
                <c:pt idx="807">
                  <c:v>-0.41591606934115177</c:v>
                </c:pt>
                <c:pt idx="808">
                  <c:v>-0.11750632934105459</c:v>
                </c:pt>
                <c:pt idx="809">
                  <c:v>0.204113214164025</c:v>
                </c:pt>
                <c:pt idx="810">
                  <c:v>0.33668418065893557</c:v>
                </c:pt>
                <c:pt idx="811">
                  <c:v>2.2530154306589467</c:v>
                </c:pt>
                <c:pt idx="812">
                  <c:v>2.4484079806589847</c:v>
                </c:pt>
                <c:pt idx="813">
                  <c:v>2.6287431406589552</c:v>
                </c:pt>
                <c:pt idx="814">
                  <c:v>2.6754257006589341</c:v>
                </c:pt>
                <c:pt idx="815">
                  <c:v>2.8031179406589812</c:v>
                </c:pt>
                <c:pt idx="816">
                  <c:v>2.9679828636484871</c:v>
                </c:pt>
                <c:pt idx="817">
                  <c:v>3.2269972106589693</c:v>
                </c:pt>
                <c:pt idx="818">
                  <c:v>3.3975465306588779</c:v>
                </c:pt>
                <c:pt idx="819">
                  <c:v>3.5104474306588753</c:v>
                </c:pt>
                <c:pt idx="820">
                  <c:v>4.1933026399612165</c:v>
                </c:pt>
                <c:pt idx="821">
                  <c:v>4.281636220658811</c:v>
                </c:pt>
                <c:pt idx="822">
                  <c:v>4.4286714431589189</c:v>
                </c:pt>
                <c:pt idx="823">
                  <c:v>4.4297066006588182</c:v>
                </c:pt>
                <c:pt idx="824">
                  <c:v>4.4760925506588904</c:v>
                </c:pt>
                <c:pt idx="825">
                  <c:v>4.505329650658922</c:v>
                </c:pt>
                <c:pt idx="826">
                  <c:v>4.67691825065892</c:v>
                </c:pt>
                <c:pt idx="827">
                  <c:v>4.7257347193187833</c:v>
                </c:pt>
                <c:pt idx="828">
                  <c:v>4.7059604306589051</c:v>
                </c:pt>
                <c:pt idx="829">
                  <c:v>4.9829397163731954</c:v>
                </c:pt>
                <c:pt idx="830">
                  <c:v>5.1051558806589403</c:v>
                </c:pt>
                <c:pt idx="831">
                  <c:v>5.1082413706587886</c:v>
                </c:pt>
                <c:pt idx="832">
                  <c:v>5.1175845906587876</c:v>
                </c:pt>
                <c:pt idx="833">
                  <c:v>5.1287741276285468</c:v>
                </c:pt>
                <c:pt idx="834">
                  <c:v>5.1108888286180401</c:v>
                </c:pt>
                <c:pt idx="835">
                  <c:v>5.0300680906589097</c:v>
                </c:pt>
                <c:pt idx="836">
                  <c:v>4.8758695106589158</c:v>
                </c:pt>
                <c:pt idx="837">
                  <c:v>4.7574040020874859</c:v>
                </c:pt>
                <c:pt idx="838">
                  <c:v>3.9799885454130504</c:v>
                </c:pt>
                <c:pt idx="839">
                  <c:v>3.284369948731364</c:v>
                </c:pt>
                <c:pt idx="840">
                  <c:v>2.4645622586159632</c:v>
                </c:pt>
                <c:pt idx="841">
                  <c:v>1.1093054306588641</c:v>
                </c:pt>
                <c:pt idx="842">
                  <c:v>-7.6619039341196113E-2</c:v>
                </c:pt>
                <c:pt idx="843">
                  <c:v>-0.81271234934106795</c:v>
                </c:pt>
                <c:pt idx="844">
                  <c:v>-1.5435973734648478</c:v>
                </c:pt>
                <c:pt idx="845">
                  <c:v>-2.0285133448514663</c:v>
                </c:pt>
                <c:pt idx="846">
                  <c:v>-2.7002590455316002</c:v>
                </c:pt>
                <c:pt idx="847">
                  <c:v>-2.7818808093411036</c:v>
                </c:pt>
                <c:pt idx="848">
                  <c:v>-2.770481829341108</c:v>
                </c:pt>
                <c:pt idx="849">
                  <c:v>-2.4524106293410126</c:v>
                </c:pt>
                <c:pt idx="850">
                  <c:v>-2.0165000848050427</c:v>
                </c:pt>
                <c:pt idx="851">
                  <c:v>-1.4843838093410138</c:v>
                </c:pt>
                <c:pt idx="852">
                  <c:v>-1.0444909693411981</c:v>
                </c:pt>
                <c:pt idx="853">
                  <c:v>-1.0731045693411545</c:v>
                </c:pt>
                <c:pt idx="854">
                  <c:v>-1.2156813135272251</c:v>
                </c:pt>
                <c:pt idx="855">
                  <c:v>-1.888267744909914E-2</c:v>
                </c:pt>
                <c:pt idx="856">
                  <c:v>-1.5815569340858853E-2</c:v>
                </c:pt>
                <c:pt idx="857">
                  <c:v>-0.14251969934107941</c:v>
                </c:pt>
                <c:pt idx="858">
                  <c:v>-6.2408093411789904E-3</c:v>
                </c:pt>
                <c:pt idx="859">
                  <c:v>0.10183772611343046</c:v>
                </c:pt>
                <c:pt idx="860">
                  <c:v>0.80053276399223416</c:v>
                </c:pt>
                <c:pt idx="861">
                  <c:v>0.86467777065893048</c:v>
                </c:pt>
                <c:pt idx="862">
                  <c:v>1.0383523306588414</c:v>
                </c:pt>
                <c:pt idx="863">
                  <c:v>1.0625754806590066</c:v>
                </c:pt>
                <c:pt idx="864">
                  <c:v>1.5488764723254458</c:v>
                </c:pt>
                <c:pt idx="865">
                  <c:v>1.8866112515545268</c:v>
                </c:pt>
                <c:pt idx="866">
                  <c:v>5.0165610556588973</c:v>
                </c:pt>
                <c:pt idx="867">
                  <c:v>5.3283469506589745</c:v>
                </c:pt>
                <c:pt idx="868">
                  <c:v>6.1017409306587496</c:v>
                </c:pt>
                <c:pt idx="869">
                  <c:v>6.529522170658808</c:v>
                </c:pt>
                <c:pt idx="870">
                  <c:v>6.6449645028239841</c:v>
                </c:pt>
                <c:pt idx="871">
                  <c:v>6.8067173296488175</c:v>
                </c:pt>
                <c:pt idx="872">
                  <c:v>6.2499260973254707</c:v>
                </c:pt>
                <c:pt idx="873">
                  <c:v>5.8016359906587809</c:v>
                </c:pt>
                <c:pt idx="874">
                  <c:v>5.5104792106589855</c:v>
                </c:pt>
                <c:pt idx="875">
                  <c:v>5.0665318842673059</c:v>
                </c:pt>
                <c:pt idx="876">
                  <c:v>4.5959548306587248</c:v>
                </c:pt>
                <c:pt idx="877">
                  <c:v>4.0604388506589126</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5.6399142306589836</c:v>
                </c:pt>
                <c:pt idx="887">
                  <c:v>5.9392525406588517</c:v>
                </c:pt>
                <c:pt idx="888">
                  <c:v>6.6004695865029284</c:v>
                </c:pt>
                <c:pt idx="889">
                  <c:v>6.6204032706589384</c:v>
                </c:pt>
                <c:pt idx="890">
                  <c:v>6.5542932306588284</c:v>
                </c:pt>
                <c:pt idx="891">
                  <c:v>6.9939619106589515</c:v>
                </c:pt>
                <c:pt idx="892">
                  <c:v>7.3041398306588432</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-6.9899867256022317</c:v>
                </c:pt>
                <c:pt idx="2">
                  <c:v>-6.9893193781747982</c:v>
                </c:pt>
                <c:pt idx="3">
                  <c:v>-6.9895707291362754</c:v>
                </c:pt>
                <c:pt idx="4">
                  <c:v>-6.9875282369559564</c:v>
                </c:pt>
                <c:pt idx="5">
                  <c:v>-6.9851692034531423</c:v>
                </c:pt>
                <c:pt idx="6">
                  <c:v>-6.9375375132382056</c:v>
                </c:pt>
                <c:pt idx="7">
                  <c:v>-6.9580511136639593</c:v>
                </c:pt>
                <c:pt idx="8">
                  <c:v>-6.9453291274248965</c:v>
                </c:pt>
                <c:pt idx="9">
                  <c:v>-6.9358672663676684</c:v>
                </c:pt>
                <c:pt idx="10">
                  <c:v>-6.9206202350834332</c:v>
                </c:pt>
                <c:pt idx="11">
                  <c:v>-6.8741478556436704</c:v>
                </c:pt>
                <c:pt idx="12">
                  <c:v>-6.9177567162194054</c:v>
                </c:pt>
                <c:pt idx="13">
                  <c:v>-6.8953915274006761</c:v>
                </c:pt>
                <c:pt idx="14">
                  <c:v>-6.6882981047636632</c:v>
                </c:pt>
                <c:pt idx="15">
                  <c:v>-6.522745627040166</c:v>
                </c:pt>
                <c:pt idx="16">
                  <c:v>-6.9033433095234171</c:v>
                </c:pt>
                <c:pt idx="17">
                  <c:v>-7.8851492555306724</c:v>
                </c:pt>
                <c:pt idx="18">
                  <c:v>-8.4007401387584224</c:v>
                </c:pt>
                <c:pt idx="19">
                  <c:v>-8.5645414150091597</c:v>
                </c:pt>
                <c:pt idx="20">
                  <c:v>-9.0759775537881566</c:v>
                </c:pt>
                <c:pt idx="21">
                  <c:v>-9.5656167399134588</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9.6525186106677623</c:v>
                </c:pt>
                <c:pt idx="34">
                  <c:v>9.6831606606682072</c:v>
                </c:pt>
                <c:pt idx="35">
                  <c:v>9.8355130389107508</c:v>
                </c:pt>
                <c:pt idx="36">
                  <c:v>9.6291787917999319</c:v>
                </c:pt>
                <c:pt idx="37">
                  <c:v>9.7443734231377235</c:v>
                </c:pt>
                <c:pt idx="38">
                  <c:v>10.462886252961999</c:v>
                </c:pt>
                <c:pt idx="39">
                  <c:v>10.86973603313862</c:v>
                </c:pt>
                <c:pt idx="40">
                  <c:v>10.626272270571668</c:v>
                </c:pt>
                <c:pt idx="41">
                  <c:v>9.8499083456054422</c:v>
                </c:pt>
                <c:pt idx="42">
                  <c:v>9.0646736745091943</c:v>
                </c:pt>
                <c:pt idx="43">
                  <c:v>8.0887413360420055</c:v>
                </c:pt>
                <c:pt idx="44">
                  <c:v>7.0540557103343389</c:v>
                </c:pt>
                <c:pt idx="45">
                  <c:v>5.4705136896343847</c:v>
                </c:pt>
                <c:pt idx="46">
                  <c:v>3.4889847422247651</c:v>
                </c:pt>
                <c:pt idx="47">
                  <c:v>1.4539550748284142</c:v>
                </c:pt>
                <c:pt idx="48">
                  <c:v>0.5260069402283275</c:v>
                </c:pt>
                <c:pt idx="49">
                  <c:v>0.55931154974922326</c:v>
                </c:pt>
                <c:pt idx="50">
                  <c:v>0.5169750016338539</c:v>
                </c:pt>
                <c:pt idx="51">
                  <c:v>0.22546556349735197</c:v>
                </c:pt>
                <c:pt idx="52">
                  <c:v>-0.1313609736720025</c:v>
                </c:pt>
                <c:pt idx="53">
                  <c:v>-0.25288521720467927</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-6.0147926546933324</c:v>
                </c:pt>
                <c:pt idx="64">
                  <c:v>-6.1857528588011661</c:v>
                </c:pt>
                <c:pt idx="65">
                  <c:v>-5.7855571627504361</c:v>
                </c:pt>
                <c:pt idx="66">
                  <c:v>-4.7021451951768984</c:v>
                </c:pt>
                <c:pt idx="67">
                  <c:v>-3.3830555771263184</c:v>
                </c:pt>
                <c:pt idx="68">
                  <c:v>-2.6910751483700182</c:v>
                </c:pt>
                <c:pt idx="69">
                  <c:v>-2.3148942836045734</c:v>
                </c:pt>
                <c:pt idx="70">
                  <c:v>-0.98498207903212043</c:v>
                </c:pt>
                <c:pt idx="71">
                  <c:v>0.7189827033603966</c:v>
                </c:pt>
                <c:pt idx="72">
                  <c:v>2.0391538439205021</c:v>
                </c:pt>
                <c:pt idx="73">
                  <c:v>3.0460066005423152</c:v>
                </c:pt>
                <c:pt idx="74">
                  <c:v>3.2424483052232405</c:v>
                </c:pt>
                <c:pt idx="75">
                  <c:v>2.7631299143887844</c:v>
                </c:pt>
                <c:pt idx="76">
                  <c:v>2.5021966528727191</c:v>
                </c:pt>
                <c:pt idx="77">
                  <c:v>0.34377293971293482</c:v>
                </c:pt>
                <c:pt idx="78">
                  <c:v>-5.9544034992011534</c:v>
                </c:pt>
                <c:pt idx="79">
                  <c:v>-6.1581461069223575</c:v>
                </c:pt>
                <c:pt idx="80">
                  <c:v>-6.182456875126169</c:v>
                </c:pt>
                <c:pt idx="81">
                  <c:v>-6.1466264616502002</c:v>
                </c:pt>
                <c:pt idx="82">
                  <c:v>-5.3417543136712169</c:v>
                </c:pt>
                <c:pt idx="83">
                  <c:v>-3.7089084965565036</c:v>
                </c:pt>
                <c:pt idx="84">
                  <c:v>-2.3184224557658357</c:v>
                </c:pt>
                <c:pt idx="85">
                  <c:v>-1.1835974534708811</c:v>
                </c:pt>
                <c:pt idx="86">
                  <c:v>-0.78634773184566475</c:v>
                </c:pt>
                <c:pt idx="87">
                  <c:v>-1.0256517574260458</c:v>
                </c:pt>
                <c:pt idx="88">
                  <c:v>-1.0199093897178506</c:v>
                </c:pt>
                <c:pt idx="89">
                  <c:v>-0.90677732372736719</c:v>
                </c:pt>
                <c:pt idx="90">
                  <c:v>0.35257386613146546</c:v>
                </c:pt>
                <c:pt idx="91">
                  <c:v>1.2067382964957575E-2</c:v>
                </c:pt>
                <c:pt idx="92">
                  <c:v>-1.2146700116616681E-2</c:v>
                </c:pt>
                <c:pt idx="93">
                  <c:v>-0.11018222665758516</c:v>
                </c:pt>
                <c:pt idx="94">
                  <c:v>-0.17763064827543928</c:v>
                </c:pt>
                <c:pt idx="95">
                  <c:v>2.3120905771762072E-2</c:v>
                </c:pt>
                <c:pt idx="96">
                  <c:v>2.4379458222603176</c:v>
                </c:pt>
                <c:pt idx="97">
                  <c:v>3.3361099304016824</c:v>
                </c:pt>
                <c:pt idx="98">
                  <c:v>3.7609868565277456</c:v>
                </c:pt>
                <c:pt idx="99">
                  <c:v>4.1194512730600445</c:v>
                </c:pt>
                <c:pt idx="100">
                  <c:v>4.2310960274132494</c:v>
                </c:pt>
                <c:pt idx="101">
                  <c:v>4.3017189691753259</c:v>
                </c:pt>
                <c:pt idx="102">
                  <c:v>4.5541633680269067</c:v>
                </c:pt>
                <c:pt idx="103">
                  <c:v>4.3760034994604524</c:v>
                </c:pt>
                <c:pt idx="104">
                  <c:v>3.4321566576383447</c:v>
                </c:pt>
                <c:pt idx="105">
                  <c:v>4.1850295888830971</c:v>
                </c:pt>
                <c:pt idx="106">
                  <c:v>4.4346247363769606</c:v>
                </c:pt>
                <c:pt idx="107">
                  <c:v>4.541180848016527</c:v>
                </c:pt>
                <c:pt idx="108">
                  <c:v>4.977109627347545</c:v>
                </c:pt>
                <c:pt idx="109">
                  <c:v>5.1096004226116483</c:v>
                </c:pt>
                <c:pt idx="110">
                  <c:v>5.0920617110788982</c:v>
                </c:pt>
                <c:pt idx="111">
                  <c:v>2.3498843450733351</c:v>
                </c:pt>
                <c:pt idx="112">
                  <c:v>1.4123598299109545</c:v>
                </c:pt>
                <c:pt idx="113">
                  <c:v>0.60443648464776256</c:v>
                </c:pt>
                <c:pt idx="114">
                  <c:v>7.8944409460461884E-3</c:v>
                </c:pt>
                <c:pt idx="115">
                  <c:v>-0.5767711180448909</c:v>
                </c:pt>
                <c:pt idx="116">
                  <c:v>-0.81878551446990966</c:v>
                </c:pt>
                <c:pt idx="117">
                  <c:v>-0.73602244269507588</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2.3340638055718252</c:v>
                </c:pt>
                <c:pt idx="127">
                  <c:v>1.8645092460468931</c:v>
                </c:pt>
                <c:pt idx="128">
                  <c:v>2.2587246940788197</c:v>
                </c:pt>
                <c:pt idx="129">
                  <c:v>2.9025125223073616</c:v>
                </c:pt>
                <c:pt idx="130">
                  <c:v>3.1704541650397671</c:v>
                </c:pt>
                <c:pt idx="131">
                  <c:v>2.845595797043714</c:v>
                </c:pt>
                <c:pt idx="132">
                  <c:v>2.3510803870879999</c:v>
                </c:pt>
                <c:pt idx="133">
                  <c:v>1.7131613609582956</c:v>
                </c:pt>
                <c:pt idx="134">
                  <c:v>0.97332149312377925</c:v>
                </c:pt>
                <c:pt idx="135">
                  <c:v>1.0155662131403143</c:v>
                </c:pt>
                <c:pt idx="136">
                  <c:v>0.73320467503218489</c:v>
                </c:pt>
                <c:pt idx="137">
                  <c:v>-0.2349420066910855</c:v>
                </c:pt>
                <c:pt idx="138">
                  <c:v>-1.0152328350841198</c:v>
                </c:pt>
                <c:pt idx="139">
                  <c:v>-1.9439306208911233</c:v>
                </c:pt>
                <c:pt idx="140">
                  <c:v>-2.7781712921543349</c:v>
                </c:pt>
                <c:pt idx="141">
                  <c:v>-3.9476763522870515</c:v>
                </c:pt>
                <c:pt idx="142">
                  <c:v>-5.1629639427533789</c:v>
                </c:pt>
                <c:pt idx="143">
                  <c:v>-8.3171687197648936</c:v>
                </c:pt>
                <c:pt idx="144">
                  <c:v>-8.5100646396457229</c:v>
                </c:pt>
                <c:pt idx="145">
                  <c:v>-8.3491107699865079</c:v>
                </c:pt>
                <c:pt idx="146">
                  <c:v>-8.6243406022395561</c:v>
                </c:pt>
                <c:pt idx="147">
                  <c:v>-9.2012813014707842</c:v>
                </c:pt>
                <c:pt idx="148">
                  <c:v>-9.0119475469861516</c:v>
                </c:pt>
                <c:pt idx="149">
                  <c:v>-9.4024675401404068</c:v>
                </c:pt>
                <c:pt idx="150">
                  <c:v>-9.9054053891709248</c:v>
                </c:pt>
                <c:pt idx="151">
                  <c:v>-10.711841308960368</c:v>
                </c:pt>
                <c:pt idx="152">
                  <c:v>-11.523052289889577</c:v>
                </c:pt>
                <c:pt idx="153">
                  <c:v>-11.995455948990305</c:v>
                </c:pt>
                <c:pt idx="154">
                  <c:v>-12.405563957074014</c:v>
                </c:pt>
                <c:pt idx="155">
                  <c:v>-12.986052324150535</c:v>
                </c:pt>
                <c:pt idx="156">
                  <c:v>-12.987398174980981</c:v>
                </c:pt>
                <c:pt idx="157">
                  <c:v>-13.67305475925775</c:v>
                </c:pt>
                <c:pt idx="158">
                  <c:v>-13.662666496876104</c:v>
                </c:pt>
                <c:pt idx="159">
                  <c:v>-13.433447169714229</c:v>
                </c:pt>
                <c:pt idx="160">
                  <c:v>-13.19247012724216</c:v>
                </c:pt>
                <c:pt idx="161">
                  <c:v>-13.067048577769089</c:v>
                </c:pt>
                <c:pt idx="162">
                  <c:v>-12.816528774443597</c:v>
                </c:pt>
                <c:pt idx="163">
                  <c:v>-12.609128562476343</c:v>
                </c:pt>
                <c:pt idx="164">
                  <c:v>-12.144277878341818</c:v>
                </c:pt>
                <c:pt idx="165">
                  <c:v>-11.481107642850569</c:v>
                </c:pt>
                <c:pt idx="166">
                  <c:v>-10.031716817429162</c:v>
                </c:pt>
                <c:pt idx="167">
                  <c:v>-9.030750137592932</c:v>
                </c:pt>
                <c:pt idx="168">
                  <c:v>-8.8829337828419597</c:v>
                </c:pt>
                <c:pt idx="169">
                  <c:v>-8.5113067261474207</c:v>
                </c:pt>
                <c:pt idx="170">
                  <c:v>-6.7337034189276332</c:v>
                </c:pt>
                <c:pt idx="171">
                  <c:v>-6.5446392671876845</c:v>
                </c:pt>
                <c:pt idx="172">
                  <c:v>-6.2899572224730234</c:v>
                </c:pt>
                <c:pt idx="173">
                  <c:v>-6.0091138456898818</c:v>
                </c:pt>
                <c:pt idx="174">
                  <c:v>-5.8168578706598497</c:v>
                </c:pt>
                <c:pt idx="175">
                  <c:v>-5.7652533629687071</c:v>
                </c:pt>
                <c:pt idx="176">
                  <c:v>-5.7626339095310044</c:v>
                </c:pt>
                <c:pt idx="177">
                  <c:v>-5.7724906693587457</c:v>
                </c:pt>
                <c:pt idx="178">
                  <c:v>-5.0077485768837473</c:v>
                </c:pt>
                <c:pt idx="179">
                  <c:v>-5.2365272050621741</c:v>
                </c:pt>
                <c:pt idx="180">
                  <c:v>-5.2366610767698933</c:v>
                </c:pt>
                <c:pt idx="181">
                  <c:v>-4.8525767724428448</c:v>
                </c:pt>
                <c:pt idx="182">
                  <c:v>-4.3421170447796085</c:v>
                </c:pt>
                <c:pt idx="183">
                  <c:v>-3.889470239090083</c:v>
                </c:pt>
                <c:pt idx="184">
                  <c:v>-3.571312058996881</c:v>
                </c:pt>
                <c:pt idx="185">
                  <c:v>-3.4337327728011688</c:v>
                </c:pt>
                <c:pt idx="186">
                  <c:v>-2.4093040421701399</c:v>
                </c:pt>
                <c:pt idx="187">
                  <c:v>-2.0529081104824769</c:v>
                </c:pt>
                <c:pt idx="188">
                  <c:v>-1.3644945582927335</c:v>
                </c:pt>
                <c:pt idx="189">
                  <c:v>-0.25041921535033396</c:v>
                </c:pt>
                <c:pt idx="190">
                  <c:v>1.0093130990641836</c:v>
                </c:pt>
                <c:pt idx="191">
                  <c:v>2.4156384244310578</c:v>
                </c:pt>
                <c:pt idx="192">
                  <c:v>4.0330973431655792</c:v>
                </c:pt>
                <c:pt idx="193">
                  <c:v>5.9310554350945024</c:v>
                </c:pt>
                <c:pt idx="194">
                  <c:v>12.615144126685006</c:v>
                </c:pt>
                <c:pt idx="195">
                  <c:v>14.943493687693902</c:v>
                </c:pt>
                <c:pt idx="196">
                  <c:v>17.687294817338142</c:v>
                </c:pt>
                <c:pt idx="197">
                  <c:v>20.332921539928289</c:v>
                </c:pt>
                <c:pt idx="198">
                  <c:v>22.370941312361289</c:v>
                </c:pt>
                <c:pt idx="199">
                  <c:v>23.716641575091177</c:v>
                </c:pt>
                <c:pt idx="200">
                  <c:v>24.650607106350108</c:v>
                </c:pt>
                <c:pt idx="201">
                  <c:v>25.732667531268859</c:v>
                </c:pt>
                <c:pt idx="202">
                  <c:v>26.977756375448827</c:v>
                </c:pt>
                <c:pt idx="203">
                  <c:v>26.448694779362985</c:v>
                </c:pt>
                <c:pt idx="204">
                  <c:v>25.653658938589793</c:v>
                </c:pt>
                <c:pt idx="205">
                  <c:v>24.57649257188428</c:v>
                </c:pt>
                <c:pt idx="206">
                  <c:v>23.655238478016791</c:v>
                </c:pt>
                <c:pt idx="207">
                  <c:v>20.402420687898914</c:v>
                </c:pt>
                <c:pt idx="208">
                  <c:v>18.239860763959765</c:v>
                </c:pt>
                <c:pt idx="209">
                  <c:v>16.284012113573489</c:v>
                </c:pt>
                <c:pt idx="210">
                  <c:v>14.598760987032918</c:v>
                </c:pt>
                <c:pt idx="211">
                  <c:v>12.393568540114316</c:v>
                </c:pt>
                <c:pt idx="212">
                  <c:v>10.616751897560547</c:v>
                </c:pt>
                <c:pt idx="213">
                  <c:v>8.9585644090233227</c:v>
                </c:pt>
                <c:pt idx="214">
                  <c:v>7.7056026334600416</c:v>
                </c:pt>
                <c:pt idx="215">
                  <c:v>6.3188829866506779</c:v>
                </c:pt>
                <c:pt idx="216">
                  <c:v>5.9189751071825043</c:v>
                </c:pt>
                <c:pt idx="217">
                  <c:v>5.8330795588722708</c:v>
                </c:pt>
                <c:pt idx="218">
                  <c:v>5.9247816786688645</c:v>
                </c:pt>
                <c:pt idx="219">
                  <c:v>5.9217639493115994</c:v>
                </c:pt>
                <c:pt idx="220">
                  <c:v>5.8889110429678055</c:v>
                </c:pt>
                <c:pt idx="221">
                  <c:v>6.318515067127346</c:v>
                </c:pt>
                <c:pt idx="222">
                  <c:v>6.5999701632417072</c:v>
                </c:pt>
                <c:pt idx="223">
                  <c:v>6.9785605669643331</c:v>
                </c:pt>
                <c:pt idx="224">
                  <c:v>5.1825167901150255</c:v>
                </c:pt>
                <c:pt idx="225">
                  <c:v>4.8518952602792806</c:v>
                </c:pt>
                <c:pt idx="226">
                  <c:v>3.9665734255973604</c:v>
                </c:pt>
                <c:pt idx="227">
                  <c:v>3.4704205916245883</c:v>
                </c:pt>
                <c:pt idx="228">
                  <c:v>2.4019734926315981</c:v>
                </c:pt>
                <c:pt idx="229">
                  <c:v>1.7772089554973858</c:v>
                </c:pt>
                <c:pt idx="230">
                  <c:v>0.70293919612797162</c:v>
                </c:pt>
                <c:pt idx="231">
                  <c:v>-0.35586064011737112</c:v>
                </c:pt>
                <c:pt idx="232">
                  <c:v>1.6863454311489252</c:v>
                </c:pt>
                <c:pt idx="233">
                  <c:v>2.6698553332632335</c:v>
                </c:pt>
                <c:pt idx="234">
                  <c:v>2.9047664847334707</c:v>
                </c:pt>
                <c:pt idx="235">
                  <c:v>1.8476895257607873</c:v>
                </c:pt>
                <c:pt idx="236">
                  <c:v>1.5864312990222218</c:v>
                </c:pt>
                <c:pt idx="237">
                  <c:v>4.5566210218722913</c:v>
                </c:pt>
                <c:pt idx="238">
                  <c:v>9.2753871353518349</c:v>
                </c:pt>
                <c:pt idx="239">
                  <c:v>12.086754014085662</c:v>
                </c:pt>
                <c:pt idx="240">
                  <c:v>13.324041264413623</c:v>
                </c:pt>
                <c:pt idx="241">
                  <c:v>13.892718564813421</c:v>
                </c:pt>
                <c:pt idx="242">
                  <c:v>14.004855092786869</c:v>
                </c:pt>
                <c:pt idx="243">
                  <c:v>14.221865077352348</c:v>
                </c:pt>
                <c:pt idx="244">
                  <c:v>14.574086093855374</c:v>
                </c:pt>
                <c:pt idx="245">
                  <c:v>12.798961820395922</c:v>
                </c:pt>
                <c:pt idx="246">
                  <c:v>11.665689244208417</c:v>
                </c:pt>
                <c:pt idx="247">
                  <c:v>11.667403166344101</c:v>
                </c:pt>
                <c:pt idx="248">
                  <c:v>12.166113830270021</c:v>
                </c:pt>
                <c:pt idx="249">
                  <c:v>12.558064994701155</c:v>
                </c:pt>
                <c:pt idx="250">
                  <c:v>12.464583079388818</c:v>
                </c:pt>
                <c:pt idx="251">
                  <c:v>11.905063696628176</c:v>
                </c:pt>
                <c:pt idx="252">
                  <c:v>11.316648363782921</c:v>
                </c:pt>
                <c:pt idx="253">
                  <c:v>11.548916080262368</c:v>
                </c:pt>
                <c:pt idx="254">
                  <c:v>12.879645479023486</c:v>
                </c:pt>
                <c:pt idx="255">
                  <c:v>14.284600820224867</c:v>
                </c:pt>
                <c:pt idx="256">
                  <c:v>14.86568052990156</c:v>
                </c:pt>
                <c:pt idx="257">
                  <c:v>12.82646350119802</c:v>
                </c:pt>
                <c:pt idx="258">
                  <c:v>12.988532051207862</c:v>
                </c:pt>
                <c:pt idx="259">
                  <c:v>13.083094654228864</c:v>
                </c:pt>
                <c:pt idx="260">
                  <c:v>12.257295641433823</c:v>
                </c:pt>
                <c:pt idx="261">
                  <c:v>11.380794161264102</c:v>
                </c:pt>
                <c:pt idx="262">
                  <c:v>10.630796587877867</c:v>
                </c:pt>
                <c:pt idx="263">
                  <c:v>8.1567803413500712</c:v>
                </c:pt>
                <c:pt idx="264">
                  <c:v>7.1377537591155882</c:v>
                </c:pt>
                <c:pt idx="265">
                  <c:v>6.2229592028190881</c:v>
                </c:pt>
                <c:pt idx="266">
                  <c:v>5.9113149741373263</c:v>
                </c:pt>
                <c:pt idx="267">
                  <c:v>5.8211142817022816</c:v>
                </c:pt>
                <c:pt idx="268">
                  <c:v>5.7396838557255334</c:v>
                </c:pt>
                <c:pt idx="269">
                  <c:v>6.0282720978449902</c:v>
                </c:pt>
                <c:pt idx="270">
                  <c:v>5.8908684234019324</c:v>
                </c:pt>
                <c:pt idx="271">
                  <c:v>6.1730226273232489</c:v>
                </c:pt>
                <c:pt idx="272">
                  <c:v>6.3712662876892034</c:v>
                </c:pt>
                <c:pt idx="273">
                  <c:v>6.4882574105607462</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0.65567686736516073</c:v>
                </c:pt>
                <c:pt idx="285">
                  <c:v>-0.80160819583524257</c:v>
                </c:pt>
                <c:pt idx="286">
                  <c:v>-2.4739282564571758</c:v>
                </c:pt>
                <c:pt idx="287">
                  <c:v>-3.0958598587966151</c:v>
                </c:pt>
                <c:pt idx="288">
                  <c:v>-3.4063436383384129</c:v>
                </c:pt>
                <c:pt idx="289">
                  <c:v>-3.5824142279287647</c:v>
                </c:pt>
                <c:pt idx="290">
                  <c:v>-3.7684944597477759</c:v>
                </c:pt>
                <c:pt idx="291">
                  <c:v>-3.4219633702783483</c:v>
                </c:pt>
                <c:pt idx="292">
                  <c:v>-3.3083745923053618</c:v>
                </c:pt>
                <c:pt idx="293">
                  <c:v>-3.5542444787348821</c:v>
                </c:pt>
                <c:pt idx="294">
                  <c:v>-3.5920430491656927</c:v>
                </c:pt>
                <c:pt idx="295">
                  <c:v>-1.5393554454900737</c:v>
                </c:pt>
                <c:pt idx="296">
                  <c:v>-1.1343616553838978</c:v>
                </c:pt>
                <c:pt idx="297">
                  <c:v>-0.66609041251303236</c:v>
                </c:pt>
                <c:pt idx="298">
                  <c:v>-8.1380229619540459E-2</c:v>
                </c:pt>
                <c:pt idx="299">
                  <c:v>0.19992050421951962</c:v>
                </c:pt>
                <c:pt idx="300">
                  <c:v>2.1458746390100738</c:v>
                </c:pt>
                <c:pt idx="301">
                  <c:v>2.5765048611469776</c:v>
                </c:pt>
                <c:pt idx="302">
                  <c:v>2.6742627784436905</c:v>
                </c:pt>
                <c:pt idx="303">
                  <c:v>3.2629073020811052</c:v>
                </c:pt>
                <c:pt idx="304">
                  <c:v>4.4968489739716375</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11.689904237981867</c:v>
                </c:pt>
                <c:pt idx="313">
                  <c:v>11.033668769445891</c:v>
                </c:pt>
                <c:pt idx="314">
                  <c:v>10.078883303777005</c:v>
                </c:pt>
                <c:pt idx="315">
                  <c:v>5.9246863595844665</c:v>
                </c:pt>
                <c:pt idx="316">
                  <c:v>3.4525309601505114</c:v>
                </c:pt>
                <c:pt idx="317">
                  <c:v>0.74573336691769043</c:v>
                </c:pt>
                <c:pt idx="318">
                  <c:v>-2.2057921810063781</c:v>
                </c:pt>
                <c:pt idx="319">
                  <c:v>-5.2737254018649358</c:v>
                </c:pt>
                <c:pt idx="320">
                  <c:v>-8.1753735929819271</c:v>
                </c:pt>
                <c:pt idx="321">
                  <c:v>-11.38330085175582</c:v>
                </c:pt>
                <c:pt idx="322">
                  <c:v>-14.146803054933045</c:v>
                </c:pt>
                <c:pt idx="323">
                  <c:v>-15.268332714553608</c:v>
                </c:pt>
                <c:pt idx="324">
                  <c:v>-15.664297146359033</c:v>
                </c:pt>
                <c:pt idx="325">
                  <c:v>-15.183672519791306</c:v>
                </c:pt>
                <c:pt idx="326">
                  <c:v>-14.734841361336091</c:v>
                </c:pt>
                <c:pt idx="327">
                  <c:v>-14.821405357493077</c:v>
                </c:pt>
                <c:pt idx="328">
                  <c:v>-14.708823349403751</c:v>
                </c:pt>
                <c:pt idx="329">
                  <c:v>-14.495069088342666</c:v>
                </c:pt>
                <c:pt idx="330">
                  <c:v>-12.11666023610587</c:v>
                </c:pt>
                <c:pt idx="331">
                  <c:v>-11.417226401363266</c:v>
                </c:pt>
                <c:pt idx="332">
                  <c:v>-10.905494778640131</c:v>
                </c:pt>
                <c:pt idx="333">
                  <c:v>-10.286713183654843</c:v>
                </c:pt>
                <c:pt idx="334">
                  <c:v>-10.082891914921706</c:v>
                </c:pt>
                <c:pt idx="335">
                  <c:v>-10.594374311631148</c:v>
                </c:pt>
                <c:pt idx="336">
                  <c:v>-11.346686180781134</c:v>
                </c:pt>
                <c:pt idx="337">
                  <c:v>-11.072791496950131</c:v>
                </c:pt>
                <c:pt idx="338">
                  <c:v>-10.905696572784619</c:v>
                </c:pt>
                <c:pt idx="339">
                  <c:v>-10.502709681984047</c:v>
                </c:pt>
                <c:pt idx="340">
                  <c:v>-9.9478982727273007</c:v>
                </c:pt>
                <c:pt idx="341">
                  <c:v>-9.5784731101244009</c:v>
                </c:pt>
                <c:pt idx="342">
                  <c:v>-9.2949351478227182</c:v>
                </c:pt>
                <c:pt idx="343">
                  <c:v>-8.878091728930098</c:v>
                </c:pt>
                <c:pt idx="344">
                  <c:v>-8.694534327087986</c:v>
                </c:pt>
                <c:pt idx="345">
                  <c:v>-8.3677551883531436</c:v>
                </c:pt>
                <c:pt idx="346">
                  <c:v>-8.0745227857879502</c:v>
                </c:pt>
                <c:pt idx="347">
                  <c:v>-8.0685866162052768</c:v>
                </c:pt>
                <c:pt idx="348">
                  <c:v>-8.020431491597364</c:v>
                </c:pt>
                <c:pt idx="349">
                  <c:v>-7.7976268646605718</c:v>
                </c:pt>
                <c:pt idx="350">
                  <c:v>-7.605648233256332</c:v>
                </c:pt>
                <c:pt idx="351">
                  <c:v>-7.6010753267432705</c:v>
                </c:pt>
                <c:pt idx="352">
                  <c:v>-8.1334084648618159</c:v>
                </c:pt>
                <c:pt idx="353">
                  <c:v>-8.1070401164000856</c:v>
                </c:pt>
                <c:pt idx="354">
                  <c:v>-8.1694469074015039</c:v>
                </c:pt>
                <c:pt idx="355">
                  <c:v>-8.3877393204592767</c:v>
                </c:pt>
                <c:pt idx="356">
                  <c:v>-8.5557027636534286</c:v>
                </c:pt>
                <c:pt idx="357">
                  <c:v>-8.9308014845517913</c:v>
                </c:pt>
                <c:pt idx="358">
                  <c:v>-9.3969220716077668</c:v>
                </c:pt>
                <c:pt idx="359">
                  <c:v>-13.991794947359256</c:v>
                </c:pt>
                <c:pt idx="360">
                  <c:v>-14.615873885282753</c:v>
                </c:pt>
                <c:pt idx="361">
                  <c:v>-14.583291909776037</c:v>
                </c:pt>
                <c:pt idx="362">
                  <c:v>-14.292685877993756</c:v>
                </c:pt>
                <c:pt idx="363">
                  <c:v>-14.144304571734651</c:v>
                </c:pt>
                <c:pt idx="364">
                  <c:v>-13.852098757866791</c:v>
                </c:pt>
                <c:pt idx="365">
                  <c:v>-13.667750282566336</c:v>
                </c:pt>
                <c:pt idx="366">
                  <c:v>-14.450481765222776</c:v>
                </c:pt>
                <c:pt idx="367">
                  <c:v>-14.339973857911431</c:v>
                </c:pt>
                <c:pt idx="368">
                  <c:v>-14.044142427850087</c:v>
                </c:pt>
                <c:pt idx="369">
                  <c:v>-13.801608329920246</c:v>
                </c:pt>
                <c:pt idx="370">
                  <c:v>-13.654574847657372</c:v>
                </c:pt>
                <c:pt idx="371">
                  <c:v>-13.506479650433519</c:v>
                </c:pt>
                <c:pt idx="372">
                  <c:v>-13.407828192611385</c:v>
                </c:pt>
                <c:pt idx="373">
                  <c:v>-11.123957240878099</c:v>
                </c:pt>
                <c:pt idx="374">
                  <c:v>-10.402770240211922</c:v>
                </c:pt>
                <c:pt idx="375">
                  <c:v>-9.645459545335882</c:v>
                </c:pt>
                <c:pt idx="376">
                  <c:v>-8.9623683326795316</c:v>
                </c:pt>
                <c:pt idx="377">
                  <c:v>-8.4151303836204097</c:v>
                </c:pt>
                <c:pt idx="378">
                  <c:v>-8.0588402730259148</c:v>
                </c:pt>
                <c:pt idx="379">
                  <c:v>-7.9365062868511584</c:v>
                </c:pt>
                <c:pt idx="380">
                  <c:v>-5.7388237562478537</c:v>
                </c:pt>
                <c:pt idx="381">
                  <c:v>-4.9707532366993394</c:v>
                </c:pt>
                <c:pt idx="382">
                  <c:v>-4.2328138310558785</c:v>
                </c:pt>
                <c:pt idx="383">
                  <c:v>-3.9441743625175949</c:v>
                </c:pt>
                <c:pt idx="384">
                  <c:v>-4.0369521612174708</c:v>
                </c:pt>
                <c:pt idx="385">
                  <c:v>-4.6456017018059157</c:v>
                </c:pt>
                <c:pt idx="386">
                  <c:v>-5.4330838845941125</c:v>
                </c:pt>
                <c:pt idx="387">
                  <c:v>-5.4019132538428734</c:v>
                </c:pt>
                <c:pt idx="388">
                  <c:v>-5.9502227024647141</c:v>
                </c:pt>
                <c:pt idx="389">
                  <c:v>-6.3425087738380865</c:v>
                </c:pt>
                <c:pt idx="390">
                  <c:v>-6.2921097186444399</c:v>
                </c:pt>
                <c:pt idx="391">
                  <c:v>-6.0249617059481153</c:v>
                </c:pt>
                <c:pt idx="392">
                  <c:v>-6.0853173935133453</c:v>
                </c:pt>
                <c:pt idx="393">
                  <c:v>-6.5682427693029704</c:v>
                </c:pt>
                <c:pt idx="394">
                  <c:v>-6.7264735878001574</c:v>
                </c:pt>
                <c:pt idx="395">
                  <c:v>-6.6675555032732232</c:v>
                </c:pt>
                <c:pt idx="396">
                  <c:v>-6.9012363100009404</c:v>
                </c:pt>
                <c:pt idx="397">
                  <c:v>-6.4476989614801434</c:v>
                </c:pt>
                <c:pt idx="398">
                  <c:v>-6.26019148574309</c:v>
                </c:pt>
                <c:pt idx="399">
                  <c:v>-6.181196705224318</c:v>
                </c:pt>
                <c:pt idx="400">
                  <c:v>-6.1572040720538297</c:v>
                </c:pt>
                <c:pt idx="401">
                  <c:v>-6.0876685722986323</c:v>
                </c:pt>
                <c:pt idx="402">
                  <c:v>-5.6312359065886568</c:v>
                </c:pt>
                <c:pt idx="403">
                  <c:v>-5.4889158240355265</c:v>
                </c:pt>
                <c:pt idx="404">
                  <c:v>-6.5941548374121748</c:v>
                </c:pt>
                <c:pt idx="405">
                  <c:v>-6.7241630486404205</c:v>
                </c:pt>
                <c:pt idx="406">
                  <c:v>-7.2225082595002617</c:v>
                </c:pt>
                <c:pt idx="407">
                  <c:v>-8.1976380234666397</c:v>
                </c:pt>
                <c:pt idx="408">
                  <c:v>-9.2194012715882767</c:v>
                </c:pt>
                <c:pt idx="409">
                  <c:v>-9.4389922233727699</c:v>
                </c:pt>
                <c:pt idx="410">
                  <c:v>-9.5228453364209216</c:v>
                </c:pt>
                <c:pt idx="411">
                  <c:v>-10.284748290012644</c:v>
                </c:pt>
                <c:pt idx="412">
                  <c:v>-12.840645489384002</c:v>
                </c:pt>
                <c:pt idx="413">
                  <c:v>-11.73352608698332</c:v>
                </c:pt>
                <c:pt idx="414">
                  <c:v>-11.379011113502102</c:v>
                </c:pt>
                <c:pt idx="415">
                  <c:v>-11.375282892689176</c:v>
                </c:pt>
                <c:pt idx="416">
                  <c:v>-11.234420334559401</c:v>
                </c:pt>
                <c:pt idx="417">
                  <c:v>-11.248036847906764</c:v>
                </c:pt>
                <c:pt idx="418">
                  <c:v>-10.881750005445516</c:v>
                </c:pt>
                <c:pt idx="419">
                  <c:v>-10.515644883961691</c:v>
                </c:pt>
                <c:pt idx="420">
                  <c:v>-8.9502795524084124</c:v>
                </c:pt>
                <c:pt idx="421">
                  <c:v>-8.3574380168571576</c:v>
                </c:pt>
                <c:pt idx="422">
                  <c:v>-8.0096095738648696</c:v>
                </c:pt>
                <c:pt idx="423">
                  <c:v>-7.7659782629630545</c:v>
                </c:pt>
                <c:pt idx="424">
                  <c:v>-7.7671500862652758</c:v>
                </c:pt>
                <c:pt idx="425">
                  <c:v>-7.5580718106554379</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-7.8664813566100387</c:v>
                </c:pt>
                <c:pt idx="439">
                  <c:v>-8.1750717502027719</c:v>
                </c:pt>
                <c:pt idx="440">
                  <c:v>-8.4335241696183942</c:v>
                </c:pt>
                <c:pt idx="441">
                  <c:v>-8.5348872973255006</c:v>
                </c:pt>
                <c:pt idx="442">
                  <c:v>-8.5396633782504381</c:v>
                </c:pt>
                <c:pt idx="443">
                  <c:v>-8.332688644083353</c:v>
                </c:pt>
                <c:pt idx="444">
                  <c:v>-7.1998663721291507</c:v>
                </c:pt>
                <c:pt idx="445">
                  <c:v>-6.3136675791032957</c:v>
                </c:pt>
                <c:pt idx="446">
                  <c:v>-6.3749603686226379</c:v>
                </c:pt>
                <c:pt idx="447">
                  <c:v>-6.5588283021694735</c:v>
                </c:pt>
                <c:pt idx="448">
                  <c:v>-6.708944059077286</c:v>
                </c:pt>
                <c:pt idx="449">
                  <c:v>-6.5560425336255008</c:v>
                </c:pt>
                <c:pt idx="450">
                  <c:v>-6.2798552209085727</c:v>
                </c:pt>
                <c:pt idx="451">
                  <c:v>-5.9145884292543798</c:v>
                </c:pt>
                <c:pt idx="452">
                  <c:v>-5.4307001485737736</c:v>
                </c:pt>
                <c:pt idx="453">
                  <c:v>-5.2877153747778936</c:v>
                </c:pt>
                <c:pt idx="454">
                  <c:v>-5.1190657857207764</c:v>
                </c:pt>
                <c:pt idx="455">
                  <c:v>-4.839271488048686</c:v>
                </c:pt>
                <c:pt idx="456">
                  <c:v>-4.5321982496324296</c:v>
                </c:pt>
                <c:pt idx="457">
                  <c:v>-4.2354411012656161</c:v>
                </c:pt>
                <c:pt idx="458">
                  <c:v>-3.9027538945519069</c:v>
                </c:pt>
                <c:pt idx="459">
                  <c:v>-3.5504431748977927</c:v>
                </c:pt>
                <c:pt idx="460">
                  <c:v>-3.3624561060445144</c:v>
                </c:pt>
                <c:pt idx="461">
                  <c:v>-5.3910475612382385</c:v>
                </c:pt>
                <c:pt idx="462">
                  <c:v>-5.9249295633307355</c:v>
                </c:pt>
                <c:pt idx="463">
                  <c:v>-6.5006734912823321</c:v>
                </c:pt>
                <c:pt idx="464">
                  <c:v>-6.8640845584844996</c:v>
                </c:pt>
                <c:pt idx="465">
                  <c:v>-7.113324631005244</c:v>
                </c:pt>
                <c:pt idx="466">
                  <c:v>-7.5362560156917153</c:v>
                </c:pt>
                <c:pt idx="467">
                  <c:v>-7.7114286535927903</c:v>
                </c:pt>
                <c:pt idx="468">
                  <c:v>-10.248041145865662</c:v>
                </c:pt>
                <c:pt idx="469">
                  <c:v>-10.521816567004706</c:v>
                </c:pt>
                <c:pt idx="470">
                  <c:v>-10.525331647970049</c:v>
                </c:pt>
                <c:pt idx="471">
                  <c:v>-10.523426404646585</c:v>
                </c:pt>
                <c:pt idx="472">
                  <c:v>-10.350241683817032</c:v>
                </c:pt>
                <c:pt idx="473">
                  <c:v>-10.433880879134938</c:v>
                </c:pt>
                <c:pt idx="474">
                  <c:v>-10.656891184886277</c:v>
                </c:pt>
                <c:pt idx="475">
                  <c:v>-10.0870552567303</c:v>
                </c:pt>
                <c:pt idx="476">
                  <c:v>-9.9869542050933227</c:v>
                </c:pt>
                <c:pt idx="477">
                  <c:v>-9.8756867048553012</c:v>
                </c:pt>
                <c:pt idx="478">
                  <c:v>-9.8196271683324685</c:v>
                </c:pt>
                <c:pt idx="479">
                  <c:v>-9.7161723799765181</c:v>
                </c:pt>
                <c:pt idx="480">
                  <c:v>-9.822753725370541</c:v>
                </c:pt>
                <c:pt idx="481">
                  <c:v>-9.4202563124877727</c:v>
                </c:pt>
                <c:pt idx="482">
                  <c:v>-8.3633217902325594</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-6.980594494529039</c:v>
                </c:pt>
                <c:pt idx="491">
                  <c:v>-6.7576726397274305</c:v>
                </c:pt>
                <c:pt idx="492">
                  <c:v>-6.3509244775874105</c:v>
                </c:pt>
                <c:pt idx="493">
                  <c:v>-5.7768297747019606</c:v>
                </c:pt>
                <c:pt idx="494">
                  <c:v>-5.4836678102412684</c:v>
                </c:pt>
                <c:pt idx="495">
                  <c:v>-4.8264714099801012</c:v>
                </c:pt>
                <c:pt idx="496">
                  <c:v>-3.7042212412930895</c:v>
                </c:pt>
                <c:pt idx="497">
                  <c:v>-2.9216128538236728</c:v>
                </c:pt>
                <c:pt idx="498">
                  <c:v>-1.7225506812946634</c:v>
                </c:pt>
                <c:pt idx="499">
                  <c:v>-0.93180905634358502</c:v>
                </c:pt>
                <c:pt idx="500">
                  <c:v>-0.21369101145346323</c:v>
                </c:pt>
                <c:pt idx="501">
                  <c:v>0.29869186980707307</c:v>
                </c:pt>
                <c:pt idx="502">
                  <c:v>0.41926307427756632</c:v>
                </c:pt>
                <c:pt idx="503">
                  <c:v>0.24312661130721835</c:v>
                </c:pt>
                <c:pt idx="504">
                  <c:v>-5.7218663103569163E-2</c:v>
                </c:pt>
                <c:pt idx="505">
                  <c:v>-0.2050537060110571</c:v>
                </c:pt>
                <c:pt idx="506">
                  <c:v>-1.5361161144397379</c:v>
                </c:pt>
                <c:pt idx="507">
                  <c:v>-2.3208810203030765</c:v>
                </c:pt>
                <c:pt idx="508">
                  <c:v>-2.8382021283335299</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-7.2406233251625176</c:v>
                </c:pt>
                <c:pt idx="520">
                  <c:v>-6.8115873830143414</c:v>
                </c:pt>
                <c:pt idx="521">
                  <c:v>-6.624904045491637</c:v>
                </c:pt>
                <c:pt idx="522">
                  <c:v>-6.4429342594606345</c:v>
                </c:pt>
                <c:pt idx="523">
                  <c:v>-6.1939420658885496</c:v>
                </c:pt>
                <c:pt idx="524">
                  <c:v>-5.535461400335933</c:v>
                </c:pt>
                <c:pt idx="525">
                  <c:v>-4.8411294512849024</c:v>
                </c:pt>
                <c:pt idx="526">
                  <c:v>-4.2959430687155695</c:v>
                </c:pt>
                <c:pt idx="527">
                  <c:v>-3.7926410757385427</c:v>
                </c:pt>
                <c:pt idx="528">
                  <c:v>-3.2570418502521981</c:v>
                </c:pt>
                <c:pt idx="529">
                  <c:v>-2.7478636178592382</c:v>
                </c:pt>
                <c:pt idx="530">
                  <c:v>-2.3661812633903212</c:v>
                </c:pt>
                <c:pt idx="531">
                  <c:v>-1.9549015742999671</c:v>
                </c:pt>
                <c:pt idx="532">
                  <c:v>-0.3866364100435648</c:v>
                </c:pt>
                <c:pt idx="533">
                  <c:v>-8.5686891564208265E-2</c:v>
                </c:pt>
                <c:pt idx="534">
                  <c:v>0.18482624149973537</c:v>
                </c:pt>
                <c:pt idx="535">
                  <c:v>0.5352363471807845</c:v>
                </c:pt>
                <c:pt idx="536">
                  <c:v>0.75008480454694393</c:v>
                </c:pt>
                <c:pt idx="537">
                  <c:v>0.64209268357989202</c:v>
                </c:pt>
                <c:pt idx="538">
                  <c:v>0.28308549468151512</c:v>
                </c:pt>
                <c:pt idx="539">
                  <c:v>-0.72558378869554452</c:v>
                </c:pt>
                <c:pt idx="540">
                  <c:v>-5.0415734950374498</c:v>
                </c:pt>
                <c:pt idx="541">
                  <c:v>-5.8489739134286935</c:v>
                </c:pt>
                <c:pt idx="542">
                  <c:v>-6.6310340264352332</c:v>
                </c:pt>
                <c:pt idx="543">
                  <c:v>-7.2519579481991201</c:v>
                </c:pt>
                <c:pt idx="544">
                  <c:v>-8.0704152179286357</c:v>
                </c:pt>
                <c:pt idx="545">
                  <c:v>-9.3191648359892927</c:v>
                </c:pt>
                <c:pt idx="546">
                  <c:v>-10.53758269266585</c:v>
                </c:pt>
                <c:pt idx="547">
                  <c:v>-11.564776473600375</c:v>
                </c:pt>
                <c:pt idx="548">
                  <c:v>-12.496058727098315</c:v>
                </c:pt>
                <c:pt idx="549">
                  <c:v>-13.802573207976996</c:v>
                </c:pt>
                <c:pt idx="550">
                  <c:v>-14.108695759951743</c:v>
                </c:pt>
                <c:pt idx="551">
                  <c:v>-14.441264956174791</c:v>
                </c:pt>
                <c:pt idx="552">
                  <c:v>-14.534108172908715</c:v>
                </c:pt>
                <c:pt idx="553">
                  <c:v>-14.340639877246518</c:v>
                </c:pt>
                <c:pt idx="554">
                  <c:v>-14.260766582618487</c:v>
                </c:pt>
                <c:pt idx="555">
                  <c:v>-14.289721272329984</c:v>
                </c:pt>
                <c:pt idx="556">
                  <c:v>-14.124311393778145</c:v>
                </c:pt>
                <c:pt idx="557">
                  <c:v>-13.38779995301717</c:v>
                </c:pt>
                <c:pt idx="558">
                  <c:v>-12.821745521149698</c:v>
                </c:pt>
                <c:pt idx="559">
                  <c:v>-12.261347168933831</c:v>
                </c:pt>
                <c:pt idx="560">
                  <c:v>-12.075749224361296</c:v>
                </c:pt>
                <c:pt idx="561">
                  <c:v>-11.815034832462649</c:v>
                </c:pt>
                <c:pt idx="562">
                  <c:v>-11.647562692127394</c:v>
                </c:pt>
                <c:pt idx="563">
                  <c:v>-11.568135029397226</c:v>
                </c:pt>
                <c:pt idx="564">
                  <c:v>-11.127233075495019</c:v>
                </c:pt>
                <c:pt idx="565">
                  <c:v>-10.320149008698834</c:v>
                </c:pt>
                <c:pt idx="566">
                  <c:v>-7.6711312015358857</c:v>
                </c:pt>
                <c:pt idx="567">
                  <c:v>-7.31413769470044</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0.34160458232443675</c:v>
                </c:pt>
                <c:pt idx="583">
                  <c:v>1.5500625148576861</c:v>
                </c:pt>
                <c:pt idx="584">
                  <c:v>1.7834446146456018</c:v>
                </c:pt>
                <c:pt idx="585">
                  <c:v>1.9719378005164441</c:v>
                </c:pt>
                <c:pt idx="586">
                  <c:v>2.2987659950691324</c:v>
                </c:pt>
                <c:pt idx="587">
                  <c:v>2.6408819743680425</c:v>
                </c:pt>
                <c:pt idx="588">
                  <c:v>2.6971226626858282</c:v>
                </c:pt>
                <c:pt idx="589">
                  <c:v>2.6095614589100276</c:v>
                </c:pt>
                <c:pt idx="590">
                  <c:v>2.9286323799493346</c:v>
                </c:pt>
                <c:pt idx="591">
                  <c:v>3.0514060927541875</c:v>
                </c:pt>
                <c:pt idx="592">
                  <c:v>3.2983890723454636</c:v>
                </c:pt>
                <c:pt idx="593">
                  <c:v>3.5465702188990962</c:v>
                </c:pt>
                <c:pt idx="594">
                  <c:v>3.6221345748527281</c:v>
                </c:pt>
                <c:pt idx="595">
                  <c:v>3.6972001752149182</c:v>
                </c:pt>
                <c:pt idx="596">
                  <c:v>3.7255229965371952</c:v>
                </c:pt>
                <c:pt idx="597">
                  <c:v>3.67269649211255</c:v>
                </c:pt>
                <c:pt idx="598">
                  <c:v>3.4086702173763594</c:v>
                </c:pt>
                <c:pt idx="599">
                  <c:v>0.9042720751644997</c:v>
                </c:pt>
                <c:pt idx="600">
                  <c:v>-9.8850639260561507E-2</c:v>
                </c:pt>
                <c:pt idx="601">
                  <c:v>-0.91593766987823133</c:v>
                </c:pt>
                <c:pt idx="602">
                  <c:v>-1.3489428246805533</c:v>
                </c:pt>
                <c:pt idx="603">
                  <c:v>-1.5355296288629854</c:v>
                </c:pt>
                <c:pt idx="604">
                  <c:v>-1.7535529099373561</c:v>
                </c:pt>
                <c:pt idx="605">
                  <c:v>-2.2055218572972382</c:v>
                </c:pt>
                <c:pt idx="606">
                  <c:v>-3.2668747423633353</c:v>
                </c:pt>
                <c:pt idx="607">
                  <c:v>-3.5157556797429521</c:v>
                </c:pt>
                <c:pt idx="608">
                  <c:v>-3.5191249361695185</c:v>
                </c:pt>
                <c:pt idx="609">
                  <c:v>-3.3266728967647974</c:v>
                </c:pt>
                <c:pt idx="610">
                  <c:v>-3.2826232613146002</c:v>
                </c:pt>
                <c:pt idx="611">
                  <c:v>-3.2116081149121767</c:v>
                </c:pt>
                <c:pt idx="612">
                  <c:v>-3.6384308101507798</c:v>
                </c:pt>
                <c:pt idx="613">
                  <c:v>-4.4653120284742727</c:v>
                </c:pt>
                <c:pt idx="614">
                  <c:v>-6.7581726854656772</c:v>
                </c:pt>
                <c:pt idx="615">
                  <c:v>-6.9200856589443926</c:v>
                </c:pt>
                <c:pt idx="616">
                  <c:v>-7.1765544621732289</c:v>
                </c:pt>
                <c:pt idx="617">
                  <c:v>-7.4043140451002065</c:v>
                </c:pt>
                <c:pt idx="618">
                  <c:v>-7.6418652544120818</c:v>
                </c:pt>
                <c:pt idx="619">
                  <c:v>-7.6265407479126566</c:v>
                </c:pt>
                <c:pt idx="620">
                  <c:v>-7.4112847843851419</c:v>
                </c:pt>
                <c:pt idx="621">
                  <c:v>-7.0918744598623107</c:v>
                </c:pt>
                <c:pt idx="622">
                  <c:v>-6.5548280880455678</c:v>
                </c:pt>
                <c:pt idx="623">
                  <c:v>-5.1999013022208516</c:v>
                </c:pt>
                <c:pt idx="624">
                  <c:v>-4.8252289985700694</c:v>
                </c:pt>
                <c:pt idx="625">
                  <c:v>-4.6366020168825504</c:v>
                </c:pt>
                <c:pt idx="626">
                  <c:v>-4.6570822632178333</c:v>
                </c:pt>
                <c:pt idx="627">
                  <c:v>-4.8719462023461233</c:v>
                </c:pt>
                <c:pt idx="628">
                  <c:v>-5.0245363470627442</c:v>
                </c:pt>
                <c:pt idx="629">
                  <c:v>-5.0962600876460584</c:v>
                </c:pt>
                <c:pt idx="630">
                  <c:v>-6.0417031826227472</c:v>
                </c:pt>
                <c:pt idx="631">
                  <c:v>-6.4526981287156531</c:v>
                </c:pt>
                <c:pt idx="632">
                  <c:v>-6.8588591602054869</c:v>
                </c:pt>
                <c:pt idx="633">
                  <c:v>-7.2005346492211997</c:v>
                </c:pt>
                <c:pt idx="634">
                  <c:v>-7.6110091538721427</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-9.5361398253216567</c:v>
                </c:pt>
                <c:pt idx="644">
                  <c:v>-9.8102529993150966</c:v>
                </c:pt>
                <c:pt idx="645">
                  <c:v>-9.9490942009054706</c:v>
                </c:pt>
                <c:pt idx="646">
                  <c:v>-9.8167311301788942</c:v>
                </c:pt>
                <c:pt idx="647">
                  <c:v>-9.462755836505842</c:v>
                </c:pt>
                <c:pt idx="648">
                  <c:v>-7.5763276066736838</c:v>
                </c:pt>
                <c:pt idx="649">
                  <c:v>-7.3629880234725356</c:v>
                </c:pt>
                <c:pt idx="650">
                  <c:v>-7.2442894861177374</c:v>
                </c:pt>
                <c:pt idx="651">
                  <c:v>-7.2864716529851137</c:v>
                </c:pt>
                <c:pt idx="652">
                  <c:v>-7.236449794988407</c:v>
                </c:pt>
                <c:pt idx="653">
                  <c:v>-7.2570841190076907</c:v>
                </c:pt>
                <c:pt idx="654">
                  <c:v>-7.1047447181246071</c:v>
                </c:pt>
                <c:pt idx="655">
                  <c:v>-6.5593492179301824</c:v>
                </c:pt>
                <c:pt idx="656">
                  <c:v>-5.8778481586899565</c:v>
                </c:pt>
                <c:pt idx="657">
                  <c:v>-6.00218017915393</c:v>
                </c:pt>
                <c:pt idx="658">
                  <c:v>-6.1831389833512986</c:v>
                </c:pt>
                <c:pt idx="659">
                  <c:v>-6.3461876275615285</c:v>
                </c:pt>
                <c:pt idx="660">
                  <c:v>-6.4839145976253043</c:v>
                </c:pt>
                <c:pt idx="661">
                  <c:v>-6.5425729452363015</c:v>
                </c:pt>
                <c:pt idx="662">
                  <c:v>-6.6271218838061055</c:v>
                </c:pt>
                <c:pt idx="663">
                  <c:v>-6.7878057647437231</c:v>
                </c:pt>
                <c:pt idx="664">
                  <c:v>-6.7225357181251626</c:v>
                </c:pt>
                <c:pt idx="665">
                  <c:v>-6.5111892505284468</c:v>
                </c:pt>
                <c:pt idx="666">
                  <c:v>-6.5788981679721594</c:v>
                </c:pt>
                <c:pt idx="667">
                  <c:v>-6.623642509551928</c:v>
                </c:pt>
                <c:pt idx="668">
                  <c:v>-6.5299608112063865</c:v>
                </c:pt>
                <c:pt idx="669">
                  <c:v>-6.3119768416652287</c:v>
                </c:pt>
                <c:pt idx="670">
                  <c:v>-6.262710801018418</c:v>
                </c:pt>
                <c:pt idx="671">
                  <c:v>-6.2783074620971524</c:v>
                </c:pt>
                <c:pt idx="672">
                  <c:v>-6.2862427379293964</c:v>
                </c:pt>
                <c:pt idx="673">
                  <c:v>-6.316676960451602</c:v>
                </c:pt>
                <c:pt idx="674">
                  <c:v>-6.8464478337372006</c:v>
                </c:pt>
                <c:pt idx="675">
                  <c:v>-7.0040283423344221</c:v>
                </c:pt>
                <c:pt idx="676">
                  <c:v>-7.1057311492227342</c:v>
                </c:pt>
                <c:pt idx="677">
                  <c:v>-7.2109715197824382</c:v>
                </c:pt>
                <c:pt idx="678">
                  <c:v>-7.2852355025818314</c:v>
                </c:pt>
                <c:pt idx="679">
                  <c:v>-7.3010601022513697</c:v>
                </c:pt>
                <c:pt idx="680">
                  <c:v>-7.4021007033268944</c:v>
                </c:pt>
                <c:pt idx="681">
                  <c:v>-7.5141571663050666</c:v>
                </c:pt>
                <c:pt idx="682">
                  <c:v>-7.5827160818182335</c:v>
                </c:pt>
                <c:pt idx="683">
                  <c:v>-7.7391497447355677</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-7.5575112228793015</c:v>
                </c:pt>
                <c:pt idx="695">
                  <c:v>-7.348176492638899</c:v>
                </c:pt>
                <c:pt idx="696">
                  <c:v>-7.1643691201027053</c:v>
                </c:pt>
                <c:pt idx="697">
                  <c:v>-6.8308676030579525</c:v>
                </c:pt>
                <c:pt idx="698">
                  <c:v>-5.3225791647043508</c:v>
                </c:pt>
                <c:pt idx="699">
                  <c:v>-4.7405171979340404</c:v>
                </c:pt>
                <c:pt idx="700">
                  <c:v>-4.3429244490304777</c:v>
                </c:pt>
                <c:pt idx="701">
                  <c:v>-3.9110258607647195</c:v>
                </c:pt>
                <c:pt idx="702">
                  <c:v>-3.6422359085373892</c:v>
                </c:pt>
                <c:pt idx="703">
                  <c:v>-3.4632707606677871</c:v>
                </c:pt>
                <c:pt idx="704">
                  <c:v>-3.2881189074117856</c:v>
                </c:pt>
                <c:pt idx="705">
                  <c:v>-3.4526012462743152</c:v>
                </c:pt>
                <c:pt idx="706">
                  <c:v>-3.6061330464045147</c:v>
                </c:pt>
                <c:pt idx="707">
                  <c:v>-3.8413205169721376</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-4.1591585888662514</c:v>
                </c:pt>
                <c:pt idx="721">
                  <c:v>-3.8634403881631827</c:v>
                </c:pt>
                <c:pt idx="722">
                  <c:v>-4.0320777587707965</c:v>
                </c:pt>
                <c:pt idx="723">
                  <c:v>-3.9681918120420727</c:v>
                </c:pt>
                <c:pt idx="724">
                  <c:v>1.4412638244406111</c:v>
                </c:pt>
                <c:pt idx="725">
                  <c:v>3.8839839924094002</c:v>
                </c:pt>
                <c:pt idx="726">
                  <c:v>5.23858110777023</c:v>
                </c:pt>
                <c:pt idx="727">
                  <c:v>6.1093965313469445</c:v>
                </c:pt>
                <c:pt idx="728">
                  <c:v>7.0421560029804056</c:v>
                </c:pt>
                <c:pt idx="729">
                  <c:v>7.6123556766551257</c:v>
                </c:pt>
                <c:pt idx="730">
                  <c:v>8.9714953231600028</c:v>
                </c:pt>
                <c:pt idx="731">
                  <c:v>9.2603886470623991</c:v>
                </c:pt>
                <c:pt idx="732">
                  <c:v>9.2758773911522354</c:v>
                </c:pt>
                <c:pt idx="733">
                  <c:v>9.0614908063559554</c:v>
                </c:pt>
                <c:pt idx="734">
                  <c:v>9.0270247611121412</c:v>
                </c:pt>
                <c:pt idx="735">
                  <c:v>9.4181729988608112</c:v>
                </c:pt>
                <c:pt idx="736">
                  <c:v>9.5191174270783421</c:v>
                </c:pt>
                <c:pt idx="737">
                  <c:v>8.9759892840699091</c:v>
                </c:pt>
                <c:pt idx="738">
                  <c:v>7.3671121185725355</c:v>
                </c:pt>
                <c:pt idx="739">
                  <c:v>3.5515031332996703</c:v>
                </c:pt>
                <c:pt idx="740">
                  <c:v>2.251584566102474</c:v>
                </c:pt>
                <c:pt idx="741">
                  <c:v>0.92609377065279863</c:v>
                </c:pt>
                <c:pt idx="742">
                  <c:v>-0.50924862682005312</c:v>
                </c:pt>
                <c:pt idx="743">
                  <c:v>-1.8142816396677561</c:v>
                </c:pt>
                <c:pt idx="744">
                  <c:v>-2.3480533342051562</c:v>
                </c:pt>
                <c:pt idx="745">
                  <c:v>-2.4657255028279592</c:v>
                </c:pt>
                <c:pt idx="746">
                  <c:v>-2.4643382155165212</c:v>
                </c:pt>
                <c:pt idx="747">
                  <c:v>-1.9605370874931509</c:v>
                </c:pt>
                <c:pt idx="748">
                  <c:v>-9.6206597141872699E-2</c:v>
                </c:pt>
                <c:pt idx="749">
                  <c:v>0.84144769161476063</c:v>
                </c:pt>
                <c:pt idx="750">
                  <c:v>1.4501899709939323</c:v>
                </c:pt>
                <c:pt idx="751">
                  <c:v>1.7649279718057496</c:v>
                </c:pt>
                <c:pt idx="752">
                  <c:v>1.8598656281031498</c:v>
                </c:pt>
                <c:pt idx="753">
                  <c:v>1.831591225232994</c:v>
                </c:pt>
                <c:pt idx="754">
                  <c:v>2.0131095737053402</c:v>
                </c:pt>
                <c:pt idx="755">
                  <c:v>2.3114361477614271</c:v>
                </c:pt>
                <c:pt idx="756">
                  <c:v>5.0919542494359247</c:v>
                </c:pt>
                <c:pt idx="757">
                  <c:v>5.4668970285778329</c:v>
                </c:pt>
                <c:pt idx="758">
                  <c:v>5.7157019990757165</c:v>
                </c:pt>
                <c:pt idx="759">
                  <c:v>5.5924975290072059</c:v>
                </c:pt>
                <c:pt idx="760">
                  <c:v>5.7162954666235919</c:v>
                </c:pt>
                <c:pt idx="761">
                  <c:v>6.1239223705457819</c:v>
                </c:pt>
                <c:pt idx="762">
                  <c:v>6.2857277305996524</c:v>
                </c:pt>
                <c:pt idx="763">
                  <c:v>6.1759189310952802</c:v>
                </c:pt>
                <c:pt idx="764">
                  <c:v>6.7556659949739188</c:v>
                </c:pt>
                <c:pt idx="765">
                  <c:v>6.5502548858749492</c:v>
                </c:pt>
                <c:pt idx="766">
                  <c:v>6.3695848468975296</c:v>
                </c:pt>
                <c:pt idx="767">
                  <c:v>6.5068218647248131</c:v>
                </c:pt>
                <c:pt idx="768">
                  <c:v>6.6185391708652048</c:v>
                </c:pt>
                <c:pt idx="769">
                  <c:v>6.7017257143686173</c:v>
                </c:pt>
                <c:pt idx="770">
                  <c:v>6.6805843057216805</c:v>
                </c:pt>
                <c:pt idx="771">
                  <c:v>6.9992821466503399</c:v>
                </c:pt>
                <c:pt idx="772">
                  <c:v>6.0537371680185386</c:v>
                </c:pt>
                <c:pt idx="773">
                  <c:v>5.7138945792393132</c:v>
                </c:pt>
                <c:pt idx="774">
                  <c:v>5.6350820888804485</c:v>
                </c:pt>
                <c:pt idx="775">
                  <c:v>5.5560938349868962</c:v>
                </c:pt>
                <c:pt idx="776">
                  <c:v>5.5590350662254737</c:v>
                </c:pt>
                <c:pt idx="777">
                  <c:v>5.5715953287631734</c:v>
                </c:pt>
                <c:pt idx="778">
                  <c:v>5.9242416383784855</c:v>
                </c:pt>
                <c:pt idx="779">
                  <c:v>6.3433881875728799</c:v>
                </c:pt>
                <c:pt idx="780">
                  <c:v>6.7992629406641676</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-0.96574128435821793</c:v>
                </c:pt>
                <c:pt idx="789">
                  <c:v>-1.7977513676204757</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-3.680361796811435</c:v>
                </c:pt>
                <c:pt idx="799">
                  <c:v>-3.8709295388061236</c:v>
                </c:pt>
                <c:pt idx="800">
                  <c:v>-4.0719306224309815</c:v>
                </c:pt>
                <c:pt idx="801">
                  <c:v>-4.0729727575163253</c:v>
                </c:pt>
                <c:pt idx="802">
                  <c:v>-3.8799646648221966</c:v>
                </c:pt>
                <c:pt idx="803">
                  <c:v>-3.4882934622560811</c:v>
                </c:pt>
                <c:pt idx="804">
                  <c:v>-2.7935070400067641</c:v>
                </c:pt>
                <c:pt idx="805">
                  <c:v>-2.7235278056284851</c:v>
                </c:pt>
                <c:pt idx="806">
                  <c:v>-2.6379478120579223</c:v>
                </c:pt>
                <c:pt idx="807">
                  <c:v>-2.4910765847333467</c:v>
                </c:pt>
                <c:pt idx="808">
                  <c:v>-2.3352698003725827</c:v>
                </c:pt>
                <c:pt idx="809">
                  <c:v>-2.14738025144247</c:v>
                </c:pt>
                <c:pt idx="810">
                  <c:v>-1.7771993284078866</c:v>
                </c:pt>
                <c:pt idx="811">
                  <c:v>-1.4172304488744032</c:v>
                </c:pt>
                <c:pt idx="812">
                  <c:v>-0.88411505962523051</c:v>
                </c:pt>
                <c:pt idx="813">
                  <c:v>0.27443968944812974</c:v>
                </c:pt>
                <c:pt idx="814">
                  <c:v>0.51253112877786355</c:v>
                </c:pt>
                <c:pt idx="815">
                  <c:v>0.62774503642737378</c:v>
                </c:pt>
                <c:pt idx="816">
                  <c:v>0.73532840851810244</c:v>
                </c:pt>
                <c:pt idx="817">
                  <c:v>0.92194481018695762</c:v>
                </c:pt>
                <c:pt idx="818">
                  <c:v>1.1716266251922458</c:v>
                </c:pt>
                <c:pt idx="819">
                  <c:v>1.4032784103905118</c:v>
                </c:pt>
                <c:pt idx="820">
                  <c:v>1.6314876284650961</c:v>
                </c:pt>
                <c:pt idx="821">
                  <c:v>1.8930559457919458</c:v>
                </c:pt>
                <c:pt idx="822">
                  <c:v>2.3923565862801977</c:v>
                </c:pt>
                <c:pt idx="823">
                  <c:v>2.497365432399798</c:v>
                </c:pt>
                <c:pt idx="824">
                  <c:v>2.4954842465203821</c:v>
                </c:pt>
                <c:pt idx="825">
                  <c:v>2.6050990686522995</c:v>
                </c:pt>
                <c:pt idx="826">
                  <c:v>2.7081426416746694</c:v>
                </c:pt>
                <c:pt idx="827">
                  <c:v>2.9940458605404388</c:v>
                </c:pt>
                <c:pt idx="828">
                  <c:v>3.1638243280854041</c:v>
                </c:pt>
                <c:pt idx="829">
                  <c:v>3.1857292000995452</c:v>
                </c:pt>
                <c:pt idx="830">
                  <c:v>3.2215509620026284</c:v>
                </c:pt>
                <c:pt idx="831">
                  <c:v>3.4171548301453214</c:v>
                </c:pt>
                <c:pt idx="832">
                  <c:v>3.4017480483255298</c:v>
                </c:pt>
                <c:pt idx="833">
                  <c:v>3.3312101044731075</c:v>
                </c:pt>
                <c:pt idx="834">
                  <c:v>3.28619430081931</c:v>
                </c:pt>
                <c:pt idx="835">
                  <c:v>3.2616141195982467</c:v>
                </c:pt>
                <c:pt idx="836">
                  <c:v>3.2126462167086767</c:v>
                </c:pt>
                <c:pt idx="837">
                  <c:v>3.1115490958177197</c:v>
                </c:pt>
                <c:pt idx="838">
                  <c:v>3.0273650411316222</c:v>
                </c:pt>
                <c:pt idx="839">
                  <c:v>2.2601037851632402</c:v>
                </c:pt>
                <c:pt idx="840">
                  <c:v>1.6014848841709437</c:v>
                </c:pt>
                <c:pt idx="841">
                  <c:v>0.40443443002550339</c:v>
                </c:pt>
                <c:pt idx="842">
                  <c:v>-0.92684669623858718</c:v>
                </c:pt>
                <c:pt idx="843">
                  <c:v>-1.8654012039278314</c:v>
                </c:pt>
                <c:pt idx="844">
                  <c:v>-2.5539200928127612</c:v>
                </c:pt>
                <c:pt idx="845">
                  <c:v>-3.0670234831397347</c:v>
                </c:pt>
                <c:pt idx="846">
                  <c:v>-3.3921075509423613</c:v>
                </c:pt>
                <c:pt idx="847">
                  <c:v>-3.6451280383049482</c:v>
                </c:pt>
                <c:pt idx="848">
                  <c:v>-2.8998682635820177</c:v>
                </c:pt>
                <c:pt idx="849">
                  <c:v>-2.3256973661418243</c:v>
                </c:pt>
                <c:pt idx="850">
                  <c:v>-2.3050888640320997</c:v>
                </c:pt>
                <c:pt idx="851">
                  <c:v>-2.5368342987130035</c:v>
                </c:pt>
                <c:pt idx="852">
                  <c:v>-2.4096560245853587</c:v>
                </c:pt>
                <c:pt idx="853">
                  <c:v>-1.6693293919359724</c:v>
                </c:pt>
                <c:pt idx="854">
                  <c:v>-1.6284353797733102</c:v>
                </c:pt>
                <c:pt idx="855">
                  <c:v>-1.7936905924859274</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4.4279542218515378</c:v>
                </c:pt>
                <c:pt idx="872">
                  <c:v>4.671585551726082</c:v>
                </c:pt>
                <c:pt idx="873">
                  <c:v>2.5138969187029292</c:v>
                </c:pt>
                <c:pt idx="874">
                  <c:v>1.9890931107637493</c:v>
                </c:pt>
                <c:pt idx="875">
                  <c:v>1.8048568023477145</c:v>
                </c:pt>
                <c:pt idx="876">
                  <c:v>1.71486936359672</c:v>
                </c:pt>
                <c:pt idx="877">
                  <c:v>0.44882185627564386</c:v>
                </c:pt>
                <c:pt idx="878">
                  <c:v>0.54750033129050735</c:v>
                </c:pt>
                <c:pt idx="879">
                  <c:v>0.95608361347850024</c:v>
                </c:pt>
                <c:pt idx="880">
                  <c:v>1.19653662865926</c:v>
                </c:pt>
                <c:pt idx="881">
                  <c:v>1.1256328902313015</c:v>
                </c:pt>
                <c:pt idx="882">
                  <c:v>0.60288238893859614</c:v>
                </c:pt>
                <c:pt idx="883">
                  <c:v>0.62764911021502001</c:v>
                </c:pt>
                <c:pt idx="884">
                  <c:v>1.5578355736971048</c:v>
                </c:pt>
                <c:pt idx="885">
                  <c:v>2.1385197395298121</c:v>
                </c:pt>
                <c:pt idx="886">
                  <c:v>4.1057071110661951</c:v>
                </c:pt>
                <c:pt idx="887">
                  <c:v>4.3347901380086284</c:v>
                </c:pt>
                <c:pt idx="888">
                  <c:v>5.0316567323151506</c:v>
                </c:pt>
                <c:pt idx="889">
                  <c:v>5.3867106077219225</c:v>
                </c:pt>
                <c:pt idx="890">
                  <c:v>4.9720798760427956</c:v>
                </c:pt>
                <c:pt idx="891">
                  <c:v>4.8400277307054385</c:v>
                </c:pt>
                <c:pt idx="892">
                  <c:v>4.8224978225275708</c:v>
                </c:pt>
                <c:pt idx="893">
                  <c:v>4.8796731842878156</c:v>
                </c:pt>
                <c:pt idx="894">
                  <c:v>6.1484551957886584</c:v>
                </c:pt>
                <c:pt idx="895">
                  <c:v>6.2493719996854935</c:v>
                </c:pt>
                <c:pt idx="896">
                  <c:v>6.4779098257501504</c:v>
                </c:pt>
                <c:pt idx="897">
                  <c:v>6.6545925520721072</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33196928"/>
        <c:axId val="23320281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331969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3202816"/>
        <c:crosses val="autoZero"/>
        <c:auto val="1"/>
        <c:lblAlgn val="ctr"/>
        <c:lblOffset val="100"/>
        <c:noMultiLvlLbl val="0"/>
      </c:catAx>
      <c:valAx>
        <c:axId val="23320281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31969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4.9906721076534053</c:v>
                </c:pt>
                <c:pt idx="1">
                  <c:v>4.9946218122274217</c:v>
                </c:pt>
                <c:pt idx="2">
                  <c:v>4.9976713929342482</c:v>
                </c:pt>
                <c:pt idx="3">
                  <c:v>4.9995615329344734</c:v>
                </c:pt>
                <c:pt idx="4">
                  <c:v>5.0017398729342943</c:v>
                </c:pt>
                <c:pt idx="5">
                  <c:v>5.0044681529344084</c:v>
                </c:pt>
                <c:pt idx="6">
                  <c:v>5.0070510229341814</c:v>
                </c:pt>
                <c:pt idx="7">
                  <c:v>5.0080414329342444</c:v>
                </c:pt>
                <c:pt idx="8">
                  <c:v>5.0084528229343732</c:v>
                </c:pt>
                <c:pt idx="9">
                  <c:v>5.0086258229343725</c:v>
                </c:pt>
                <c:pt idx="10">
                  <c:v>5.0088586910152486</c:v>
                </c:pt>
                <c:pt idx="11">
                  <c:v>5.011528572934381</c:v>
                </c:pt>
                <c:pt idx="12">
                  <c:v>5.0206101629342896</c:v>
                </c:pt>
                <c:pt idx="13">
                  <c:v>5.0395513329343773</c:v>
                </c:pt>
                <c:pt idx="14">
                  <c:v>5.3414239329343758</c:v>
                </c:pt>
                <c:pt idx="15">
                  <c:v>6.2541025629342357</c:v>
                </c:pt>
                <c:pt idx="16">
                  <c:v>7.4709492829344013</c:v>
                </c:pt>
                <c:pt idx="17">
                  <c:v>8.2882293929343174</c:v>
                </c:pt>
                <c:pt idx="18">
                  <c:v>8.4607130329344216</c:v>
                </c:pt>
                <c:pt idx="19">
                  <c:v>8.2422542094649494</c:v>
                </c:pt>
                <c:pt idx="20">
                  <c:v>8.2351098829342391</c:v>
                </c:pt>
                <c:pt idx="21">
                  <c:v>8.9477602429343719</c:v>
                </c:pt>
                <c:pt idx="22">
                  <c:v>9.4080569029343906</c:v>
                </c:pt>
                <c:pt idx="23">
                  <c:v>9.26940190313627</c:v>
                </c:pt>
                <c:pt idx="24">
                  <c:v>8.7006780829342656</c:v>
                </c:pt>
                <c:pt idx="25">
                  <c:v>8.0672838529343025</c:v>
                </c:pt>
                <c:pt idx="26">
                  <c:v>7.9076330129342391</c:v>
                </c:pt>
                <c:pt idx="27">
                  <c:v>8.0577801229343038</c:v>
                </c:pt>
                <c:pt idx="28">
                  <c:v>8.6288978324292547</c:v>
                </c:pt>
                <c:pt idx="29">
                  <c:v>9.9029820229343066</c:v>
                </c:pt>
                <c:pt idx="30">
                  <c:v>12.112322992934281</c:v>
                </c:pt>
                <c:pt idx="31">
                  <c:v>14.693102282934305</c:v>
                </c:pt>
                <c:pt idx="32">
                  <c:v>16.773728986027134</c:v>
                </c:pt>
                <c:pt idx="33">
                  <c:v>18.400987242934224</c:v>
                </c:pt>
                <c:pt idx="34">
                  <c:v>19.299426692934333</c:v>
                </c:pt>
                <c:pt idx="35">
                  <c:v>19.305808972934329</c:v>
                </c:pt>
                <c:pt idx="36">
                  <c:v>17.998123842934234</c:v>
                </c:pt>
                <c:pt idx="37">
                  <c:v>15.798153692934356</c:v>
                </c:pt>
                <c:pt idx="38">
                  <c:v>12.728123832934308</c:v>
                </c:pt>
                <c:pt idx="39">
                  <c:v>9.4467875229343505</c:v>
                </c:pt>
                <c:pt idx="40">
                  <c:v>5.7241474829343506</c:v>
                </c:pt>
                <c:pt idx="41">
                  <c:v>2.2484515229342605</c:v>
                </c:pt>
                <c:pt idx="42">
                  <c:v>-0.96130437706574412</c:v>
                </c:pt>
                <c:pt idx="43">
                  <c:v>-3.2822424970656767</c:v>
                </c:pt>
                <c:pt idx="44">
                  <c:v>-5.0905405070656258</c:v>
                </c:pt>
                <c:pt idx="45">
                  <c:v>-6.6910568270655784</c:v>
                </c:pt>
                <c:pt idx="46">
                  <c:v>-8.6359877770656226</c:v>
                </c:pt>
                <c:pt idx="47">
                  <c:v>-9.7632401970656701</c:v>
                </c:pt>
                <c:pt idx="48">
                  <c:v>-10.045408677065614</c:v>
                </c:pt>
                <c:pt idx="49">
                  <c:v>-9.9165862905351982</c:v>
                </c:pt>
                <c:pt idx="50">
                  <c:v>-9.6792927970656564</c:v>
                </c:pt>
                <c:pt idx="51">
                  <c:v>-9.0543657270656279</c:v>
                </c:pt>
                <c:pt idx="52">
                  <c:v>-8.0223764370656596</c:v>
                </c:pt>
                <c:pt idx="53">
                  <c:v>-6.6185630170657666</c:v>
                </c:pt>
                <c:pt idx="54">
                  <c:v>-5.3609961782901845</c:v>
                </c:pt>
                <c:pt idx="55">
                  <c:v>-4.1614803470656234</c:v>
                </c:pt>
                <c:pt idx="56">
                  <c:v>-3.4943094970656827</c:v>
                </c:pt>
                <c:pt idx="57">
                  <c:v>-3.0132417070657453</c:v>
                </c:pt>
                <c:pt idx="58">
                  <c:v>-2.4218323370657067</c:v>
                </c:pt>
                <c:pt idx="59">
                  <c:v>-1.5408167770657144</c:v>
                </c:pt>
                <c:pt idx="60">
                  <c:v>2.4918582934319033E-2</c:v>
                </c:pt>
                <c:pt idx="61">
                  <c:v>2.617314022934385</c:v>
                </c:pt>
                <c:pt idx="62">
                  <c:v>4.9278260744237059</c:v>
                </c:pt>
                <c:pt idx="63">
                  <c:v>7.4675667029343824</c:v>
                </c:pt>
                <c:pt idx="64">
                  <c:v>9.2338748129341699</c:v>
                </c:pt>
                <c:pt idx="65">
                  <c:v>10.228889962934398</c:v>
                </c:pt>
                <c:pt idx="66">
                  <c:v>11.510638388089006</c:v>
                </c:pt>
                <c:pt idx="67">
                  <c:v>12.484606052934371</c:v>
                </c:pt>
                <c:pt idx="68">
                  <c:v>12.983256792934284</c:v>
                </c:pt>
                <c:pt idx="69">
                  <c:v>13.013644422934236</c:v>
                </c:pt>
                <c:pt idx="70">
                  <c:v>12.614171142934346</c:v>
                </c:pt>
                <c:pt idx="71">
                  <c:v>11.648653109738465</c:v>
                </c:pt>
                <c:pt idx="72">
                  <c:v>10.557312162934251</c:v>
                </c:pt>
                <c:pt idx="73">
                  <c:v>8.6835051029343475</c:v>
                </c:pt>
                <c:pt idx="74">
                  <c:v>6.6636377829344884</c:v>
                </c:pt>
                <c:pt idx="75">
                  <c:v>4.0707918210786174</c:v>
                </c:pt>
                <c:pt idx="76">
                  <c:v>1.684949322934429</c:v>
                </c:pt>
                <c:pt idx="77">
                  <c:v>-0.25887952706561695</c:v>
                </c:pt>
                <c:pt idx="78">
                  <c:v>-3.0910739470657376</c:v>
                </c:pt>
                <c:pt idx="79">
                  <c:v>-5.3526785912925732</c:v>
                </c:pt>
                <c:pt idx="80">
                  <c:v>-7.5025468070655732</c:v>
                </c:pt>
                <c:pt idx="81">
                  <c:v>-9.3372214070655701</c:v>
                </c:pt>
                <c:pt idx="82">
                  <c:v>-10.654154117065589</c:v>
                </c:pt>
                <c:pt idx="83">
                  <c:v>-11.738616417065728</c:v>
                </c:pt>
                <c:pt idx="84">
                  <c:v>-12.638025117065681</c:v>
                </c:pt>
                <c:pt idx="85">
                  <c:v>-2.4916749526822182</c:v>
                </c:pt>
                <c:pt idx="86">
                  <c:v>-0.24365995706573074</c:v>
                </c:pt>
                <c:pt idx="87">
                  <c:v>1.6159044029344716</c:v>
                </c:pt>
                <c:pt idx="88">
                  <c:v>2.787594622064764</c:v>
                </c:pt>
                <c:pt idx="89">
                  <c:v>8.3486252742386569</c:v>
                </c:pt>
                <c:pt idx="90">
                  <c:v>8.8873096429342997</c:v>
                </c:pt>
                <c:pt idx="91">
                  <c:v>9.2333618429342987</c:v>
                </c:pt>
                <c:pt idx="92">
                  <c:v>9.7647067229344184</c:v>
                </c:pt>
                <c:pt idx="93">
                  <c:v>10.715799462934385</c:v>
                </c:pt>
                <c:pt idx="94">
                  <c:v>11.67584876293428</c:v>
                </c:pt>
                <c:pt idx="95">
                  <c:v>12.419736792934406</c:v>
                </c:pt>
                <c:pt idx="96">
                  <c:v>12.548354882934314</c:v>
                </c:pt>
                <c:pt idx="97">
                  <c:v>9.5978077433994109</c:v>
                </c:pt>
                <c:pt idx="98">
                  <c:v>9.2596914429344679</c:v>
                </c:pt>
                <c:pt idx="99">
                  <c:v>8.881868367470398</c:v>
                </c:pt>
                <c:pt idx="100">
                  <c:v>8.3343337429343141</c:v>
                </c:pt>
                <c:pt idx="101">
                  <c:v>7.9520734529343526</c:v>
                </c:pt>
                <c:pt idx="102">
                  <c:v>7.5116115359956304</c:v>
                </c:pt>
                <c:pt idx="103">
                  <c:v>3.272757492690431</c:v>
                </c:pt>
                <c:pt idx="104">
                  <c:v>2.0458726529342637</c:v>
                </c:pt>
                <c:pt idx="105">
                  <c:v>1.3716287629342918</c:v>
                </c:pt>
                <c:pt idx="106">
                  <c:v>0.78003108293437162</c:v>
                </c:pt>
                <c:pt idx="107">
                  <c:v>0.66415140674375706</c:v>
                </c:pt>
                <c:pt idx="108">
                  <c:v>1.072258082934411</c:v>
                </c:pt>
                <c:pt idx="109">
                  <c:v>1.7950677729343028</c:v>
                </c:pt>
                <c:pt idx="110">
                  <c:v>1.8647867011161461</c:v>
                </c:pt>
                <c:pt idx="111">
                  <c:v>-2.0122560770656577</c:v>
                </c:pt>
                <c:pt idx="112">
                  <c:v>-2.0675849070655596</c:v>
                </c:pt>
                <c:pt idx="113">
                  <c:v>-2.020825827065778</c:v>
                </c:pt>
                <c:pt idx="114">
                  <c:v>-2.1503346770658012</c:v>
                </c:pt>
                <c:pt idx="115">
                  <c:v>-2.2439574870656291</c:v>
                </c:pt>
                <c:pt idx="116">
                  <c:v>-2.2508403065391747</c:v>
                </c:pt>
                <c:pt idx="117">
                  <c:v>-2.2279612234485882</c:v>
                </c:pt>
                <c:pt idx="118">
                  <c:v>-2.2031011170657209</c:v>
                </c:pt>
                <c:pt idx="119">
                  <c:v>-2.2827693970657634</c:v>
                </c:pt>
                <c:pt idx="120">
                  <c:v>-2.1026496170655617</c:v>
                </c:pt>
                <c:pt idx="121">
                  <c:v>-1.4617393897929776</c:v>
                </c:pt>
                <c:pt idx="122">
                  <c:v>-0.64757464706558421</c:v>
                </c:pt>
                <c:pt idx="123">
                  <c:v>0.36854008293443097</c:v>
                </c:pt>
                <c:pt idx="124">
                  <c:v>1.0531486829343044</c:v>
                </c:pt>
                <c:pt idx="125">
                  <c:v>1.5415484543628819</c:v>
                </c:pt>
                <c:pt idx="126">
                  <c:v>3.4798198829344074</c:v>
                </c:pt>
                <c:pt idx="127">
                  <c:v>3.5547390329342932</c:v>
                </c:pt>
                <c:pt idx="128">
                  <c:v>3.5131702829344023</c:v>
                </c:pt>
                <c:pt idx="129">
                  <c:v>3.2170877529343289</c:v>
                </c:pt>
                <c:pt idx="130">
                  <c:v>2.8326173308510172</c:v>
                </c:pt>
                <c:pt idx="131">
                  <c:v>2.7433802929343858</c:v>
                </c:pt>
                <c:pt idx="132">
                  <c:v>2.7574955029342192</c:v>
                </c:pt>
                <c:pt idx="133">
                  <c:v>2.6968377090212532</c:v>
                </c:pt>
                <c:pt idx="134">
                  <c:v>2.0459120111394355</c:v>
                </c:pt>
                <c:pt idx="135">
                  <c:v>2.0565179629344215</c:v>
                </c:pt>
                <c:pt idx="136">
                  <c:v>2.1601737529344081</c:v>
                </c:pt>
                <c:pt idx="137">
                  <c:v>2.2080098929342142</c:v>
                </c:pt>
                <c:pt idx="138">
                  <c:v>2.1901043229343933</c:v>
                </c:pt>
                <c:pt idx="139">
                  <c:v>2.1677642807837194</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4.9169037729342424</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6.8309934229343243</c:v>
                </c:pt>
                <c:pt idx="157">
                  <c:v>6.7225366229344035</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7.9232107829342748</c:v>
                </c:pt>
                <c:pt idx="167">
                  <c:v>7.6413910318704978</c:v>
                </c:pt>
                <c:pt idx="168">
                  <c:v>7.2179886329344045</c:v>
                </c:pt>
                <c:pt idx="169">
                  <c:v>6.9909599722200397</c:v>
                </c:pt>
                <c:pt idx="170">
                  <c:v>8.2488408829343225</c:v>
                </c:pt>
                <c:pt idx="171">
                  <c:v>8.6035981584445427</c:v>
                </c:pt>
                <c:pt idx="172">
                  <c:v>9.1400456070721479</c:v>
                </c:pt>
                <c:pt idx="173">
                  <c:v>9.7790233129342283</c:v>
                </c:pt>
                <c:pt idx="174">
                  <c:v>10.076505812934366</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12.475136967144822</c:v>
                </c:pt>
                <c:pt idx="183">
                  <c:v>13.299890592934332</c:v>
                </c:pt>
                <c:pt idx="184">
                  <c:v>13.633154723359848</c:v>
                </c:pt>
                <c:pt idx="185">
                  <c:v>13.213759158796407</c:v>
                </c:pt>
                <c:pt idx="186">
                  <c:v>12.96875582293444</c:v>
                </c:pt>
                <c:pt idx="187">
                  <c:v>12.690527422934348</c:v>
                </c:pt>
                <c:pt idx="188">
                  <c:v>12.849405502934276</c:v>
                </c:pt>
                <c:pt idx="189">
                  <c:v>13.329819893572653</c:v>
                </c:pt>
                <c:pt idx="190">
                  <c:v>14.485705412934355</c:v>
                </c:pt>
                <c:pt idx="191">
                  <c:v>15.641406642934371</c:v>
                </c:pt>
                <c:pt idx="192">
                  <c:v>16.510432091267639</c:v>
                </c:pt>
                <c:pt idx="193">
                  <c:v>18.659689901802253</c:v>
                </c:pt>
                <c:pt idx="194">
                  <c:v>18.80183518293439</c:v>
                </c:pt>
                <c:pt idx="195">
                  <c:v>18.917169047769562</c:v>
                </c:pt>
                <c:pt idx="196">
                  <c:v>19.111291642934333</c:v>
                </c:pt>
                <c:pt idx="197">
                  <c:v>19.071902822934227</c:v>
                </c:pt>
                <c:pt idx="198">
                  <c:v>18.463820932934194</c:v>
                </c:pt>
                <c:pt idx="199">
                  <c:v>17.207449112934412</c:v>
                </c:pt>
                <c:pt idx="200">
                  <c:v>15.917429193279304</c:v>
                </c:pt>
                <c:pt idx="201">
                  <c:v>10.676831382934353</c:v>
                </c:pt>
                <c:pt idx="202">
                  <c:v>10.070411932934306</c:v>
                </c:pt>
                <c:pt idx="203">
                  <c:v>9.3913970629343169</c:v>
                </c:pt>
                <c:pt idx="204">
                  <c:v>8.8906500829343287</c:v>
                </c:pt>
                <c:pt idx="205">
                  <c:v>7.8716660529343159</c:v>
                </c:pt>
                <c:pt idx="206">
                  <c:v>6.7116580957002743</c:v>
                </c:pt>
                <c:pt idx="207">
                  <c:v>4.9887379129343206</c:v>
                </c:pt>
                <c:pt idx="208">
                  <c:v>3.5429378829342832</c:v>
                </c:pt>
                <c:pt idx="209">
                  <c:v>-9.1032952837323329</c:v>
                </c:pt>
                <c:pt idx="210">
                  <c:v>-9.9523527670656566</c:v>
                </c:pt>
                <c:pt idx="211">
                  <c:v>-10.912110117065671</c:v>
                </c:pt>
                <c:pt idx="212">
                  <c:v>-11.977421747065605</c:v>
                </c:pt>
                <c:pt idx="213">
                  <c:v>-12.8548584920657</c:v>
                </c:pt>
                <c:pt idx="214">
                  <c:v>-14.595121498508934</c:v>
                </c:pt>
                <c:pt idx="215">
                  <c:v>-14.077451457065926</c:v>
                </c:pt>
                <c:pt idx="216">
                  <c:v>-13.227492807065676</c:v>
                </c:pt>
                <c:pt idx="217">
                  <c:v>-12.179290037065762</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4.9832035329342101</c:v>
                </c:pt>
                <c:pt idx="229">
                  <c:v>5.9710035529343513</c:v>
                </c:pt>
                <c:pt idx="230">
                  <c:v>7.1543000587585377</c:v>
                </c:pt>
                <c:pt idx="231">
                  <c:v>8.1240154543628531</c:v>
                </c:pt>
                <c:pt idx="232">
                  <c:v>7.553896377883845</c:v>
                </c:pt>
                <c:pt idx="233">
                  <c:v>6.8133840429343451</c:v>
                </c:pt>
                <c:pt idx="234">
                  <c:v>6.1371761029342196</c:v>
                </c:pt>
                <c:pt idx="235">
                  <c:v>5.1486792329344127</c:v>
                </c:pt>
                <c:pt idx="236">
                  <c:v>4.2002189429343133</c:v>
                </c:pt>
                <c:pt idx="237">
                  <c:v>3.4128425133691311</c:v>
                </c:pt>
                <c:pt idx="238">
                  <c:v>2.9326502776712147</c:v>
                </c:pt>
                <c:pt idx="239">
                  <c:v>4.0875170344495046</c:v>
                </c:pt>
                <c:pt idx="240">
                  <c:v>3.7618956629343216</c:v>
                </c:pt>
                <c:pt idx="241">
                  <c:v>3.6516429334394109</c:v>
                </c:pt>
                <c:pt idx="242">
                  <c:v>3.4776685496010198</c:v>
                </c:pt>
                <c:pt idx="243">
                  <c:v>-3.4093167837323266</c:v>
                </c:pt>
                <c:pt idx="244">
                  <c:v>-4.1016359670655058</c:v>
                </c:pt>
                <c:pt idx="245">
                  <c:v>-5.0910105470656113</c:v>
                </c:pt>
                <c:pt idx="246">
                  <c:v>-6.115922477065614</c:v>
                </c:pt>
                <c:pt idx="247">
                  <c:v>-7.2673535170656365</c:v>
                </c:pt>
                <c:pt idx="248">
                  <c:v>-8.1626946928233082</c:v>
                </c:pt>
                <c:pt idx="249">
                  <c:v>-8.521317377065813</c:v>
                </c:pt>
                <c:pt idx="250">
                  <c:v>-8.316425665846026</c:v>
                </c:pt>
                <c:pt idx="251">
                  <c:v>-5.6227945034292466</c:v>
                </c:pt>
                <c:pt idx="252">
                  <c:v>-4.8066809770656445</c:v>
                </c:pt>
                <c:pt idx="253">
                  <c:v>-3.9299903065393402</c:v>
                </c:pt>
                <c:pt idx="254">
                  <c:v>-3.1171973670657476</c:v>
                </c:pt>
                <c:pt idx="255">
                  <c:v>-2.7527752170657038</c:v>
                </c:pt>
                <c:pt idx="256">
                  <c:v>-2.8010710270655466</c:v>
                </c:pt>
                <c:pt idx="257">
                  <c:v>-3.0697332870656924</c:v>
                </c:pt>
                <c:pt idx="258">
                  <c:v>-3.2362773996742744</c:v>
                </c:pt>
                <c:pt idx="259">
                  <c:v>-3.6313800525495612</c:v>
                </c:pt>
                <c:pt idx="260">
                  <c:v>-0.11386819398873627</c:v>
                </c:pt>
                <c:pt idx="261">
                  <c:v>0.60267354293431263</c:v>
                </c:pt>
                <c:pt idx="262">
                  <c:v>1.5773645129341214</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19.542044392934301</c:v>
                </c:pt>
                <c:pt idx="273">
                  <c:v>19.608324772934289</c:v>
                </c:pt>
                <c:pt idx="274">
                  <c:v>19.275610751066129</c:v>
                </c:pt>
                <c:pt idx="275">
                  <c:v>18.613630682934485</c:v>
                </c:pt>
                <c:pt idx="276">
                  <c:v>17.519574532934389</c:v>
                </c:pt>
                <c:pt idx="277">
                  <c:v>15.724227102934318</c:v>
                </c:pt>
                <c:pt idx="278">
                  <c:v>7.6038124257914461</c:v>
                </c:pt>
                <c:pt idx="279">
                  <c:v>4.5713781829343807</c:v>
                </c:pt>
                <c:pt idx="280">
                  <c:v>0.58283585293423812</c:v>
                </c:pt>
                <c:pt idx="281">
                  <c:v>-3.6087014170657596</c:v>
                </c:pt>
                <c:pt idx="282">
                  <c:v>-7.0578871470655002</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-23.316973127065559</c:v>
                </c:pt>
                <c:pt idx="292">
                  <c:v>-22.542547046358589</c:v>
                </c:pt>
                <c:pt idx="293">
                  <c:v>-20.33611747000684</c:v>
                </c:pt>
                <c:pt idx="294">
                  <c:v>-19.239811844338387</c:v>
                </c:pt>
                <c:pt idx="295">
                  <c:v>-17.626390957065581</c:v>
                </c:pt>
                <c:pt idx="296">
                  <c:v>-16.335173077065626</c:v>
                </c:pt>
                <c:pt idx="297">
                  <c:v>-14.571104947065521</c:v>
                </c:pt>
                <c:pt idx="298">
                  <c:v>-13.312292837065666</c:v>
                </c:pt>
                <c:pt idx="299">
                  <c:v>-11.407488854439524</c:v>
                </c:pt>
                <c:pt idx="300">
                  <c:v>-8.7692895770657984</c:v>
                </c:pt>
                <c:pt idx="301">
                  <c:v>-6.7061871170656495</c:v>
                </c:pt>
                <c:pt idx="302">
                  <c:v>11.211274329742718</c:v>
                </c:pt>
                <c:pt idx="303">
                  <c:v>14.266616102934336</c:v>
                </c:pt>
                <c:pt idx="304">
                  <c:v>16.498360718099121</c:v>
                </c:pt>
                <c:pt idx="305">
                  <c:v>18.21542248293434</c:v>
                </c:pt>
                <c:pt idx="306">
                  <c:v>19.986054244636343</c:v>
                </c:pt>
                <c:pt idx="307">
                  <c:v>22.563167382934289</c:v>
                </c:pt>
                <c:pt idx="308">
                  <c:v>21.729107852934238</c:v>
                </c:pt>
                <c:pt idx="309">
                  <c:v>17.643048691015025</c:v>
                </c:pt>
                <c:pt idx="310">
                  <c:v>12.727748332934164</c:v>
                </c:pt>
                <c:pt idx="311">
                  <c:v>8.233132062934299</c:v>
                </c:pt>
                <c:pt idx="312">
                  <c:v>4.4988273229343303</c:v>
                </c:pt>
                <c:pt idx="313">
                  <c:v>2.5076868425302954</c:v>
                </c:pt>
                <c:pt idx="314">
                  <c:v>1.5393314829342988</c:v>
                </c:pt>
                <c:pt idx="315">
                  <c:v>-4.6803557257613484</c:v>
                </c:pt>
                <c:pt idx="316">
                  <c:v>-5.6584530470657484</c:v>
                </c:pt>
                <c:pt idx="317">
                  <c:v>-6.658551127065695</c:v>
                </c:pt>
                <c:pt idx="318">
                  <c:v>-8.0969303070656267</c:v>
                </c:pt>
                <c:pt idx="319">
                  <c:v>-9.9542930095387021</c:v>
                </c:pt>
                <c:pt idx="320">
                  <c:v>-11.44180756706551</c:v>
                </c:pt>
                <c:pt idx="321">
                  <c:v>-12.526349290978771</c:v>
                </c:pt>
                <c:pt idx="322">
                  <c:v>-14.961819517065692</c:v>
                </c:pt>
                <c:pt idx="323">
                  <c:v>-14.834597507065586</c:v>
                </c:pt>
                <c:pt idx="324">
                  <c:v>-14.222662777065594</c:v>
                </c:pt>
                <c:pt idx="325">
                  <c:v>-13.656075045637067</c:v>
                </c:pt>
                <c:pt idx="326">
                  <c:v>-13.239362357065758</c:v>
                </c:pt>
                <c:pt idx="327">
                  <c:v>-12.771068787065643</c:v>
                </c:pt>
                <c:pt idx="328">
                  <c:v>-12.580902627065701</c:v>
                </c:pt>
                <c:pt idx="329">
                  <c:v>-12.647366955449614</c:v>
                </c:pt>
                <c:pt idx="330">
                  <c:v>-12.561756298883898</c:v>
                </c:pt>
                <c:pt idx="331">
                  <c:v>-9.1826574399824548</c:v>
                </c:pt>
                <c:pt idx="332">
                  <c:v>-8.3893021570655737</c:v>
                </c:pt>
                <c:pt idx="333">
                  <c:v>-7.460007247065735</c:v>
                </c:pt>
                <c:pt idx="334">
                  <c:v>-6.0718217801091372</c:v>
                </c:pt>
                <c:pt idx="335">
                  <c:v>-4.6340359870657197</c:v>
                </c:pt>
                <c:pt idx="336">
                  <c:v>-3.1521451170656665</c:v>
                </c:pt>
                <c:pt idx="337">
                  <c:v>5.8834446012442374</c:v>
                </c:pt>
                <c:pt idx="338">
                  <c:v>7.9357045329343521</c:v>
                </c:pt>
                <c:pt idx="339">
                  <c:v>9.2711515093080124</c:v>
                </c:pt>
                <c:pt idx="340">
                  <c:v>10.808950122934331</c:v>
                </c:pt>
                <c:pt idx="341">
                  <c:v>11.633175202934448</c:v>
                </c:pt>
                <c:pt idx="342">
                  <c:v>12.22267999293436</c:v>
                </c:pt>
                <c:pt idx="343">
                  <c:v>12.69013147817239</c:v>
                </c:pt>
                <c:pt idx="344">
                  <c:v>11.312107566267692</c:v>
                </c:pt>
                <c:pt idx="345">
                  <c:v>11.272803442934318</c:v>
                </c:pt>
                <c:pt idx="346">
                  <c:v>11.101053782934152</c:v>
                </c:pt>
                <c:pt idx="347">
                  <c:v>10.268994942934341</c:v>
                </c:pt>
                <c:pt idx="348">
                  <c:v>9.3322795698029797</c:v>
                </c:pt>
                <c:pt idx="349">
                  <c:v>8.5354055093078767</c:v>
                </c:pt>
                <c:pt idx="350">
                  <c:v>6.2071372513553884</c:v>
                </c:pt>
                <c:pt idx="351">
                  <c:v>5.6224136329341805</c:v>
                </c:pt>
                <c:pt idx="352">
                  <c:v>4.8799517329343409</c:v>
                </c:pt>
                <c:pt idx="353">
                  <c:v>4.2006049629342925</c:v>
                </c:pt>
                <c:pt idx="354">
                  <c:v>3.7159817029343656</c:v>
                </c:pt>
                <c:pt idx="355">
                  <c:v>3.2785726380364402</c:v>
                </c:pt>
                <c:pt idx="356">
                  <c:v>2.5490436629342947</c:v>
                </c:pt>
                <c:pt idx="357">
                  <c:v>1.6316313529343733</c:v>
                </c:pt>
                <c:pt idx="358">
                  <c:v>1.0902408829343244</c:v>
                </c:pt>
                <c:pt idx="359">
                  <c:v>-2.5222970615101192</c:v>
                </c:pt>
                <c:pt idx="360">
                  <c:v>-4.0499754170655455</c:v>
                </c:pt>
                <c:pt idx="361">
                  <c:v>-5.7614995370657445</c:v>
                </c:pt>
                <c:pt idx="362">
                  <c:v>-7.7746863291868973</c:v>
                </c:pt>
                <c:pt idx="363">
                  <c:v>-10.579780547065642</c:v>
                </c:pt>
                <c:pt idx="364">
                  <c:v>-12.600965847065538</c:v>
                </c:pt>
                <c:pt idx="365">
                  <c:v>-13.719619213839806</c:v>
                </c:pt>
                <c:pt idx="366">
                  <c:v>-16.204727783732427</c:v>
                </c:pt>
                <c:pt idx="367">
                  <c:v>-16.385136984412529</c:v>
                </c:pt>
                <c:pt idx="368">
                  <c:v>-16.279413357065589</c:v>
                </c:pt>
                <c:pt idx="369">
                  <c:v>-15.979862117065776</c:v>
                </c:pt>
                <c:pt idx="370">
                  <c:v>-15.380593377065653</c:v>
                </c:pt>
                <c:pt idx="371">
                  <c:v>-14.914690067065777</c:v>
                </c:pt>
                <c:pt idx="372">
                  <c:v>-14.709640117065682</c:v>
                </c:pt>
                <c:pt idx="373">
                  <c:v>-14.231885362679829</c:v>
                </c:pt>
                <c:pt idx="374">
                  <c:v>-14.000899467065636</c:v>
                </c:pt>
                <c:pt idx="375">
                  <c:v>-13.72710090706569</c:v>
                </c:pt>
                <c:pt idx="376">
                  <c:v>-13.554290917065707</c:v>
                </c:pt>
                <c:pt idx="377">
                  <c:v>-12.987046667065623</c:v>
                </c:pt>
                <c:pt idx="378">
                  <c:v>-12.310526347065672</c:v>
                </c:pt>
                <c:pt idx="379">
                  <c:v>-11.240433854565676</c:v>
                </c:pt>
                <c:pt idx="380">
                  <c:v>-5.1212495560900351</c:v>
                </c:pt>
                <c:pt idx="381">
                  <c:v>-3.5538108270656181</c:v>
                </c:pt>
                <c:pt idx="382">
                  <c:v>-1.6682931570657331</c:v>
                </c:pt>
                <c:pt idx="383">
                  <c:v>0.3737469829343219</c:v>
                </c:pt>
                <c:pt idx="384">
                  <c:v>3.0143954229344274</c:v>
                </c:pt>
                <c:pt idx="385">
                  <c:v>5.3885671987237727</c:v>
                </c:pt>
                <c:pt idx="386">
                  <c:v>8.0434365108413086</c:v>
                </c:pt>
                <c:pt idx="387">
                  <c:v>13.463936787696277</c:v>
                </c:pt>
                <c:pt idx="388">
                  <c:v>14.367739682934346</c:v>
                </c:pt>
                <c:pt idx="389">
                  <c:v>15.211715122934276</c:v>
                </c:pt>
                <c:pt idx="390">
                  <c:v>15.872265871698374</c:v>
                </c:pt>
                <c:pt idx="391">
                  <c:v>16.198127792934329</c:v>
                </c:pt>
                <c:pt idx="392">
                  <c:v>16.23497038293425</c:v>
                </c:pt>
                <c:pt idx="393">
                  <c:v>15.963219102934373</c:v>
                </c:pt>
                <c:pt idx="394">
                  <c:v>15.604349882934319</c:v>
                </c:pt>
                <c:pt idx="395">
                  <c:v>11.673122855156535</c:v>
                </c:pt>
                <c:pt idx="396">
                  <c:v>10.502782302934357</c:v>
                </c:pt>
                <c:pt idx="397">
                  <c:v>9.2110480005814619</c:v>
                </c:pt>
                <c:pt idx="398">
                  <c:v>8.1359654729343429</c:v>
                </c:pt>
                <c:pt idx="399">
                  <c:v>7.0699886129344085</c:v>
                </c:pt>
                <c:pt idx="400">
                  <c:v>6.3246536129343127</c:v>
                </c:pt>
                <c:pt idx="401">
                  <c:v>5.435648262934289</c:v>
                </c:pt>
                <c:pt idx="402">
                  <c:v>4.8589209323170532</c:v>
                </c:pt>
                <c:pt idx="403">
                  <c:v>4.4286430192979083</c:v>
                </c:pt>
                <c:pt idx="404">
                  <c:v>-0.90524651180244442</c:v>
                </c:pt>
                <c:pt idx="405">
                  <c:v>-2.5224866770656575</c:v>
                </c:pt>
                <c:pt idx="406">
                  <c:v>-4.1391857670656869</c:v>
                </c:pt>
                <c:pt idx="407">
                  <c:v>-5.9607659370658297</c:v>
                </c:pt>
                <c:pt idx="408">
                  <c:v>-8.5017464429082565</c:v>
                </c:pt>
                <c:pt idx="409">
                  <c:v>-10.195639827065792</c:v>
                </c:pt>
                <c:pt idx="410">
                  <c:v>-11.060262117065674</c:v>
                </c:pt>
                <c:pt idx="411">
                  <c:v>-12.8845745401425</c:v>
                </c:pt>
                <c:pt idx="412">
                  <c:v>-12.576176557065828</c:v>
                </c:pt>
                <c:pt idx="413">
                  <c:v>-11.912614207065616</c:v>
                </c:pt>
                <c:pt idx="414">
                  <c:v>-11.545586561510326</c:v>
                </c:pt>
                <c:pt idx="415">
                  <c:v>-11.29383847706579</c:v>
                </c:pt>
                <c:pt idx="416">
                  <c:v>-10.86841086706557</c:v>
                </c:pt>
                <c:pt idx="417">
                  <c:v>-10.320500497065726</c:v>
                </c:pt>
                <c:pt idx="418">
                  <c:v>-9.8586827963108448</c:v>
                </c:pt>
                <c:pt idx="419">
                  <c:v>-7.6367880391435694</c:v>
                </c:pt>
                <c:pt idx="420">
                  <c:v>-6.9460430337322201</c:v>
                </c:pt>
                <c:pt idx="421">
                  <c:v>-6.2247893170656035</c:v>
                </c:pt>
                <c:pt idx="422">
                  <c:v>-5.2770645670656418</c:v>
                </c:pt>
                <c:pt idx="423">
                  <c:v>-4.4064654770656517</c:v>
                </c:pt>
                <c:pt idx="424">
                  <c:v>-3.6505731574696232</c:v>
                </c:pt>
                <c:pt idx="425">
                  <c:v>-2.8705165670657635</c:v>
                </c:pt>
                <c:pt idx="426">
                  <c:v>-2.3821958503989742</c:v>
                </c:pt>
                <c:pt idx="427">
                  <c:v>-0.66073851491518298</c:v>
                </c:pt>
                <c:pt idx="428">
                  <c:v>-0.27001458706564696</c:v>
                </c:pt>
                <c:pt idx="429">
                  <c:v>0.15149300293424547</c:v>
                </c:pt>
                <c:pt idx="430">
                  <c:v>0.60951742838888501</c:v>
                </c:pt>
                <c:pt idx="431">
                  <c:v>1.4194945029344221</c:v>
                </c:pt>
                <c:pt idx="432">
                  <c:v>2.3264263029343653</c:v>
                </c:pt>
                <c:pt idx="433">
                  <c:v>2.9583808204343001</c:v>
                </c:pt>
                <c:pt idx="434">
                  <c:v>7.685046632934359</c:v>
                </c:pt>
                <c:pt idx="435">
                  <c:v>8.7323937314191689</c:v>
                </c:pt>
                <c:pt idx="436">
                  <c:v>9.3826642029343734</c:v>
                </c:pt>
                <c:pt idx="437">
                  <c:v>9.9499528329344002</c:v>
                </c:pt>
                <c:pt idx="438">
                  <c:v>10.665116600106106</c:v>
                </c:pt>
                <c:pt idx="439">
                  <c:v>11.372520762934229</c:v>
                </c:pt>
                <c:pt idx="440">
                  <c:v>12.275650438489876</c:v>
                </c:pt>
                <c:pt idx="441">
                  <c:v>12.634152882934318</c:v>
                </c:pt>
                <c:pt idx="442">
                  <c:v>13.369637926412619</c:v>
                </c:pt>
                <c:pt idx="443">
                  <c:v>13.418487592934305</c:v>
                </c:pt>
                <c:pt idx="444">
                  <c:v>13.909728622934338</c:v>
                </c:pt>
                <c:pt idx="445">
                  <c:v>14.414074972934358</c:v>
                </c:pt>
                <c:pt idx="446">
                  <c:v>14.633177127832298</c:v>
                </c:pt>
                <c:pt idx="447">
                  <c:v>14.769407892934344</c:v>
                </c:pt>
                <c:pt idx="448">
                  <c:v>14.81455999293437</c:v>
                </c:pt>
                <c:pt idx="449">
                  <c:v>14.84121695293436</c:v>
                </c:pt>
                <c:pt idx="450">
                  <c:v>14.830984882934334</c:v>
                </c:pt>
                <c:pt idx="451">
                  <c:v>14.550134882934351</c:v>
                </c:pt>
                <c:pt idx="452">
                  <c:v>14.352684923338424</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4.443450352934331</c:v>
                </c:pt>
                <c:pt idx="461">
                  <c:v>3.4232358929342581</c:v>
                </c:pt>
                <c:pt idx="462">
                  <c:v>2.920621352934341</c:v>
                </c:pt>
                <c:pt idx="463">
                  <c:v>2.3596961229342752</c:v>
                </c:pt>
                <c:pt idx="464">
                  <c:v>2.0336199840580167</c:v>
                </c:pt>
                <c:pt idx="465">
                  <c:v>1.9380073729343081</c:v>
                </c:pt>
                <c:pt idx="466">
                  <c:v>1.9789830929342997</c:v>
                </c:pt>
                <c:pt idx="467">
                  <c:v>2.0146996102070598</c:v>
                </c:pt>
                <c:pt idx="468">
                  <c:v>-0.68755932918693796</c:v>
                </c:pt>
                <c:pt idx="469">
                  <c:v>-1.5549656170657318</c:v>
                </c:pt>
                <c:pt idx="470">
                  <c:v>-2.7494922670656492</c:v>
                </c:pt>
                <c:pt idx="471">
                  <c:v>-3.3421562180756732</c:v>
                </c:pt>
                <c:pt idx="472">
                  <c:v>-3.4888247370657171</c:v>
                </c:pt>
                <c:pt idx="473">
                  <c:v>-3.7065894770658048</c:v>
                </c:pt>
                <c:pt idx="474">
                  <c:v>-4.0336092526589784</c:v>
                </c:pt>
                <c:pt idx="475">
                  <c:v>-6.5111562003990375</c:v>
                </c:pt>
                <c:pt idx="476">
                  <c:v>-6.7060721270655961</c:v>
                </c:pt>
                <c:pt idx="477">
                  <c:v>-7.1198503570657401</c:v>
                </c:pt>
                <c:pt idx="478">
                  <c:v>-7.5992997670657729</c:v>
                </c:pt>
                <c:pt idx="479">
                  <c:v>-8.0777638925757316</c:v>
                </c:pt>
                <c:pt idx="480">
                  <c:v>-8.2939054027799699</c:v>
                </c:pt>
                <c:pt idx="481">
                  <c:v>-7.7500071464774365</c:v>
                </c:pt>
                <c:pt idx="482">
                  <c:v>-7.7136480170656325</c:v>
                </c:pt>
                <c:pt idx="483">
                  <c:v>-7.8238598570656421</c:v>
                </c:pt>
                <c:pt idx="484">
                  <c:v>-8.1566582170657895</c:v>
                </c:pt>
                <c:pt idx="485">
                  <c:v>-8.519288484881713</c:v>
                </c:pt>
                <c:pt idx="486">
                  <c:v>-8.9949966870656368</c:v>
                </c:pt>
                <c:pt idx="487">
                  <c:v>-9.5301230270657413</c:v>
                </c:pt>
                <c:pt idx="488">
                  <c:v>-9.6893351170657027</c:v>
                </c:pt>
                <c:pt idx="489">
                  <c:v>-10.034491974208564</c:v>
                </c:pt>
                <c:pt idx="490">
                  <c:v>-10.397123941807934</c:v>
                </c:pt>
                <c:pt idx="491">
                  <c:v>-10.528056817065725</c:v>
                </c:pt>
                <c:pt idx="492">
                  <c:v>-10.336811617065672</c:v>
                </c:pt>
                <c:pt idx="493">
                  <c:v>-9.9384702970654786</c:v>
                </c:pt>
                <c:pt idx="494">
                  <c:v>-9.6890588039343442</c:v>
                </c:pt>
                <c:pt idx="495">
                  <c:v>-9.599513827065655</c:v>
                </c:pt>
                <c:pt idx="496">
                  <c:v>-9.6485251170656685</c:v>
                </c:pt>
                <c:pt idx="497">
                  <c:v>-9.7451535732059824</c:v>
                </c:pt>
                <c:pt idx="498">
                  <c:v>-9.7969063170656572</c:v>
                </c:pt>
                <c:pt idx="499">
                  <c:v>-9.8166442070656501</c:v>
                </c:pt>
                <c:pt idx="500">
                  <c:v>-9.9217717503989959</c:v>
                </c:pt>
                <c:pt idx="501">
                  <c:v>-10.025059027065673</c:v>
                </c:pt>
                <c:pt idx="502">
                  <c:v>-9.8572253670656096</c:v>
                </c:pt>
                <c:pt idx="503">
                  <c:v>-9.4186093470656544</c:v>
                </c:pt>
                <c:pt idx="504">
                  <c:v>-9.1347051170656925</c:v>
                </c:pt>
                <c:pt idx="505">
                  <c:v>-6.7453462475004216</c:v>
                </c:pt>
                <c:pt idx="506">
                  <c:v>-5.9548721578819785</c:v>
                </c:pt>
                <c:pt idx="507">
                  <c:v>-4.3831585470656798</c:v>
                </c:pt>
                <c:pt idx="508">
                  <c:v>-2.8216341170655994</c:v>
                </c:pt>
                <c:pt idx="509">
                  <c:v>-1.3612621470654878</c:v>
                </c:pt>
                <c:pt idx="510">
                  <c:v>0.39696737731630194</c:v>
                </c:pt>
                <c:pt idx="511">
                  <c:v>2.1710093629343592</c:v>
                </c:pt>
                <c:pt idx="512">
                  <c:v>3.9468338611951879</c:v>
                </c:pt>
                <c:pt idx="513">
                  <c:v>8.9494399123461488</c:v>
                </c:pt>
                <c:pt idx="514">
                  <c:v>9.7307427929344019</c:v>
                </c:pt>
                <c:pt idx="515">
                  <c:v>11.722489966267668</c:v>
                </c:pt>
                <c:pt idx="516">
                  <c:v>13.056791014247514</c:v>
                </c:pt>
                <c:pt idx="517">
                  <c:v>13.864273952934168</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16.020784082934284</c:v>
                </c:pt>
                <c:pt idx="529">
                  <c:v>15.92894978293435</c:v>
                </c:pt>
                <c:pt idx="530">
                  <c:v>15.86828488293432</c:v>
                </c:pt>
                <c:pt idx="531">
                  <c:v>13.88370488293436</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-7.3622205670656502</c:v>
                </c:pt>
                <c:pt idx="543">
                  <c:v>-8.8577077270656748</c:v>
                </c:pt>
                <c:pt idx="544">
                  <c:v>-10.238079046358687</c:v>
                </c:pt>
                <c:pt idx="545">
                  <c:v>-11.355429097065803</c:v>
                </c:pt>
                <c:pt idx="546">
                  <c:v>-12.319680828176864</c:v>
                </c:pt>
                <c:pt idx="547">
                  <c:v>-15.218575033732348</c:v>
                </c:pt>
                <c:pt idx="548">
                  <c:v>-15.469015729310499</c:v>
                </c:pt>
                <c:pt idx="549">
                  <c:v>-16.544616697065642</c:v>
                </c:pt>
                <c:pt idx="550">
                  <c:v>-17.351549917065814</c:v>
                </c:pt>
                <c:pt idx="551">
                  <c:v>-17.853421277065529</c:v>
                </c:pt>
                <c:pt idx="552">
                  <c:v>-18.524456763530296</c:v>
                </c:pt>
                <c:pt idx="553">
                  <c:v>-19.003459457065702</c:v>
                </c:pt>
                <c:pt idx="554">
                  <c:v>-19.240223117065796</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-13.452614107065727</c:v>
                </c:pt>
                <c:pt idx="563">
                  <c:v>-12.158174237944777</c:v>
                </c:pt>
                <c:pt idx="564">
                  <c:v>-4.6441665716111959</c:v>
                </c:pt>
                <c:pt idx="565">
                  <c:v>-2.9784920470657141</c:v>
                </c:pt>
                <c:pt idx="566">
                  <c:v>-1.6302941986983512</c:v>
                </c:pt>
                <c:pt idx="567">
                  <c:v>0.12337487293424963</c:v>
                </c:pt>
                <c:pt idx="568">
                  <c:v>1.4608201529342586</c:v>
                </c:pt>
                <c:pt idx="569">
                  <c:v>2.9417240829342441</c:v>
                </c:pt>
                <c:pt idx="570">
                  <c:v>4.5987971890567394</c:v>
                </c:pt>
                <c:pt idx="571">
                  <c:v>5.6108399829343734</c:v>
                </c:pt>
                <c:pt idx="572">
                  <c:v>6.4904830423546134</c:v>
                </c:pt>
                <c:pt idx="573">
                  <c:v>11.6036015954343</c:v>
                </c:pt>
                <c:pt idx="574">
                  <c:v>12.89523915293433</c:v>
                </c:pt>
                <c:pt idx="575">
                  <c:v>14.159690112934324</c:v>
                </c:pt>
                <c:pt idx="576">
                  <c:v>14.72000622384347</c:v>
                </c:pt>
                <c:pt idx="577">
                  <c:v>14.604705462934357</c:v>
                </c:pt>
                <c:pt idx="578">
                  <c:v>14.716266202934278</c:v>
                </c:pt>
                <c:pt idx="579">
                  <c:v>15.330326942934292</c:v>
                </c:pt>
                <c:pt idx="580">
                  <c:v>15.717474882934319</c:v>
                </c:pt>
                <c:pt idx="581">
                  <c:v>16.736252514513229</c:v>
                </c:pt>
                <c:pt idx="582">
                  <c:v>16.728656882934185</c:v>
                </c:pt>
                <c:pt idx="583">
                  <c:v>16.556322678852652</c:v>
                </c:pt>
                <c:pt idx="584">
                  <c:v>16.413391982934289</c:v>
                </c:pt>
                <c:pt idx="585">
                  <c:v>16.386277692934335</c:v>
                </c:pt>
                <c:pt idx="586">
                  <c:v>16.479836562934345</c:v>
                </c:pt>
                <c:pt idx="587">
                  <c:v>16.541703642934255</c:v>
                </c:pt>
                <c:pt idx="588">
                  <c:v>16.571910656743853</c:v>
                </c:pt>
                <c:pt idx="589">
                  <c:v>16.604216516737122</c:v>
                </c:pt>
                <c:pt idx="590">
                  <c:v>16.055961927052081</c:v>
                </c:pt>
                <c:pt idx="591">
                  <c:v>15.694795232934354</c:v>
                </c:pt>
                <c:pt idx="592">
                  <c:v>15.097331012934461</c:v>
                </c:pt>
                <c:pt idx="593">
                  <c:v>14.18814668293426</c:v>
                </c:pt>
                <c:pt idx="594">
                  <c:v>13.301714005383268</c:v>
                </c:pt>
                <c:pt idx="595">
                  <c:v>12.455008332934277</c:v>
                </c:pt>
                <c:pt idx="596">
                  <c:v>11.514790705156598</c:v>
                </c:pt>
                <c:pt idx="597">
                  <c:v>7.8944198060111752</c:v>
                </c:pt>
                <c:pt idx="598">
                  <c:v>6.5283230445505334</c:v>
                </c:pt>
                <c:pt idx="599">
                  <c:v>5.3669723829342724</c:v>
                </c:pt>
                <c:pt idx="600">
                  <c:v>4.3506645053833104</c:v>
                </c:pt>
                <c:pt idx="601">
                  <c:v>4.07384468293436</c:v>
                </c:pt>
                <c:pt idx="602">
                  <c:v>3.9379358829343691</c:v>
                </c:pt>
                <c:pt idx="603">
                  <c:v>3.7720463529343542</c:v>
                </c:pt>
                <c:pt idx="604">
                  <c:v>3.6494124129342107</c:v>
                </c:pt>
                <c:pt idx="605">
                  <c:v>3.5985348829343518</c:v>
                </c:pt>
                <c:pt idx="606">
                  <c:v>2.8279115815644422</c:v>
                </c:pt>
                <c:pt idx="607">
                  <c:v>2.2559288029342355</c:v>
                </c:pt>
                <c:pt idx="608">
                  <c:v>1.2639176329343917</c:v>
                </c:pt>
                <c:pt idx="609">
                  <c:v>-0.26267441706563982</c:v>
                </c:pt>
                <c:pt idx="610">
                  <c:v>-1.5057781970655928</c:v>
                </c:pt>
                <c:pt idx="611">
                  <c:v>-2.7613197770655455</c:v>
                </c:pt>
                <c:pt idx="612">
                  <c:v>-3.6901166277040152</c:v>
                </c:pt>
                <c:pt idx="613">
                  <c:v>-7.34212256321951</c:v>
                </c:pt>
                <c:pt idx="614">
                  <c:v>-8.7868793470656925</c:v>
                </c:pt>
                <c:pt idx="615">
                  <c:v>-10.264055517065756</c:v>
                </c:pt>
                <c:pt idx="616">
                  <c:v>-11.696732247065816</c:v>
                </c:pt>
                <c:pt idx="617">
                  <c:v>-12.739657107065653</c:v>
                </c:pt>
                <c:pt idx="618">
                  <c:v>-14.054922300739149</c:v>
                </c:pt>
                <c:pt idx="619">
                  <c:v>-15.194456277065632</c:v>
                </c:pt>
                <c:pt idx="620">
                  <c:v>-16.032400910544027</c:v>
                </c:pt>
                <c:pt idx="621">
                  <c:v>-17.590164450398991</c:v>
                </c:pt>
                <c:pt idx="622">
                  <c:v>-17.655107587065672</c:v>
                </c:pt>
                <c:pt idx="623">
                  <c:v>-17.791480517065523</c:v>
                </c:pt>
                <c:pt idx="624">
                  <c:v>-17.71635273951469</c:v>
                </c:pt>
                <c:pt idx="625">
                  <c:v>-17.358248077065689</c:v>
                </c:pt>
                <c:pt idx="626">
                  <c:v>-17.020747657065765</c:v>
                </c:pt>
                <c:pt idx="627">
                  <c:v>-16.822206117065626</c:v>
                </c:pt>
                <c:pt idx="628">
                  <c:v>-16.699214487065603</c:v>
                </c:pt>
                <c:pt idx="629">
                  <c:v>-16.63415828373229</c:v>
                </c:pt>
                <c:pt idx="630">
                  <c:v>-15.516285980702149</c:v>
                </c:pt>
                <c:pt idx="631">
                  <c:v>-15.127612997065714</c:v>
                </c:pt>
                <c:pt idx="632">
                  <c:v>-14.506403417065666</c:v>
                </c:pt>
                <c:pt idx="633">
                  <c:v>-14.016993237065767</c:v>
                </c:pt>
                <c:pt idx="634">
                  <c:v>-13.724643277065654</c:v>
                </c:pt>
                <c:pt idx="635">
                  <c:v>-13.464607775293459</c:v>
                </c:pt>
                <c:pt idx="636">
                  <c:v>-13.045027321147302</c:v>
                </c:pt>
                <c:pt idx="637">
                  <c:v>-9.7421945570656767</c:v>
                </c:pt>
                <c:pt idx="638">
                  <c:v>-8.8469545970656984</c:v>
                </c:pt>
                <c:pt idx="639">
                  <c:v>-8.2326217270657089</c:v>
                </c:pt>
                <c:pt idx="640">
                  <c:v>-7.5735927970657144</c:v>
                </c:pt>
                <c:pt idx="641">
                  <c:v>-6.8405673415555555</c:v>
                </c:pt>
                <c:pt idx="642">
                  <c:v>-5.845131597065607</c:v>
                </c:pt>
                <c:pt idx="643">
                  <c:v>-4.6722116670657687</c:v>
                </c:pt>
                <c:pt idx="644">
                  <c:v>-3.4261347270656355</c:v>
                </c:pt>
                <c:pt idx="645">
                  <c:v>-2.8196675244730693</c:v>
                </c:pt>
                <c:pt idx="646">
                  <c:v>1.1010552675496958</c:v>
                </c:pt>
                <c:pt idx="647">
                  <c:v>2.3231949928243614</c:v>
                </c:pt>
                <c:pt idx="648">
                  <c:v>3.8625902746869989</c:v>
                </c:pt>
                <c:pt idx="649">
                  <c:v>5.2540622029342794</c:v>
                </c:pt>
                <c:pt idx="650">
                  <c:v>6.6579525229343766</c:v>
                </c:pt>
                <c:pt idx="651">
                  <c:v>7.8628243879848299</c:v>
                </c:pt>
                <c:pt idx="652">
                  <c:v>8.8799749229343092</c:v>
                </c:pt>
                <c:pt idx="653">
                  <c:v>9.3656018727302879</c:v>
                </c:pt>
                <c:pt idx="654">
                  <c:v>9.5894115496010048</c:v>
                </c:pt>
                <c:pt idx="655">
                  <c:v>10.004874395129464</c:v>
                </c:pt>
                <c:pt idx="656">
                  <c:v>10.129965462934289</c:v>
                </c:pt>
                <c:pt idx="657">
                  <c:v>10.289864552934192</c:v>
                </c:pt>
                <c:pt idx="658">
                  <c:v>10.315788472934372</c:v>
                </c:pt>
                <c:pt idx="659">
                  <c:v>10.25061831771697</c:v>
                </c:pt>
                <c:pt idx="660">
                  <c:v>10.241241002499406</c:v>
                </c:pt>
                <c:pt idx="661">
                  <c:v>10.75347005293435</c:v>
                </c:pt>
                <c:pt idx="662">
                  <c:v>11.199824882934323</c:v>
                </c:pt>
                <c:pt idx="663">
                  <c:v>11.687870768648635</c:v>
                </c:pt>
                <c:pt idx="664">
                  <c:v>11.509489262934348</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8.2788816561301033</c:v>
                </c:pt>
                <c:pt idx="674">
                  <c:v>7.8550774829343153</c:v>
                </c:pt>
                <c:pt idx="675">
                  <c:v>7.5327729529343834</c:v>
                </c:pt>
                <c:pt idx="676">
                  <c:v>6.9707649029343006</c:v>
                </c:pt>
                <c:pt idx="677">
                  <c:v>6.6434738217098896</c:v>
                </c:pt>
                <c:pt idx="678">
                  <c:v>6.3815101229343014</c:v>
                </c:pt>
                <c:pt idx="679">
                  <c:v>6.123578662934321</c:v>
                </c:pt>
                <c:pt idx="680">
                  <c:v>5.9362710367805489</c:v>
                </c:pt>
                <c:pt idx="681">
                  <c:v>4.6737524763409075</c:v>
                </c:pt>
                <c:pt idx="682">
                  <c:v>4.6113669129343391</c:v>
                </c:pt>
                <c:pt idx="683">
                  <c:v>4.6217649543629555</c:v>
                </c:pt>
                <c:pt idx="684">
                  <c:v>4.6127733529342825</c:v>
                </c:pt>
                <c:pt idx="685">
                  <c:v>4.4493454629341649</c:v>
                </c:pt>
                <c:pt idx="686">
                  <c:v>4.2177009929343994</c:v>
                </c:pt>
                <c:pt idx="687">
                  <c:v>4.0816701556616302</c:v>
                </c:pt>
                <c:pt idx="688">
                  <c:v>3.5790904662676732</c:v>
                </c:pt>
                <c:pt idx="689">
                  <c:v>3.3720328616577149</c:v>
                </c:pt>
                <c:pt idx="690">
                  <c:v>3.2189912929343127</c:v>
                </c:pt>
                <c:pt idx="691">
                  <c:v>3.1944647429343935</c:v>
                </c:pt>
                <c:pt idx="692">
                  <c:v>3.1742788429341715</c:v>
                </c:pt>
                <c:pt idx="693">
                  <c:v>3.1249809829342894</c:v>
                </c:pt>
                <c:pt idx="694">
                  <c:v>3.0238122604853452</c:v>
                </c:pt>
                <c:pt idx="695">
                  <c:v>2.9152834350176517</c:v>
                </c:pt>
                <c:pt idx="696">
                  <c:v>2.4150367748262909</c:v>
                </c:pt>
                <c:pt idx="697">
                  <c:v>2.3471542129343215</c:v>
                </c:pt>
                <c:pt idx="698">
                  <c:v>2.3721272229343682</c:v>
                </c:pt>
                <c:pt idx="699">
                  <c:v>2.459497016954856</c:v>
                </c:pt>
                <c:pt idx="700">
                  <c:v>2.5751055829343272</c:v>
                </c:pt>
                <c:pt idx="701">
                  <c:v>2.6773042729342995</c:v>
                </c:pt>
                <c:pt idx="702">
                  <c:v>2.762507072934389</c:v>
                </c:pt>
                <c:pt idx="703">
                  <c:v>2.8628024829342769</c:v>
                </c:pt>
                <c:pt idx="704">
                  <c:v>2.8668953454343007</c:v>
                </c:pt>
                <c:pt idx="705">
                  <c:v>1.6204913720647198</c:v>
                </c:pt>
                <c:pt idx="706">
                  <c:v>1.1598771329343549</c:v>
                </c:pt>
                <c:pt idx="707">
                  <c:v>0.72059347293443965</c:v>
                </c:pt>
                <c:pt idx="708">
                  <c:v>0.44909419926082761</c:v>
                </c:pt>
                <c:pt idx="709">
                  <c:v>0.21875387293442841</c:v>
                </c:pt>
                <c:pt idx="710">
                  <c:v>4.1830662934330722E-2</c:v>
                </c:pt>
                <c:pt idx="711">
                  <c:v>-0.1379025532358753</c:v>
                </c:pt>
                <c:pt idx="712">
                  <c:v>1.4513287883398331</c:v>
                </c:pt>
                <c:pt idx="713">
                  <c:v>2.1285896355116449</c:v>
                </c:pt>
                <c:pt idx="714">
                  <c:v>3.5370897829343071</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13.998613122934355</c:v>
                </c:pt>
                <c:pt idx="724">
                  <c:v>14.170876189056798</c:v>
                </c:pt>
                <c:pt idx="725">
                  <c:v>13.742904202934342</c:v>
                </c:pt>
                <c:pt idx="726">
                  <c:v>12.989645422934416</c:v>
                </c:pt>
                <c:pt idx="727">
                  <c:v>11.849185132934339</c:v>
                </c:pt>
                <c:pt idx="728">
                  <c:v>10.492114242934434</c:v>
                </c:pt>
                <c:pt idx="729">
                  <c:v>8.8938177524995687</c:v>
                </c:pt>
                <c:pt idx="730">
                  <c:v>6.937049882934379</c:v>
                </c:pt>
                <c:pt idx="731">
                  <c:v>-0.9996738670657096</c:v>
                </c:pt>
                <c:pt idx="732">
                  <c:v>-2.9495352670656749</c:v>
                </c:pt>
                <c:pt idx="733">
                  <c:v>-4.7817815670656971</c:v>
                </c:pt>
                <c:pt idx="734">
                  <c:v>-6.2252193700777445</c:v>
                </c:pt>
                <c:pt idx="735">
                  <c:v>-7.9311385603646825</c:v>
                </c:pt>
                <c:pt idx="736">
                  <c:v>-9.3146296822832166</c:v>
                </c:pt>
                <c:pt idx="737">
                  <c:v>-15.566936517065649</c:v>
                </c:pt>
                <c:pt idx="738">
                  <c:v>-17.10728075706573</c:v>
                </c:pt>
                <c:pt idx="739">
                  <c:v>-18.460304453800504</c:v>
                </c:pt>
                <c:pt idx="740">
                  <c:v>-20.122992357065652</c:v>
                </c:pt>
                <c:pt idx="741">
                  <c:v>-21.478786297065749</c:v>
                </c:pt>
                <c:pt idx="742">
                  <c:v>-22.533557667065693</c:v>
                </c:pt>
                <c:pt idx="743">
                  <c:v>-22.905394357065763</c:v>
                </c:pt>
                <c:pt idx="744">
                  <c:v>-23.023062178921275</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-16.066708917065704</c:v>
                </c:pt>
                <c:pt idx="753">
                  <c:v>-14.579681847065752</c:v>
                </c:pt>
                <c:pt idx="754">
                  <c:v>-13.343481259922772</c:v>
                </c:pt>
                <c:pt idx="755">
                  <c:v>-10.024599021827569</c:v>
                </c:pt>
                <c:pt idx="756">
                  <c:v>-9.0371546070656468</c:v>
                </c:pt>
                <c:pt idx="757">
                  <c:v>-7.7312701370657297</c:v>
                </c:pt>
                <c:pt idx="758">
                  <c:v>-6.6097907905351594</c:v>
                </c:pt>
                <c:pt idx="759">
                  <c:v>-5.0309298770655362</c:v>
                </c:pt>
                <c:pt idx="760">
                  <c:v>-3.4486963670656512</c:v>
                </c:pt>
                <c:pt idx="761">
                  <c:v>-1.9570568770655967</c:v>
                </c:pt>
                <c:pt idx="762">
                  <c:v>-5.1864772979612894E-2</c:v>
                </c:pt>
                <c:pt idx="763">
                  <c:v>5.0547523374797745</c:v>
                </c:pt>
                <c:pt idx="764">
                  <c:v>5.7845864246011018</c:v>
                </c:pt>
                <c:pt idx="765">
                  <c:v>6.4094143029342954</c:v>
                </c:pt>
                <c:pt idx="766">
                  <c:v>7.3562200029344318</c:v>
                </c:pt>
                <c:pt idx="767">
                  <c:v>8.4541587329343457</c:v>
                </c:pt>
                <c:pt idx="768">
                  <c:v>9.2403824229343119</c:v>
                </c:pt>
                <c:pt idx="769">
                  <c:v>9.8432627429342681</c:v>
                </c:pt>
                <c:pt idx="770">
                  <c:v>10.421218101325131</c:v>
                </c:pt>
                <c:pt idx="771">
                  <c:v>9.9790794662677005</c:v>
                </c:pt>
                <c:pt idx="772">
                  <c:v>9.6824805829343745</c:v>
                </c:pt>
                <c:pt idx="773">
                  <c:v>9.4945828329343662</c:v>
                </c:pt>
                <c:pt idx="774">
                  <c:v>9.6547406629343158</c:v>
                </c:pt>
                <c:pt idx="775">
                  <c:v>9.8877636229342869</c:v>
                </c:pt>
                <c:pt idx="776">
                  <c:v>9.9321874508355688</c:v>
                </c:pt>
                <c:pt idx="777">
                  <c:v>9.4577885729343247</c:v>
                </c:pt>
                <c:pt idx="778">
                  <c:v>8.6552812266843038</c:v>
                </c:pt>
                <c:pt idx="779">
                  <c:v>5.7577757645133314</c:v>
                </c:pt>
                <c:pt idx="780">
                  <c:v>5.3847823229343303</c:v>
                </c:pt>
                <c:pt idx="781">
                  <c:v>4.8775757229344086</c:v>
                </c:pt>
                <c:pt idx="782">
                  <c:v>4.0196169241714728</c:v>
                </c:pt>
                <c:pt idx="783">
                  <c:v>2.7874443929343404</c:v>
                </c:pt>
                <c:pt idx="784">
                  <c:v>1.7154728929343974</c:v>
                </c:pt>
                <c:pt idx="785">
                  <c:v>-0.2613559570657033</c:v>
                </c:pt>
                <c:pt idx="786">
                  <c:v>-1.6567058170657281</c:v>
                </c:pt>
                <c:pt idx="787">
                  <c:v>-2.6574481765895537</c:v>
                </c:pt>
                <c:pt idx="788">
                  <c:v>-7.8477630273220171</c:v>
                </c:pt>
                <c:pt idx="789">
                  <c:v>-8.9955562570655943</c:v>
                </c:pt>
                <c:pt idx="790">
                  <c:v>-9.8248146870657678</c:v>
                </c:pt>
                <c:pt idx="791">
                  <c:v>-10.24975580706565</c:v>
                </c:pt>
                <c:pt idx="792">
                  <c:v>-10.294211737065543</c:v>
                </c:pt>
                <c:pt idx="793">
                  <c:v>-10.075742188494402</c:v>
                </c:pt>
                <c:pt idx="794">
                  <c:v>-9.8265941822830367</c:v>
                </c:pt>
                <c:pt idx="795">
                  <c:v>-8.1824330118026083</c:v>
                </c:pt>
                <c:pt idx="796">
                  <c:v>-7.6847834570657767</c:v>
                </c:pt>
                <c:pt idx="797">
                  <c:v>-7.3701968470656878</c:v>
                </c:pt>
                <c:pt idx="798">
                  <c:v>-7.0050583170656751</c:v>
                </c:pt>
                <c:pt idx="799">
                  <c:v>-6.6204363851069878</c:v>
                </c:pt>
                <c:pt idx="800">
                  <c:v>-6.1403650570656225</c:v>
                </c:pt>
                <c:pt idx="801">
                  <c:v>-5.8395822040222916</c:v>
                </c:pt>
                <c:pt idx="802">
                  <c:v>-4.9170802927412751</c:v>
                </c:pt>
                <c:pt idx="803">
                  <c:v>-4.5952156970656262</c:v>
                </c:pt>
                <c:pt idx="804">
                  <c:v>-3.7553663619636382</c:v>
                </c:pt>
                <c:pt idx="805">
                  <c:v>-3.1105218170655942</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3.269226732934305</c:v>
                </c:pt>
                <c:pt idx="814">
                  <c:v>4.0025290829343296</c:v>
                </c:pt>
                <c:pt idx="815">
                  <c:v>4.8082522029343124</c:v>
                </c:pt>
                <c:pt idx="816">
                  <c:v>5.3490563468518388</c:v>
                </c:pt>
                <c:pt idx="817">
                  <c:v>5.7199209529344159</c:v>
                </c:pt>
                <c:pt idx="818">
                  <c:v>5.8276345329343027</c:v>
                </c:pt>
                <c:pt idx="819">
                  <c:v>5.7696751003256423</c:v>
                </c:pt>
                <c:pt idx="820">
                  <c:v>5.2294804875854295</c:v>
                </c:pt>
                <c:pt idx="821">
                  <c:v>5.07347762293423</c:v>
                </c:pt>
                <c:pt idx="822">
                  <c:v>4.8858325579342816</c:v>
                </c:pt>
                <c:pt idx="823">
                  <c:v>4.7927679429343719</c:v>
                </c:pt>
                <c:pt idx="824">
                  <c:v>4.8574958829342876</c:v>
                </c:pt>
                <c:pt idx="825">
                  <c:v>4.9299782329343884</c:v>
                </c:pt>
                <c:pt idx="826">
                  <c:v>4.8149801629342663</c:v>
                </c:pt>
                <c:pt idx="827">
                  <c:v>4.6406330891197793</c:v>
                </c:pt>
                <c:pt idx="828">
                  <c:v>4.4994228829343443</c:v>
                </c:pt>
                <c:pt idx="829">
                  <c:v>3.9072522043629352</c:v>
                </c:pt>
                <c:pt idx="830">
                  <c:v>3.8443769529342982</c:v>
                </c:pt>
                <c:pt idx="831">
                  <c:v>3.7999405829343282</c:v>
                </c:pt>
                <c:pt idx="832">
                  <c:v>3.8026533029343437</c:v>
                </c:pt>
                <c:pt idx="833">
                  <c:v>3.8197480243485171</c:v>
                </c:pt>
                <c:pt idx="834">
                  <c:v>3.7773169951793202</c:v>
                </c:pt>
                <c:pt idx="835">
                  <c:v>3.6928040529343962</c:v>
                </c:pt>
                <c:pt idx="836">
                  <c:v>3.606110912934227</c:v>
                </c:pt>
                <c:pt idx="837">
                  <c:v>3.513098454362904</c:v>
                </c:pt>
                <c:pt idx="838">
                  <c:v>2.7235901124424755</c:v>
                </c:pt>
                <c:pt idx="839">
                  <c:v>2.4955040636571511</c:v>
                </c:pt>
                <c:pt idx="840">
                  <c:v>1.8381644635793606</c:v>
                </c:pt>
                <c:pt idx="841">
                  <c:v>0.47743072293427313</c:v>
                </c:pt>
                <c:pt idx="842">
                  <c:v>-0.67056966706570664</c:v>
                </c:pt>
                <c:pt idx="843">
                  <c:v>-1.7577707270656318</c:v>
                </c:pt>
                <c:pt idx="844">
                  <c:v>-2.7433322304677357</c:v>
                </c:pt>
                <c:pt idx="845">
                  <c:v>-3.3914016476779252</c:v>
                </c:pt>
                <c:pt idx="846">
                  <c:v>-3.8475239900814699</c:v>
                </c:pt>
                <c:pt idx="847">
                  <c:v>-3.6619536070656551</c:v>
                </c:pt>
                <c:pt idx="848">
                  <c:v>-3.5268318970656911</c:v>
                </c:pt>
                <c:pt idx="849">
                  <c:v>-3.3558661370657101</c:v>
                </c:pt>
                <c:pt idx="850">
                  <c:v>-3.0916958387152667</c:v>
                </c:pt>
                <c:pt idx="851">
                  <c:v>-2.7431065470656311</c:v>
                </c:pt>
                <c:pt idx="852">
                  <c:v>-2.5074843170656793</c:v>
                </c:pt>
                <c:pt idx="853">
                  <c:v>-2.2738661570656262</c:v>
                </c:pt>
                <c:pt idx="854">
                  <c:v>-2.092563024042434</c:v>
                </c:pt>
                <c:pt idx="855">
                  <c:v>-0.96591422517381964</c:v>
                </c:pt>
                <c:pt idx="856">
                  <c:v>-0.36519253706578081</c:v>
                </c:pt>
                <c:pt idx="857">
                  <c:v>0.33235846293423943</c:v>
                </c:pt>
                <c:pt idx="858">
                  <c:v>0.77306902293430946</c:v>
                </c:pt>
                <c:pt idx="859">
                  <c:v>0.95181304202520778</c:v>
                </c:pt>
                <c:pt idx="860">
                  <c:v>3.1895446607120612</c:v>
                </c:pt>
                <c:pt idx="861">
                  <c:v>3.9764080529342829</c:v>
                </c:pt>
                <c:pt idx="862">
                  <c:v>5.0146815329342305</c:v>
                </c:pt>
                <c:pt idx="863">
                  <c:v>6.1663397229342714</c:v>
                </c:pt>
                <c:pt idx="864">
                  <c:v>7.5750900287675762</c:v>
                </c:pt>
                <c:pt idx="865">
                  <c:v>8.2398641963672645</c:v>
                </c:pt>
                <c:pt idx="866">
                  <c:v>10.062004257934353</c:v>
                </c:pt>
                <c:pt idx="867">
                  <c:v>10.113468122934348</c:v>
                </c:pt>
                <c:pt idx="868">
                  <c:v>9.8142464629343493</c:v>
                </c:pt>
                <c:pt idx="869">
                  <c:v>9.3840501729343107</c:v>
                </c:pt>
                <c:pt idx="870">
                  <c:v>8.8997409138622157</c:v>
                </c:pt>
                <c:pt idx="871">
                  <c:v>8.0625283475807237</c:v>
                </c:pt>
                <c:pt idx="872">
                  <c:v>5.4230820759168505</c:v>
                </c:pt>
                <c:pt idx="873">
                  <c:v>4.5019705729342547</c:v>
                </c:pt>
                <c:pt idx="874">
                  <c:v>3.4700901229343515</c:v>
                </c:pt>
                <c:pt idx="875">
                  <c:v>2.2199336973672956</c:v>
                </c:pt>
                <c:pt idx="876">
                  <c:v>0.8773884829343076</c:v>
                </c:pt>
                <c:pt idx="877">
                  <c:v>-0.30787951706565897</c:v>
                </c:pt>
                <c:pt idx="878">
                  <c:v>-2.4913149770656702</c:v>
                </c:pt>
                <c:pt idx="879">
                  <c:v>-4.4601424362145394</c:v>
                </c:pt>
                <c:pt idx="880">
                  <c:v>-8.9485244321340982</c:v>
                </c:pt>
                <c:pt idx="881">
                  <c:v>-9.0261567670656877</c:v>
                </c:pt>
                <c:pt idx="882">
                  <c:v>-9.0214001870657086</c:v>
                </c:pt>
                <c:pt idx="883">
                  <c:v>-9.1571186325294462</c:v>
                </c:pt>
                <c:pt idx="884">
                  <c:v>-8.9671468247579575</c:v>
                </c:pt>
                <c:pt idx="885">
                  <c:v>-8.8722166570657652</c:v>
                </c:pt>
                <c:pt idx="886">
                  <c:v>-9.2901696370656897</c:v>
                </c:pt>
                <c:pt idx="887">
                  <c:v>-9.5670778170656448</c:v>
                </c:pt>
                <c:pt idx="888">
                  <c:v>-9.0268270131696546</c:v>
                </c:pt>
                <c:pt idx="889">
                  <c:v>-7.2881356670656876</c:v>
                </c:pt>
                <c:pt idx="890">
                  <c:v>-5.3919224670657444</c:v>
                </c:pt>
                <c:pt idx="891">
                  <c:v>-4.1532239470656691</c:v>
                </c:pt>
                <c:pt idx="892">
                  <c:v>-3.4118072313513332</c:v>
                </c:pt>
                <c:pt idx="893">
                  <c:v>-0.11421376706564973</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4.9425075091968917</c:v>
                </c:pt>
                <c:pt idx="2">
                  <c:v>4.9425438429343433</c:v>
                </c:pt>
                <c:pt idx="3">
                  <c:v>4.9425547229345028</c:v>
                </c:pt>
                <c:pt idx="4">
                  <c:v>4.9425586429344435</c:v>
                </c:pt>
                <c:pt idx="5">
                  <c:v>4.9431305429342274</c:v>
                </c:pt>
                <c:pt idx="6">
                  <c:v>4.943112602934292</c:v>
                </c:pt>
                <c:pt idx="7">
                  <c:v>4.943248432934487</c:v>
                </c:pt>
                <c:pt idx="8">
                  <c:v>4.9433431929343197</c:v>
                </c:pt>
                <c:pt idx="9">
                  <c:v>4.9434030929343233</c:v>
                </c:pt>
                <c:pt idx="10">
                  <c:v>4.9435372263685533</c:v>
                </c:pt>
                <c:pt idx="11">
                  <c:v>4.9460965729342519</c:v>
                </c:pt>
                <c:pt idx="12">
                  <c:v>4.9494184029343558</c:v>
                </c:pt>
                <c:pt idx="13">
                  <c:v>4.9631589629343438</c:v>
                </c:pt>
                <c:pt idx="14">
                  <c:v>5.2743071029342712</c:v>
                </c:pt>
                <c:pt idx="15">
                  <c:v>6.1835639729343734</c:v>
                </c:pt>
                <c:pt idx="16">
                  <c:v>7.3960037729342814</c:v>
                </c:pt>
                <c:pt idx="17">
                  <c:v>8.239485402934319</c:v>
                </c:pt>
                <c:pt idx="18">
                  <c:v>8.4293260029343884</c:v>
                </c:pt>
                <c:pt idx="19">
                  <c:v>8.11045593395467</c:v>
                </c:pt>
                <c:pt idx="20">
                  <c:v>8.1751092229343527</c:v>
                </c:pt>
                <c:pt idx="21">
                  <c:v>8.8882705829342239</c:v>
                </c:pt>
                <c:pt idx="22">
                  <c:v>9.3790702529342749</c:v>
                </c:pt>
                <c:pt idx="23">
                  <c:v>9.2687160950555079</c:v>
                </c:pt>
                <c:pt idx="24">
                  <c:v>8.7337184429341921</c:v>
                </c:pt>
                <c:pt idx="25">
                  <c:v>8.1001670629342613</c:v>
                </c:pt>
                <c:pt idx="26">
                  <c:v>7.9371251029344174</c:v>
                </c:pt>
                <c:pt idx="27">
                  <c:v>8.0759973429342864</c:v>
                </c:pt>
                <c:pt idx="28">
                  <c:v>8.6119067415201638</c:v>
                </c:pt>
                <c:pt idx="29">
                  <c:v>10.032749692934416</c:v>
                </c:pt>
                <c:pt idx="30">
                  <c:v>12.109740872934315</c:v>
                </c:pt>
                <c:pt idx="31">
                  <c:v>14.679723432934281</c:v>
                </c:pt>
                <c:pt idx="32">
                  <c:v>16.744833728295248</c:v>
                </c:pt>
                <c:pt idx="33">
                  <c:v>18.414529902934309</c:v>
                </c:pt>
                <c:pt idx="34">
                  <c:v>19.325018542934309</c:v>
                </c:pt>
                <c:pt idx="35">
                  <c:v>19.394994962934391</c:v>
                </c:pt>
                <c:pt idx="36">
                  <c:v>18.066495832934272</c:v>
                </c:pt>
                <c:pt idx="37">
                  <c:v>15.896912832934367</c:v>
                </c:pt>
                <c:pt idx="38">
                  <c:v>12.820532782934336</c:v>
                </c:pt>
                <c:pt idx="39">
                  <c:v>9.5263991229343219</c:v>
                </c:pt>
                <c:pt idx="40">
                  <c:v>5.840205042934258</c:v>
                </c:pt>
                <c:pt idx="41">
                  <c:v>2.4213974929343376</c:v>
                </c:pt>
                <c:pt idx="42">
                  <c:v>-0.79548029706583634</c:v>
                </c:pt>
                <c:pt idx="43">
                  <c:v>-3.1265126670657395</c:v>
                </c:pt>
                <c:pt idx="44">
                  <c:v>-4.9279904870655855</c:v>
                </c:pt>
                <c:pt idx="45">
                  <c:v>-6.6106766270657848</c:v>
                </c:pt>
                <c:pt idx="46">
                  <c:v>-8.4248609970656236</c:v>
                </c:pt>
                <c:pt idx="47">
                  <c:v>-9.5625360270656898</c:v>
                </c:pt>
                <c:pt idx="48">
                  <c:v>-9.8491165670656571</c:v>
                </c:pt>
                <c:pt idx="49">
                  <c:v>-9.7296297089024488</c:v>
                </c:pt>
                <c:pt idx="50">
                  <c:v>-9.4988947970657165</c:v>
                </c:pt>
                <c:pt idx="51">
                  <c:v>-8.9068131670656214</c:v>
                </c:pt>
                <c:pt idx="52">
                  <c:v>-7.8806191570656949</c:v>
                </c:pt>
                <c:pt idx="53">
                  <c:v>-6.4966430770655563</c:v>
                </c:pt>
                <c:pt idx="54">
                  <c:v>-5.2709391170656694</c:v>
                </c:pt>
                <c:pt idx="55">
                  <c:v>-4.0520788770655107</c:v>
                </c:pt>
                <c:pt idx="56">
                  <c:v>-3.4067508970655922</c:v>
                </c:pt>
                <c:pt idx="57">
                  <c:v>-2.9303069870655487</c:v>
                </c:pt>
                <c:pt idx="58">
                  <c:v>-2.3189395570655948</c:v>
                </c:pt>
                <c:pt idx="59">
                  <c:v>-1.3876552170656971</c:v>
                </c:pt>
                <c:pt idx="60">
                  <c:v>7.0327712934371928E-2</c:v>
                </c:pt>
                <c:pt idx="61">
                  <c:v>2.7538711929344002</c:v>
                </c:pt>
                <c:pt idx="62">
                  <c:v>5.1404697127216208</c:v>
                </c:pt>
                <c:pt idx="63">
                  <c:v>7.2912966929343455</c:v>
                </c:pt>
                <c:pt idx="64">
                  <c:v>9.1982304229342589</c:v>
                </c:pt>
                <c:pt idx="65">
                  <c:v>10.110934882934458</c:v>
                </c:pt>
                <c:pt idx="66">
                  <c:v>11.40894621283117</c:v>
                </c:pt>
                <c:pt idx="67">
                  <c:v>12.360087572934253</c:v>
                </c:pt>
                <c:pt idx="68">
                  <c:v>12.835121352934223</c:v>
                </c:pt>
                <c:pt idx="69">
                  <c:v>12.865779892934446</c:v>
                </c:pt>
                <c:pt idx="70">
                  <c:v>12.488565712934331</c:v>
                </c:pt>
                <c:pt idx="71">
                  <c:v>11.542610759222924</c:v>
                </c:pt>
                <c:pt idx="72">
                  <c:v>10.576371362934388</c:v>
                </c:pt>
                <c:pt idx="73">
                  <c:v>8.5968038029343603</c:v>
                </c:pt>
                <c:pt idx="74">
                  <c:v>6.3885200929343808</c:v>
                </c:pt>
                <c:pt idx="75">
                  <c:v>3.9973357489137462</c:v>
                </c:pt>
                <c:pt idx="76">
                  <c:v>1.6348520629343581</c:v>
                </c:pt>
                <c:pt idx="77">
                  <c:v>-0.38768128706563326</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-5.1376657065645856E-2</c:v>
                </c:pt>
                <c:pt idx="87">
                  <c:v>1.6110446029344248</c:v>
                </c:pt>
                <c:pt idx="88">
                  <c:v>2.4916627959778168</c:v>
                </c:pt>
                <c:pt idx="89">
                  <c:v>8.4858143611952208</c:v>
                </c:pt>
                <c:pt idx="90">
                  <c:v>8.9782571929344179</c:v>
                </c:pt>
                <c:pt idx="91">
                  <c:v>9.3055665929342908</c:v>
                </c:pt>
                <c:pt idx="92">
                  <c:v>9.7686546229342497</c:v>
                </c:pt>
                <c:pt idx="93">
                  <c:v>10.669166152934366</c:v>
                </c:pt>
                <c:pt idx="94">
                  <c:v>11.624340992934348</c:v>
                </c:pt>
                <c:pt idx="95">
                  <c:v>12.294370422934239</c:v>
                </c:pt>
                <c:pt idx="96">
                  <c:v>12.420384882934329</c:v>
                </c:pt>
                <c:pt idx="97">
                  <c:v>9.4799893480506228</c:v>
                </c:pt>
                <c:pt idx="98">
                  <c:v>9.1974213029341989</c:v>
                </c:pt>
                <c:pt idx="99">
                  <c:v>8.8520465118004665</c:v>
                </c:pt>
                <c:pt idx="100">
                  <c:v>8.2995342729343733</c:v>
                </c:pt>
                <c:pt idx="101">
                  <c:v>7.9259232529343704</c:v>
                </c:pt>
                <c:pt idx="102">
                  <c:v>7.5061317604853155</c:v>
                </c:pt>
                <c:pt idx="103">
                  <c:v>3.247027504885529</c:v>
                </c:pt>
                <c:pt idx="104">
                  <c:v>2.0011817829343324</c:v>
                </c:pt>
                <c:pt idx="105">
                  <c:v>1.3694177529344518</c:v>
                </c:pt>
                <c:pt idx="106">
                  <c:v>0.64349906293434012</c:v>
                </c:pt>
                <c:pt idx="107">
                  <c:v>0.42701095436275793</c:v>
                </c:pt>
                <c:pt idx="108">
                  <c:v>0.57529135293422962</c:v>
                </c:pt>
                <c:pt idx="109">
                  <c:v>1.0787464329342669</c:v>
                </c:pt>
                <c:pt idx="110">
                  <c:v>1.0525512465706868</c:v>
                </c:pt>
                <c:pt idx="111">
                  <c:v>-2.4352610570656026</c:v>
                </c:pt>
                <c:pt idx="112">
                  <c:v>-2.3878914670655198</c:v>
                </c:pt>
                <c:pt idx="113">
                  <c:v>-2.2147067370657112</c:v>
                </c:pt>
                <c:pt idx="114">
                  <c:v>-2.2661138070656124</c:v>
                </c:pt>
                <c:pt idx="115">
                  <c:v>-2.2941854770655832</c:v>
                </c:pt>
                <c:pt idx="116">
                  <c:v>-2.2559357381183411</c:v>
                </c:pt>
                <c:pt idx="117">
                  <c:v>-2.2136942447252799</c:v>
                </c:pt>
                <c:pt idx="118">
                  <c:v>-2.1347918503990444</c:v>
                </c:pt>
                <c:pt idx="119">
                  <c:v>-2.1850800870656188</c:v>
                </c:pt>
                <c:pt idx="120">
                  <c:v>-2.0926738670657548</c:v>
                </c:pt>
                <c:pt idx="121">
                  <c:v>-1.3904780867626281</c:v>
                </c:pt>
                <c:pt idx="122">
                  <c:v>-0.55022914706579262</c:v>
                </c:pt>
                <c:pt idx="123">
                  <c:v>0.446503662934291</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2.163425782934445</c:v>
                </c:pt>
                <c:pt idx="136">
                  <c:v>2.2849209429342414</c:v>
                </c:pt>
                <c:pt idx="137">
                  <c:v>2.3165331329342767</c:v>
                </c:pt>
                <c:pt idx="138">
                  <c:v>2.3044089129343628</c:v>
                </c:pt>
                <c:pt idx="139">
                  <c:v>2.3153085818590569</c:v>
                </c:pt>
                <c:pt idx="140">
                  <c:v>2.6501514729343256</c:v>
                </c:pt>
                <c:pt idx="141">
                  <c:v>3.1194337829342942</c:v>
                </c:pt>
                <c:pt idx="142">
                  <c:v>5.3727182829343194</c:v>
                </c:pt>
                <c:pt idx="143">
                  <c:v>4.9704529637423844</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7.4692002851082098</c:v>
                </c:pt>
                <c:pt idx="156">
                  <c:v>7.1394865229343774</c:v>
                </c:pt>
                <c:pt idx="157">
                  <c:v>6.9071587829343759</c:v>
                </c:pt>
                <c:pt idx="158">
                  <c:v>6.9635348129342276</c:v>
                </c:pt>
                <c:pt idx="159">
                  <c:v>7.4247858076654083</c:v>
                </c:pt>
                <c:pt idx="160">
                  <c:v>8.1546317329343623</c:v>
                </c:pt>
                <c:pt idx="161">
                  <c:v>9.0198669129343667</c:v>
                </c:pt>
                <c:pt idx="162">
                  <c:v>9.7230736329342449</c:v>
                </c:pt>
                <c:pt idx="163">
                  <c:v>9.9445330647525179</c:v>
                </c:pt>
                <c:pt idx="164">
                  <c:v>8.7452548829343719</c:v>
                </c:pt>
                <c:pt idx="165">
                  <c:v>8.396437612934422</c:v>
                </c:pt>
                <c:pt idx="166">
                  <c:v>7.9959368029343239</c:v>
                </c:pt>
                <c:pt idx="167">
                  <c:v>7.6808042446364038</c:v>
                </c:pt>
                <c:pt idx="168">
                  <c:v>7.2598125429344407</c:v>
                </c:pt>
                <c:pt idx="169">
                  <c:v>7.0206673472199697</c:v>
                </c:pt>
                <c:pt idx="170">
                  <c:v>8.3898648829343347</c:v>
                </c:pt>
                <c:pt idx="171">
                  <c:v>8.6100819237506681</c:v>
                </c:pt>
                <c:pt idx="172">
                  <c:v>9.2955309404055004</c:v>
                </c:pt>
                <c:pt idx="173">
                  <c:v>9.8135805529342992</c:v>
                </c:pt>
                <c:pt idx="174">
                  <c:v>10.140400292934332</c:v>
                </c:pt>
                <c:pt idx="175">
                  <c:v>10.205715782934368</c:v>
                </c:pt>
                <c:pt idx="176">
                  <c:v>10.052895882934379</c:v>
                </c:pt>
                <c:pt idx="177">
                  <c:v>8.7955159983189048</c:v>
                </c:pt>
                <c:pt idx="178">
                  <c:v>8.9621677229343106</c:v>
                </c:pt>
                <c:pt idx="179">
                  <c:v>9.5101968629343787</c:v>
                </c:pt>
                <c:pt idx="180">
                  <c:v>10.618228102934289</c:v>
                </c:pt>
                <c:pt idx="181">
                  <c:v>11.595615502934422</c:v>
                </c:pt>
                <c:pt idx="182">
                  <c:v>12.552548830302772</c:v>
                </c:pt>
                <c:pt idx="183">
                  <c:v>13.324243422934343</c:v>
                </c:pt>
                <c:pt idx="184">
                  <c:v>13.648628808466214</c:v>
                </c:pt>
                <c:pt idx="185">
                  <c:v>13.248321986382578</c:v>
                </c:pt>
                <c:pt idx="186">
                  <c:v>12.9812420429343</c:v>
                </c:pt>
                <c:pt idx="187">
                  <c:v>12.710286202934229</c:v>
                </c:pt>
                <c:pt idx="188">
                  <c:v>12.80523364293447</c:v>
                </c:pt>
                <c:pt idx="189">
                  <c:v>13.403020063785462</c:v>
                </c:pt>
                <c:pt idx="190">
                  <c:v>14.467276152934332</c:v>
                </c:pt>
                <c:pt idx="191">
                  <c:v>15.604701192934318</c:v>
                </c:pt>
                <c:pt idx="192">
                  <c:v>16.496124695434286</c:v>
                </c:pt>
                <c:pt idx="193">
                  <c:v>18.705166581047489</c:v>
                </c:pt>
                <c:pt idx="194">
                  <c:v>18.834345412934368</c:v>
                </c:pt>
                <c:pt idx="195">
                  <c:v>18.986093860956231</c:v>
                </c:pt>
                <c:pt idx="196">
                  <c:v>19.162285072934289</c:v>
                </c:pt>
                <c:pt idx="197">
                  <c:v>19.116706682934289</c:v>
                </c:pt>
                <c:pt idx="198">
                  <c:v>18.502406882934203</c:v>
                </c:pt>
                <c:pt idx="199">
                  <c:v>17.235054562934288</c:v>
                </c:pt>
                <c:pt idx="200">
                  <c:v>16.224457296727429</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-9.7661165370657521</c:v>
                </c:pt>
                <c:pt idx="211">
                  <c:v>-10.740293167065438</c:v>
                </c:pt>
                <c:pt idx="212">
                  <c:v>-11.830514977065686</c:v>
                </c:pt>
                <c:pt idx="213">
                  <c:v>-12.595629992065673</c:v>
                </c:pt>
                <c:pt idx="214">
                  <c:v>-14.316570900570937</c:v>
                </c:pt>
                <c:pt idx="215">
                  <c:v>-13.890902167065654</c:v>
                </c:pt>
                <c:pt idx="216">
                  <c:v>-12.980512017065571</c:v>
                </c:pt>
                <c:pt idx="217">
                  <c:v>-11.974497667065767</c:v>
                </c:pt>
                <c:pt idx="218">
                  <c:v>-11.079080257065746</c:v>
                </c:pt>
                <c:pt idx="219">
                  <c:v>-10.129069751474219</c:v>
                </c:pt>
                <c:pt idx="220">
                  <c:v>-9.3523412770657064</c:v>
                </c:pt>
                <c:pt idx="221">
                  <c:v>-8.4590624328551627</c:v>
                </c:pt>
                <c:pt idx="222">
                  <c:v>-3.6236191170656742</c:v>
                </c:pt>
                <c:pt idx="223">
                  <c:v>-2.550442487065701</c:v>
                </c:pt>
                <c:pt idx="224">
                  <c:v>0.66084157293423285</c:v>
                </c:pt>
                <c:pt idx="225">
                  <c:v>2.8068595929344724</c:v>
                </c:pt>
                <c:pt idx="226">
                  <c:v>4.4062201595301396</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-5.8988362570656259</c:v>
                </c:pt>
                <c:pt idx="247">
                  <c:v>-7.0061697270656964</c:v>
                </c:pt>
                <c:pt idx="248">
                  <c:v>-7.8574394807018724</c:v>
                </c:pt>
                <c:pt idx="249">
                  <c:v>-8.2043694070656539</c:v>
                </c:pt>
                <c:pt idx="250">
                  <c:v>-8.0488800316999232</c:v>
                </c:pt>
                <c:pt idx="251">
                  <c:v>-5.533098446611131</c:v>
                </c:pt>
                <c:pt idx="252">
                  <c:v>-4.6303739370657775</c:v>
                </c:pt>
                <c:pt idx="253">
                  <c:v>-3.868125243381348</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10.978295982934368</c:v>
                </c:pt>
                <c:pt idx="266">
                  <c:v>12.578066822934275</c:v>
                </c:pt>
                <c:pt idx="267">
                  <c:v>14.142718262934318</c:v>
                </c:pt>
                <c:pt idx="268">
                  <c:v>15.329233242934322</c:v>
                </c:pt>
                <c:pt idx="269">
                  <c:v>16.287430775242029</c:v>
                </c:pt>
                <c:pt idx="270">
                  <c:v>18.573313948868403</c:v>
                </c:pt>
                <c:pt idx="271">
                  <c:v>19.118249402934282</c:v>
                </c:pt>
                <c:pt idx="272">
                  <c:v>19.48357185293429</c:v>
                </c:pt>
                <c:pt idx="273">
                  <c:v>19.550319522934402</c:v>
                </c:pt>
                <c:pt idx="274">
                  <c:v>19.245517740077151</c:v>
                </c:pt>
                <c:pt idx="275">
                  <c:v>18.632962042934167</c:v>
                </c:pt>
                <c:pt idx="276">
                  <c:v>17.42550456293419</c:v>
                </c:pt>
                <c:pt idx="277">
                  <c:v>15.749166632934461</c:v>
                </c:pt>
                <c:pt idx="278">
                  <c:v>7.6882849257913906</c:v>
                </c:pt>
                <c:pt idx="279">
                  <c:v>4.9056580629344921</c:v>
                </c:pt>
                <c:pt idx="280">
                  <c:v>0.95862255293440191</c:v>
                </c:pt>
                <c:pt idx="281">
                  <c:v>-3.1014270370656192</c:v>
                </c:pt>
                <c:pt idx="282">
                  <c:v>-6.5222249270655785</c:v>
                </c:pt>
                <c:pt idx="283">
                  <c:v>-9.5106379987861995</c:v>
                </c:pt>
                <c:pt idx="284">
                  <c:v>-11.751012697065832</c:v>
                </c:pt>
                <c:pt idx="285">
                  <c:v>-14.457405637065682</c:v>
                </c:pt>
                <c:pt idx="286">
                  <c:v>-15.928109013617252</c:v>
                </c:pt>
                <c:pt idx="287">
                  <c:v>-21.841700926589485</c:v>
                </c:pt>
                <c:pt idx="288">
                  <c:v>-22.400995237065686</c:v>
                </c:pt>
                <c:pt idx="289">
                  <c:v>-22.866634606427304</c:v>
                </c:pt>
                <c:pt idx="290">
                  <c:v>-23.148052357065652</c:v>
                </c:pt>
                <c:pt idx="291">
                  <c:v>-23.059728837065521</c:v>
                </c:pt>
                <c:pt idx="292">
                  <c:v>-22.27943676353031</c:v>
                </c:pt>
                <c:pt idx="293">
                  <c:v>-20.157951117065778</c:v>
                </c:pt>
                <c:pt idx="294">
                  <c:v>-19.342448218075731</c:v>
                </c:pt>
                <c:pt idx="295">
                  <c:v>-17.589929587065456</c:v>
                </c:pt>
                <c:pt idx="296">
                  <c:v>-16.125131097065786</c:v>
                </c:pt>
                <c:pt idx="297">
                  <c:v>-14.561439247065811</c:v>
                </c:pt>
                <c:pt idx="298">
                  <c:v>-13.51034305706567</c:v>
                </c:pt>
                <c:pt idx="299">
                  <c:v>-11.445999612015221</c:v>
                </c:pt>
                <c:pt idx="300">
                  <c:v>-8.787647847065756</c:v>
                </c:pt>
                <c:pt idx="301">
                  <c:v>-6.9668283970656972</c:v>
                </c:pt>
                <c:pt idx="302">
                  <c:v>11.178959765912948</c:v>
                </c:pt>
                <c:pt idx="303">
                  <c:v>13.778130742934318</c:v>
                </c:pt>
                <c:pt idx="304">
                  <c:v>16.080088091725649</c:v>
                </c:pt>
                <c:pt idx="305">
                  <c:v>17.88199472293433</c:v>
                </c:pt>
                <c:pt idx="306">
                  <c:v>19.621504329742891</c:v>
                </c:pt>
                <c:pt idx="307">
                  <c:v>22.694808882934325</c:v>
                </c:pt>
                <c:pt idx="308">
                  <c:v>21.376464452934233</c:v>
                </c:pt>
                <c:pt idx="309">
                  <c:v>17.324938590004891</c:v>
                </c:pt>
                <c:pt idx="310">
                  <c:v>12.538365832934318</c:v>
                </c:pt>
                <c:pt idx="311">
                  <c:v>8.1642512429342684</c:v>
                </c:pt>
                <c:pt idx="312">
                  <c:v>4.4155602529342701</c:v>
                </c:pt>
                <c:pt idx="313">
                  <c:v>2.6904857011161032</c:v>
                </c:pt>
                <c:pt idx="314">
                  <c:v>1.2816043229343395</c:v>
                </c:pt>
                <c:pt idx="315">
                  <c:v>-4.6018396279350826</c:v>
                </c:pt>
                <c:pt idx="316">
                  <c:v>-5.3576103270656317</c:v>
                </c:pt>
                <c:pt idx="317">
                  <c:v>-6.6647706270656766</c:v>
                </c:pt>
                <c:pt idx="318">
                  <c:v>-7.9165671270656706</c:v>
                </c:pt>
                <c:pt idx="319">
                  <c:v>-9.8528369235173656</c:v>
                </c:pt>
                <c:pt idx="320">
                  <c:v>-11.367995657065716</c:v>
                </c:pt>
                <c:pt idx="321">
                  <c:v>-12.231897725761366</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-9.0521943045656457</c:v>
                </c:pt>
                <c:pt idx="332">
                  <c:v>-8.2351253070657187</c:v>
                </c:pt>
                <c:pt idx="333">
                  <c:v>-7.3226514270656367</c:v>
                </c:pt>
                <c:pt idx="334">
                  <c:v>-5.8774495301091036</c:v>
                </c:pt>
                <c:pt idx="335">
                  <c:v>-4.2655162570656522</c:v>
                </c:pt>
                <c:pt idx="336">
                  <c:v>-3.0153707837323558</c:v>
                </c:pt>
                <c:pt idx="337">
                  <c:v>6.2256193336386474</c:v>
                </c:pt>
                <c:pt idx="338">
                  <c:v>8.0933752229344389</c:v>
                </c:pt>
                <c:pt idx="339">
                  <c:v>9.6282737400772085</c:v>
                </c:pt>
                <c:pt idx="340">
                  <c:v>10.805245092934356</c:v>
                </c:pt>
                <c:pt idx="341">
                  <c:v>11.781640592934266</c:v>
                </c:pt>
                <c:pt idx="342">
                  <c:v>12.253130012934298</c:v>
                </c:pt>
                <c:pt idx="343">
                  <c:v>12.772567644839057</c:v>
                </c:pt>
                <c:pt idx="344">
                  <c:v>11.344722116267732</c:v>
                </c:pt>
                <c:pt idx="345">
                  <c:v>11.301818552934321</c:v>
                </c:pt>
                <c:pt idx="346">
                  <c:v>11.116948662934291</c:v>
                </c:pt>
                <c:pt idx="347">
                  <c:v>10.303046402934324</c:v>
                </c:pt>
                <c:pt idx="348">
                  <c:v>9.3760761758637088</c:v>
                </c:pt>
                <c:pt idx="349">
                  <c:v>8.564980663154131</c:v>
                </c:pt>
                <c:pt idx="350">
                  <c:v>6.2278345671448907</c:v>
                </c:pt>
                <c:pt idx="351">
                  <c:v>5.6432466629343034</c:v>
                </c:pt>
                <c:pt idx="352">
                  <c:v>5.0383838229344384</c:v>
                </c:pt>
                <c:pt idx="353">
                  <c:v>4.1851547629342942</c:v>
                </c:pt>
                <c:pt idx="354">
                  <c:v>3.7048023529342515</c:v>
                </c:pt>
                <c:pt idx="355">
                  <c:v>3.2221509237506467</c:v>
                </c:pt>
                <c:pt idx="356">
                  <c:v>2.5107635929341541</c:v>
                </c:pt>
                <c:pt idx="357">
                  <c:v>1.5923253329343652</c:v>
                </c:pt>
                <c:pt idx="358">
                  <c:v>1.0090680829343315</c:v>
                </c:pt>
                <c:pt idx="359">
                  <c:v>-3.3060001170656599</c:v>
                </c:pt>
                <c:pt idx="360">
                  <c:v>-4.0998805170657704</c:v>
                </c:pt>
                <c:pt idx="361">
                  <c:v>-5.8406339470657676</c:v>
                </c:pt>
                <c:pt idx="362">
                  <c:v>-7.7606364402979695</c:v>
                </c:pt>
                <c:pt idx="363">
                  <c:v>-10.630017327065644</c:v>
                </c:pt>
                <c:pt idx="364">
                  <c:v>-12.599307137065654</c:v>
                </c:pt>
                <c:pt idx="365">
                  <c:v>-13.903768708463517</c:v>
                </c:pt>
                <c:pt idx="366">
                  <c:v>-16.178644094077086</c:v>
                </c:pt>
                <c:pt idx="367">
                  <c:v>-16.349428872167756</c:v>
                </c:pt>
                <c:pt idx="368">
                  <c:v>-16.253246587065689</c:v>
                </c:pt>
                <c:pt idx="369">
                  <c:v>-15.976334477065812</c:v>
                </c:pt>
                <c:pt idx="370">
                  <c:v>-15.375867157065626</c:v>
                </c:pt>
                <c:pt idx="371">
                  <c:v>-14.917215517065786</c:v>
                </c:pt>
                <c:pt idx="372">
                  <c:v>-14.665225117065654</c:v>
                </c:pt>
                <c:pt idx="373">
                  <c:v>-14.271871345135802</c:v>
                </c:pt>
                <c:pt idx="374">
                  <c:v>-13.96577294706568</c:v>
                </c:pt>
                <c:pt idx="375">
                  <c:v>-13.735145527065654</c:v>
                </c:pt>
                <c:pt idx="376">
                  <c:v>-13.564102037065824</c:v>
                </c:pt>
                <c:pt idx="377">
                  <c:v>-13.001821247065768</c:v>
                </c:pt>
                <c:pt idx="378">
                  <c:v>-12.364973857065667</c:v>
                </c:pt>
                <c:pt idx="379">
                  <c:v>-11.275360267065736</c:v>
                </c:pt>
                <c:pt idx="380">
                  <c:v>-4.8697497024314726</c:v>
                </c:pt>
                <c:pt idx="381">
                  <c:v>-3.5574238470656496</c:v>
                </c:pt>
                <c:pt idx="382">
                  <c:v>-1.8026414470657386</c:v>
                </c:pt>
                <c:pt idx="383">
                  <c:v>0.43019501293430551</c:v>
                </c:pt>
                <c:pt idx="384">
                  <c:v>3.0015621629344906</c:v>
                </c:pt>
                <c:pt idx="385">
                  <c:v>5.1796775250396889</c:v>
                </c:pt>
                <c:pt idx="386">
                  <c:v>8.0012733713063682</c:v>
                </c:pt>
                <c:pt idx="387">
                  <c:v>13.357947109124769</c:v>
                </c:pt>
                <c:pt idx="388">
                  <c:v>14.228072332934318</c:v>
                </c:pt>
                <c:pt idx="389">
                  <c:v>15.074675162934241</c:v>
                </c:pt>
                <c:pt idx="390">
                  <c:v>15.698211130125298</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8.0897237029344033</c:v>
                </c:pt>
                <c:pt idx="399">
                  <c:v>7.0569501329344462</c:v>
                </c:pt>
                <c:pt idx="400">
                  <c:v>6.3316611629345561</c:v>
                </c:pt>
                <c:pt idx="401">
                  <c:v>5.3990102029343214</c:v>
                </c:pt>
                <c:pt idx="402">
                  <c:v>4.8215938212059406</c:v>
                </c:pt>
                <c:pt idx="403">
                  <c:v>4.5203790761160665</c:v>
                </c:pt>
                <c:pt idx="404">
                  <c:v>-0.8572346302234608</c:v>
                </c:pt>
                <c:pt idx="405">
                  <c:v>-2.6272740470657037</c:v>
                </c:pt>
                <c:pt idx="406">
                  <c:v>-4.2747573070656415</c:v>
                </c:pt>
                <c:pt idx="407">
                  <c:v>-6.1576120070655813</c:v>
                </c:pt>
                <c:pt idx="408">
                  <c:v>-8.6011037687510186</c:v>
                </c:pt>
                <c:pt idx="409">
                  <c:v>-10.308972587065639</c:v>
                </c:pt>
                <c:pt idx="410">
                  <c:v>-11.025602617065703</c:v>
                </c:pt>
                <c:pt idx="411">
                  <c:v>-12.93710582860416</c:v>
                </c:pt>
                <c:pt idx="412">
                  <c:v>-12.609069897065634</c:v>
                </c:pt>
                <c:pt idx="413">
                  <c:v>-12.143690437065629</c:v>
                </c:pt>
                <c:pt idx="414">
                  <c:v>-11.571986197873656</c:v>
                </c:pt>
                <c:pt idx="415">
                  <c:v>-11.346572527065906</c:v>
                </c:pt>
                <c:pt idx="416">
                  <c:v>-10.910884077065468</c:v>
                </c:pt>
                <c:pt idx="417">
                  <c:v>-10.289816597065675</c:v>
                </c:pt>
                <c:pt idx="418">
                  <c:v>-9.8550144378204809</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-2.4114936948433967</c:v>
                </c:pt>
                <c:pt idx="427">
                  <c:v>-0.63831984824847365</c:v>
                </c:pt>
                <c:pt idx="428">
                  <c:v>-0.25767918706577581</c:v>
                </c:pt>
                <c:pt idx="429">
                  <c:v>0.18614398293426895</c:v>
                </c:pt>
                <c:pt idx="430">
                  <c:v>0.51593222384335036</c:v>
                </c:pt>
                <c:pt idx="431">
                  <c:v>1.4532516429342737</c:v>
                </c:pt>
                <c:pt idx="432">
                  <c:v>2.1653304629342216</c:v>
                </c:pt>
                <c:pt idx="433">
                  <c:v>2.9720061954343557</c:v>
                </c:pt>
                <c:pt idx="434">
                  <c:v>7.899179146092294</c:v>
                </c:pt>
                <c:pt idx="435">
                  <c:v>8.9201615496009907</c:v>
                </c:pt>
                <c:pt idx="436">
                  <c:v>9.560834682934356</c:v>
                </c:pt>
                <c:pt idx="437">
                  <c:v>10.020303072934418</c:v>
                </c:pt>
                <c:pt idx="438">
                  <c:v>10.88880929707585</c:v>
                </c:pt>
                <c:pt idx="439">
                  <c:v>11.577846492934356</c:v>
                </c:pt>
                <c:pt idx="440">
                  <c:v>12.495332579904026</c:v>
                </c:pt>
                <c:pt idx="441">
                  <c:v>12.87982408293435</c:v>
                </c:pt>
                <c:pt idx="442">
                  <c:v>13.606948795977768</c:v>
                </c:pt>
                <c:pt idx="443">
                  <c:v>13.620741332934216</c:v>
                </c:pt>
                <c:pt idx="444">
                  <c:v>14.097726232934304</c:v>
                </c:pt>
                <c:pt idx="445">
                  <c:v>14.624993052934215</c:v>
                </c:pt>
                <c:pt idx="446">
                  <c:v>14.829296617628131</c:v>
                </c:pt>
                <c:pt idx="447">
                  <c:v>14.978900612934282</c:v>
                </c:pt>
                <c:pt idx="448">
                  <c:v>15.021090162934298</c:v>
                </c:pt>
                <c:pt idx="449">
                  <c:v>15.041139562934219</c:v>
                </c:pt>
                <c:pt idx="450">
                  <c:v>15.023894882934329</c:v>
                </c:pt>
                <c:pt idx="451">
                  <c:v>14.644126782934295</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4.4652483929342734</c:v>
                </c:pt>
                <c:pt idx="461">
                  <c:v>3.4456779229342507</c:v>
                </c:pt>
                <c:pt idx="462">
                  <c:v>2.9355717529343592</c:v>
                </c:pt>
                <c:pt idx="463">
                  <c:v>2.3303736029343298</c:v>
                </c:pt>
                <c:pt idx="464">
                  <c:v>1.9607594222602271</c:v>
                </c:pt>
                <c:pt idx="465">
                  <c:v>1.8086299629342619</c:v>
                </c:pt>
                <c:pt idx="466">
                  <c:v>1.8265125829343141</c:v>
                </c:pt>
                <c:pt idx="467">
                  <c:v>1.8417266647525419</c:v>
                </c:pt>
                <c:pt idx="468">
                  <c:v>-1.1483051170656609</c:v>
                </c:pt>
                <c:pt idx="469">
                  <c:v>-1.9307105099228363</c:v>
                </c:pt>
                <c:pt idx="470">
                  <c:v>-3.1164918870656635</c:v>
                </c:pt>
                <c:pt idx="471">
                  <c:v>-3.5761017635302608</c:v>
                </c:pt>
                <c:pt idx="472">
                  <c:v>-3.6993426770657267</c:v>
                </c:pt>
                <c:pt idx="473">
                  <c:v>-3.9042255970657878</c:v>
                </c:pt>
                <c:pt idx="474">
                  <c:v>-4.2222205407945097</c:v>
                </c:pt>
                <c:pt idx="475">
                  <c:v>-6.6177233462322862</c:v>
                </c:pt>
                <c:pt idx="476">
                  <c:v>-6.7907501970656909</c:v>
                </c:pt>
                <c:pt idx="477">
                  <c:v>-7.1998654070656585</c:v>
                </c:pt>
                <c:pt idx="478">
                  <c:v>-7.6472592370656987</c:v>
                </c:pt>
                <c:pt idx="479">
                  <c:v>-8.143917208902435</c:v>
                </c:pt>
                <c:pt idx="480">
                  <c:v>-8.3620417837323107</c:v>
                </c:pt>
                <c:pt idx="481">
                  <c:v>-7.7547531170656185</c:v>
                </c:pt>
                <c:pt idx="482">
                  <c:v>-7.7456028570657098</c:v>
                </c:pt>
                <c:pt idx="483">
                  <c:v>-7.8321686670655675</c:v>
                </c:pt>
                <c:pt idx="484">
                  <c:v>-8.1525747870657597</c:v>
                </c:pt>
                <c:pt idx="485">
                  <c:v>-8.443201473387461</c:v>
                </c:pt>
                <c:pt idx="486">
                  <c:v>-8.9154981370656916</c:v>
                </c:pt>
                <c:pt idx="487">
                  <c:v>-9.4995778070657568</c:v>
                </c:pt>
                <c:pt idx="488">
                  <c:v>-9.633304003858143</c:v>
                </c:pt>
                <c:pt idx="489">
                  <c:v>-9.9649563368458214</c:v>
                </c:pt>
                <c:pt idx="490">
                  <c:v>-10.324189354178884</c:v>
                </c:pt>
                <c:pt idx="491">
                  <c:v>-10.447207927065435</c:v>
                </c:pt>
                <c:pt idx="492">
                  <c:v>-10.232915577065652</c:v>
                </c:pt>
                <c:pt idx="493">
                  <c:v>-9.8543442470656242</c:v>
                </c:pt>
                <c:pt idx="494">
                  <c:v>-9.6203210160554189</c:v>
                </c:pt>
                <c:pt idx="495">
                  <c:v>-9.5152703170656565</c:v>
                </c:pt>
                <c:pt idx="496">
                  <c:v>-9.5721239170656993</c:v>
                </c:pt>
                <c:pt idx="497">
                  <c:v>-9.661822871451605</c:v>
                </c:pt>
                <c:pt idx="498">
                  <c:v>-9.7190617070655492</c:v>
                </c:pt>
                <c:pt idx="499">
                  <c:v>-9.7407840170656268</c:v>
                </c:pt>
                <c:pt idx="500">
                  <c:v>-9.836070039287927</c:v>
                </c:pt>
                <c:pt idx="501">
                  <c:v>-9.9083282970657329</c:v>
                </c:pt>
                <c:pt idx="502">
                  <c:v>-9.750438187065523</c:v>
                </c:pt>
                <c:pt idx="503">
                  <c:v>-9.297948377065735</c:v>
                </c:pt>
                <c:pt idx="504">
                  <c:v>-9.0306411170656702</c:v>
                </c:pt>
                <c:pt idx="505">
                  <c:v>-6.6103284214134854</c:v>
                </c:pt>
                <c:pt idx="506">
                  <c:v>-5.8402670354329276</c:v>
                </c:pt>
                <c:pt idx="507">
                  <c:v>-4.2914101770657265</c:v>
                </c:pt>
                <c:pt idx="508">
                  <c:v>-2.7166732870659311</c:v>
                </c:pt>
                <c:pt idx="509">
                  <c:v>-1.3005095870656898</c:v>
                </c:pt>
                <c:pt idx="510">
                  <c:v>0.51567887169838622</c:v>
                </c:pt>
                <c:pt idx="511">
                  <c:v>2.2513229229342198</c:v>
                </c:pt>
                <c:pt idx="512">
                  <c:v>4.1663566003255665</c:v>
                </c:pt>
                <c:pt idx="513">
                  <c:v>8.990174882934383</c:v>
                </c:pt>
                <c:pt idx="514">
                  <c:v>9.9635490529342725</c:v>
                </c:pt>
                <c:pt idx="515">
                  <c:v>11.916794570434424</c:v>
                </c:pt>
                <c:pt idx="516">
                  <c:v>13.294573367782647</c:v>
                </c:pt>
                <c:pt idx="517">
                  <c:v>14.082272902934401</c:v>
                </c:pt>
                <c:pt idx="518">
                  <c:v>14.752607282934306</c:v>
                </c:pt>
                <c:pt idx="519">
                  <c:v>15.205927102934321</c:v>
                </c:pt>
                <c:pt idx="520">
                  <c:v>15.582478515587409</c:v>
                </c:pt>
                <c:pt idx="521">
                  <c:v>15.883374882934334</c:v>
                </c:pt>
                <c:pt idx="522">
                  <c:v>15.950506882934404</c:v>
                </c:pt>
                <c:pt idx="523">
                  <c:v>16.012880532934286</c:v>
                </c:pt>
                <c:pt idx="524">
                  <c:v>16.16742323293423</c:v>
                </c:pt>
                <c:pt idx="525">
                  <c:v>16.184696923338493</c:v>
                </c:pt>
                <c:pt idx="526">
                  <c:v>16.110342491630007</c:v>
                </c:pt>
                <c:pt idx="527">
                  <c:v>16.11727961293423</c:v>
                </c:pt>
                <c:pt idx="528">
                  <c:v>16.129361492934308</c:v>
                </c:pt>
                <c:pt idx="529">
                  <c:v>16.028093012934225</c:v>
                </c:pt>
                <c:pt idx="530">
                  <c:v>15.91749894543436</c:v>
                </c:pt>
                <c:pt idx="531">
                  <c:v>13.943791632934335</c:v>
                </c:pt>
                <c:pt idx="532">
                  <c:v>13.290184282934264</c:v>
                </c:pt>
                <c:pt idx="533">
                  <c:v>11.793437252934252</c:v>
                </c:pt>
                <c:pt idx="534">
                  <c:v>10.409220242934438</c:v>
                </c:pt>
                <c:pt idx="535">
                  <c:v>9.0530790229344404</c:v>
                </c:pt>
                <c:pt idx="536">
                  <c:v>7.8439126506110846</c:v>
                </c:pt>
                <c:pt idx="537">
                  <c:v>6.2325554329344754</c:v>
                </c:pt>
                <c:pt idx="538">
                  <c:v>3.6524965420252897</c:v>
                </c:pt>
                <c:pt idx="539">
                  <c:v>-2.3159760386342838</c:v>
                </c:pt>
                <c:pt idx="540">
                  <c:v>-4.1848112497186243</c:v>
                </c:pt>
                <c:pt idx="541">
                  <c:v>-5.9316450470657713</c:v>
                </c:pt>
                <c:pt idx="542">
                  <c:v>-7.3744600970655227</c:v>
                </c:pt>
                <c:pt idx="543">
                  <c:v>-8.7488657870658155</c:v>
                </c:pt>
                <c:pt idx="544">
                  <c:v>-10.29465293524737</c:v>
                </c:pt>
                <c:pt idx="545">
                  <c:v>-11.408551787065605</c:v>
                </c:pt>
                <c:pt idx="546">
                  <c:v>-12.213058261510241</c:v>
                </c:pt>
                <c:pt idx="547">
                  <c:v>-15.133318061510156</c:v>
                </c:pt>
                <c:pt idx="548">
                  <c:v>-15.688225933392125</c:v>
                </c:pt>
                <c:pt idx="549">
                  <c:v>-16.518877397065733</c:v>
                </c:pt>
                <c:pt idx="550">
                  <c:v>-17.330089707065923</c:v>
                </c:pt>
                <c:pt idx="551">
                  <c:v>-17.901991967065655</c:v>
                </c:pt>
                <c:pt idx="552">
                  <c:v>-18.517121187772791</c:v>
                </c:pt>
                <c:pt idx="553">
                  <c:v>-18.990191667065488</c:v>
                </c:pt>
                <c:pt idx="554">
                  <c:v>-19.225498137065866</c:v>
                </c:pt>
                <c:pt idx="555">
                  <c:v>-19.364585417065655</c:v>
                </c:pt>
                <c:pt idx="556">
                  <c:v>-19.786176578604035</c:v>
                </c:pt>
                <c:pt idx="557">
                  <c:v>-19.361725698698294</c:v>
                </c:pt>
                <c:pt idx="558">
                  <c:v>-18.129856117065735</c:v>
                </c:pt>
                <c:pt idx="559">
                  <c:v>-16.985785437065569</c:v>
                </c:pt>
                <c:pt idx="560">
                  <c:v>-15.582479097065715</c:v>
                </c:pt>
                <c:pt idx="561">
                  <c:v>-14.403688596657423</c:v>
                </c:pt>
                <c:pt idx="562">
                  <c:v>-13.384390987065657</c:v>
                </c:pt>
                <c:pt idx="563">
                  <c:v>-12.022514237944861</c:v>
                </c:pt>
                <c:pt idx="564">
                  <c:v>-4.5099504625202664</c:v>
                </c:pt>
                <c:pt idx="565">
                  <c:v>-2.9304490070658265</c:v>
                </c:pt>
                <c:pt idx="566">
                  <c:v>-1.4350230252288438</c:v>
                </c:pt>
                <c:pt idx="567">
                  <c:v>0.29135490293433092</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14.980939417025258</c:v>
                </c:pt>
                <c:pt idx="577">
                  <c:v>14.865296372934372</c:v>
                </c:pt>
                <c:pt idx="578">
                  <c:v>14.976055712934425</c:v>
                </c:pt>
                <c:pt idx="579">
                  <c:v>15.380576202934339</c:v>
                </c:pt>
                <c:pt idx="580">
                  <c:v>15.952677382934326</c:v>
                </c:pt>
                <c:pt idx="581">
                  <c:v>16.926221093460569</c:v>
                </c:pt>
                <c:pt idx="582">
                  <c:v>16.93720742293435</c:v>
                </c:pt>
                <c:pt idx="583">
                  <c:v>16.748311882934249</c:v>
                </c:pt>
                <c:pt idx="584">
                  <c:v>16.587669172934312</c:v>
                </c:pt>
                <c:pt idx="585">
                  <c:v>16.541766472934189</c:v>
                </c:pt>
                <c:pt idx="586">
                  <c:v>16.621677012934342</c:v>
                </c:pt>
                <c:pt idx="587">
                  <c:v>16.669440382934212</c:v>
                </c:pt>
                <c:pt idx="588">
                  <c:v>16.685414525791586</c:v>
                </c:pt>
                <c:pt idx="589">
                  <c:v>16.702030573075088</c:v>
                </c:pt>
                <c:pt idx="590">
                  <c:v>16.140585912345983</c:v>
                </c:pt>
                <c:pt idx="591">
                  <c:v>15.739022582934281</c:v>
                </c:pt>
                <c:pt idx="592">
                  <c:v>15.134761052934486</c:v>
                </c:pt>
                <c:pt idx="593">
                  <c:v>14.233241082934294</c:v>
                </c:pt>
                <c:pt idx="594">
                  <c:v>13.315060301301703</c:v>
                </c:pt>
                <c:pt idx="595">
                  <c:v>12.455094752934381</c:v>
                </c:pt>
                <c:pt idx="596">
                  <c:v>11.497846127378779</c:v>
                </c:pt>
                <c:pt idx="597">
                  <c:v>7.8500346983189688</c:v>
                </c:pt>
                <c:pt idx="598">
                  <c:v>6.7242423172775858</c:v>
                </c:pt>
                <c:pt idx="599">
                  <c:v>5.2187855929343314</c:v>
                </c:pt>
                <c:pt idx="600">
                  <c:v>4.324101178852648</c:v>
                </c:pt>
                <c:pt idx="601">
                  <c:v>4.0588103329345095</c:v>
                </c:pt>
                <c:pt idx="602">
                  <c:v>3.9185668429343412</c:v>
                </c:pt>
                <c:pt idx="603">
                  <c:v>3.7541963029342797</c:v>
                </c:pt>
                <c:pt idx="604">
                  <c:v>3.6241968629343493</c:v>
                </c:pt>
                <c:pt idx="605">
                  <c:v>3.5269748829343301</c:v>
                </c:pt>
                <c:pt idx="606">
                  <c:v>2.8466028144412765</c:v>
                </c:pt>
                <c:pt idx="607">
                  <c:v>2.2323518229342771</c:v>
                </c:pt>
                <c:pt idx="608">
                  <c:v>1.2761446229343818</c:v>
                </c:pt>
                <c:pt idx="609">
                  <c:v>-0.29019778706569382</c:v>
                </c:pt>
                <c:pt idx="610">
                  <c:v>-1.5474359970658178</c:v>
                </c:pt>
                <c:pt idx="611">
                  <c:v>-2.7011286570658557</c:v>
                </c:pt>
                <c:pt idx="612">
                  <c:v>-3.7530021915336667</c:v>
                </c:pt>
                <c:pt idx="613">
                  <c:v>-7.4123949786041976</c:v>
                </c:pt>
                <c:pt idx="614">
                  <c:v>-8.9220840070657346</c:v>
                </c:pt>
                <c:pt idx="615">
                  <c:v>-10.377368167065653</c:v>
                </c:pt>
                <c:pt idx="616">
                  <c:v>-11.860138877065699</c:v>
                </c:pt>
                <c:pt idx="617">
                  <c:v>-12.986766377065775</c:v>
                </c:pt>
                <c:pt idx="618">
                  <c:v>-14.235797117065816</c:v>
                </c:pt>
                <c:pt idx="619">
                  <c:v>-15.373940647065673</c:v>
                </c:pt>
                <c:pt idx="620">
                  <c:v>-16.18888701923953</c:v>
                </c:pt>
                <c:pt idx="621">
                  <c:v>-17.705635117065629</c:v>
                </c:pt>
                <c:pt idx="622">
                  <c:v>-17.814827967065732</c:v>
                </c:pt>
                <c:pt idx="623">
                  <c:v>-17.933982467065533</c:v>
                </c:pt>
                <c:pt idx="624">
                  <c:v>-17.861171586453455</c:v>
                </c:pt>
                <c:pt idx="625">
                  <c:v>-17.486332917065685</c:v>
                </c:pt>
                <c:pt idx="626">
                  <c:v>-17.141394427065595</c:v>
                </c:pt>
                <c:pt idx="627">
                  <c:v>-16.926321517065613</c:v>
                </c:pt>
                <c:pt idx="628">
                  <c:v>-16.811884477065817</c:v>
                </c:pt>
                <c:pt idx="629">
                  <c:v>-16.714624783732319</c:v>
                </c:pt>
                <c:pt idx="630">
                  <c:v>-15.5805574049445</c:v>
                </c:pt>
                <c:pt idx="631">
                  <c:v>-15.226891167065718</c:v>
                </c:pt>
                <c:pt idx="632">
                  <c:v>-14.548518087065645</c:v>
                </c:pt>
                <c:pt idx="633">
                  <c:v>-14.042098737065672</c:v>
                </c:pt>
                <c:pt idx="634">
                  <c:v>-13.739639097065659</c:v>
                </c:pt>
                <c:pt idx="635">
                  <c:v>-13.511048319597379</c:v>
                </c:pt>
                <c:pt idx="636">
                  <c:v>-12.981441198698406</c:v>
                </c:pt>
                <c:pt idx="637">
                  <c:v>-9.5144850570657322</c:v>
                </c:pt>
                <c:pt idx="638">
                  <c:v>-8.8889808270656268</c:v>
                </c:pt>
                <c:pt idx="639">
                  <c:v>-8.2648469270657507</c:v>
                </c:pt>
                <c:pt idx="640">
                  <c:v>-7.5627004670657278</c:v>
                </c:pt>
                <c:pt idx="641">
                  <c:v>-6.8006428517595623</c:v>
                </c:pt>
                <c:pt idx="642">
                  <c:v>-5.8216248270655777</c:v>
                </c:pt>
                <c:pt idx="643">
                  <c:v>-4.6799487370654855</c:v>
                </c:pt>
                <c:pt idx="644">
                  <c:v>-3.3637437870656592</c:v>
                </c:pt>
                <c:pt idx="645">
                  <c:v>-2.7101851170657199</c:v>
                </c:pt>
                <c:pt idx="646">
                  <c:v>1.1121889213958747</c:v>
                </c:pt>
                <c:pt idx="647">
                  <c:v>2.2931872675497056</c:v>
                </c:pt>
                <c:pt idx="648">
                  <c:v>4.0088513880889405</c:v>
                </c:pt>
                <c:pt idx="649">
                  <c:v>5.3937359829343174</c:v>
                </c:pt>
                <c:pt idx="650">
                  <c:v>6.834675492934319</c:v>
                </c:pt>
                <c:pt idx="651">
                  <c:v>7.9330199637425345</c:v>
                </c:pt>
                <c:pt idx="652">
                  <c:v>9.1191303729342224</c:v>
                </c:pt>
                <c:pt idx="653">
                  <c:v>9.6147644135465207</c:v>
                </c:pt>
                <c:pt idx="654">
                  <c:v>9.8514408829343267</c:v>
                </c:pt>
                <c:pt idx="655">
                  <c:v>10.292826346348972</c:v>
                </c:pt>
                <c:pt idx="656">
                  <c:v>10.403832812934315</c:v>
                </c:pt>
                <c:pt idx="657">
                  <c:v>10.564973062934268</c:v>
                </c:pt>
                <c:pt idx="658">
                  <c:v>10.582896612934427</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10.602444954362946</c:v>
                </c:pt>
                <c:pt idx="667">
                  <c:v>10.136872282934398</c:v>
                </c:pt>
                <c:pt idx="668">
                  <c:v>9.9284659629343999</c:v>
                </c:pt>
                <c:pt idx="669">
                  <c:v>9.6958322329342774</c:v>
                </c:pt>
                <c:pt idx="670">
                  <c:v>9.4876379529343247</c:v>
                </c:pt>
                <c:pt idx="671">
                  <c:v>9.3419168829343811</c:v>
                </c:pt>
                <c:pt idx="672">
                  <c:v>8.4761976521651032</c:v>
                </c:pt>
                <c:pt idx="673">
                  <c:v>8.3159811922127602</c:v>
                </c:pt>
                <c:pt idx="674">
                  <c:v>7.8668851729342748</c:v>
                </c:pt>
                <c:pt idx="675">
                  <c:v>7.4263691129344007</c:v>
                </c:pt>
                <c:pt idx="676">
                  <c:v>6.9284973329342714</c:v>
                </c:pt>
                <c:pt idx="677">
                  <c:v>6.5861864645668895</c:v>
                </c:pt>
                <c:pt idx="678">
                  <c:v>6.3009422329343892</c:v>
                </c:pt>
                <c:pt idx="679">
                  <c:v>6.0200857429342847</c:v>
                </c:pt>
                <c:pt idx="680">
                  <c:v>5.8508257675497113</c:v>
                </c:pt>
                <c:pt idx="681">
                  <c:v>4.3959920038134186</c:v>
                </c:pt>
                <c:pt idx="682">
                  <c:v>4.3043651229342714</c:v>
                </c:pt>
                <c:pt idx="683">
                  <c:v>4.2928560564036475</c:v>
                </c:pt>
                <c:pt idx="684">
                  <c:v>4.2596261429343842</c:v>
                </c:pt>
                <c:pt idx="685">
                  <c:v>4.0790635329342697</c:v>
                </c:pt>
                <c:pt idx="686">
                  <c:v>3.8333917629341889</c:v>
                </c:pt>
                <c:pt idx="687">
                  <c:v>3.6754075192979059</c:v>
                </c:pt>
                <c:pt idx="688">
                  <c:v>3.1143031607121832</c:v>
                </c:pt>
                <c:pt idx="689">
                  <c:v>2.9190007871896739</c:v>
                </c:pt>
                <c:pt idx="690">
                  <c:v>2.7663004329341589</c:v>
                </c:pt>
                <c:pt idx="691">
                  <c:v>2.7241724829343652</c:v>
                </c:pt>
                <c:pt idx="692">
                  <c:v>2.7133219129342954</c:v>
                </c:pt>
                <c:pt idx="693">
                  <c:v>2.6934475229343962</c:v>
                </c:pt>
                <c:pt idx="694">
                  <c:v>2.6422971278323688</c:v>
                </c:pt>
                <c:pt idx="695">
                  <c:v>2.5849784662676711</c:v>
                </c:pt>
                <c:pt idx="696">
                  <c:v>2.3418153423938137</c:v>
                </c:pt>
                <c:pt idx="697">
                  <c:v>2.3528720829342915</c:v>
                </c:pt>
                <c:pt idx="698">
                  <c:v>2.4486877229344421</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0.89143319293424228</c:v>
                </c:pt>
                <c:pt idx="708">
                  <c:v>0.5932623625261455</c:v>
                </c:pt>
                <c:pt idx="709">
                  <c:v>0.32968264293430238</c:v>
                </c:pt>
                <c:pt idx="710">
                  <c:v>0.13332077293421174</c:v>
                </c:pt>
                <c:pt idx="711">
                  <c:v>-6.5989840469953265E-2</c:v>
                </c:pt>
                <c:pt idx="712">
                  <c:v>1.2948907613126295</c:v>
                </c:pt>
                <c:pt idx="713">
                  <c:v>2.2645139035529169</c:v>
                </c:pt>
                <c:pt idx="714">
                  <c:v>3.5470946729343851</c:v>
                </c:pt>
                <c:pt idx="715">
                  <c:v>4.6507241829343489</c:v>
                </c:pt>
                <c:pt idx="716">
                  <c:v>5.8570929729344785</c:v>
                </c:pt>
                <c:pt idx="717">
                  <c:v>6.8844916929343514</c:v>
                </c:pt>
                <c:pt idx="718">
                  <c:v>8.4372299849751258</c:v>
                </c:pt>
                <c:pt idx="719">
                  <c:v>9.6523972029344662</c:v>
                </c:pt>
                <c:pt idx="720">
                  <c:v>9.9411388829343359</c:v>
                </c:pt>
                <c:pt idx="721">
                  <c:v>12.733684811505803</c:v>
                </c:pt>
                <c:pt idx="722">
                  <c:v>13.366586352934414</c:v>
                </c:pt>
                <c:pt idx="723">
                  <c:v>14.11817823293438</c:v>
                </c:pt>
                <c:pt idx="724">
                  <c:v>14.286438607424223</c:v>
                </c:pt>
                <c:pt idx="725">
                  <c:v>13.857308462934348</c:v>
                </c:pt>
                <c:pt idx="726">
                  <c:v>13.183301802934178</c:v>
                </c:pt>
                <c:pt idx="727">
                  <c:v>11.969109572934295</c:v>
                </c:pt>
                <c:pt idx="728">
                  <c:v>10.649415972934335</c:v>
                </c:pt>
                <c:pt idx="729">
                  <c:v>9.4195747380068546</c:v>
                </c:pt>
                <c:pt idx="730">
                  <c:v>7.9541175752419804</c:v>
                </c:pt>
                <c:pt idx="731">
                  <c:v>-0.77316222956572744</c:v>
                </c:pt>
                <c:pt idx="732">
                  <c:v>-2.8877061370657344</c:v>
                </c:pt>
                <c:pt idx="733">
                  <c:v>-4.3609178070657784</c:v>
                </c:pt>
                <c:pt idx="734">
                  <c:v>-6.2079002375475767</c:v>
                </c:pt>
                <c:pt idx="735">
                  <c:v>-7.9287969727358085</c:v>
                </c:pt>
                <c:pt idx="736">
                  <c:v>-9.1530679866308109</c:v>
                </c:pt>
                <c:pt idx="737">
                  <c:v>-15.573318729565718</c:v>
                </c:pt>
                <c:pt idx="738">
                  <c:v>-16.984674457065729</c:v>
                </c:pt>
                <c:pt idx="739">
                  <c:v>-18.481755392575785</c:v>
                </c:pt>
                <c:pt idx="740">
                  <c:v>-20.011011537065784</c:v>
                </c:pt>
                <c:pt idx="741">
                  <c:v>-21.39912478706556</c:v>
                </c:pt>
                <c:pt idx="742">
                  <c:v>-22.432928397065709</c:v>
                </c:pt>
                <c:pt idx="743">
                  <c:v>-22.815862637065788</c:v>
                </c:pt>
                <c:pt idx="744">
                  <c:v>-22.906223189230516</c:v>
                </c:pt>
                <c:pt idx="745">
                  <c:v>-23.073426617065643</c:v>
                </c:pt>
                <c:pt idx="746">
                  <c:v>-24.50779428070188</c:v>
                </c:pt>
                <c:pt idx="747">
                  <c:v>-24.147744817065636</c:v>
                </c:pt>
                <c:pt idx="748">
                  <c:v>-23.267178267065628</c:v>
                </c:pt>
                <c:pt idx="749">
                  <c:v>-21.790000017065729</c:v>
                </c:pt>
                <c:pt idx="750">
                  <c:v>-19.939829307065686</c:v>
                </c:pt>
                <c:pt idx="751">
                  <c:v>-18.056461984412365</c:v>
                </c:pt>
                <c:pt idx="752">
                  <c:v>-16.04177268706588</c:v>
                </c:pt>
                <c:pt idx="753">
                  <c:v>-14.494350497065669</c:v>
                </c:pt>
                <c:pt idx="754">
                  <c:v>-13.490657867065645</c:v>
                </c:pt>
                <c:pt idx="755">
                  <c:v>-9.9426922599228078</c:v>
                </c:pt>
                <c:pt idx="756">
                  <c:v>-9.0593414270655614</c:v>
                </c:pt>
                <c:pt idx="757">
                  <c:v>-7.5858175170656263</c:v>
                </c:pt>
                <c:pt idx="758">
                  <c:v>-6.4742218007391106</c:v>
                </c:pt>
                <c:pt idx="759">
                  <c:v>-4.8519975770657284</c:v>
                </c:pt>
                <c:pt idx="760">
                  <c:v>-3.2433545370657195</c:v>
                </c:pt>
                <c:pt idx="761">
                  <c:v>-1.8585975070656815</c:v>
                </c:pt>
                <c:pt idx="762">
                  <c:v>0.15395197970838126</c:v>
                </c:pt>
                <c:pt idx="763">
                  <c:v>5.0709145647525755</c:v>
                </c:pt>
                <c:pt idx="764">
                  <c:v>5.9243117996008863</c:v>
                </c:pt>
                <c:pt idx="765">
                  <c:v>6.6198814829343293</c:v>
                </c:pt>
                <c:pt idx="766">
                  <c:v>7.3712805029343489</c:v>
                </c:pt>
                <c:pt idx="767">
                  <c:v>8.5274585229343529</c:v>
                </c:pt>
                <c:pt idx="768">
                  <c:v>9.224671062934247</c:v>
                </c:pt>
                <c:pt idx="769">
                  <c:v>9.8584996629342569</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5.3328241029343344</c:v>
                </c:pt>
                <c:pt idx="781">
                  <c:v>4.7872433229343772</c:v>
                </c:pt>
                <c:pt idx="782">
                  <c:v>3.8930822643775982</c:v>
                </c:pt>
                <c:pt idx="783">
                  <c:v>2.5809879529343869</c:v>
                </c:pt>
                <c:pt idx="784">
                  <c:v>1.4670943829343015</c:v>
                </c:pt>
                <c:pt idx="785">
                  <c:v>-0.48017745706562232</c:v>
                </c:pt>
                <c:pt idx="786">
                  <c:v>-1.7993815370655852</c:v>
                </c:pt>
                <c:pt idx="787">
                  <c:v>-3.221506783732428</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-6.1688921070655791</c:v>
                </c:pt>
                <c:pt idx="801">
                  <c:v>-5.8384167909787408</c:v>
                </c:pt>
                <c:pt idx="802">
                  <c:v>-4.8650963873360427</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3.1154581829342702</c:v>
                </c:pt>
                <c:pt idx="813">
                  <c:v>3.8808231829342787</c:v>
                </c:pt>
                <c:pt idx="814">
                  <c:v>4.5486242329343174</c:v>
                </c:pt>
                <c:pt idx="815">
                  <c:v>5.4090404729343637</c:v>
                </c:pt>
                <c:pt idx="816">
                  <c:v>5.9435258107694855</c:v>
                </c:pt>
                <c:pt idx="817">
                  <c:v>6.3230697929342465</c:v>
                </c:pt>
                <c:pt idx="818">
                  <c:v>6.4356105229343363</c:v>
                </c:pt>
                <c:pt idx="819">
                  <c:v>6.3731557524995566</c:v>
                </c:pt>
                <c:pt idx="820">
                  <c:v>5.8190089527017674</c:v>
                </c:pt>
                <c:pt idx="821">
                  <c:v>5.6571489829343022</c:v>
                </c:pt>
                <c:pt idx="822">
                  <c:v>5.4684257454343115</c:v>
                </c:pt>
                <c:pt idx="823">
                  <c:v>5.3096681929342493</c:v>
                </c:pt>
                <c:pt idx="824">
                  <c:v>5.3345444929342989</c:v>
                </c:pt>
                <c:pt idx="825">
                  <c:v>5.3772946229342011</c:v>
                </c:pt>
                <c:pt idx="826">
                  <c:v>5.2502415029344434</c:v>
                </c:pt>
                <c:pt idx="827">
                  <c:v>5.0090831097385324</c:v>
                </c:pt>
                <c:pt idx="828">
                  <c:v>4.8680238829343345</c:v>
                </c:pt>
                <c:pt idx="829">
                  <c:v>4.1517996150771346</c:v>
                </c:pt>
                <c:pt idx="830">
                  <c:v>4.0533969029343524</c:v>
                </c:pt>
                <c:pt idx="831">
                  <c:v>3.9689802329343475</c:v>
                </c:pt>
                <c:pt idx="832">
                  <c:v>3.9419876429342979</c:v>
                </c:pt>
                <c:pt idx="833">
                  <c:v>3.9299216102070602</c:v>
                </c:pt>
                <c:pt idx="834">
                  <c:v>3.8646014135464948</c:v>
                </c:pt>
                <c:pt idx="835">
                  <c:v>3.7628942729343406</c:v>
                </c:pt>
                <c:pt idx="836">
                  <c:v>3.6607335729343706</c:v>
                </c:pt>
                <c:pt idx="837">
                  <c:v>3.5465037400771764</c:v>
                </c:pt>
                <c:pt idx="838">
                  <c:v>2.7211439321147837</c:v>
                </c:pt>
                <c:pt idx="839">
                  <c:v>2.4584891238981239</c:v>
                </c:pt>
                <c:pt idx="840">
                  <c:v>1.9239284205686289</c:v>
                </c:pt>
                <c:pt idx="841">
                  <c:v>0.38902578293428419</c:v>
                </c:pt>
                <c:pt idx="842">
                  <c:v>-0.77616284706569161</c:v>
                </c:pt>
                <c:pt idx="843">
                  <c:v>-1.8821836870656479</c:v>
                </c:pt>
                <c:pt idx="844">
                  <c:v>-2.9905601273749625</c:v>
                </c:pt>
                <c:pt idx="845">
                  <c:v>-3.6682645558411817</c:v>
                </c:pt>
                <c:pt idx="846">
                  <c:v>-4.1633563392878887</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-2.3237886519494753</c:v>
                </c:pt>
                <c:pt idx="855">
                  <c:v>-1.0095246305791312</c:v>
                </c:pt>
                <c:pt idx="856">
                  <c:v>-0.60145636706550931</c:v>
                </c:pt>
                <c:pt idx="857">
                  <c:v>0.35816797293421226</c:v>
                </c:pt>
                <c:pt idx="858">
                  <c:v>0.84538231293426236</c:v>
                </c:pt>
                <c:pt idx="859">
                  <c:v>1.0778342465707298</c:v>
                </c:pt>
                <c:pt idx="860">
                  <c:v>3.2235848829342673</c:v>
                </c:pt>
                <c:pt idx="861">
                  <c:v>4.257011182934491</c:v>
                </c:pt>
                <c:pt idx="862">
                  <c:v>5.3116803929344094</c:v>
                </c:pt>
                <c:pt idx="863">
                  <c:v>6.3976431229342801</c:v>
                </c:pt>
                <c:pt idx="864">
                  <c:v>7.8669202266842655</c:v>
                </c:pt>
                <c:pt idx="865">
                  <c:v>8.3581927486059868</c:v>
                </c:pt>
                <c:pt idx="866">
                  <c:v>10.379306914184399</c:v>
                </c:pt>
                <c:pt idx="867">
                  <c:v>10.456450682934459</c:v>
                </c:pt>
                <c:pt idx="868">
                  <c:v>10.126730932934272</c:v>
                </c:pt>
                <c:pt idx="869">
                  <c:v>9.6838231329343039</c:v>
                </c:pt>
                <c:pt idx="870">
                  <c:v>9.2024832025218348</c:v>
                </c:pt>
                <c:pt idx="871">
                  <c:v>8.3580096809142237</c:v>
                </c:pt>
                <c:pt idx="872">
                  <c:v>5.8479301460922288</c:v>
                </c:pt>
                <c:pt idx="873">
                  <c:v>4.7103049729344377</c:v>
                </c:pt>
                <c:pt idx="874">
                  <c:v>3.8544728029343531</c:v>
                </c:pt>
                <c:pt idx="875">
                  <c:v>2.3524923777796367</c:v>
                </c:pt>
                <c:pt idx="876">
                  <c:v>0.98894558293434898</c:v>
                </c:pt>
                <c:pt idx="877">
                  <c:v>-0.2622143970655913</c:v>
                </c:pt>
                <c:pt idx="878">
                  <c:v>-2.4530940470656235</c:v>
                </c:pt>
                <c:pt idx="879">
                  <c:v>-4.4126649362146324</c:v>
                </c:pt>
                <c:pt idx="880">
                  <c:v>-9.0568823910381706</c:v>
                </c:pt>
                <c:pt idx="881">
                  <c:v>-9.1188396170655608</c:v>
                </c:pt>
                <c:pt idx="882">
                  <c:v>-9.1026522970655233</c:v>
                </c:pt>
                <c:pt idx="883">
                  <c:v>-9.2235507562409147</c:v>
                </c:pt>
                <c:pt idx="884">
                  <c:v>-9.0467337324501589</c:v>
                </c:pt>
                <c:pt idx="885">
                  <c:v>-8.9574900770658115</c:v>
                </c:pt>
                <c:pt idx="886">
                  <c:v>-9.3746859070655262</c:v>
                </c:pt>
                <c:pt idx="887">
                  <c:v>-9.6523749570655628</c:v>
                </c:pt>
                <c:pt idx="888">
                  <c:v>-9.2064561170657626</c:v>
                </c:pt>
                <c:pt idx="889">
                  <c:v>-7.558449467065671</c:v>
                </c:pt>
                <c:pt idx="890">
                  <c:v>-5.4706320870656624</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5.009397472934249</c:v>
                </c:pt>
                <c:pt idx="9">
                  <c:v>5.016279062934343</c:v>
                </c:pt>
                <c:pt idx="10">
                  <c:v>5.0063660546514512</c:v>
                </c:pt>
                <c:pt idx="11">
                  <c:v>5.0203300929343389</c:v>
                </c:pt>
                <c:pt idx="12">
                  <c:v>5.0572577329343407</c:v>
                </c:pt>
                <c:pt idx="13">
                  <c:v>5.0493689129344821</c:v>
                </c:pt>
                <c:pt idx="14">
                  <c:v>5.2731485429342424</c:v>
                </c:pt>
                <c:pt idx="15">
                  <c:v>6.1093044829342027</c:v>
                </c:pt>
                <c:pt idx="16">
                  <c:v>7.2861787029343201</c:v>
                </c:pt>
                <c:pt idx="17">
                  <c:v>8.1658124829341485</c:v>
                </c:pt>
                <c:pt idx="18">
                  <c:v>8.4651946629342589</c:v>
                </c:pt>
                <c:pt idx="19">
                  <c:v>8.3364102400771447</c:v>
                </c:pt>
                <c:pt idx="20">
                  <c:v>8.336195712934412</c:v>
                </c:pt>
                <c:pt idx="21">
                  <c:v>8.8961698629342205</c:v>
                </c:pt>
                <c:pt idx="22">
                  <c:v>9.2411040829343989</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14.436928682934315</c:v>
                </c:pt>
                <c:pt idx="32">
                  <c:v>16.427593955099312</c:v>
                </c:pt>
                <c:pt idx="33">
                  <c:v>18.033215762934375</c:v>
                </c:pt>
                <c:pt idx="34">
                  <c:v>18.901974042934327</c:v>
                </c:pt>
                <c:pt idx="35">
                  <c:v>19.030546932934264</c:v>
                </c:pt>
                <c:pt idx="36">
                  <c:v>17.949496442934201</c:v>
                </c:pt>
                <c:pt idx="37">
                  <c:v>15.991131982934291</c:v>
                </c:pt>
                <c:pt idx="38">
                  <c:v>13.153183492934431</c:v>
                </c:pt>
                <c:pt idx="39">
                  <c:v>10.167573822934358</c:v>
                </c:pt>
                <c:pt idx="40">
                  <c:v>6.8142627829343638</c:v>
                </c:pt>
                <c:pt idx="41">
                  <c:v>3.6191106329342517</c:v>
                </c:pt>
                <c:pt idx="42">
                  <c:v>0.67371130293432324</c:v>
                </c:pt>
                <c:pt idx="43">
                  <c:v>-1.5539581370656634</c:v>
                </c:pt>
                <c:pt idx="44">
                  <c:v>-3.5107648770655686</c:v>
                </c:pt>
                <c:pt idx="45">
                  <c:v>-5.2830500570654833</c:v>
                </c:pt>
                <c:pt idx="46">
                  <c:v>-7.2820766170658375</c:v>
                </c:pt>
                <c:pt idx="47">
                  <c:v>-8.590166707065535</c:v>
                </c:pt>
                <c:pt idx="48">
                  <c:v>-9.0338394670656754</c:v>
                </c:pt>
                <c:pt idx="49">
                  <c:v>-8.9979190762493211</c:v>
                </c:pt>
                <c:pt idx="50">
                  <c:v>-8.8567425170658662</c:v>
                </c:pt>
                <c:pt idx="51">
                  <c:v>-8.391083967065839</c:v>
                </c:pt>
                <c:pt idx="52">
                  <c:v>-7.5478801570655936</c:v>
                </c:pt>
                <c:pt idx="53">
                  <c:v>-6.3717461170655127</c:v>
                </c:pt>
                <c:pt idx="54">
                  <c:v>-5.2442861884941259</c:v>
                </c:pt>
                <c:pt idx="55">
                  <c:v>-4.1600291770658142</c:v>
                </c:pt>
                <c:pt idx="56">
                  <c:v>-3.5647253670656056</c:v>
                </c:pt>
                <c:pt idx="57">
                  <c:v>-3.2745214270656082</c:v>
                </c:pt>
                <c:pt idx="58">
                  <c:v>-3.0995066170657566</c:v>
                </c:pt>
                <c:pt idx="59">
                  <c:v>-2.6802202470655159</c:v>
                </c:pt>
                <c:pt idx="60">
                  <c:v>-1.6202944270656159</c:v>
                </c:pt>
                <c:pt idx="61">
                  <c:v>0.84045178293443712</c:v>
                </c:pt>
                <c:pt idx="62">
                  <c:v>3.1951847127216055</c:v>
                </c:pt>
                <c:pt idx="63">
                  <c:v>5.55474963293437</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10.87668405293425</c:v>
                </c:pt>
                <c:pt idx="73">
                  <c:v>9.2087961329343813</c:v>
                </c:pt>
                <c:pt idx="74">
                  <c:v>7.1869971629343894</c:v>
                </c:pt>
                <c:pt idx="75">
                  <c:v>4.8963428004601708</c:v>
                </c:pt>
                <c:pt idx="76">
                  <c:v>2.60495478293435</c:v>
                </c:pt>
                <c:pt idx="77">
                  <c:v>0.61195583293428757</c:v>
                </c:pt>
                <c:pt idx="78">
                  <c:v>-2.0928245670655059</c:v>
                </c:pt>
                <c:pt idx="79">
                  <c:v>-4.1185810139728005</c:v>
                </c:pt>
                <c:pt idx="80">
                  <c:v>-6.17134546706572</c:v>
                </c:pt>
                <c:pt idx="81">
                  <c:v>-8.0131047770656227</c:v>
                </c:pt>
                <c:pt idx="82">
                  <c:v>-9.2247854170657462</c:v>
                </c:pt>
                <c:pt idx="83">
                  <c:v>-10.331342837065755</c:v>
                </c:pt>
                <c:pt idx="84">
                  <c:v>-11.507950117065675</c:v>
                </c:pt>
                <c:pt idx="85">
                  <c:v>-2.3568035554220037</c:v>
                </c:pt>
                <c:pt idx="86">
                  <c:v>-0.28511227706567965</c:v>
                </c:pt>
                <c:pt idx="87">
                  <c:v>1.1972849829341357</c:v>
                </c:pt>
                <c:pt idx="88">
                  <c:v>2.5312179264125803</c:v>
                </c:pt>
                <c:pt idx="89">
                  <c:v>7.253891984383614</c:v>
                </c:pt>
                <c:pt idx="90">
                  <c:v>7.6464850529342465</c:v>
                </c:pt>
                <c:pt idx="91">
                  <c:v>8.0032140529343128</c:v>
                </c:pt>
                <c:pt idx="92">
                  <c:v>8.6219121829342011</c:v>
                </c:pt>
                <c:pt idx="93">
                  <c:v>9.6989936829342689</c:v>
                </c:pt>
                <c:pt idx="94">
                  <c:v>10.83704861293441</c:v>
                </c:pt>
                <c:pt idx="95">
                  <c:v>11.874055642934451</c:v>
                </c:pt>
                <c:pt idx="96">
                  <c:v>12.123584882934324</c:v>
                </c:pt>
                <c:pt idx="97">
                  <c:v>9.8514092085157472</c:v>
                </c:pt>
                <c:pt idx="98">
                  <c:v>9.5389416229343489</c:v>
                </c:pt>
                <c:pt idx="99">
                  <c:v>9.1712909860270457</c:v>
                </c:pt>
                <c:pt idx="100">
                  <c:v>8.5364288829342989</c:v>
                </c:pt>
                <c:pt idx="101">
                  <c:v>8.1115604429342199</c:v>
                </c:pt>
                <c:pt idx="102">
                  <c:v>7.6890640666076848</c:v>
                </c:pt>
                <c:pt idx="103">
                  <c:v>3.9127248829343175</c:v>
                </c:pt>
                <c:pt idx="104">
                  <c:v>2.5061315829343518</c:v>
                </c:pt>
                <c:pt idx="105">
                  <c:v>2.2004403529342085</c:v>
                </c:pt>
                <c:pt idx="106">
                  <c:v>2.2498566529343598</c:v>
                </c:pt>
                <c:pt idx="107">
                  <c:v>2.7617649067438919</c:v>
                </c:pt>
                <c:pt idx="108">
                  <c:v>3.7490250329342838</c:v>
                </c:pt>
                <c:pt idx="109">
                  <c:v>4.6808842629344714</c:v>
                </c:pt>
                <c:pt idx="110">
                  <c:v>4.7102761556616146</c:v>
                </c:pt>
                <c:pt idx="111">
                  <c:v>-4.7923677065767827E-2</c:v>
                </c:pt>
                <c:pt idx="112">
                  <c:v>-0.19745481706554813</c:v>
                </c:pt>
                <c:pt idx="113">
                  <c:v>-0.35272011706575834</c:v>
                </c:pt>
                <c:pt idx="114">
                  <c:v>-0.62952115706576761</c:v>
                </c:pt>
                <c:pt idx="115">
                  <c:v>-0.89111646706559999</c:v>
                </c:pt>
                <c:pt idx="116">
                  <c:v>-1.0952683802235299</c:v>
                </c:pt>
                <c:pt idx="117">
                  <c:v>-1.2308522447252983</c:v>
                </c:pt>
                <c:pt idx="118">
                  <c:v>-1.6236061392878867</c:v>
                </c:pt>
                <c:pt idx="119">
                  <c:v>-1.8275911170658614</c:v>
                </c:pt>
                <c:pt idx="120">
                  <c:v>-1.8045640670657548</c:v>
                </c:pt>
                <c:pt idx="121">
                  <c:v>-1.3283275009040949</c:v>
                </c:pt>
                <c:pt idx="122">
                  <c:v>-0.6095736170656636</c:v>
                </c:pt>
                <c:pt idx="123">
                  <c:v>0.36879966293429395</c:v>
                </c:pt>
                <c:pt idx="124">
                  <c:v>1.0861028329343867</c:v>
                </c:pt>
                <c:pt idx="125">
                  <c:v>1.5830848829343012</c:v>
                </c:pt>
                <c:pt idx="126">
                  <c:v>3.3337652440454519</c:v>
                </c:pt>
                <c:pt idx="127">
                  <c:v>3.2168112329344472</c:v>
                </c:pt>
                <c:pt idx="128">
                  <c:v>3.1484036929343988</c:v>
                </c:pt>
                <c:pt idx="129">
                  <c:v>2.861963232934329</c:v>
                </c:pt>
                <c:pt idx="130">
                  <c:v>2.580787382934195</c:v>
                </c:pt>
                <c:pt idx="131">
                  <c:v>2.5776912329343329</c:v>
                </c:pt>
                <c:pt idx="132">
                  <c:v>2.6629871429343033</c:v>
                </c:pt>
                <c:pt idx="133">
                  <c:v>2.6336753177169641</c:v>
                </c:pt>
                <c:pt idx="134">
                  <c:v>1.851231216267661</c:v>
                </c:pt>
                <c:pt idx="135">
                  <c:v>1.9693708729342347</c:v>
                </c:pt>
                <c:pt idx="136">
                  <c:v>2.1625252429342652</c:v>
                </c:pt>
                <c:pt idx="137">
                  <c:v>2.0394158529342397</c:v>
                </c:pt>
                <c:pt idx="138">
                  <c:v>1.8995878829342561</c:v>
                </c:pt>
                <c:pt idx="139">
                  <c:v>1.653339517342912</c:v>
                </c:pt>
                <c:pt idx="140">
                  <c:v>1.6356980129343388</c:v>
                </c:pt>
                <c:pt idx="141">
                  <c:v>1.9694222829343437</c:v>
                </c:pt>
                <c:pt idx="142">
                  <c:v>3.7565186283887577</c:v>
                </c:pt>
                <c:pt idx="143">
                  <c:v>3.0560710445504213</c:v>
                </c:pt>
                <c:pt idx="144">
                  <c:v>2.3778929929343064</c:v>
                </c:pt>
                <c:pt idx="145">
                  <c:v>2.7001562829342882</c:v>
                </c:pt>
                <c:pt idx="146">
                  <c:v>3.2421119829343246</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7.5963918829343111</c:v>
                </c:pt>
                <c:pt idx="157">
                  <c:v>7.2512512729342724</c:v>
                </c:pt>
                <c:pt idx="158">
                  <c:v>7.212500522934377</c:v>
                </c:pt>
                <c:pt idx="159">
                  <c:v>7.5395588291707867</c:v>
                </c:pt>
                <c:pt idx="160">
                  <c:v>8.2080784029342713</c:v>
                </c:pt>
                <c:pt idx="161">
                  <c:v>8.9623268829343061</c:v>
                </c:pt>
                <c:pt idx="162">
                  <c:v>9.5709664264126229</c:v>
                </c:pt>
                <c:pt idx="163">
                  <c:v>9.7448085192979637</c:v>
                </c:pt>
                <c:pt idx="164">
                  <c:v>8.3851714213958619</c:v>
                </c:pt>
                <c:pt idx="165">
                  <c:v>7.9464566429342938</c:v>
                </c:pt>
                <c:pt idx="166">
                  <c:v>7.6686097429343762</c:v>
                </c:pt>
                <c:pt idx="167">
                  <c:v>7.4643309467639991</c:v>
                </c:pt>
                <c:pt idx="168">
                  <c:v>7.0660367829343134</c:v>
                </c:pt>
                <c:pt idx="169">
                  <c:v>6.8280605972200155</c:v>
                </c:pt>
                <c:pt idx="170">
                  <c:v>8.0605372829343676</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11.829104392934246</c:v>
                </c:pt>
                <c:pt idx="182">
                  <c:v>12.860497019776361</c:v>
                </c:pt>
                <c:pt idx="183">
                  <c:v>13.823513062934214</c:v>
                </c:pt>
                <c:pt idx="184">
                  <c:v>14.201194882934217</c:v>
                </c:pt>
                <c:pt idx="185">
                  <c:v>14.049807089830848</c:v>
                </c:pt>
                <c:pt idx="186">
                  <c:v>13.830294722934481</c:v>
                </c:pt>
                <c:pt idx="187">
                  <c:v>13.578337142934231</c:v>
                </c:pt>
                <c:pt idx="188">
                  <c:v>13.650150242934316</c:v>
                </c:pt>
                <c:pt idx="189">
                  <c:v>14.067969829742779</c:v>
                </c:pt>
                <c:pt idx="190">
                  <c:v>15.043694382934461</c:v>
                </c:pt>
                <c:pt idx="191">
                  <c:v>16.098388832934358</c:v>
                </c:pt>
                <c:pt idx="192">
                  <c:v>16.885163424600933</c:v>
                </c:pt>
                <c:pt idx="193">
                  <c:v>19.082787750858952</c:v>
                </c:pt>
                <c:pt idx="194">
                  <c:v>19.252177742934286</c:v>
                </c:pt>
                <c:pt idx="195">
                  <c:v>19.39593395985753</c:v>
                </c:pt>
                <c:pt idx="196">
                  <c:v>19.513618802934339</c:v>
                </c:pt>
                <c:pt idx="197">
                  <c:v>19.450341642934184</c:v>
                </c:pt>
                <c:pt idx="198">
                  <c:v>18.859536622934389</c:v>
                </c:pt>
                <c:pt idx="199">
                  <c:v>17.618858862934228</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-14.020974230467704</c:v>
                </c:pt>
                <c:pt idx="215">
                  <c:v>-13.706907377065704</c:v>
                </c:pt>
                <c:pt idx="216">
                  <c:v>-13.004045737065724</c:v>
                </c:pt>
                <c:pt idx="217">
                  <c:v>-11.98031949706548</c:v>
                </c:pt>
                <c:pt idx="218">
                  <c:v>-11.150599717065758</c:v>
                </c:pt>
                <c:pt idx="219">
                  <c:v>-10.281754988033441</c:v>
                </c:pt>
                <c:pt idx="220">
                  <c:v>-9.5828908170655946</c:v>
                </c:pt>
                <c:pt idx="221">
                  <c:v>-8.8645864328551376</c:v>
                </c:pt>
                <c:pt idx="222">
                  <c:v>-5.0061151170656757</c:v>
                </c:pt>
                <c:pt idx="223">
                  <c:v>-3.3843876370656432</c:v>
                </c:pt>
                <c:pt idx="224">
                  <c:v>-0.60810491706556191</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6.3625871960657321</c:v>
                </c:pt>
                <c:pt idx="233">
                  <c:v>5.6774773829343133</c:v>
                </c:pt>
                <c:pt idx="234">
                  <c:v>5.1169682729344146</c:v>
                </c:pt>
                <c:pt idx="235">
                  <c:v>4.3379269829342491</c:v>
                </c:pt>
                <c:pt idx="236">
                  <c:v>3.6205073429342813</c:v>
                </c:pt>
                <c:pt idx="237">
                  <c:v>2.9811574590213192</c:v>
                </c:pt>
                <c:pt idx="238">
                  <c:v>2.667415646092115</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-6.9140972170657449</c:v>
                </c:pt>
                <c:pt idx="250">
                  <c:v>-6.9260662877973971</c:v>
                </c:pt>
                <c:pt idx="251">
                  <c:v>-4.9341602420658006</c:v>
                </c:pt>
                <c:pt idx="252">
                  <c:v>-4.2463208870657354</c:v>
                </c:pt>
                <c:pt idx="253">
                  <c:v>-3.5776545802236508</c:v>
                </c:pt>
                <c:pt idx="254">
                  <c:v>-2.8398235370657212</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0.97787620293439803</c:v>
                </c:pt>
                <c:pt idx="263">
                  <c:v>1.5994586355115121</c:v>
                </c:pt>
                <c:pt idx="264">
                  <c:v>8.3663787718233209</c:v>
                </c:pt>
                <c:pt idx="265">
                  <c:v>9.7663460829344739</c:v>
                </c:pt>
                <c:pt idx="266">
                  <c:v>11.252134262934284</c:v>
                </c:pt>
                <c:pt idx="267">
                  <c:v>12.969430322934231</c:v>
                </c:pt>
                <c:pt idx="268">
                  <c:v>14.211291802934298</c:v>
                </c:pt>
                <c:pt idx="269">
                  <c:v>15.259754482934383</c:v>
                </c:pt>
                <c:pt idx="270">
                  <c:v>18.080052784033217</c:v>
                </c:pt>
                <c:pt idx="271">
                  <c:v>18.856935372934405</c:v>
                </c:pt>
                <c:pt idx="272">
                  <c:v>19.374056142934336</c:v>
                </c:pt>
                <c:pt idx="273">
                  <c:v>19.597744602934178</c:v>
                </c:pt>
                <c:pt idx="274">
                  <c:v>19.541296168648664</c:v>
                </c:pt>
                <c:pt idx="275">
                  <c:v>19.186129682934396</c:v>
                </c:pt>
                <c:pt idx="276">
                  <c:v>18.321638392934272</c:v>
                </c:pt>
                <c:pt idx="277">
                  <c:v>16.803400022934227</c:v>
                </c:pt>
                <c:pt idx="278">
                  <c:v>9.090676740077118</c:v>
                </c:pt>
                <c:pt idx="279">
                  <c:v>6.2236344329343334</c:v>
                </c:pt>
                <c:pt idx="280">
                  <c:v>2.2472885229343613</c:v>
                </c:pt>
                <c:pt idx="281">
                  <c:v>-1.7809271170656438</c:v>
                </c:pt>
                <c:pt idx="282">
                  <c:v>-5.0196490770656403</c:v>
                </c:pt>
                <c:pt idx="283">
                  <c:v>-7.8496097407215872</c:v>
                </c:pt>
                <c:pt idx="284">
                  <c:v>-10.1230941970658</c:v>
                </c:pt>
                <c:pt idx="285">
                  <c:v>-12.884724787065863</c:v>
                </c:pt>
                <c:pt idx="286">
                  <c:v>-14.402272358445122</c:v>
                </c:pt>
                <c:pt idx="287">
                  <c:v>-21.273288831351422</c:v>
                </c:pt>
                <c:pt idx="288">
                  <c:v>-21.796504987065429</c:v>
                </c:pt>
                <c:pt idx="289">
                  <c:v>-22.473632010682596</c:v>
                </c:pt>
                <c:pt idx="290">
                  <c:v>-22.889666477065699</c:v>
                </c:pt>
                <c:pt idx="291">
                  <c:v>-22.957415757065704</c:v>
                </c:pt>
                <c:pt idx="292">
                  <c:v>-22.412799713025223</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16.742743042934205</c:v>
                </c:pt>
                <c:pt idx="306">
                  <c:v>18.593995265913037</c:v>
                </c:pt>
                <c:pt idx="307">
                  <c:v>22.256874132934342</c:v>
                </c:pt>
                <c:pt idx="308">
                  <c:v>20.956978652934431</c:v>
                </c:pt>
                <c:pt idx="309">
                  <c:v>17.153952256671591</c:v>
                </c:pt>
                <c:pt idx="310">
                  <c:v>12.667654202934347</c:v>
                </c:pt>
                <c:pt idx="311">
                  <c:v>8.7970472329343217</c:v>
                </c:pt>
                <c:pt idx="312">
                  <c:v>5.6058831429343794</c:v>
                </c:pt>
                <c:pt idx="313">
                  <c:v>3.75398759000496</c:v>
                </c:pt>
                <c:pt idx="314">
                  <c:v>2.7166468829342789</c:v>
                </c:pt>
                <c:pt idx="315">
                  <c:v>-2.7146601170656197</c:v>
                </c:pt>
                <c:pt idx="316">
                  <c:v>-4.3128599170657083</c:v>
                </c:pt>
                <c:pt idx="317">
                  <c:v>-5.4638911370657866</c:v>
                </c:pt>
                <c:pt idx="318">
                  <c:v>-6.6336343070656145</c:v>
                </c:pt>
                <c:pt idx="319">
                  <c:v>-8.5679502138398362</c:v>
                </c:pt>
                <c:pt idx="320">
                  <c:v>-10.201362837065632</c:v>
                </c:pt>
                <c:pt idx="321">
                  <c:v>-11.204044682283023</c:v>
                </c:pt>
                <c:pt idx="322">
                  <c:v>-13.956615117065688</c:v>
                </c:pt>
                <c:pt idx="323">
                  <c:v>-13.916919167065501</c:v>
                </c:pt>
                <c:pt idx="324">
                  <c:v>-13.453117417065856</c:v>
                </c:pt>
                <c:pt idx="325">
                  <c:v>-13.042906994616686</c:v>
                </c:pt>
                <c:pt idx="326">
                  <c:v>-12.774152317065672</c:v>
                </c:pt>
                <c:pt idx="327">
                  <c:v>-12.484276707065662</c:v>
                </c:pt>
                <c:pt idx="328">
                  <c:v>-12.414231077065722</c:v>
                </c:pt>
                <c:pt idx="329">
                  <c:v>-12.577365167570653</c:v>
                </c:pt>
                <c:pt idx="330">
                  <c:v>-12.555986935247528</c:v>
                </c:pt>
                <c:pt idx="331">
                  <c:v>-10.05803741914908</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7.9185988609561999</c:v>
                </c:pt>
                <c:pt idx="340">
                  <c:v>9.3667385429343728</c:v>
                </c:pt>
                <c:pt idx="341">
                  <c:v>10.469014202934302</c:v>
                </c:pt>
                <c:pt idx="342">
                  <c:v>10.983966182934395</c:v>
                </c:pt>
                <c:pt idx="343">
                  <c:v>11.76915621626771</c:v>
                </c:pt>
                <c:pt idx="344">
                  <c:v>11.029887882934364</c:v>
                </c:pt>
                <c:pt idx="345">
                  <c:v>11.076475782934418</c:v>
                </c:pt>
                <c:pt idx="346">
                  <c:v>11.020186692934251</c:v>
                </c:pt>
                <c:pt idx="347">
                  <c:v>10.300754442934405</c:v>
                </c:pt>
                <c:pt idx="348">
                  <c:v>9.4968077112171301</c:v>
                </c:pt>
                <c:pt idx="349">
                  <c:v>8.7500943334838048</c:v>
                </c:pt>
                <c:pt idx="350">
                  <c:v>6.7476256724079855</c:v>
                </c:pt>
                <c:pt idx="351">
                  <c:v>6.1392003229342258</c:v>
                </c:pt>
                <c:pt idx="352">
                  <c:v>5.4612731929343692</c:v>
                </c:pt>
                <c:pt idx="353">
                  <c:v>4.6858160929343597</c:v>
                </c:pt>
                <c:pt idx="354">
                  <c:v>4.2145966129342565</c:v>
                </c:pt>
                <c:pt idx="355">
                  <c:v>3.7457637604853957</c:v>
                </c:pt>
                <c:pt idx="356">
                  <c:v>3.0351772329343052</c:v>
                </c:pt>
                <c:pt idx="357">
                  <c:v>2.1258622629342199</c:v>
                </c:pt>
                <c:pt idx="358">
                  <c:v>1.5299848829343263</c:v>
                </c:pt>
                <c:pt idx="359">
                  <c:v>-2.0036451170656404</c:v>
                </c:pt>
                <c:pt idx="360">
                  <c:v>-3.20304681706574</c:v>
                </c:pt>
                <c:pt idx="361">
                  <c:v>-4.7856600170657373</c:v>
                </c:pt>
                <c:pt idx="362">
                  <c:v>-6.5211716221162375</c:v>
                </c:pt>
                <c:pt idx="363">
                  <c:v>-9.4301578770656604</c:v>
                </c:pt>
                <c:pt idx="364">
                  <c:v>-11.531714847065828</c:v>
                </c:pt>
                <c:pt idx="365">
                  <c:v>-12.930352966527977</c:v>
                </c:pt>
                <c:pt idx="366">
                  <c:v>-15.875132680284024</c:v>
                </c:pt>
                <c:pt idx="367">
                  <c:v>-16.176560994616711</c:v>
                </c:pt>
                <c:pt idx="368">
                  <c:v>-16.161626617065629</c:v>
                </c:pt>
                <c:pt idx="369">
                  <c:v>-15.974618247065806</c:v>
                </c:pt>
                <c:pt idx="370">
                  <c:v>-15.33568685706588</c:v>
                </c:pt>
                <c:pt idx="371">
                  <c:v>-14.938165117065623</c:v>
                </c:pt>
                <c:pt idx="372">
                  <c:v>-14.791489886296432</c:v>
                </c:pt>
                <c:pt idx="373">
                  <c:v>-14.32025423987287</c:v>
                </c:pt>
                <c:pt idx="374">
                  <c:v>-14.145636687065753</c:v>
                </c:pt>
                <c:pt idx="375">
                  <c:v>-13.827236557065598</c:v>
                </c:pt>
                <c:pt idx="376">
                  <c:v>-13.650906357065724</c:v>
                </c:pt>
                <c:pt idx="377">
                  <c:v>-13.135300937065679</c:v>
                </c:pt>
                <c:pt idx="378">
                  <c:v>-12.536057697065502</c:v>
                </c:pt>
                <c:pt idx="379">
                  <c:v>-11.453641392065768</c:v>
                </c:pt>
                <c:pt idx="380">
                  <c:v>-5.4443786780413177</c:v>
                </c:pt>
                <c:pt idx="381">
                  <c:v>-4.2292628970657802</c:v>
                </c:pt>
                <c:pt idx="382">
                  <c:v>-2.9284077570657852</c:v>
                </c:pt>
                <c:pt idx="383">
                  <c:v>-0.58945742706569559</c:v>
                </c:pt>
                <c:pt idx="384">
                  <c:v>1.9617694829343695</c:v>
                </c:pt>
                <c:pt idx="385">
                  <c:v>4.1158874092500826</c:v>
                </c:pt>
                <c:pt idx="386">
                  <c:v>6.8348728364225755</c:v>
                </c:pt>
                <c:pt idx="387">
                  <c:v>12.344507025791458</c:v>
                </c:pt>
                <c:pt idx="388">
                  <c:v>13.398693682934294</c:v>
                </c:pt>
                <c:pt idx="389">
                  <c:v>14.414311652934368</c:v>
                </c:pt>
                <c:pt idx="390">
                  <c:v>15.169728141361148</c:v>
                </c:pt>
                <c:pt idx="391">
                  <c:v>15.669618682934383</c:v>
                </c:pt>
                <c:pt idx="392">
                  <c:v>15.902795562934347</c:v>
                </c:pt>
                <c:pt idx="393">
                  <c:v>15.81349134293437</c:v>
                </c:pt>
                <c:pt idx="394">
                  <c:v>15.478614882934323</c:v>
                </c:pt>
                <c:pt idx="395">
                  <c:v>11.994514882934354</c:v>
                </c:pt>
                <c:pt idx="396">
                  <c:v>10.916353322934318</c:v>
                </c:pt>
                <c:pt idx="397">
                  <c:v>9.6931658241107819</c:v>
                </c:pt>
                <c:pt idx="398">
                  <c:v>8.6596338429343724</c:v>
                </c:pt>
                <c:pt idx="399">
                  <c:v>7.7283469929344424</c:v>
                </c:pt>
                <c:pt idx="400">
                  <c:v>6.9670604329344599</c:v>
                </c:pt>
                <c:pt idx="401">
                  <c:v>6.0947952829342427</c:v>
                </c:pt>
                <c:pt idx="402">
                  <c:v>5.5117268088603026</c:v>
                </c:pt>
                <c:pt idx="403">
                  <c:v>5.2563878942980304</c:v>
                </c:pt>
                <c:pt idx="404">
                  <c:v>0.15450560661858487</c:v>
                </c:pt>
                <c:pt idx="405">
                  <c:v>-1.6642575170657947</c:v>
                </c:pt>
                <c:pt idx="406">
                  <c:v>-3.3581610670655806</c:v>
                </c:pt>
                <c:pt idx="407">
                  <c:v>-5.2136300470656778</c:v>
                </c:pt>
                <c:pt idx="408">
                  <c:v>-7.5581953867285385</c:v>
                </c:pt>
                <c:pt idx="409">
                  <c:v>-9.2917676070656086</c:v>
                </c:pt>
                <c:pt idx="410">
                  <c:v>-10.139219617065702</c:v>
                </c:pt>
                <c:pt idx="411">
                  <c:v>-12.477832617065616</c:v>
                </c:pt>
                <c:pt idx="412">
                  <c:v>-12.198817317065869</c:v>
                </c:pt>
                <c:pt idx="413">
                  <c:v>-11.626079457065742</c:v>
                </c:pt>
                <c:pt idx="414">
                  <c:v>-11.201001894843483</c:v>
                </c:pt>
                <c:pt idx="415">
                  <c:v>-11.009849337065758</c:v>
                </c:pt>
                <c:pt idx="416">
                  <c:v>-10.685846677065795</c:v>
                </c:pt>
                <c:pt idx="417">
                  <c:v>-10.182791617065641</c:v>
                </c:pt>
                <c:pt idx="418">
                  <c:v>-9.8446767208391659</c:v>
                </c:pt>
                <c:pt idx="419">
                  <c:v>-7.8473872729097245</c:v>
                </c:pt>
                <c:pt idx="420">
                  <c:v>-7.1078145441488765</c:v>
                </c:pt>
                <c:pt idx="421">
                  <c:v>-6.3857275170657655</c:v>
                </c:pt>
                <c:pt idx="422">
                  <c:v>-5.4419305970657765</c:v>
                </c:pt>
                <c:pt idx="423">
                  <c:v>-4.5628513670658322</c:v>
                </c:pt>
                <c:pt idx="424">
                  <c:v>-3.7561024402980365</c:v>
                </c:pt>
                <c:pt idx="425">
                  <c:v>-3.0560703570655932</c:v>
                </c:pt>
                <c:pt idx="426">
                  <c:v>-2.6007974059545402</c:v>
                </c:pt>
                <c:pt idx="427">
                  <c:v>-1.0139336116894482</c:v>
                </c:pt>
                <c:pt idx="428">
                  <c:v>-0.62867546706559385</c:v>
                </c:pt>
                <c:pt idx="429">
                  <c:v>-0.21955453706564754</c:v>
                </c:pt>
                <c:pt idx="430">
                  <c:v>9.9379894298053481E-2</c:v>
                </c:pt>
                <c:pt idx="431">
                  <c:v>0.9370232129344076</c:v>
                </c:pt>
                <c:pt idx="432">
                  <c:v>1.7358371129342338</c:v>
                </c:pt>
                <c:pt idx="433">
                  <c:v>2.2931295704343402</c:v>
                </c:pt>
                <c:pt idx="434">
                  <c:v>6.3109048829344045</c:v>
                </c:pt>
                <c:pt idx="435">
                  <c:v>7.8004872263686655</c:v>
                </c:pt>
                <c:pt idx="436">
                  <c:v>8.5088906629343484</c:v>
                </c:pt>
                <c:pt idx="437">
                  <c:v>9.1245085829343999</c:v>
                </c:pt>
                <c:pt idx="438">
                  <c:v>9.9165329940454381</c:v>
                </c:pt>
                <c:pt idx="439">
                  <c:v>10.662677132934192</c:v>
                </c:pt>
                <c:pt idx="440">
                  <c:v>11.691082236469736</c:v>
                </c:pt>
                <c:pt idx="441">
                  <c:v>12.071736082934336</c:v>
                </c:pt>
                <c:pt idx="442">
                  <c:v>13.034848795977791</c:v>
                </c:pt>
                <c:pt idx="443">
                  <c:v>13.123146802934386</c:v>
                </c:pt>
                <c:pt idx="444">
                  <c:v>13.751201082934298</c:v>
                </c:pt>
                <c:pt idx="445">
                  <c:v>14.390572542934336</c:v>
                </c:pt>
                <c:pt idx="446">
                  <c:v>14.580740770689436</c:v>
                </c:pt>
                <c:pt idx="447">
                  <c:v>14.615482222934368</c:v>
                </c:pt>
                <c:pt idx="448">
                  <c:v>14.666240232934403</c:v>
                </c:pt>
                <c:pt idx="449">
                  <c:v>14.722901942934298</c:v>
                </c:pt>
                <c:pt idx="450">
                  <c:v>14.739224882934318</c:v>
                </c:pt>
                <c:pt idx="451">
                  <c:v>14.533504882934309</c:v>
                </c:pt>
                <c:pt idx="452">
                  <c:v>14.371934802126402</c:v>
                </c:pt>
                <c:pt idx="453">
                  <c:v>13.996884952701812</c:v>
                </c:pt>
                <c:pt idx="454">
                  <c:v>13.195011132934351</c:v>
                </c:pt>
                <c:pt idx="455">
                  <c:v>12.207227732934337</c:v>
                </c:pt>
                <c:pt idx="456">
                  <c:v>11.036184682934373</c:v>
                </c:pt>
                <c:pt idx="457">
                  <c:v>9.9494035029343024</c:v>
                </c:pt>
                <c:pt idx="458">
                  <c:v>9.2008208829343179</c:v>
                </c:pt>
                <c:pt idx="459">
                  <c:v>5.5721555351082745</c:v>
                </c:pt>
                <c:pt idx="460">
                  <c:v>4.7229691429343283</c:v>
                </c:pt>
                <c:pt idx="461">
                  <c:v>3.7275041329343899</c:v>
                </c:pt>
                <c:pt idx="462">
                  <c:v>3.2752002329343401</c:v>
                </c:pt>
                <c:pt idx="463">
                  <c:v>3.0833509329343252</c:v>
                </c:pt>
                <c:pt idx="464">
                  <c:v>2.9734523436084381</c:v>
                </c:pt>
                <c:pt idx="465">
                  <c:v>2.8452704729343736</c:v>
                </c:pt>
                <c:pt idx="466">
                  <c:v>2.7886402429344255</c:v>
                </c:pt>
                <c:pt idx="467">
                  <c:v>2.756572482934331</c:v>
                </c:pt>
                <c:pt idx="468">
                  <c:v>1.1834882934365985E-2</c:v>
                </c:pt>
                <c:pt idx="469">
                  <c:v>-0.78844856944667152</c:v>
                </c:pt>
                <c:pt idx="470">
                  <c:v>-1.8770279670656009</c:v>
                </c:pt>
                <c:pt idx="471">
                  <c:v>-2.5938725413082153</c:v>
                </c:pt>
                <c:pt idx="472">
                  <c:v>-2.8371248370657582</c:v>
                </c:pt>
                <c:pt idx="473">
                  <c:v>-3.1289090670655986</c:v>
                </c:pt>
                <c:pt idx="474">
                  <c:v>-3.4998384729978227</c:v>
                </c:pt>
                <c:pt idx="475">
                  <c:v>-6.3110709503990075</c:v>
                </c:pt>
                <c:pt idx="476">
                  <c:v>-6.5442136670656845</c:v>
                </c:pt>
                <c:pt idx="477">
                  <c:v>-7.0630788570656255</c:v>
                </c:pt>
                <c:pt idx="478">
                  <c:v>-7.5811452770653895</c:v>
                </c:pt>
                <c:pt idx="479">
                  <c:v>-8.0831844027799367</c:v>
                </c:pt>
                <c:pt idx="480">
                  <c:v>-8.3259322599228387</c:v>
                </c:pt>
                <c:pt idx="481">
                  <c:v>-7.8534753523598653</c:v>
                </c:pt>
                <c:pt idx="482">
                  <c:v>-7.8444432570657234</c:v>
                </c:pt>
                <c:pt idx="483">
                  <c:v>-8.0281904170657583</c:v>
                </c:pt>
                <c:pt idx="484">
                  <c:v>-8.6450114670656983</c:v>
                </c:pt>
                <c:pt idx="485">
                  <c:v>-9.038907898674978</c:v>
                </c:pt>
                <c:pt idx="486">
                  <c:v>-9.4857708770656739</c:v>
                </c:pt>
                <c:pt idx="487">
                  <c:v>-9.9991585870658781</c:v>
                </c:pt>
                <c:pt idx="488">
                  <c:v>-10.123888343480758</c:v>
                </c:pt>
                <c:pt idx="489">
                  <c:v>-10.421934897285473</c:v>
                </c:pt>
                <c:pt idx="490">
                  <c:v>-10.727122024282135</c:v>
                </c:pt>
                <c:pt idx="491">
                  <c:v>-10.819921127065481</c:v>
                </c:pt>
                <c:pt idx="492">
                  <c:v>-10.596882267065801</c:v>
                </c:pt>
                <c:pt idx="493">
                  <c:v>-10.157130797065655</c:v>
                </c:pt>
                <c:pt idx="494">
                  <c:v>-9.8654525615101711</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-10.450948217065703</c:v>
                </c:pt>
                <c:pt idx="503">
                  <c:v>-10.038851217065725</c:v>
                </c:pt>
                <c:pt idx="504">
                  <c:v>-9.7916011170656674</c:v>
                </c:pt>
                <c:pt idx="505">
                  <c:v>-7.6918159866308855</c:v>
                </c:pt>
                <c:pt idx="506">
                  <c:v>-6.8580364946166714</c:v>
                </c:pt>
                <c:pt idx="507">
                  <c:v>-5.3954778970655921</c:v>
                </c:pt>
                <c:pt idx="508">
                  <c:v>-3.9546542970656589</c:v>
                </c:pt>
                <c:pt idx="509">
                  <c:v>-2.702920577065532</c:v>
                </c:pt>
                <c:pt idx="510">
                  <c:v>-0.98040590358249369</c:v>
                </c:pt>
                <c:pt idx="511">
                  <c:v>0.74104095293430006</c:v>
                </c:pt>
                <c:pt idx="512">
                  <c:v>2.7177118829342852</c:v>
                </c:pt>
                <c:pt idx="513">
                  <c:v>7.5271834123460817</c:v>
                </c:pt>
                <c:pt idx="514">
                  <c:v>9.0465247729344682</c:v>
                </c:pt>
                <c:pt idx="515">
                  <c:v>10.975612882934279</c:v>
                </c:pt>
                <c:pt idx="516">
                  <c:v>12.70734493343933</c:v>
                </c:pt>
                <c:pt idx="517">
                  <c:v>13.660689682934304</c:v>
                </c:pt>
                <c:pt idx="518">
                  <c:v>14.488449332934326</c:v>
                </c:pt>
                <c:pt idx="519">
                  <c:v>15.106612312934416</c:v>
                </c:pt>
                <c:pt idx="520">
                  <c:v>15.598167944158863</c:v>
                </c:pt>
                <c:pt idx="521">
                  <c:v>15.993484882934352</c:v>
                </c:pt>
                <c:pt idx="522">
                  <c:v>16.373693282934308</c:v>
                </c:pt>
                <c:pt idx="523">
                  <c:v>16.586360872934282</c:v>
                </c:pt>
                <c:pt idx="524">
                  <c:v>16.808786752934282</c:v>
                </c:pt>
                <c:pt idx="525">
                  <c:v>16.817238923338497</c:v>
                </c:pt>
                <c:pt idx="526">
                  <c:v>16.67159407858643</c:v>
                </c:pt>
                <c:pt idx="527">
                  <c:v>16.632507142934326</c:v>
                </c:pt>
                <c:pt idx="528">
                  <c:v>16.612501832934349</c:v>
                </c:pt>
                <c:pt idx="529">
                  <c:v>16.507202732934317</c:v>
                </c:pt>
                <c:pt idx="530">
                  <c:v>16.454474882934289</c:v>
                </c:pt>
                <c:pt idx="531">
                  <c:v>14.444374882934307</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-1.3020592347127316</c:v>
                </c:pt>
                <c:pt idx="540">
                  <c:v>-3.2481449129840891</c:v>
                </c:pt>
                <c:pt idx="541">
                  <c:v>-5.0601670170655426</c:v>
                </c:pt>
                <c:pt idx="542">
                  <c:v>-6.3467734070656734</c:v>
                </c:pt>
                <c:pt idx="543">
                  <c:v>-7.1668212970656775</c:v>
                </c:pt>
                <c:pt idx="544">
                  <c:v>-9.4724115817121657</c:v>
                </c:pt>
                <c:pt idx="545">
                  <c:v>-10.651959467065595</c:v>
                </c:pt>
                <c:pt idx="546">
                  <c:v>-11.652090339287913</c:v>
                </c:pt>
                <c:pt idx="547">
                  <c:v>-14.769646492065576</c:v>
                </c:pt>
                <c:pt idx="548">
                  <c:v>-15.325334759922526</c:v>
                </c:pt>
                <c:pt idx="549">
                  <c:v>-16.200633607065541</c:v>
                </c:pt>
                <c:pt idx="550">
                  <c:v>-17.090943277065659</c:v>
                </c:pt>
                <c:pt idx="551">
                  <c:v>-17.739413867065629</c:v>
                </c:pt>
                <c:pt idx="552">
                  <c:v>-18.457826884742516</c:v>
                </c:pt>
                <c:pt idx="553">
                  <c:v>-19.015142457065579</c:v>
                </c:pt>
                <c:pt idx="554">
                  <c:v>-19.289417077065458</c:v>
                </c:pt>
                <c:pt idx="555">
                  <c:v>-19.567263117065664</c:v>
                </c:pt>
                <c:pt idx="556">
                  <c:v>-20.163162963219591</c:v>
                </c:pt>
                <c:pt idx="557">
                  <c:v>-19.891028953800244</c:v>
                </c:pt>
                <c:pt idx="558">
                  <c:v>-18.894839437065642</c:v>
                </c:pt>
                <c:pt idx="559">
                  <c:v>-17.706581237065556</c:v>
                </c:pt>
                <c:pt idx="560">
                  <c:v>-16.38804670706579</c:v>
                </c:pt>
                <c:pt idx="561">
                  <c:v>-15.239852484412495</c:v>
                </c:pt>
                <c:pt idx="562">
                  <c:v>-14.212540437065687</c:v>
                </c:pt>
                <c:pt idx="563">
                  <c:v>-12.874694886296618</c:v>
                </c:pt>
                <c:pt idx="564">
                  <c:v>-5.5409380261564998</c:v>
                </c:pt>
                <c:pt idx="565">
                  <c:v>-3.8577570170656088</c:v>
                </c:pt>
                <c:pt idx="566">
                  <c:v>-2.4768656476779114</c:v>
                </c:pt>
                <c:pt idx="567">
                  <c:v>-0.58781211706563719</c:v>
                </c:pt>
                <c:pt idx="568">
                  <c:v>0.79159532293446944</c:v>
                </c:pt>
                <c:pt idx="569">
                  <c:v>2.3814101229342644</c:v>
                </c:pt>
                <c:pt idx="570">
                  <c:v>4.0790700666078274</c:v>
                </c:pt>
                <c:pt idx="571">
                  <c:v>5.1112987829343481</c:v>
                </c:pt>
                <c:pt idx="572">
                  <c:v>5.8224536365574968</c:v>
                </c:pt>
                <c:pt idx="573">
                  <c:v>11.060253070434355</c:v>
                </c:pt>
                <c:pt idx="574">
                  <c:v>12.442680592934307</c:v>
                </c:pt>
                <c:pt idx="575">
                  <c:v>13.53723922293425</c:v>
                </c:pt>
                <c:pt idx="576">
                  <c:v>14.07066965566171</c:v>
                </c:pt>
                <c:pt idx="577">
                  <c:v>14.024927162934212</c:v>
                </c:pt>
                <c:pt idx="578">
                  <c:v>14.243062542934462</c:v>
                </c:pt>
                <c:pt idx="579">
                  <c:v>14.837727262934365</c:v>
                </c:pt>
                <c:pt idx="580">
                  <c:v>15.451584882934354</c:v>
                </c:pt>
                <c:pt idx="581">
                  <c:v>16.630174725039584</c:v>
                </c:pt>
                <c:pt idx="582">
                  <c:v>16.707390232934223</c:v>
                </c:pt>
                <c:pt idx="583">
                  <c:v>16.568814270689348</c:v>
                </c:pt>
                <c:pt idx="584">
                  <c:v>16.424796452934402</c:v>
                </c:pt>
                <c:pt idx="585">
                  <c:v>16.378181292934126</c:v>
                </c:pt>
                <c:pt idx="586">
                  <c:v>16.483395652934419</c:v>
                </c:pt>
                <c:pt idx="587">
                  <c:v>16.65301531293429</c:v>
                </c:pt>
                <c:pt idx="588">
                  <c:v>16.739167763886737</c:v>
                </c:pt>
                <c:pt idx="589">
                  <c:v>16.82151857307522</c:v>
                </c:pt>
                <c:pt idx="590">
                  <c:v>16.375689471169633</c:v>
                </c:pt>
                <c:pt idx="591">
                  <c:v>16.062010942934275</c:v>
                </c:pt>
                <c:pt idx="592">
                  <c:v>15.552994082934434</c:v>
                </c:pt>
                <c:pt idx="593">
                  <c:v>14.680632272934421</c:v>
                </c:pt>
                <c:pt idx="594">
                  <c:v>13.768069372730253</c:v>
                </c:pt>
                <c:pt idx="595">
                  <c:v>12.918696222934329</c:v>
                </c:pt>
                <c:pt idx="596">
                  <c:v>12.000005649600936</c:v>
                </c:pt>
                <c:pt idx="597">
                  <c:v>8.3895622675497243</c:v>
                </c:pt>
                <c:pt idx="598">
                  <c:v>7.0828723273787055</c:v>
                </c:pt>
                <c:pt idx="599">
                  <c:v>5.7945738829342304</c:v>
                </c:pt>
                <c:pt idx="600">
                  <c:v>4.7178800870159607</c:v>
                </c:pt>
                <c:pt idx="601">
                  <c:v>4.4211818029344272</c:v>
                </c:pt>
                <c:pt idx="602">
                  <c:v>4.2742688029345537</c:v>
                </c:pt>
                <c:pt idx="603">
                  <c:v>4.0236915229343371</c:v>
                </c:pt>
                <c:pt idx="604">
                  <c:v>3.8877201829343493</c:v>
                </c:pt>
                <c:pt idx="605">
                  <c:v>3.8236248829343302</c:v>
                </c:pt>
                <c:pt idx="606">
                  <c:v>3.1360550747151539</c:v>
                </c:pt>
                <c:pt idx="607">
                  <c:v>2.5841900429344209</c:v>
                </c:pt>
                <c:pt idx="608">
                  <c:v>1.655798122934371</c:v>
                </c:pt>
                <c:pt idx="609">
                  <c:v>0.16742903293439362</c:v>
                </c:pt>
                <c:pt idx="610">
                  <c:v>-1.0728678070658475</c:v>
                </c:pt>
                <c:pt idx="611">
                  <c:v>-2.1867926670657312</c:v>
                </c:pt>
                <c:pt idx="612">
                  <c:v>-3.1479549255762862</c:v>
                </c:pt>
                <c:pt idx="613">
                  <c:v>-6.8144079170656919</c:v>
                </c:pt>
                <c:pt idx="614">
                  <c:v>-8.2674337670658407</c:v>
                </c:pt>
                <c:pt idx="615">
                  <c:v>-9.836636567065792</c:v>
                </c:pt>
                <c:pt idx="616">
                  <c:v>-11.316641717065645</c:v>
                </c:pt>
                <c:pt idx="617">
                  <c:v>-12.410533037065653</c:v>
                </c:pt>
                <c:pt idx="618">
                  <c:v>-13.605872770126823</c:v>
                </c:pt>
                <c:pt idx="619">
                  <c:v>-14.729878377065669</c:v>
                </c:pt>
                <c:pt idx="620">
                  <c:v>-15.609820573587402</c:v>
                </c:pt>
                <c:pt idx="621">
                  <c:v>-17.329390742065652</c:v>
                </c:pt>
                <c:pt idx="622">
                  <c:v>-17.498404517065541</c:v>
                </c:pt>
                <c:pt idx="623">
                  <c:v>-17.68737611706559</c:v>
                </c:pt>
                <c:pt idx="624">
                  <c:v>-17.67983499461679</c:v>
                </c:pt>
                <c:pt idx="625">
                  <c:v>-17.355280097065503</c:v>
                </c:pt>
                <c:pt idx="626">
                  <c:v>-17.015544447065629</c:v>
                </c:pt>
                <c:pt idx="627">
                  <c:v>-16.825676517065659</c:v>
                </c:pt>
                <c:pt idx="628">
                  <c:v>-16.730930227065713</c:v>
                </c:pt>
                <c:pt idx="629">
                  <c:v>-16.671713005954558</c:v>
                </c:pt>
                <c:pt idx="630">
                  <c:v>-15.68520323827777</c:v>
                </c:pt>
                <c:pt idx="631">
                  <c:v>-15.352898517065658</c:v>
                </c:pt>
                <c:pt idx="632">
                  <c:v>-14.729606247065682</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-7.1345951578819049</c:v>
                </c:pt>
                <c:pt idx="642">
                  <c:v>-6.2256350170655743</c:v>
                </c:pt>
                <c:pt idx="643">
                  <c:v>-5.1581249670658558</c:v>
                </c:pt>
                <c:pt idx="644">
                  <c:v>-3.919957567065623</c:v>
                </c:pt>
                <c:pt idx="645">
                  <c:v>-3.4345251170656597</c:v>
                </c:pt>
                <c:pt idx="646">
                  <c:v>0.35477219062667587</c:v>
                </c:pt>
                <c:pt idx="647">
                  <c:v>1.289968520296938</c:v>
                </c:pt>
                <c:pt idx="648">
                  <c:v>3.0777528210786853</c:v>
                </c:pt>
                <c:pt idx="649">
                  <c:v>4.5159313029343906</c:v>
                </c:pt>
                <c:pt idx="650">
                  <c:v>5.9901834529342484</c:v>
                </c:pt>
                <c:pt idx="651">
                  <c:v>7.1320116506111875</c:v>
                </c:pt>
                <c:pt idx="652">
                  <c:v>8.2938226629343159</c:v>
                </c:pt>
                <c:pt idx="653">
                  <c:v>8.7715032502813006</c:v>
                </c:pt>
                <c:pt idx="654">
                  <c:v>8.9819932162676732</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8.2353914829342596</c:v>
                </c:pt>
                <c:pt idx="675">
                  <c:v>7.8430411829343614</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5.065083168648445</c:v>
                </c:pt>
                <c:pt idx="684">
                  <c:v>5.0612976829344625</c:v>
                </c:pt>
                <c:pt idx="685">
                  <c:v>4.8695524429342498</c:v>
                </c:pt>
                <c:pt idx="686">
                  <c:v>4.6513139829343206</c:v>
                </c:pt>
                <c:pt idx="687">
                  <c:v>4.4561262465706619</c:v>
                </c:pt>
                <c:pt idx="688">
                  <c:v>3.8339543273788577</c:v>
                </c:pt>
                <c:pt idx="689">
                  <c:v>3.6565727978279092</c:v>
                </c:pt>
                <c:pt idx="690">
                  <c:v>3.4928761429343922</c:v>
                </c:pt>
                <c:pt idx="691">
                  <c:v>3.2961897629342949</c:v>
                </c:pt>
                <c:pt idx="692">
                  <c:v>3.0178667329342375</c:v>
                </c:pt>
                <c:pt idx="693">
                  <c:v>2.7298804829343912</c:v>
                </c:pt>
                <c:pt idx="694">
                  <c:v>2.5369864033424108</c:v>
                </c:pt>
                <c:pt idx="695">
                  <c:v>2.3186470912676187</c:v>
                </c:pt>
                <c:pt idx="696">
                  <c:v>1.2876470450963211</c:v>
                </c:pt>
                <c:pt idx="697">
                  <c:v>1.2940093029343978</c:v>
                </c:pt>
                <c:pt idx="698">
                  <c:v>1.4316460229344554</c:v>
                </c:pt>
                <c:pt idx="699">
                  <c:v>1.6933418726250977</c:v>
                </c:pt>
                <c:pt idx="700">
                  <c:v>2.0289080429343405</c:v>
                </c:pt>
                <c:pt idx="701">
                  <c:v>2.2792336229342847</c:v>
                </c:pt>
                <c:pt idx="702">
                  <c:v>2.4210699829344122</c:v>
                </c:pt>
                <c:pt idx="703">
                  <c:v>2.5154328829341921</c:v>
                </c:pt>
                <c:pt idx="704">
                  <c:v>2.5340780579342663</c:v>
                </c:pt>
                <c:pt idx="705">
                  <c:v>1.7382591764124982</c:v>
                </c:pt>
                <c:pt idx="706">
                  <c:v>1.2997072529341795</c:v>
                </c:pt>
                <c:pt idx="707">
                  <c:v>0.83862696293448502</c:v>
                </c:pt>
                <c:pt idx="708">
                  <c:v>0.50279718905672044</c:v>
                </c:pt>
                <c:pt idx="709">
                  <c:v>0.17977514293437491</c:v>
                </c:pt>
                <c:pt idx="710">
                  <c:v>-3.8777667065673517E-2</c:v>
                </c:pt>
                <c:pt idx="711">
                  <c:v>-0.21329735110826731</c:v>
                </c:pt>
                <c:pt idx="712">
                  <c:v>1.2831754234746882</c:v>
                </c:pt>
                <c:pt idx="713">
                  <c:v>2.1105078107693802</c:v>
                </c:pt>
                <c:pt idx="714">
                  <c:v>3.4624903829342344</c:v>
                </c:pt>
                <c:pt idx="715">
                  <c:v>4.5519293229343392</c:v>
                </c:pt>
                <c:pt idx="716">
                  <c:v>5.6911572329343159</c:v>
                </c:pt>
                <c:pt idx="717">
                  <c:v>6.6248376929342845</c:v>
                </c:pt>
                <c:pt idx="718">
                  <c:v>8.0516631890567485</c:v>
                </c:pt>
                <c:pt idx="719">
                  <c:v>9.1442996829342409</c:v>
                </c:pt>
                <c:pt idx="720">
                  <c:v>9.3973388829342923</c:v>
                </c:pt>
                <c:pt idx="721">
                  <c:v>12.199330150791448</c:v>
                </c:pt>
                <c:pt idx="722">
                  <c:v>12.803608042934329</c:v>
                </c:pt>
                <c:pt idx="723">
                  <c:v>13.60977108293431</c:v>
                </c:pt>
                <c:pt idx="724">
                  <c:v>13.825333556403622</c:v>
                </c:pt>
                <c:pt idx="725">
                  <c:v>13.440114392934234</c:v>
                </c:pt>
                <c:pt idx="726">
                  <c:v>12.893975962934448</c:v>
                </c:pt>
                <c:pt idx="727">
                  <c:v>11.676882562934352</c:v>
                </c:pt>
                <c:pt idx="728">
                  <c:v>10.410604642934416</c:v>
                </c:pt>
                <c:pt idx="729">
                  <c:v>9.5612401727895229</c:v>
                </c:pt>
                <c:pt idx="730">
                  <c:v>7.1200848829343215</c:v>
                </c:pt>
                <c:pt idx="731">
                  <c:v>-0.33230242956568767</c:v>
                </c:pt>
                <c:pt idx="732">
                  <c:v>-2.2772902770657639</c:v>
                </c:pt>
                <c:pt idx="733">
                  <c:v>-3.9714557270657389</c:v>
                </c:pt>
                <c:pt idx="734">
                  <c:v>-5.4438563098368036</c:v>
                </c:pt>
                <c:pt idx="735">
                  <c:v>-7.0016874469627339</c:v>
                </c:pt>
                <c:pt idx="736">
                  <c:v>-8.3042448996743108</c:v>
                </c:pt>
                <c:pt idx="737">
                  <c:v>-14.745107992065599</c:v>
                </c:pt>
                <c:pt idx="738">
                  <c:v>-16.300995427065704</c:v>
                </c:pt>
                <c:pt idx="739">
                  <c:v>-17.800670586453229</c:v>
                </c:pt>
                <c:pt idx="740">
                  <c:v>-19.419605657065588</c:v>
                </c:pt>
                <c:pt idx="741">
                  <c:v>-20.7412215170657</c:v>
                </c:pt>
                <c:pt idx="742">
                  <c:v>-22.001407117065625</c:v>
                </c:pt>
                <c:pt idx="743">
                  <c:v>-22.486769157065844</c:v>
                </c:pt>
                <c:pt idx="744">
                  <c:v>-22.651697106756195</c:v>
                </c:pt>
                <c:pt idx="745">
                  <c:v>-22.916625117065678</c:v>
                </c:pt>
                <c:pt idx="746">
                  <c:v>-24.553350280701952</c:v>
                </c:pt>
                <c:pt idx="747">
                  <c:v>-24.307539807065616</c:v>
                </c:pt>
                <c:pt idx="748">
                  <c:v>-23.568411677065644</c:v>
                </c:pt>
                <c:pt idx="749">
                  <c:v>-22.213047027065684</c:v>
                </c:pt>
                <c:pt idx="750">
                  <c:v>-20.48132387706551</c:v>
                </c:pt>
                <c:pt idx="751">
                  <c:v>-18.854328535432956</c:v>
                </c:pt>
                <c:pt idx="752">
                  <c:v>-16.710224967065727</c:v>
                </c:pt>
                <c:pt idx="753">
                  <c:v>-15.204720577065569</c:v>
                </c:pt>
                <c:pt idx="754">
                  <c:v>-14.228722956351357</c:v>
                </c:pt>
                <c:pt idx="755">
                  <c:v>-10.651387974208546</c:v>
                </c:pt>
                <c:pt idx="756">
                  <c:v>-9.8101571170655877</c:v>
                </c:pt>
                <c:pt idx="757">
                  <c:v>-8.3835953670657268</c:v>
                </c:pt>
                <c:pt idx="758">
                  <c:v>-7.2680554538004705</c:v>
                </c:pt>
                <c:pt idx="759">
                  <c:v>-5.7023063670656455</c:v>
                </c:pt>
                <c:pt idx="760">
                  <c:v>-4.1279755570656569</c:v>
                </c:pt>
                <c:pt idx="761">
                  <c:v>-2.6263405270655653</c:v>
                </c:pt>
                <c:pt idx="762">
                  <c:v>-0.77579092351724965</c:v>
                </c:pt>
                <c:pt idx="763">
                  <c:v>4.3739307314193212</c:v>
                </c:pt>
                <c:pt idx="764">
                  <c:v>5.1633280079343704</c:v>
                </c:pt>
                <c:pt idx="765">
                  <c:v>5.9086691629344479</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10.054619561946673</c:v>
                </c:pt>
                <c:pt idx="777">
                  <c:v>9.6044656629341656</c:v>
                </c:pt>
                <c:pt idx="778">
                  <c:v>8.8238200391843566</c:v>
                </c:pt>
                <c:pt idx="779">
                  <c:v>6.0307094092501181</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-6.7339400914244401</c:v>
                </c:pt>
                <c:pt idx="789">
                  <c:v>-7.955020737065567</c:v>
                </c:pt>
                <c:pt idx="790">
                  <c:v>-8.9004902870655016</c:v>
                </c:pt>
                <c:pt idx="791">
                  <c:v>-9.4778971570656623</c:v>
                </c:pt>
                <c:pt idx="792">
                  <c:v>-9.6062710370657989</c:v>
                </c:pt>
                <c:pt idx="793">
                  <c:v>-9.522105647677801</c:v>
                </c:pt>
                <c:pt idx="794">
                  <c:v>-9.4125810953265212</c:v>
                </c:pt>
                <c:pt idx="795">
                  <c:v>-8.1208691802235489</c:v>
                </c:pt>
                <c:pt idx="796">
                  <c:v>-7.6967942370658635</c:v>
                </c:pt>
                <c:pt idx="797">
                  <c:v>-7.4588753170656048</c:v>
                </c:pt>
                <c:pt idx="798">
                  <c:v>-7.2012356370656221</c:v>
                </c:pt>
                <c:pt idx="799">
                  <c:v>-6.9055161995399885</c:v>
                </c:pt>
                <c:pt idx="800">
                  <c:v>-6.4299605070658288</c:v>
                </c:pt>
                <c:pt idx="801">
                  <c:v>-6.1413888888046904</c:v>
                </c:pt>
                <c:pt idx="802">
                  <c:v>-5.7753245494981229</c:v>
                </c:pt>
                <c:pt idx="803">
                  <c:v>-5.4225608070657367</c:v>
                </c:pt>
                <c:pt idx="804">
                  <c:v>-4.7133699640044231</c:v>
                </c:pt>
                <c:pt idx="805">
                  <c:v>-4.1153662170656276</c:v>
                </c:pt>
                <c:pt idx="806">
                  <c:v>-3.6586362970655841</c:v>
                </c:pt>
                <c:pt idx="807">
                  <c:v>-2.895268517065781</c:v>
                </c:pt>
                <c:pt idx="808">
                  <c:v>-2.0896919370656093</c:v>
                </c:pt>
                <c:pt idx="809">
                  <c:v>-1.4118166531482192</c:v>
                </c:pt>
                <c:pt idx="810">
                  <c:v>-1.0959463670656624</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5.4763085029344012</c:v>
                </c:pt>
                <c:pt idx="819">
                  <c:v>5.4648718394560376</c:v>
                </c:pt>
                <c:pt idx="820">
                  <c:v>5.0474238131668985</c:v>
                </c:pt>
                <c:pt idx="821">
                  <c:v>5.0066666229342571</c:v>
                </c:pt>
                <c:pt idx="822">
                  <c:v>5.0508800079344445</c:v>
                </c:pt>
                <c:pt idx="823">
                  <c:v>5.1436882029343138</c:v>
                </c:pt>
                <c:pt idx="824">
                  <c:v>5.1673251829342632</c:v>
                </c:pt>
                <c:pt idx="825">
                  <c:v>5.1936531529343126</c:v>
                </c:pt>
                <c:pt idx="826">
                  <c:v>5.1304288529341884</c:v>
                </c:pt>
                <c:pt idx="827">
                  <c:v>5.0202262025220392</c:v>
                </c:pt>
                <c:pt idx="828">
                  <c:v>4.9405248829343362</c:v>
                </c:pt>
                <c:pt idx="829">
                  <c:v>4.4065539543628747</c:v>
                </c:pt>
                <c:pt idx="830">
                  <c:v>4.3408944729343384</c:v>
                </c:pt>
                <c:pt idx="831">
                  <c:v>4.2304003629342484</c:v>
                </c:pt>
                <c:pt idx="832">
                  <c:v>4.1620262929344065</c:v>
                </c:pt>
                <c:pt idx="833">
                  <c:v>4.115466448590837</c:v>
                </c:pt>
                <c:pt idx="834">
                  <c:v>4.0323350359954855</c:v>
                </c:pt>
                <c:pt idx="835">
                  <c:v>3.9316182829343518</c:v>
                </c:pt>
                <c:pt idx="836">
                  <c:v>3.8410636229342803</c:v>
                </c:pt>
                <c:pt idx="837">
                  <c:v>3.7369648829343451</c:v>
                </c:pt>
                <c:pt idx="838">
                  <c:v>3.1530095714590232</c:v>
                </c:pt>
                <c:pt idx="839">
                  <c:v>3.122249485344009</c:v>
                </c:pt>
                <c:pt idx="840">
                  <c:v>2.5140243022890019</c:v>
                </c:pt>
                <c:pt idx="841">
                  <c:v>1.3000899029343742</c:v>
                </c:pt>
                <c:pt idx="842">
                  <c:v>0.11858556293434218</c:v>
                </c:pt>
                <c:pt idx="843">
                  <c:v>-0.96766669706556763</c:v>
                </c:pt>
                <c:pt idx="844">
                  <c:v>-2.0946643335605257</c:v>
                </c:pt>
                <c:pt idx="845">
                  <c:v>-2.8092824129840417</c:v>
                </c:pt>
                <c:pt idx="846">
                  <c:v>-3.4972137519863717</c:v>
                </c:pt>
                <c:pt idx="847">
                  <c:v>-3.3469010770656809</c:v>
                </c:pt>
                <c:pt idx="848">
                  <c:v>-3.2649303670656655</c:v>
                </c:pt>
                <c:pt idx="849">
                  <c:v>-3.1452863270656621</c:v>
                </c:pt>
                <c:pt idx="850">
                  <c:v>-2.9034839624265651</c:v>
                </c:pt>
                <c:pt idx="851">
                  <c:v>-2.6289132170655805</c:v>
                </c:pt>
                <c:pt idx="852">
                  <c:v>-2.5579538170656235</c:v>
                </c:pt>
                <c:pt idx="853">
                  <c:v>-2.4470351170658087</c:v>
                </c:pt>
                <c:pt idx="854">
                  <c:v>-2.2683696286936055</c:v>
                </c:pt>
                <c:pt idx="855">
                  <c:v>-1.4697739684172149</c:v>
                </c:pt>
                <c:pt idx="856">
                  <c:v>-1.0596010970656904</c:v>
                </c:pt>
                <c:pt idx="857">
                  <c:v>-0.25841186706557612</c:v>
                </c:pt>
                <c:pt idx="858">
                  <c:v>0.27099528293432235</c:v>
                </c:pt>
                <c:pt idx="859">
                  <c:v>0.47293492838889567</c:v>
                </c:pt>
                <c:pt idx="860">
                  <c:v>2.3040406236749589</c:v>
                </c:pt>
                <c:pt idx="861">
                  <c:v>3.3595714929342777</c:v>
                </c:pt>
                <c:pt idx="862">
                  <c:v>4.3992597229344002</c:v>
                </c:pt>
                <c:pt idx="863">
                  <c:v>5.4793889729343297</c:v>
                </c:pt>
                <c:pt idx="864">
                  <c:v>7.1279740079344247</c:v>
                </c:pt>
                <c:pt idx="865">
                  <c:v>7.6710440620387015</c:v>
                </c:pt>
                <c:pt idx="866">
                  <c:v>9.7942545704343029</c:v>
                </c:pt>
                <c:pt idx="867">
                  <c:v>9.8895596329344979</c:v>
                </c:pt>
                <c:pt idx="868">
                  <c:v>9.646735522934236</c:v>
                </c:pt>
                <c:pt idx="869">
                  <c:v>9.213141182934363</c:v>
                </c:pt>
                <c:pt idx="870">
                  <c:v>8.7768486148931686</c:v>
                </c:pt>
                <c:pt idx="871">
                  <c:v>8.0448174687929939</c:v>
                </c:pt>
                <c:pt idx="872">
                  <c:v>5.78860183030271</c:v>
                </c:pt>
                <c:pt idx="873">
                  <c:v>4.8911475629344352</c:v>
                </c:pt>
                <c:pt idx="874">
                  <c:v>4.0022251429342024</c:v>
                </c:pt>
                <c:pt idx="875">
                  <c:v>2.7407713880890072</c:v>
                </c:pt>
                <c:pt idx="876">
                  <c:v>1.4845462329344175</c:v>
                </c:pt>
                <c:pt idx="877">
                  <c:v>0.22563842293436664</c:v>
                </c:pt>
                <c:pt idx="878">
                  <c:v>-1.7551493970658045</c:v>
                </c:pt>
                <c:pt idx="879">
                  <c:v>-3.6084219149379408</c:v>
                </c:pt>
                <c:pt idx="880">
                  <c:v>-8.3284257198054377</c:v>
                </c:pt>
                <c:pt idx="881">
                  <c:v>-8.4872289170656376</c:v>
                </c:pt>
                <c:pt idx="882">
                  <c:v>-8.5605491670656768</c:v>
                </c:pt>
                <c:pt idx="883">
                  <c:v>-8.7092821995399277</c:v>
                </c:pt>
                <c:pt idx="884">
                  <c:v>-8.6592626555271508</c:v>
                </c:pt>
                <c:pt idx="885">
                  <c:v>-8.5525879470655273</c:v>
                </c:pt>
                <c:pt idx="886">
                  <c:v>-8.9619462370659413</c:v>
                </c:pt>
                <c:pt idx="887">
                  <c:v>-9.2882296070655439</c:v>
                </c:pt>
                <c:pt idx="888">
                  <c:v>-8.9673603118709195</c:v>
                </c:pt>
                <c:pt idx="889">
                  <c:v>-7.7519499170658435</c:v>
                </c:pt>
                <c:pt idx="890">
                  <c:v>-5.7209561970655445</c:v>
                </c:pt>
                <c:pt idx="891">
                  <c:v>-4.8321000170656463</c:v>
                </c:pt>
                <c:pt idx="892">
                  <c:v>-4.2786852884942324</c:v>
                </c:pt>
                <c:pt idx="893">
                  <c:v>-1.4256151170656017</c:v>
                </c:pt>
                <c:pt idx="894">
                  <c:v>-0.44483927496038689</c:v>
                </c:pt>
                <c:pt idx="895">
                  <c:v>1.4686804329343914</c:v>
                </c:pt>
                <c:pt idx="896">
                  <c:v>3.0719456329341543</c:v>
                </c:pt>
                <c:pt idx="897">
                  <c:v>4.7824457829343459</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4.6020732074369333</c:v>
                </c:pt>
                <c:pt idx="5">
                  <c:v>4.6013021359979014</c:v>
                </c:pt>
                <c:pt idx="6">
                  <c:v>4.5943989017492575</c:v>
                </c:pt>
                <c:pt idx="7">
                  <c:v>4.6071004922845464</c:v>
                </c:pt>
                <c:pt idx="8">
                  <c:v>4.6082451750712039</c:v>
                </c:pt>
                <c:pt idx="9">
                  <c:v>4.6029763291999455</c:v>
                </c:pt>
                <c:pt idx="10">
                  <c:v>4.6043864407268451</c:v>
                </c:pt>
                <c:pt idx="11">
                  <c:v>4.6008970678346373</c:v>
                </c:pt>
                <c:pt idx="12">
                  <c:v>4.5952588605112465</c:v>
                </c:pt>
                <c:pt idx="13">
                  <c:v>4.5808550540255615</c:v>
                </c:pt>
                <c:pt idx="14">
                  <c:v>4.6064536354246695</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8.1400785643774896</c:v>
                </c:pt>
                <c:pt idx="28">
                  <c:v>7.8846092644699866</c:v>
                </c:pt>
                <c:pt idx="29">
                  <c:v>8.0302605820633186</c:v>
                </c:pt>
                <c:pt idx="30">
                  <c:v>8.5073082765081836</c:v>
                </c:pt>
                <c:pt idx="31">
                  <c:v>9.6388706492185712</c:v>
                </c:pt>
                <c:pt idx="32">
                  <c:v>11.565171294127452</c:v>
                </c:pt>
                <c:pt idx="33">
                  <c:v>13.868197245769579</c:v>
                </c:pt>
                <c:pt idx="34">
                  <c:v>16.199678676185826</c:v>
                </c:pt>
                <c:pt idx="35">
                  <c:v>18.010551097287205</c:v>
                </c:pt>
                <c:pt idx="36">
                  <c:v>19.213583582889729</c:v>
                </c:pt>
                <c:pt idx="37">
                  <c:v>19.668297810950026</c:v>
                </c:pt>
                <c:pt idx="38">
                  <c:v>18.968996026531389</c:v>
                </c:pt>
                <c:pt idx="39">
                  <c:v>17.153027828963229</c:v>
                </c:pt>
                <c:pt idx="40">
                  <c:v>14.446842979590002</c:v>
                </c:pt>
                <c:pt idx="41">
                  <c:v>11.147790576506496</c:v>
                </c:pt>
                <c:pt idx="42">
                  <c:v>7.6197692675579276</c:v>
                </c:pt>
                <c:pt idx="43">
                  <c:v>3.9782715064175282</c:v>
                </c:pt>
                <c:pt idx="44">
                  <c:v>0.45780246332871954</c:v>
                </c:pt>
                <c:pt idx="45">
                  <c:v>-2.4311749442520791</c:v>
                </c:pt>
                <c:pt idx="46">
                  <c:v>-4.5801027212998324</c:v>
                </c:pt>
                <c:pt idx="47">
                  <c:v>-6.486021929943333</c:v>
                </c:pt>
                <c:pt idx="48">
                  <c:v>-8.4900962693293458</c:v>
                </c:pt>
                <c:pt idx="49">
                  <c:v>-10.134001073402143</c:v>
                </c:pt>
                <c:pt idx="50">
                  <c:v>-10.8922901928768</c:v>
                </c:pt>
                <c:pt idx="51">
                  <c:v>-10.970976097063074</c:v>
                </c:pt>
                <c:pt idx="52">
                  <c:v>-10.92185762644786</c:v>
                </c:pt>
                <c:pt idx="53">
                  <c:v>-10.59357262843622</c:v>
                </c:pt>
                <c:pt idx="54">
                  <c:v>-9.7850257627927562</c:v>
                </c:pt>
                <c:pt idx="55">
                  <c:v>-8.5952972714375164</c:v>
                </c:pt>
                <c:pt idx="56">
                  <c:v>-7.2895235625198493</c:v>
                </c:pt>
                <c:pt idx="57">
                  <c:v>-6.0797862596640897</c:v>
                </c:pt>
                <c:pt idx="58">
                  <c:v>-5.2742285883653892</c:v>
                </c:pt>
                <c:pt idx="59">
                  <c:v>-4.7790079993233423</c:v>
                </c:pt>
                <c:pt idx="60">
                  <c:v>-4.2870924629296923</c:v>
                </c:pt>
                <c:pt idx="61">
                  <c:v>-3.5638683203980577</c:v>
                </c:pt>
                <c:pt idx="62">
                  <c:v>-2.1337865346239653</c:v>
                </c:pt>
                <c:pt idx="63">
                  <c:v>0.19683095275331652</c:v>
                </c:pt>
                <c:pt idx="64">
                  <c:v>3.014024665868078</c:v>
                </c:pt>
                <c:pt idx="65">
                  <c:v>5.7404697452938249</c:v>
                </c:pt>
                <c:pt idx="66">
                  <c:v>7.9489291558840325</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-8.4794293352295522</c:v>
                </c:pt>
                <c:pt idx="79">
                  <c:v>-10.291894404663367</c:v>
                </c:pt>
                <c:pt idx="80">
                  <c:v>-11.861683156450624</c:v>
                </c:pt>
                <c:pt idx="81">
                  <c:v>-13.296616653265152</c:v>
                </c:pt>
                <c:pt idx="82">
                  <c:v>-12.129639066689306</c:v>
                </c:pt>
                <c:pt idx="83">
                  <c:v>-9.8370320373891289</c:v>
                </c:pt>
                <c:pt idx="84">
                  <c:v>-7.1669854153503785</c:v>
                </c:pt>
                <c:pt idx="85">
                  <c:v>-4.5495723828377974</c:v>
                </c:pt>
                <c:pt idx="86">
                  <c:v>-2.2495746335097087</c:v>
                </c:pt>
                <c:pt idx="87">
                  <c:v>-0.17638743129614945</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10.006634671869874</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1.9939478282122167</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-2.8568248960101768</c:v>
                </c:pt>
                <c:pt idx="123">
                  <c:v>-1.9042083948577211</c:v>
                </c:pt>
                <c:pt idx="124">
                  <c:v>-1.0472274435538793</c:v>
                </c:pt>
                <c:pt idx="125">
                  <c:v>-0.28980287424617818</c:v>
                </c:pt>
                <c:pt idx="126">
                  <c:v>0.51822869156987572</c:v>
                </c:pt>
                <c:pt idx="127">
                  <c:v>1.8338072888230954</c:v>
                </c:pt>
                <c:pt idx="128">
                  <c:v>1.8363592751699958</c:v>
                </c:pt>
                <c:pt idx="129">
                  <c:v>1.5845852214399381</c:v>
                </c:pt>
                <c:pt idx="130">
                  <c:v>1.2468562726449028</c:v>
                </c:pt>
                <c:pt idx="131">
                  <c:v>1.0927014833713997</c:v>
                </c:pt>
                <c:pt idx="132">
                  <c:v>1.1241350764056661</c:v>
                </c:pt>
                <c:pt idx="133">
                  <c:v>1.0514670242241095</c:v>
                </c:pt>
                <c:pt idx="134">
                  <c:v>0.96856454069920517</c:v>
                </c:pt>
                <c:pt idx="135">
                  <c:v>0.377248881859374</c:v>
                </c:pt>
                <c:pt idx="136">
                  <c:v>0.46390250527645194</c:v>
                </c:pt>
                <c:pt idx="137">
                  <c:v>0.5423466207661245</c:v>
                </c:pt>
                <c:pt idx="138">
                  <c:v>0.52307660806076228</c:v>
                </c:pt>
                <c:pt idx="139">
                  <c:v>0.51157069905793973</c:v>
                </c:pt>
                <c:pt idx="140">
                  <c:v>0.69528480156647365</c:v>
                </c:pt>
                <c:pt idx="141">
                  <c:v>1.3692372495724638</c:v>
                </c:pt>
                <c:pt idx="142">
                  <c:v>2.4275200404976478</c:v>
                </c:pt>
                <c:pt idx="143">
                  <c:v>3.2049778202594452</c:v>
                </c:pt>
                <c:pt idx="144">
                  <c:v>3.4468940896333877</c:v>
                </c:pt>
                <c:pt idx="145">
                  <c:v>4.1780466588353375</c:v>
                </c:pt>
                <c:pt idx="146">
                  <c:v>4.4573341185255142</c:v>
                </c:pt>
                <c:pt idx="147">
                  <c:v>4.6712678238343734</c:v>
                </c:pt>
                <c:pt idx="148">
                  <c:v>4.7946623059710127</c:v>
                </c:pt>
                <c:pt idx="149">
                  <c:v>4.2686579594759655</c:v>
                </c:pt>
                <c:pt idx="150">
                  <c:v>4.3727099340383564</c:v>
                </c:pt>
                <c:pt idx="151">
                  <c:v>5.4398235737767493</c:v>
                </c:pt>
                <c:pt idx="152">
                  <c:v>6.7929116513325685</c:v>
                </c:pt>
                <c:pt idx="153">
                  <c:v>7.8710008335131763</c:v>
                </c:pt>
                <c:pt idx="154">
                  <c:v>8.2459641411680682</c:v>
                </c:pt>
                <c:pt idx="155">
                  <c:v>8.0309614733086487</c:v>
                </c:pt>
                <c:pt idx="156">
                  <c:v>7.5966019299394274</c:v>
                </c:pt>
                <c:pt idx="157">
                  <c:v>6.3565601022646803</c:v>
                </c:pt>
                <c:pt idx="158">
                  <c:v>6.1937276525143972</c:v>
                </c:pt>
                <c:pt idx="159">
                  <c:v>6.4422497772896303</c:v>
                </c:pt>
                <c:pt idx="160">
                  <c:v>7.1082610489388571</c:v>
                </c:pt>
                <c:pt idx="161">
                  <c:v>7.9589768953900384</c:v>
                </c:pt>
                <c:pt idx="162">
                  <c:v>8.7538184552269058</c:v>
                </c:pt>
                <c:pt idx="163">
                  <c:v>8.3051605559037114</c:v>
                </c:pt>
                <c:pt idx="164">
                  <c:v>7.9918113602230694</c:v>
                </c:pt>
                <c:pt idx="165">
                  <c:v>7.7114474247742057</c:v>
                </c:pt>
                <c:pt idx="166">
                  <c:v>7.5214146383734741</c:v>
                </c:pt>
                <c:pt idx="167">
                  <c:v>7.2333154377985664</c:v>
                </c:pt>
                <c:pt idx="168">
                  <c:v>6.8971759499143745</c:v>
                </c:pt>
                <c:pt idx="169">
                  <c:v>6.7878341835673304</c:v>
                </c:pt>
                <c:pt idx="170">
                  <c:v>7.7544394054313983</c:v>
                </c:pt>
                <c:pt idx="171">
                  <c:v>8.6429298028147983</c:v>
                </c:pt>
                <c:pt idx="172">
                  <c:v>9.3437992674299721</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14.231939121800556</c:v>
                </c:pt>
                <c:pt idx="186">
                  <c:v>13.530150086050213</c:v>
                </c:pt>
                <c:pt idx="187">
                  <c:v>13.141628890838318</c:v>
                </c:pt>
                <c:pt idx="188">
                  <c:v>13.11201425307102</c:v>
                </c:pt>
                <c:pt idx="189">
                  <c:v>13.525060380862699</c:v>
                </c:pt>
                <c:pt idx="190">
                  <c:v>14.350155125263305</c:v>
                </c:pt>
                <c:pt idx="191">
                  <c:v>15.497111757780003</c:v>
                </c:pt>
                <c:pt idx="192">
                  <c:v>16.701138870707606</c:v>
                </c:pt>
                <c:pt idx="193">
                  <c:v>17.747808594550992</c:v>
                </c:pt>
                <c:pt idx="194">
                  <c:v>19.291997797329032</c:v>
                </c:pt>
                <c:pt idx="195">
                  <c:v>19.485176492970446</c:v>
                </c:pt>
                <c:pt idx="196">
                  <c:v>19.737905634819523</c:v>
                </c:pt>
                <c:pt idx="197">
                  <c:v>19.863328853894327</c:v>
                </c:pt>
                <c:pt idx="198">
                  <c:v>19.536021331843926</c:v>
                </c:pt>
                <c:pt idx="199">
                  <c:v>18.562636805719062</c:v>
                </c:pt>
                <c:pt idx="200">
                  <c:v>17.135245052004191</c:v>
                </c:pt>
                <c:pt idx="201">
                  <c:v>15.602708000168224</c:v>
                </c:pt>
                <c:pt idx="202">
                  <c:v>8.949910757786256</c:v>
                </c:pt>
                <c:pt idx="203">
                  <c:v>7.7620538141546334</c:v>
                </c:pt>
                <c:pt idx="204">
                  <c:v>6.1485700394295479</c:v>
                </c:pt>
                <c:pt idx="205">
                  <c:v>3.9473282000144159</c:v>
                </c:pt>
                <c:pt idx="206">
                  <c:v>1.3648105280803997</c:v>
                </c:pt>
                <c:pt idx="207">
                  <c:v>-5.9233230182330834</c:v>
                </c:pt>
                <c:pt idx="208">
                  <c:v>-7.6272075079573387</c:v>
                </c:pt>
                <c:pt idx="209">
                  <c:v>-9.0690868518118268</c:v>
                </c:pt>
                <c:pt idx="210">
                  <c:v>-10.472726850361081</c:v>
                </c:pt>
                <c:pt idx="211">
                  <c:v>-11.658974070187314</c:v>
                </c:pt>
                <c:pt idx="212">
                  <c:v>-12.920588329391165</c:v>
                </c:pt>
                <c:pt idx="213">
                  <c:v>-14.201951245779151</c:v>
                </c:pt>
                <c:pt idx="214">
                  <c:v>-15.408161438947568</c:v>
                </c:pt>
                <c:pt idx="215">
                  <c:v>-16.566058820258831</c:v>
                </c:pt>
                <c:pt idx="216">
                  <c:v>-16.289616475867344</c:v>
                </c:pt>
                <c:pt idx="217">
                  <c:v>-15.646153157515398</c:v>
                </c:pt>
                <c:pt idx="218">
                  <c:v>-14.75708595065662</c:v>
                </c:pt>
                <c:pt idx="219">
                  <c:v>-13.860690406164373</c:v>
                </c:pt>
                <c:pt idx="220">
                  <c:v>-12.973882625883006</c:v>
                </c:pt>
                <c:pt idx="221">
                  <c:v>-12.074624169654568</c:v>
                </c:pt>
                <c:pt idx="222">
                  <c:v>-11.052083834547126</c:v>
                </c:pt>
                <c:pt idx="223">
                  <c:v>-9.6897601056331819</c:v>
                </c:pt>
                <c:pt idx="224">
                  <c:v>-2.7245003020159335</c:v>
                </c:pt>
                <c:pt idx="225">
                  <c:v>-8.4397532862524813E-2</c:v>
                </c:pt>
                <c:pt idx="226">
                  <c:v>1.8578824155005549</c:v>
                </c:pt>
                <c:pt idx="227">
                  <c:v>2.7471864781416078</c:v>
                </c:pt>
                <c:pt idx="228">
                  <c:v>3.1845626504487399</c:v>
                </c:pt>
                <c:pt idx="229">
                  <c:v>4.0266606195511434</c:v>
                </c:pt>
                <c:pt idx="230">
                  <c:v>5.4467314610917583</c:v>
                </c:pt>
                <c:pt idx="231">
                  <c:v>6.9749267253123097</c:v>
                </c:pt>
                <c:pt idx="232">
                  <c:v>4.9898976664352546</c:v>
                </c:pt>
                <c:pt idx="233">
                  <c:v>4.1837526557862077</c:v>
                </c:pt>
                <c:pt idx="234">
                  <c:v>3.6956915469231442</c:v>
                </c:pt>
                <c:pt idx="235">
                  <c:v>3.8093085183992037</c:v>
                </c:pt>
                <c:pt idx="236">
                  <c:v>6.4197766619956127</c:v>
                </c:pt>
                <c:pt idx="237">
                  <c:v>6.8074886790046962</c:v>
                </c:pt>
                <c:pt idx="238">
                  <c:v>6.2549081233673975</c:v>
                </c:pt>
                <c:pt idx="239">
                  <c:v>5.5378757352671704</c:v>
                </c:pt>
                <c:pt idx="240">
                  <c:v>5.1302195581739465</c:v>
                </c:pt>
                <c:pt idx="241">
                  <c:v>4.9139317902221933</c:v>
                </c:pt>
                <c:pt idx="242">
                  <c:v>4.4922384911592914</c:v>
                </c:pt>
                <c:pt idx="243">
                  <c:v>3.2900312821359501</c:v>
                </c:pt>
                <c:pt idx="244">
                  <c:v>-3.1065947445647892</c:v>
                </c:pt>
                <c:pt idx="245">
                  <c:v>-4.4302700757331008</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c:v>
                </c:pt>
                <c:pt idx="257">
                  <c:v>-1.7194686256088398</c:v>
                </c:pt>
                <c:pt idx="258">
                  <c:v>-1.6222515075124022</c:v>
                </c:pt>
                <c:pt idx="259">
                  <c:v>-1.1539159090813651</c:v>
                </c:pt>
                <c:pt idx="260">
                  <c:v>9.3519740832732727E-3</c:v>
                </c:pt>
                <c:pt idx="261">
                  <c:v>0.93392667825230569</c:v>
                </c:pt>
                <c:pt idx="262">
                  <c:v>2.0442544481791032</c:v>
                </c:pt>
                <c:pt idx="263">
                  <c:v>6.4309309870109095</c:v>
                </c:pt>
                <c:pt idx="264">
                  <c:v>8.0894860251029179</c:v>
                </c:pt>
                <c:pt idx="265">
                  <c:v>9.7327994865756153</c:v>
                </c:pt>
                <c:pt idx="266">
                  <c:v>11.36776334535196</c:v>
                </c:pt>
                <c:pt idx="267">
                  <c:v>13.05719986003392</c:v>
                </c:pt>
                <c:pt idx="268">
                  <c:v>14.656526599687826</c:v>
                </c:pt>
                <c:pt idx="269">
                  <c:v>15.981163014363275</c:v>
                </c:pt>
                <c:pt idx="270">
                  <c:v>17.110078385206389</c:v>
                </c:pt>
                <c:pt idx="271">
                  <c:v>19.841134988987289</c:v>
                </c:pt>
                <c:pt idx="272">
                  <c:v>20.46132618323518</c:v>
                </c:pt>
                <c:pt idx="273">
                  <c:v>20.770796286813177</c:v>
                </c:pt>
                <c:pt idx="274">
                  <c:v>20.752413971026897</c:v>
                </c:pt>
                <c:pt idx="275">
                  <c:v>20.31689318166239</c:v>
                </c:pt>
                <c:pt idx="276">
                  <c:v>19.328132533678005</c:v>
                </c:pt>
                <c:pt idx="277">
                  <c:v>17.927702116910787</c:v>
                </c:pt>
                <c:pt idx="278">
                  <c:v>16.128420830394848</c:v>
                </c:pt>
                <c:pt idx="279">
                  <c:v>13.746294761538829</c:v>
                </c:pt>
                <c:pt idx="280">
                  <c:v>-0.95661989951727944</c:v>
                </c:pt>
                <c:pt idx="281">
                  <c:v>-4.9913192690858068</c:v>
                </c:pt>
                <c:pt idx="282">
                  <c:v>-8.2024642536936412</c:v>
                </c:pt>
                <c:pt idx="283">
                  <c:v>-10.973982594553753</c:v>
                </c:pt>
                <c:pt idx="284">
                  <c:v>-13.661507215332566</c:v>
                </c:pt>
                <c:pt idx="285">
                  <c:v>-16.055586874146023</c:v>
                </c:pt>
                <c:pt idx="286">
                  <c:v>-21.034867027308664</c:v>
                </c:pt>
                <c:pt idx="287">
                  <c:v>-22.469852129996891</c:v>
                </c:pt>
                <c:pt idx="288">
                  <c:v>-23.688579479620152</c:v>
                </c:pt>
                <c:pt idx="289">
                  <c:v>-24.445264870677637</c:v>
                </c:pt>
                <c:pt idx="290">
                  <c:v>-24.870708550722856</c:v>
                </c:pt>
                <c:pt idx="291">
                  <c:v>-24.997441041170653</c:v>
                </c:pt>
                <c:pt idx="292">
                  <c:v>-24.522985137897336</c:v>
                </c:pt>
                <c:pt idx="293">
                  <c:v>-23.684772787522739</c:v>
                </c:pt>
                <c:pt idx="294">
                  <c:v>-23.045277050168689</c:v>
                </c:pt>
                <c:pt idx="295">
                  <c:v>-17.109916731034591</c:v>
                </c:pt>
                <c:pt idx="296">
                  <c:v>-15.734053745801996</c:v>
                </c:pt>
                <c:pt idx="297">
                  <c:v>-14.178675478907593</c:v>
                </c:pt>
                <c:pt idx="298">
                  <c:v>-11.866168617569626</c:v>
                </c:pt>
                <c:pt idx="299">
                  <c:v>-8.3691791537228557</c:v>
                </c:pt>
                <c:pt idx="300">
                  <c:v>5.7257555244972913</c:v>
                </c:pt>
                <c:pt idx="301">
                  <c:v>8.9708079112794028</c:v>
                </c:pt>
                <c:pt idx="302">
                  <c:v>12.220296629250271</c:v>
                </c:pt>
                <c:pt idx="303">
                  <c:v>14.776832792818482</c:v>
                </c:pt>
                <c:pt idx="304">
                  <c:v>16.759852391068932</c:v>
                </c:pt>
                <c:pt idx="305">
                  <c:v>18.664202325805149</c:v>
                </c:pt>
                <c:pt idx="306">
                  <c:v>20.74810943403001</c:v>
                </c:pt>
                <c:pt idx="307">
                  <c:v>22.658066195164977</c:v>
                </c:pt>
                <c:pt idx="308">
                  <c:v>19.865213378977309</c:v>
                </c:pt>
                <c:pt idx="309">
                  <c:v>15.474961150737668</c:v>
                </c:pt>
                <c:pt idx="310">
                  <c:v>10.72523788786402</c:v>
                </c:pt>
                <c:pt idx="311">
                  <c:v>6.7278618836508484</c:v>
                </c:pt>
                <c:pt idx="312">
                  <c:v>3.9990966701911197</c:v>
                </c:pt>
                <c:pt idx="313">
                  <c:v>2.2062231256450797</c:v>
                </c:pt>
                <c:pt idx="314">
                  <c:v>0.97365045133718042</c:v>
                </c:pt>
                <c:pt idx="315">
                  <c:v>-1.9635792829811294</c:v>
                </c:pt>
                <c:pt idx="316">
                  <c:v>-3.9025767942110434</c:v>
                </c:pt>
                <c:pt idx="317">
                  <c:v>-5.1915104440570845</c:v>
                </c:pt>
                <c:pt idx="318">
                  <c:v>-6.1198342390615039</c:v>
                </c:pt>
                <c:pt idx="319">
                  <c:v>-7.6277281201540603</c:v>
                </c:pt>
                <c:pt idx="320">
                  <c:v>-9.5542707055415139</c:v>
                </c:pt>
                <c:pt idx="321">
                  <c:v>-11.522706028530306</c:v>
                </c:pt>
                <c:pt idx="322">
                  <c:v>-13.412648514013281</c:v>
                </c:pt>
                <c:pt idx="323">
                  <c:v>-14.95480049903486</c:v>
                </c:pt>
                <c:pt idx="324">
                  <c:v>-15.404965517543964</c:v>
                </c:pt>
                <c:pt idx="325">
                  <c:v>-15.065506937178125</c:v>
                </c:pt>
                <c:pt idx="326">
                  <c:v>-14.785803101566984</c:v>
                </c:pt>
                <c:pt idx="327">
                  <c:v>-14.902601157758006</c:v>
                </c:pt>
                <c:pt idx="328">
                  <c:v>-14.8772593345535</c:v>
                </c:pt>
                <c:pt idx="329">
                  <c:v>-14.523380555247924</c:v>
                </c:pt>
                <c:pt idx="330">
                  <c:v>-11.768303845757837</c:v>
                </c:pt>
                <c:pt idx="331">
                  <c:v>-10.936291182201913</c:v>
                </c:pt>
                <c:pt idx="332">
                  <c:v>-10.026819012870646</c:v>
                </c:pt>
                <c:pt idx="333">
                  <c:v>-8.7972875182361729</c:v>
                </c:pt>
                <c:pt idx="334">
                  <c:v>-7.0455227953022144</c:v>
                </c:pt>
                <c:pt idx="335">
                  <c:v>-4.9345899945694214</c:v>
                </c:pt>
                <c:pt idx="336">
                  <c:v>-3.0906108876511098</c:v>
                </c:pt>
                <c:pt idx="337">
                  <c:v>6.0108250760861681</c:v>
                </c:pt>
                <c:pt idx="338">
                  <c:v>8.0633366458655047</c:v>
                </c:pt>
                <c:pt idx="339">
                  <c:v>9.6996154678390383</c:v>
                </c:pt>
                <c:pt idx="340">
                  <c:v>10.860451044749279</c:v>
                </c:pt>
                <c:pt idx="341">
                  <c:v>11.791197431961319</c:v>
                </c:pt>
                <c:pt idx="342">
                  <c:v>12.527896627033499</c:v>
                </c:pt>
                <c:pt idx="343">
                  <c:v>12.048351473918585</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2.7169654334124629</c:v>
                </c:pt>
                <c:pt idx="358">
                  <c:v>1.6164584509837883</c:v>
                </c:pt>
                <c:pt idx="359">
                  <c:v>-4.7394109641930982</c:v>
                </c:pt>
                <c:pt idx="360">
                  <c:v>-6.9039375272672903</c:v>
                </c:pt>
                <c:pt idx="361">
                  <c:v>-9.4855963408587041</c:v>
                </c:pt>
                <c:pt idx="362">
                  <c:v>-11.930337789475848</c:v>
                </c:pt>
                <c:pt idx="363">
                  <c:v>-13.699052916982126</c:v>
                </c:pt>
                <c:pt idx="364">
                  <c:v>-14.782782336570056</c:v>
                </c:pt>
                <c:pt idx="365">
                  <c:v>-15.624060379408107</c:v>
                </c:pt>
                <c:pt idx="366">
                  <c:v>-16.967199169417285</c:v>
                </c:pt>
                <c:pt idx="367">
                  <c:v>-17.351268902674128</c:v>
                </c:pt>
                <c:pt idx="368">
                  <c:v>-17.4572746528486</c:v>
                </c:pt>
                <c:pt idx="369">
                  <c:v>-17.304085348759731</c:v>
                </c:pt>
                <c:pt idx="370">
                  <c:v>-16.89219883530706</c:v>
                </c:pt>
                <c:pt idx="371">
                  <c:v>-16.393646024641956</c:v>
                </c:pt>
                <c:pt idx="372">
                  <c:v>-16.045558942188663</c:v>
                </c:pt>
                <c:pt idx="373">
                  <c:v>-15.543584358531367</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12.596426495269952</c:v>
                </c:pt>
                <c:pt idx="389">
                  <c:v>13.725052873220109</c:v>
                </c:pt>
                <c:pt idx="390">
                  <c:v>14.77784199121383</c:v>
                </c:pt>
                <c:pt idx="391">
                  <c:v>15.656364752031973</c:v>
                </c:pt>
                <c:pt idx="392">
                  <c:v>16.2352817202535</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6.2795002858786519</c:v>
                </c:pt>
                <c:pt idx="401">
                  <c:v>5.5561546234909045</c:v>
                </c:pt>
                <c:pt idx="402">
                  <c:v>5.0306207009389023</c:v>
                </c:pt>
                <c:pt idx="403">
                  <c:v>4.4469986383279805</c:v>
                </c:pt>
                <c:pt idx="404">
                  <c:v>0.21735126953173309</c:v>
                </c:pt>
                <c:pt idx="405">
                  <c:v>-1.5530358882833042</c:v>
                </c:pt>
                <c:pt idx="406">
                  <c:v>-3.3445595977219162</c:v>
                </c:pt>
                <c:pt idx="407">
                  <c:v>-5.2759009222381694</c:v>
                </c:pt>
                <c:pt idx="408">
                  <c:v>-7.5951702779824215</c:v>
                </c:pt>
                <c:pt idx="409">
                  <c:v>-9.6598727156450508</c:v>
                </c:pt>
                <c:pt idx="410">
                  <c:v>-11.29193943584845</c:v>
                </c:pt>
                <c:pt idx="411">
                  <c:v>-12.653438077910579</c:v>
                </c:pt>
                <c:pt idx="412">
                  <c:v>-13.449707602629918</c:v>
                </c:pt>
                <c:pt idx="413">
                  <c:v>-12.893115790729553</c:v>
                </c:pt>
                <c:pt idx="414">
                  <c:v>-12.483024858118771</c:v>
                </c:pt>
                <c:pt idx="415">
                  <c:v>-12.333403037724441</c:v>
                </c:pt>
                <c:pt idx="416">
                  <c:v>-12.058193163023191</c:v>
                </c:pt>
                <c:pt idx="417">
                  <c:v>-11.600199229905456</c:v>
                </c:pt>
                <c:pt idx="418">
                  <c:v>-10.925376843472169</c:v>
                </c:pt>
                <c:pt idx="419">
                  <c:v>-10.253084662671425</c:v>
                </c:pt>
                <c:pt idx="420">
                  <c:v>-7.7190714273463072</c:v>
                </c:pt>
                <c:pt idx="421">
                  <c:v>-6.8355211919530872</c:v>
                </c:pt>
                <c:pt idx="422">
                  <c:v>-5.9502716054943408</c:v>
                </c:pt>
                <c:pt idx="423">
                  <c:v>-5.1026897533983515</c:v>
                </c:pt>
                <c:pt idx="424">
                  <c:v>-4.3926269300514065</c:v>
                </c:pt>
                <c:pt idx="425">
                  <c:v>-3.6372247038659866</c:v>
                </c:pt>
                <c:pt idx="426">
                  <c:v>-2.9881782371044494</c:v>
                </c:pt>
                <c:pt idx="427">
                  <c:v>-2.0244757318011466</c:v>
                </c:pt>
                <c:pt idx="428">
                  <c:v>-1.6305221076873977</c:v>
                </c:pt>
                <c:pt idx="429">
                  <c:v>-1.2048084074970118</c:v>
                </c:pt>
                <c:pt idx="430">
                  <c:v>-0.77182677890185403</c:v>
                </c:pt>
                <c:pt idx="431">
                  <c:v>-0.12650731869743512</c:v>
                </c:pt>
                <c:pt idx="432">
                  <c:v>0.79266538885701598</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13.604008564313101</c:v>
                </c:pt>
                <c:pt idx="445">
                  <c:v>14.227225684145335</c:v>
                </c:pt>
                <c:pt idx="446">
                  <c:v>14.565474410336245</c:v>
                </c:pt>
                <c:pt idx="447">
                  <c:v>14.740805062766468</c:v>
                </c:pt>
                <c:pt idx="448">
                  <c:v>14.830853366092043</c:v>
                </c:pt>
                <c:pt idx="449">
                  <c:v>14.91869597366165</c:v>
                </c:pt>
                <c:pt idx="450">
                  <c:v>14.961671068573398</c:v>
                </c:pt>
                <c:pt idx="451">
                  <c:v>14.953129689343356</c:v>
                </c:pt>
                <c:pt idx="452">
                  <c:v>14.90425467702652</c:v>
                </c:pt>
                <c:pt idx="453">
                  <c:v>14.759431595761072</c:v>
                </c:pt>
                <c:pt idx="454">
                  <c:v>14.40176904343727</c:v>
                </c:pt>
                <c:pt idx="455">
                  <c:v>13.774324340072742</c:v>
                </c:pt>
                <c:pt idx="456">
                  <c:v>12.847068634872508</c:v>
                </c:pt>
                <c:pt idx="457">
                  <c:v>11.708140662052136</c:v>
                </c:pt>
                <c:pt idx="458">
                  <c:v>10.484576627804557</c:v>
                </c:pt>
                <c:pt idx="459">
                  <c:v>9.2256474677454463</c:v>
                </c:pt>
                <c:pt idx="460">
                  <c:v>7.9350879293129708</c:v>
                </c:pt>
                <c:pt idx="461">
                  <c:v>3.5339346432669512</c:v>
                </c:pt>
                <c:pt idx="462">
                  <c:v>2.9702017926983375</c:v>
                </c:pt>
                <c:pt idx="463">
                  <c:v>2.4574651835297692</c:v>
                </c:pt>
                <c:pt idx="464">
                  <c:v>2.1986835833842617</c:v>
                </c:pt>
                <c:pt idx="465">
                  <c:v>2.1478289545729776</c:v>
                </c:pt>
                <c:pt idx="466">
                  <c:v>2.1394769233649042</c:v>
                </c:pt>
                <c:pt idx="467">
                  <c:v>2.0643141066435082</c:v>
                </c:pt>
                <c:pt idx="468">
                  <c:v>-3.1625705733247571</c:v>
                </c:pt>
                <c:pt idx="469">
                  <c:v>-3.8632050035414238</c:v>
                </c:pt>
                <c:pt idx="470">
                  <c:v>-4.1604103640997758</c:v>
                </c:pt>
                <c:pt idx="471">
                  <c:v>-4.4052957167059219</c:v>
                </c:pt>
                <c:pt idx="472">
                  <c:v>-4.8439237867969211</c:v>
                </c:pt>
                <c:pt idx="473">
                  <c:v>-5.6159751303212069</c:v>
                </c:pt>
                <c:pt idx="474">
                  <c:v>-7.6498272731046484</c:v>
                </c:pt>
                <c:pt idx="475">
                  <c:v>-7.6313648164321819</c:v>
                </c:pt>
                <c:pt idx="476">
                  <c:v>-7.7804341504136403</c:v>
                </c:pt>
                <c:pt idx="477">
                  <c:v>-8.1448350638085429</c:v>
                </c:pt>
                <c:pt idx="478">
                  <c:v>-8.6418181452203928</c:v>
                </c:pt>
                <c:pt idx="479">
                  <c:v>-9.1333780564312939</c:v>
                </c:pt>
                <c:pt idx="480">
                  <c:v>-9.5180928631097572</c:v>
                </c:pt>
                <c:pt idx="481">
                  <c:v>-9.5054512454299527</c:v>
                </c:pt>
                <c:pt idx="482">
                  <c:v>-8.8990843540621523</c:v>
                </c:pt>
                <c:pt idx="483">
                  <c:v>-9.0073419417149019</c:v>
                </c:pt>
                <c:pt idx="484">
                  <c:v>-9.2834200093506496</c:v>
                </c:pt>
                <c:pt idx="485">
                  <c:v>-9.6005951734403006</c:v>
                </c:pt>
                <c:pt idx="486">
                  <c:v>-10.025208606046364</c:v>
                </c:pt>
                <c:pt idx="487">
                  <c:v>-10.52036939298765</c:v>
                </c:pt>
                <c:pt idx="488">
                  <c:v>-10.763477985717753</c:v>
                </c:pt>
                <c:pt idx="489">
                  <c:v>-10.748561459698333</c:v>
                </c:pt>
                <c:pt idx="490">
                  <c:v>-11.218137875828624</c:v>
                </c:pt>
                <c:pt idx="491">
                  <c:v>-11.426730335261009</c:v>
                </c:pt>
                <c:pt idx="492">
                  <c:v>-11.270155989419493</c:v>
                </c:pt>
                <c:pt idx="493">
                  <c:v>-10.891201005377141</c:v>
                </c:pt>
                <c:pt idx="494">
                  <c:v>-10.562137365800124</c:v>
                </c:pt>
                <c:pt idx="495">
                  <c:v>-10.377763846472719</c:v>
                </c:pt>
                <c:pt idx="496">
                  <c:v>-10.417814254381934</c:v>
                </c:pt>
                <c:pt idx="497">
                  <c:v>-10.481540222902106</c:v>
                </c:pt>
                <c:pt idx="498">
                  <c:v>-10.33293564534817</c:v>
                </c:pt>
                <c:pt idx="499">
                  <c:v>-10.446144664803303</c:v>
                </c:pt>
                <c:pt idx="500">
                  <c:v>-10.438687312485456</c:v>
                </c:pt>
                <c:pt idx="501">
                  <c:v>-10.489538222638242</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-2.2874075066683393</c:v>
                </c:pt>
                <c:pt idx="510">
                  <c:v>-0.56276303641675463</c:v>
                </c:pt>
                <c:pt idx="511">
                  <c:v>1.3911482687569081</c:v>
                </c:pt>
                <c:pt idx="512">
                  <c:v>3.2703017115359598</c:v>
                </c:pt>
                <c:pt idx="513">
                  <c:v>4.8819510350023734</c:v>
                </c:pt>
                <c:pt idx="514">
                  <c:v>6.4282256059989038</c:v>
                </c:pt>
                <c:pt idx="515">
                  <c:v>9.8706445430210561</c:v>
                </c:pt>
                <c:pt idx="516">
                  <c:v>11.643680524087223</c:v>
                </c:pt>
                <c:pt idx="517">
                  <c:v>13.105067647121146</c:v>
                </c:pt>
                <c:pt idx="518">
                  <c:v>14.190311699103049</c:v>
                </c:pt>
                <c:pt idx="519">
                  <c:v>14.996886765024104</c:v>
                </c:pt>
                <c:pt idx="520">
                  <c:v>15.568597428325267</c:v>
                </c:pt>
                <c:pt idx="521">
                  <c:v>16.058433855135469</c:v>
                </c:pt>
                <c:pt idx="522">
                  <c:v>16.551235342955525</c:v>
                </c:pt>
                <c:pt idx="523">
                  <c:v>16.809430153960356</c:v>
                </c:pt>
                <c:pt idx="524">
                  <c:v>16.751386902829626</c:v>
                </c:pt>
                <c:pt idx="525">
                  <c:v>16.909932896611529</c:v>
                </c:pt>
                <c:pt idx="526">
                  <c:v>16.984585649983888</c:v>
                </c:pt>
                <c:pt idx="527">
                  <c:v>16.902893248306945</c:v>
                </c:pt>
                <c:pt idx="528">
                  <c:v>16.872827362708531</c:v>
                </c:pt>
                <c:pt idx="529">
                  <c:v>16.89882852684093</c:v>
                </c:pt>
                <c:pt idx="530">
                  <c:v>16.858486697527105</c:v>
                </c:pt>
                <c:pt idx="531">
                  <c:v>16.686140989546139</c:v>
                </c:pt>
                <c:pt idx="532">
                  <c:v>14.534245115849131</c:v>
                </c:pt>
                <c:pt idx="533">
                  <c:v>13.165992934517694</c:v>
                </c:pt>
                <c:pt idx="534">
                  <c:v>11.653866916433374</c:v>
                </c:pt>
                <c:pt idx="535">
                  <c:v>10.28219356923765</c:v>
                </c:pt>
                <c:pt idx="536">
                  <c:v>9.1181944763768499</c:v>
                </c:pt>
                <c:pt idx="537">
                  <c:v>7.6204753383633745</c:v>
                </c:pt>
                <c:pt idx="538">
                  <c:v>5.2523801073472205</c:v>
                </c:pt>
                <c:pt idx="539">
                  <c:v>2.6695742796928252</c:v>
                </c:pt>
                <c:pt idx="540">
                  <c:v>-3.1691222425586054</c:v>
                </c:pt>
                <c:pt idx="541">
                  <c:v>-5.1015104074016762</c:v>
                </c:pt>
                <c:pt idx="542">
                  <c:v>-6.9623040740187285</c:v>
                </c:pt>
                <c:pt idx="543">
                  <c:v>-8.6596364391632612</c:v>
                </c:pt>
                <c:pt idx="544">
                  <c:v>-10.031605002313068</c:v>
                </c:pt>
                <c:pt idx="545">
                  <c:v>-11.29773356121234</c:v>
                </c:pt>
                <c:pt idx="546">
                  <c:v>-12.517213749464169</c:v>
                </c:pt>
                <c:pt idx="547">
                  <c:v>-13.675566476720167</c:v>
                </c:pt>
                <c:pt idx="548">
                  <c:v>-14.834125020343038</c:v>
                </c:pt>
                <c:pt idx="549">
                  <c:v>-16.61194554892279</c:v>
                </c:pt>
                <c:pt idx="550">
                  <c:v>-17.437185396897782</c:v>
                </c:pt>
                <c:pt idx="551">
                  <c:v>-18.307850556312768</c:v>
                </c:pt>
                <c:pt idx="552">
                  <c:v>-19.000757765848451</c:v>
                </c:pt>
                <c:pt idx="553">
                  <c:v>-19.628157086400485</c:v>
                </c:pt>
                <c:pt idx="554">
                  <c:v>-20.248051091528492</c:v>
                </c:pt>
                <c:pt idx="555">
                  <c:v>-20.632480851645553</c:v>
                </c:pt>
                <c:pt idx="556">
                  <c:v>-20.901547805989129</c:v>
                </c:pt>
                <c:pt idx="557">
                  <c:v>-21.123475526757133</c:v>
                </c:pt>
                <c:pt idx="558">
                  <c:v>-20.11631708122443</c:v>
                </c:pt>
                <c:pt idx="559">
                  <c:v>-18.780386721083289</c:v>
                </c:pt>
                <c:pt idx="560">
                  <c:v>-17.458094882676889</c:v>
                </c:pt>
                <c:pt idx="561">
                  <c:v>-16.226311854127985</c:v>
                </c:pt>
                <c:pt idx="562">
                  <c:v>-15.136126236172629</c:v>
                </c:pt>
                <c:pt idx="563">
                  <c:v>-13.911292393867306</c:v>
                </c:pt>
                <c:pt idx="564">
                  <c:v>-12.158568408809868</c:v>
                </c:pt>
                <c:pt idx="565">
                  <c:v>-9.7813280501580486</c:v>
                </c:pt>
                <c:pt idx="566">
                  <c:v>-2.7036087265106232</c:v>
                </c:pt>
                <c:pt idx="567">
                  <c:v>-1.1482378969333407</c:v>
                </c:pt>
                <c:pt idx="568">
                  <c:v>0.25690481912428792</c:v>
                </c:pt>
                <c:pt idx="569">
                  <c:v>1.8813769760985661</c:v>
                </c:pt>
                <c:pt idx="570">
                  <c:v>3.4780320493130827</c:v>
                </c:pt>
                <c:pt idx="571">
                  <c:v>4.8774036065178725</c:v>
                </c:pt>
                <c:pt idx="572">
                  <c:v>5.9628399852431784</c:v>
                </c:pt>
                <c:pt idx="573">
                  <c:v>7.0848241465210906</c:v>
                </c:pt>
                <c:pt idx="574">
                  <c:v>10.638811861528295</c:v>
                </c:pt>
                <c:pt idx="575">
                  <c:v>12.185826485893003</c:v>
                </c:pt>
                <c:pt idx="576">
                  <c:v>13.494134498556734</c:v>
                </c:pt>
                <c:pt idx="577">
                  <c:v>14.449673561764058</c:v>
                </c:pt>
                <c:pt idx="578">
                  <c:v>14.607176357986702</c:v>
                </c:pt>
                <c:pt idx="579">
                  <c:v>14.621172174505968</c:v>
                </c:pt>
                <c:pt idx="580">
                  <c:v>15.170185512067292</c:v>
                </c:pt>
                <c:pt idx="581">
                  <c:v>15.925227711392408</c:v>
                </c:pt>
                <c:pt idx="582">
                  <c:v>16.452601340061236</c:v>
                </c:pt>
                <c:pt idx="583">
                  <c:v>16.978361678048227</c:v>
                </c:pt>
                <c:pt idx="584">
                  <c:v>16.835068862720817</c:v>
                </c:pt>
                <c:pt idx="585">
                  <c:v>16.789562803266552</c:v>
                </c:pt>
                <c:pt idx="586">
                  <c:v>16.895240704360859</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11.395235580449619</c:v>
                </c:pt>
                <c:pt idx="598">
                  <c:v>10.377797244870123</c:v>
                </c:pt>
                <c:pt idx="599">
                  <c:v>6.0033297874629294</c:v>
                </c:pt>
                <c:pt idx="600">
                  <c:v>4.9598005279781461</c:v>
                </c:pt>
                <c:pt idx="601">
                  <c:v>4.5158687638215484</c:v>
                </c:pt>
                <c:pt idx="602">
                  <c:v>4.3297786282282456</c:v>
                </c:pt>
                <c:pt idx="603">
                  <c:v>4.1924761354486435</c:v>
                </c:pt>
                <c:pt idx="604">
                  <c:v>4.0647445401072551</c:v>
                </c:pt>
                <c:pt idx="605">
                  <c:v>3.9059219616094984</c:v>
                </c:pt>
                <c:pt idx="606">
                  <c:v>3.3190178081180903</c:v>
                </c:pt>
                <c:pt idx="607">
                  <c:v>2.9077745087578304</c:v>
                </c:pt>
                <c:pt idx="608">
                  <c:v>2.0481174513916818</c:v>
                </c:pt>
                <c:pt idx="609">
                  <c:v>0.72253103329358015</c:v>
                </c:pt>
                <c:pt idx="610">
                  <c:v>-0.71235040230128388</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-14.857614192680689</c:v>
                </c:pt>
                <c:pt idx="620">
                  <c:v>-15.919580504625269</c:v>
                </c:pt>
                <c:pt idx="621">
                  <c:v>-16.821649963152026</c:v>
                </c:pt>
                <c:pt idx="622">
                  <c:v>-17.442747902957755</c:v>
                </c:pt>
                <c:pt idx="623">
                  <c:v>-18.198623385361685</c:v>
                </c:pt>
                <c:pt idx="624">
                  <c:v>-18.269490392550122</c:v>
                </c:pt>
                <c:pt idx="625">
                  <c:v>-18.041515677637079</c:v>
                </c:pt>
                <c:pt idx="626">
                  <c:v>-17.684786129153906</c:v>
                </c:pt>
                <c:pt idx="627">
                  <c:v>-17.489516788498577</c:v>
                </c:pt>
                <c:pt idx="628">
                  <c:v>-17.3975951919567</c:v>
                </c:pt>
                <c:pt idx="629">
                  <c:v>-17.323376231487529</c:v>
                </c:pt>
                <c:pt idx="630">
                  <c:v>-16.554879773753271</c:v>
                </c:pt>
                <c:pt idx="631">
                  <c:v>-16.140794850079793</c:v>
                </c:pt>
                <c:pt idx="632">
                  <c:v>-15.642721670476401</c:v>
                </c:pt>
                <c:pt idx="633">
                  <c:v>-15.13008531330672</c:v>
                </c:pt>
                <c:pt idx="634">
                  <c:v>-14.817244131918372</c:v>
                </c:pt>
                <c:pt idx="635">
                  <c:v>-14.578513842228251</c:v>
                </c:pt>
                <c:pt idx="636">
                  <c:v>-14.199911295947103</c:v>
                </c:pt>
                <c:pt idx="637">
                  <c:v>-13.468758062698953</c:v>
                </c:pt>
                <c:pt idx="638">
                  <c:v>-12.305643934681658</c:v>
                </c:pt>
                <c:pt idx="639">
                  <c:v>-10.220092724032479</c:v>
                </c:pt>
                <c:pt idx="640">
                  <c:v>-9.6075786624116599</c:v>
                </c:pt>
                <c:pt idx="641">
                  <c:v>-9.0042222148660205</c:v>
                </c:pt>
                <c:pt idx="642">
                  <c:v>-8.3317469849954904</c:v>
                </c:pt>
                <c:pt idx="643">
                  <c:v>-7.4456143309680698</c:v>
                </c:pt>
                <c:pt idx="644">
                  <c:v>-6.3760501165908474</c:v>
                </c:pt>
                <c:pt idx="645">
                  <c:v>-5.1122624911930794</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9.8831102453842554</c:v>
                </c:pt>
                <c:pt idx="658">
                  <c:v>10.145677667604701</c:v>
                </c:pt>
                <c:pt idx="659">
                  <c:v>10.284291120331712</c:v>
                </c:pt>
                <c:pt idx="660">
                  <c:v>10.301785359743915</c:v>
                </c:pt>
                <c:pt idx="661">
                  <c:v>10.314043727920279</c:v>
                </c:pt>
                <c:pt idx="662">
                  <c:v>10.630602277709926</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10.186531836997249</c:v>
                </c:pt>
                <c:pt idx="671">
                  <c:v>10.00502092584197</c:v>
                </c:pt>
                <c:pt idx="672">
                  <c:v>9.7752888791464247</c:v>
                </c:pt>
                <c:pt idx="673">
                  <c:v>9.4801260487138421</c:v>
                </c:pt>
                <c:pt idx="674">
                  <c:v>8.0393713334516939</c:v>
                </c:pt>
                <c:pt idx="675">
                  <c:v>7.5883148234739455</c:v>
                </c:pt>
                <c:pt idx="676">
                  <c:v>7.1706413943015841</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4.6647149213718677</c:v>
                </c:pt>
                <c:pt idx="686">
                  <c:v>4.5269657342205694</c:v>
                </c:pt>
                <c:pt idx="687">
                  <c:v>4.2499596146314094</c:v>
                </c:pt>
                <c:pt idx="688">
                  <c:v>4.0035403153741624</c:v>
                </c:pt>
                <c:pt idx="689">
                  <c:v>3.3094411998828193</c:v>
                </c:pt>
                <c:pt idx="690">
                  <c:v>3.1036532161236465</c:v>
                </c:pt>
                <c:pt idx="691">
                  <c:v>2.9604261982852336</c:v>
                </c:pt>
                <c:pt idx="692">
                  <c:v>2.7556145521224318</c:v>
                </c:pt>
                <c:pt idx="693">
                  <c:v>2.4761430947250829</c:v>
                </c:pt>
                <c:pt idx="694">
                  <c:v>2.1868023175410372</c:v>
                </c:pt>
                <c:pt idx="695">
                  <c:v>1.9438061952593118</c:v>
                </c:pt>
                <c:pt idx="696">
                  <c:v>1.6537151597404431</c:v>
                </c:pt>
                <c:pt idx="697">
                  <c:v>1.4170961574137781</c:v>
                </c:pt>
                <c:pt idx="698">
                  <c:v>1.3473898270383131</c:v>
                </c:pt>
                <c:pt idx="699">
                  <c:v>1.5355600967433378</c:v>
                </c:pt>
                <c:pt idx="700">
                  <c:v>1.7295762494679932</c:v>
                </c:pt>
                <c:pt idx="701">
                  <c:v>1.9193296811316418</c:v>
                </c:pt>
                <c:pt idx="702">
                  <c:v>2.0593695809213592</c:v>
                </c:pt>
                <c:pt idx="703">
                  <c:v>2.1861378919167906</c:v>
                </c:pt>
                <c:pt idx="704">
                  <c:v>2.2605055228368252</c:v>
                </c:pt>
                <c:pt idx="705">
                  <c:v>1.2542934379591464</c:v>
                </c:pt>
                <c:pt idx="706">
                  <c:v>0.7541114753949939</c:v>
                </c:pt>
                <c:pt idx="707">
                  <c:v>0.26938812819733482</c:v>
                </c:pt>
                <c:pt idx="708">
                  <c:v>-8.6667432396695082E-2</c:v>
                </c:pt>
                <c:pt idx="709">
                  <c:v>-0.32762041742468406</c:v>
                </c:pt>
                <c:pt idx="710">
                  <c:v>-0.52488811964920501</c:v>
                </c:pt>
                <c:pt idx="711">
                  <c:v>-0.74730776581935621</c:v>
                </c:pt>
                <c:pt idx="712">
                  <c:v>-0.75544419072264157</c:v>
                </c:pt>
                <c:pt idx="713">
                  <c:v>-0.33926224719199638</c:v>
                </c:pt>
                <c:pt idx="714">
                  <c:v>1.3096061312417104</c:v>
                </c:pt>
                <c:pt idx="715">
                  <c:v>2.4024634915274397</c:v>
                </c:pt>
                <c:pt idx="716">
                  <c:v>3.5713896931279976</c:v>
                </c:pt>
                <c:pt idx="717">
                  <c:v>4.7086088949136444</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13.322509147860238</c:v>
                </c:pt>
                <c:pt idx="727">
                  <c:v>12.444020234423952</c:v>
                </c:pt>
                <c:pt idx="728">
                  <c:v>11.233158985994729</c:v>
                </c:pt>
                <c:pt idx="729">
                  <c:v>9.3894977864367668</c:v>
                </c:pt>
                <c:pt idx="730">
                  <c:v>2.3503710427110951</c:v>
                </c:pt>
                <c:pt idx="731">
                  <c:v>9.710169108015515E-2</c:v>
                </c:pt>
                <c:pt idx="732">
                  <c:v>-1.858631301436134</c:v>
                </c:pt>
                <c:pt idx="733">
                  <c:v>-3.7491789416795789</c:v>
                </c:pt>
                <c:pt idx="734">
                  <c:v>-5.5467725643425334</c:v>
                </c:pt>
                <c:pt idx="735">
                  <c:v>-7.0379625348008972</c:v>
                </c:pt>
                <c:pt idx="736">
                  <c:v>-8.5447241223110293</c:v>
                </c:pt>
                <c:pt idx="737">
                  <c:v>-10.360442183173653</c:v>
                </c:pt>
                <c:pt idx="738">
                  <c:v>-12.555173815923418</c:v>
                </c:pt>
                <c:pt idx="739">
                  <c:v>-16.803182953020126</c:v>
                </c:pt>
                <c:pt idx="740">
                  <c:v>-18.46043576811492</c:v>
                </c:pt>
                <c:pt idx="741">
                  <c:v>-20.079608912549162</c:v>
                </c:pt>
                <c:pt idx="742">
                  <c:v>-21.721781277084546</c:v>
                </c:pt>
                <c:pt idx="743">
                  <c:v>-23.069138391925073</c:v>
                </c:pt>
                <c:pt idx="744">
                  <c:v>-23.782724378627876</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-10.591646211526303</c:v>
                </c:pt>
                <c:pt idx="757">
                  <c:v>-9.1307491925107911</c:v>
                </c:pt>
                <c:pt idx="758">
                  <c:v>-7.8613272681757245</c:v>
                </c:pt>
                <c:pt idx="759">
                  <c:v>-6.4747642603713302</c:v>
                </c:pt>
                <c:pt idx="760">
                  <c:v>-4.8529754570489967</c:v>
                </c:pt>
                <c:pt idx="761">
                  <c:v>-3.118814560117869</c:v>
                </c:pt>
                <c:pt idx="762">
                  <c:v>-1.325115966665567</c:v>
                </c:pt>
                <c:pt idx="763">
                  <c:v>0.60731947826478594</c:v>
                </c:pt>
                <c:pt idx="764">
                  <c:v>5.2330332206255861</c:v>
                </c:pt>
                <c:pt idx="765">
                  <c:v>6.0735288498788274</c:v>
                </c:pt>
                <c:pt idx="766">
                  <c:v>6.9826933713630224</c:v>
                </c:pt>
                <c:pt idx="767">
                  <c:v>8.1157732982705184</c:v>
                </c:pt>
                <c:pt idx="768">
                  <c:v>9.1355726025731059</c:v>
                </c:pt>
                <c:pt idx="769">
                  <c:v>9.9895938052366304</c:v>
                </c:pt>
                <c:pt idx="770">
                  <c:v>10.625191705413368</c:v>
                </c:pt>
                <c:pt idx="771">
                  <c:v>10.984356747572548</c:v>
                </c:pt>
                <c:pt idx="772">
                  <c:v>10.394675553001122</c:v>
                </c:pt>
                <c:pt idx="773">
                  <c:v>10.131688833056581</c:v>
                </c:pt>
                <c:pt idx="774">
                  <c:v>10.215096902362054</c:v>
                </c:pt>
                <c:pt idx="775">
                  <c:v>10.491629405250515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-10.905549563221587</c:v>
                </c:pt>
                <c:pt idx="791">
                  <c:v>-11.198869456834068</c:v>
                </c:pt>
                <c:pt idx="792">
                  <c:v>-11.134391256813299</c:v>
                </c:pt>
                <c:pt idx="793">
                  <c:v>-11.008647170629402</c:v>
                </c:pt>
                <c:pt idx="794">
                  <c:v>-10.829534111218775</c:v>
                </c:pt>
                <c:pt idx="795">
                  <c:v>-9.708727692740311</c:v>
                </c:pt>
                <c:pt idx="796">
                  <c:v>-9.2441892241418184</c:v>
                </c:pt>
                <c:pt idx="797">
                  <c:v>-8.9050232794364508</c:v>
                </c:pt>
                <c:pt idx="798">
                  <c:v>-8.5858831458135114</c:v>
                </c:pt>
                <c:pt idx="799">
                  <c:v>-8.1829633047033212</c:v>
                </c:pt>
                <c:pt idx="800">
                  <c:v>-7.7469671341724764</c:v>
                </c:pt>
                <c:pt idx="801">
                  <c:v>-7.3549361324190645</c:v>
                </c:pt>
                <c:pt idx="802">
                  <c:v>-7.1295128726159289</c:v>
                </c:pt>
                <c:pt idx="803">
                  <c:v>-6.9029418374682514</c:v>
                </c:pt>
                <c:pt idx="804">
                  <c:v>-5.8485081617043733</c:v>
                </c:pt>
                <c:pt idx="805">
                  <c:v>-5.1394583313023317</c:v>
                </c:pt>
                <c:pt idx="806">
                  <c:v>-4.4230787972289525</c:v>
                </c:pt>
                <c:pt idx="807">
                  <c:v>-3.6918713778134418</c:v>
                </c:pt>
                <c:pt idx="808">
                  <c:v>-2.9893301105624963</c:v>
                </c:pt>
                <c:pt idx="809">
                  <c:v>-2.2757078479660535</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5.9094707843434433</c:v>
                </c:pt>
                <c:pt idx="820">
                  <c:v>5.9085812755268945</c:v>
                </c:pt>
                <c:pt idx="821">
                  <c:v>5.7667844376392354</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4.7494949859541595</c:v>
                </c:pt>
                <c:pt idx="830">
                  <c:v>4.4169986261094865</c:v>
                </c:pt>
                <c:pt idx="831">
                  <c:v>4.073852862983955</c:v>
                </c:pt>
                <c:pt idx="832">
                  <c:v>3.9743357545755202</c:v>
                </c:pt>
                <c:pt idx="833">
                  <c:v>3.9301704233098684</c:v>
                </c:pt>
                <c:pt idx="834">
                  <c:v>3.9270006084070754</c:v>
                </c:pt>
                <c:pt idx="835">
                  <c:v>3.8959335309127709</c:v>
                </c:pt>
                <c:pt idx="836">
                  <c:v>3.8100068672963392</c:v>
                </c:pt>
                <c:pt idx="837">
                  <c:v>3.7186877693302192</c:v>
                </c:pt>
                <c:pt idx="838">
                  <c:v>3.5624851375615521</c:v>
                </c:pt>
                <c:pt idx="839">
                  <c:v>2.595785924705396</c:v>
                </c:pt>
                <c:pt idx="840">
                  <c:v>1.8602581829668485</c:v>
                </c:pt>
                <c:pt idx="841">
                  <c:v>0.74120196251772164</c:v>
                </c:pt>
                <c:pt idx="842">
                  <c:v>-0.44567128209145335</c:v>
                </c:pt>
                <c:pt idx="843">
                  <c:v>-1.6758483054934599</c:v>
                </c:pt>
                <c:pt idx="844">
                  <c:v>-2.7908030732369866</c:v>
                </c:pt>
                <c:pt idx="845">
                  <c:v>-3.6478567281100012</c:v>
                </c:pt>
                <c:pt idx="846">
                  <c:v>-4.2721748744364332</c:v>
                </c:pt>
                <c:pt idx="847">
                  <c:v>-4.672846976181706</c:v>
                </c:pt>
                <c:pt idx="848">
                  <c:v>-3.7121968065275612</c:v>
                </c:pt>
                <c:pt idx="849">
                  <c:v>-3.4990434503314134</c:v>
                </c:pt>
                <c:pt idx="850">
                  <c:v>-3.2537271886796235</c:v>
                </c:pt>
                <c:pt idx="851">
                  <c:v>-3.0265051606130795</c:v>
                </c:pt>
                <c:pt idx="852">
                  <c:v>-2.930755167150366</c:v>
                </c:pt>
                <c:pt idx="853">
                  <c:v>-2.0312441457046577</c:v>
                </c:pt>
                <c:pt idx="854">
                  <c:v>-1.3626697127601211</c:v>
                </c:pt>
                <c:pt idx="855">
                  <c:v>-0.65367801485699484</c:v>
                </c:pt>
                <c:pt idx="856">
                  <c:v>-7.2282750440678029E-2</c:v>
                </c:pt>
                <c:pt idx="857">
                  <c:v>0.31941964332264827</c:v>
                </c:pt>
                <c:pt idx="858">
                  <c:v>0.5860064800876883</c:v>
                </c:pt>
                <c:pt idx="859">
                  <c:v>2.2446950768370808</c:v>
                </c:pt>
                <c:pt idx="860">
                  <c:v>3.2416357870443493</c:v>
                </c:pt>
                <c:pt idx="861">
                  <c:v>4.2551696449847904</c:v>
                </c:pt>
                <c:pt idx="862">
                  <c:v>5.4252831113326145</c:v>
                </c:pt>
                <c:pt idx="863">
                  <c:v>6.8935945591958196</c:v>
                </c:pt>
                <c:pt idx="864">
                  <c:v>7.9804608759693574</c:v>
                </c:pt>
                <c:pt idx="865">
                  <c:v>9.5303409923638469</c:v>
                </c:pt>
                <c:pt idx="866">
                  <c:v>9.9733832619334759</c:v>
                </c:pt>
                <c:pt idx="867">
                  <c:v>10.342615623474302</c:v>
                </c:pt>
                <c:pt idx="868">
                  <c:v>10.286642830354005</c:v>
                </c:pt>
                <c:pt idx="869">
                  <c:v>9.9304619737341682</c:v>
                </c:pt>
                <c:pt idx="870">
                  <c:v>9.5520907431928759</c:v>
                </c:pt>
                <c:pt idx="871">
                  <c:v>8.9254280205973515</c:v>
                </c:pt>
                <c:pt idx="872">
                  <c:v>8.0970467030046507</c:v>
                </c:pt>
                <c:pt idx="873">
                  <c:v>0.54450154544926366</c:v>
                </c:pt>
                <c:pt idx="874">
                  <c:v>-1.278061730999466</c:v>
                </c:pt>
                <c:pt idx="875">
                  <c:v>-3.3670192328786608</c:v>
                </c:pt>
                <c:pt idx="876">
                  <c:v>-5.1782694393321123</c:v>
                </c:pt>
                <c:pt idx="877">
                  <c:v>-8.025077562541183</c:v>
                </c:pt>
                <c:pt idx="878">
                  <c:v>-8.7011740069276851</c:v>
                </c:pt>
                <c:pt idx="879">
                  <c:v>-9.0205138856383087</c:v>
                </c:pt>
                <c:pt idx="880">
                  <c:v>-9.1273231696230805</c:v>
                </c:pt>
                <c:pt idx="881">
                  <c:v>-9.3491586069462205</c:v>
                </c:pt>
                <c:pt idx="882">
                  <c:v>-9.4557845382973582</c:v>
                </c:pt>
                <c:pt idx="883">
                  <c:v>-9.6220140395495548</c:v>
                </c:pt>
                <c:pt idx="884">
                  <c:v>-9.8778021954547928</c:v>
                </c:pt>
                <c:pt idx="885">
                  <c:v>-10.095074762848384</c:v>
                </c:pt>
                <c:pt idx="886">
                  <c:v>-9.8629670245775287</c:v>
                </c:pt>
                <c:pt idx="887">
                  <c:v>-10.352757461447471</c:v>
                </c:pt>
                <c:pt idx="888">
                  <c:v>-10.16952412836547</c:v>
                </c:pt>
                <c:pt idx="889">
                  <c:v>-8.7781978984159252</c:v>
                </c:pt>
                <c:pt idx="890">
                  <c:v>-6.9963982534076914</c:v>
                </c:pt>
                <c:pt idx="891">
                  <c:v>-5.4840334822664314</c:v>
                </c:pt>
                <c:pt idx="892">
                  <c:v>-4.2985058608147471</c:v>
                </c:pt>
                <c:pt idx="893">
                  <c:v>-3.1682630047610192</c:v>
                </c:pt>
                <c:pt idx="894">
                  <c:v>0.13889743999524773</c:v>
                </c:pt>
                <c:pt idx="895">
                  <c:v>2.2120624061484833</c:v>
                </c:pt>
                <c:pt idx="896">
                  <c:v>4.3957081580702777</c:v>
                </c:pt>
                <c:pt idx="897">
                  <c:v>6.2756947700915804</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34535168"/>
        <c:axId val="23483596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34535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4835968"/>
        <c:crosses val="autoZero"/>
        <c:auto val="1"/>
        <c:lblAlgn val="ctr"/>
        <c:lblOffset val="100"/>
        <c:noMultiLvlLbl val="0"/>
      </c:catAx>
      <c:valAx>
        <c:axId val="23483596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453516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-1.3216634984303586</c:v>
                </c:pt>
                <c:pt idx="5">
                  <c:v>-1.3199329984303598</c:v>
                </c:pt>
                <c:pt idx="6">
                  <c:v>-1.3079281330457135</c:v>
                </c:pt>
                <c:pt idx="7">
                  <c:v>-1.3048028884303449</c:v>
                </c:pt>
                <c:pt idx="8">
                  <c:v>-1.3013944884303446</c:v>
                </c:pt>
                <c:pt idx="9">
                  <c:v>-1.2980908984303519</c:v>
                </c:pt>
                <c:pt idx="10">
                  <c:v>-1.2956518784303412</c:v>
                </c:pt>
                <c:pt idx="11">
                  <c:v>-1.294472898430286</c:v>
                </c:pt>
                <c:pt idx="12">
                  <c:v>-1.2939314667847768</c:v>
                </c:pt>
                <c:pt idx="13">
                  <c:v>-1.297590843791234</c:v>
                </c:pt>
                <c:pt idx="14">
                  <c:v>-1.29988758843038</c:v>
                </c:pt>
                <c:pt idx="15">
                  <c:v>-1.3018152584303571</c:v>
                </c:pt>
                <c:pt idx="16">
                  <c:v>-1.3037463584303783</c:v>
                </c:pt>
                <c:pt idx="17">
                  <c:v>-1.3063453249610193</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-1.3539241184303255</c:v>
                </c:pt>
                <c:pt idx="41">
                  <c:v>-1.3538263216626938</c:v>
                </c:pt>
                <c:pt idx="42">
                  <c:v>-1.353720288430357</c:v>
                </c:pt>
                <c:pt idx="43">
                  <c:v>-1.3536429870667281</c:v>
                </c:pt>
                <c:pt idx="44">
                  <c:v>-1.3527527213219666</c:v>
                </c:pt>
                <c:pt idx="45">
                  <c:v>-1.3522877584302742</c:v>
                </c:pt>
                <c:pt idx="46">
                  <c:v>-1.3518245135818958</c:v>
                </c:pt>
                <c:pt idx="47">
                  <c:v>-1.3511804984303311</c:v>
                </c:pt>
                <c:pt idx="48">
                  <c:v>-1.3505031384304047</c:v>
                </c:pt>
                <c:pt idx="49">
                  <c:v>-1.3494645884302998</c:v>
                </c:pt>
                <c:pt idx="50">
                  <c:v>-1.348677058430312</c:v>
                </c:pt>
                <c:pt idx="51">
                  <c:v>-1.3474817352724435</c:v>
                </c:pt>
                <c:pt idx="52">
                  <c:v>-1.344735710551618</c:v>
                </c:pt>
                <c:pt idx="53">
                  <c:v>-1.3442195684303211</c:v>
                </c:pt>
                <c:pt idx="54">
                  <c:v>-1.3437942684303339</c:v>
                </c:pt>
                <c:pt idx="55">
                  <c:v>-1.3435666584303307</c:v>
                </c:pt>
                <c:pt idx="56">
                  <c:v>-1.3438950994404637</c:v>
                </c:pt>
                <c:pt idx="57">
                  <c:v>-1.3446079584303305</c:v>
                </c:pt>
                <c:pt idx="58">
                  <c:v>-1.3451252484302572</c:v>
                </c:pt>
                <c:pt idx="59">
                  <c:v>-1.3455699884303478</c:v>
                </c:pt>
                <c:pt idx="60">
                  <c:v>-1.3457939984303642</c:v>
                </c:pt>
                <c:pt idx="61">
                  <c:v>-1.3465269522765553</c:v>
                </c:pt>
                <c:pt idx="62">
                  <c:v>-1.3467406788426857</c:v>
                </c:pt>
                <c:pt idx="63">
                  <c:v>-1.3469730484303355</c:v>
                </c:pt>
                <c:pt idx="64">
                  <c:v>-1.3471964184303218</c:v>
                </c:pt>
                <c:pt idx="65">
                  <c:v>-1.3474491584304498</c:v>
                </c:pt>
                <c:pt idx="66">
                  <c:v>-1.3476939384303819</c:v>
                </c:pt>
                <c:pt idx="67">
                  <c:v>-1.3478902870901193</c:v>
                </c:pt>
                <c:pt idx="68">
                  <c:v>-1.3480894562616621</c:v>
                </c:pt>
                <c:pt idx="69">
                  <c:v>-1.3486709984303786</c:v>
                </c:pt>
                <c:pt idx="70">
                  <c:v>-1.3487781784302741</c:v>
                </c:pt>
                <c:pt idx="71">
                  <c:v>-1.348808938430416</c:v>
                </c:pt>
                <c:pt idx="72">
                  <c:v>-1.3488205392467407</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-1.3465108045528167</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-1.3184464255137511</c:v>
                </c:pt>
                <c:pt idx="92">
                  <c:v>-1.315406468430389</c:v>
                </c:pt>
                <c:pt idx="93">
                  <c:v>-1.3130956184303788</c:v>
                </c:pt>
                <c:pt idx="94">
                  <c:v>-1.3109909284303995</c:v>
                </c:pt>
                <c:pt idx="95">
                  <c:v>-1.3092828584304144</c:v>
                </c:pt>
                <c:pt idx="96">
                  <c:v>-1.3074306891520058</c:v>
                </c:pt>
                <c:pt idx="97">
                  <c:v>-1.3059669884303258</c:v>
                </c:pt>
                <c:pt idx="98">
                  <c:v>-1.3045331684303541</c:v>
                </c:pt>
                <c:pt idx="99">
                  <c:v>-1.3033174984303599</c:v>
                </c:pt>
                <c:pt idx="100">
                  <c:v>-1.3021858368142563</c:v>
                </c:pt>
                <c:pt idx="101">
                  <c:v>-1.301107328430348</c:v>
                </c:pt>
                <c:pt idx="102">
                  <c:v>-1.3000807684304121</c:v>
                </c:pt>
                <c:pt idx="103">
                  <c:v>-1.2987473184303653</c:v>
                </c:pt>
                <c:pt idx="104">
                  <c:v>-1.2976352252344059</c:v>
                </c:pt>
                <c:pt idx="105">
                  <c:v>-1.2963679184303345</c:v>
                </c:pt>
                <c:pt idx="106">
                  <c:v>-1.295350358430305</c:v>
                </c:pt>
                <c:pt idx="107">
                  <c:v>-1.2944306584303138</c:v>
                </c:pt>
                <c:pt idx="108">
                  <c:v>-1.2935898084303332</c:v>
                </c:pt>
                <c:pt idx="109">
                  <c:v>-1.2929303759813777</c:v>
                </c:pt>
                <c:pt idx="110">
                  <c:v>-1.2922932884303697</c:v>
                </c:pt>
                <c:pt idx="111">
                  <c:v>-1.2917691884303768</c:v>
                </c:pt>
                <c:pt idx="112">
                  <c:v>-1.2914619984303615</c:v>
                </c:pt>
                <c:pt idx="113">
                  <c:v>-1.2902695215073123</c:v>
                </c:pt>
                <c:pt idx="114">
                  <c:v>-1.289960875981393</c:v>
                </c:pt>
                <c:pt idx="115">
                  <c:v>-1.2895859484304</c:v>
                </c:pt>
                <c:pt idx="116">
                  <c:v>-1.2892658984304055</c:v>
                </c:pt>
                <c:pt idx="117">
                  <c:v>-1.2889728884303153</c:v>
                </c:pt>
                <c:pt idx="118">
                  <c:v>-1.2887177275969821</c:v>
                </c:pt>
                <c:pt idx="119">
                  <c:v>-1.2884719384303907</c:v>
                </c:pt>
                <c:pt idx="120">
                  <c:v>-1.288273069018596</c:v>
                </c:pt>
                <c:pt idx="121">
                  <c:v>-1.2882635758951793</c:v>
                </c:pt>
                <c:pt idx="122">
                  <c:v>-1.2900299884303619</c:v>
                </c:pt>
                <c:pt idx="123">
                  <c:v>-1.2937853592551676</c:v>
                </c:pt>
                <c:pt idx="124">
                  <c:v>-1.2997263684303539</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-1.3846128734303587</c:v>
                </c:pt>
                <c:pt idx="138">
                  <c:v>-1.391199473840139</c:v>
                </c:pt>
                <c:pt idx="139">
                  <c:v>-1.392976908430434</c:v>
                </c:pt>
                <c:pt idx="140">
                  <c:v>-1.3949528484304221</c:v>
                </c:pt>
                <c:pt idx="141">
                  <c:v>-1.3966922684303782</c:v>
                </c:pt>
                <c:pt idx="142">
                  <c:v>-1.3983705184303621</c:v>
                </c:pt>
                <c:pt idx="143">
                  <c:v>-1.3997704255136725</c:v>
                </c:pt>
                <c:pt idx="144">
                  <c:v>-1.4011676584303994</c:v>
                </c:pt>
                <c:pt idx="145">
                  <c:v>-1.4022713707707695</c:v>
                </c:pt>
                <c:pt idx="146">
                  <c:v>-1.4078759698589423</c:v>
                </c:pt>
                <c:pt idx="147">
                  <c:v>-1.4095905757499492</c:v>
                </c:pt>
                <c:pt idx="148">
                  <c:v>-1.4114431884303538</c:v>
                </c:pt>
                <c:pt idx="149">
                  <c:v>-1.4137462884303214</c:v>
                </c:pt>
                <c:pt idx="150">
                  <c:v>-1.4157370084303538</c:v>
                </c:pt>
                <c:pt idx="151">
                  <c:v>-1.4175706376055124</c:v>
                </c:pt>
                <c:pt idx="152">
                  <c:v>-1.4192304084303218</c:v>
                </c:pt>
                <c:pt idx="153">
                  <c:v>-1.4210568084304498</c:v>
                </c:pt>
                <c:pt idx="154">
                  <c:v>-1.421930387319245</c:v>
                </c:pt>
                <c:pt idx="155">
                  <c:v>-1.4268680539859324</c:v>
                </c:pt>
                <c:pt idx="156">
                  <c:v>-1.4283211668514184</c:v>
                </c:pt>
                <c:pt idx="157">
                  <c:v>-1.4310024004922679</c:v>
                </c:pt>
                <c:pt idx="158">
                  <c:v>-1.4339034884303357</c:v>
                </c:pt>
                <c:pt idx="159">
                  <c:v>-1.4362145984303318</c:v>
                </c:pt>
                <c:pt idx="160">
                  <c:v>-1.4385601546803386</c:v>
                </c:pt>
                <c:pt idx="161">
                  <c:v>-1.44116688731928</c:v>
                </c:pt>
                <c:pt idx="162">
                  <c:v>-1.4433374300092219</c:v>
                </c:pt>
                <c:pt idx="163">
                  <c:v>-1.4490370247461279</c:v>
                </c:pt>
                <c:pt idx="164">
                  <c:v>-1.4496860184303606</c:v>
                </c:pt>
                <c:pt idx="165">
                  <c:v>-1.4498880087396322</c:v>
                </c:pt>
                <c:pt idx="166">
                  <c:v>-1.4500646984302716</c:v>
                </c:pt>
                <c:pt idx="167">
                  <c:v>-1.4502288784303232</c:v>
                </c:pt>
                <c:pt idx="168">
                  <c:v>-1.4503676484302375</c:v>
                </c:pt>
                <c:pt idx="169">
                  <c:v>-1.4505024932757351</c:v>
                </c:pt>
                <c:pt idx="170">
                  <c:v>-1.4504510666122181</c:v>
                </c:pt>
                <c:pt idx="171">
                  <c:v>-1.4484121174779716</c:v>
                </c:pt>
                <c:pt idx="172">
                  <c:v>-1.4469521084304091</c:v>
                </c:pt>
                <c:pt idx="173">
                  <c:v>-1.4440582900971086</c:v>
                </c:pt>
                <c:pt idx="174">
                  <c:v>-1.4407698284303618</c:v>
                </c:pt>
                <c:pt idx="175">
                  <c:v>-1.4380003484304829</c:v>
                </c:pt>
                <c:pt idx="176">
                  <c:v>-1.4353399484303515</c:v>
                </c:pt>
                <c:pt idx="177">
                  <c:v>-1.4329053773776979</c:v>
                </c:pt>
                <c:pt idx="178">
                  <c:v>-1.430545508430356</c:v>
                </c:pt>
                <c:pt idx="179">
                  <c:v>-1.4291269984303734</c:v>
                </c:pt>
                <c:pt idx="180">
                  <c:v>-1.4234858817636322</c:v>
                </c:pt>
                <c:pt idx="181">
                  <c:v>-1.4213631984304094</c:v>
                </c:pt>
                <c:pt idx="182">
                  <c:v>-1.4191193421803696</c:v>
                </c:pt>
                <c:pt idx="183">
                  <c:v>-1.4168817684303718</c:v>
                </c:pt>
                <c:pt idx="184">
                  <c:v>-1.4146115184304258</c:v>
                </c:pt>
                <c:pt idx="185">
                  <c:v>-1.4122819084303089</c:v>
                </c:pt>
                <c:pt idx="186">
                  <c:v>-1.4093564510620098</c:v>
                </c:pt>
                <c:pt idx="187">
                  <c:v>-1.4069653070723718</c:v>
                </c:pt>
                <c:pt idx="188">
                  <c:v>-1.4002369757031019</c:v>
                </c:pt>
                <c:pt idx="189">
                  <c:v>-1.3986247684303592</c:v>
                </c:pt>
                <c:pt idx="190">
                  <c:v>-1.3970113180179857</c:v>
                </c:pt>
                <c:pt idx="191">
                  <c:v>-1.3956342884303905</c:v>
                </c:pt>
                <c:pt idx="192">
                  <c:v>-1.3938512984304237</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-1.3728962084304093</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-1.3581575381129163</c:v>
                </c:pt>
                <c:pt idx="215">
                  <c:v>-1.355915947925368</c:v>
                </c:pt>
                <c:pt idx="216">
                  <c:v>-1.3550476584303226</c:v>
                </c:pt>
                <c:pt idx="217">
                  <c:v>-1.3534271784304011</c:v>
                </c:pt>
                <c:pt idx="218">
                  <c:v>-1.3525464784304688</c:v>
                </c:pt>
                <c:pt idx="219">
                  <c:v>-1.3516310973314671</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-1.3706962184303655</c:v>
                </c:pt>
                <c:pt idx="232">
                  <c:v>-1.373228668430329</c:v>
                </c:pt>
                <c:pt idx="233">
                  <c:v>-1.3753595284302758</c:v>
                </c:pt>
                <c:pt idx="234">
                  <c:v>-1.3779276184303462</c:v>
                </c:pt>
                <c:pt idx="235">
                  <c:v>-1.3808556684303641</c:v>
                </c:pt>
                <c:pt idx="236">
                  <c:v>-1.3841743584304138</c:v>
                </c:pt>
                <c:pt idx="237">
                  <c:v>-1.3869185539859785</c:v>
                </c:pt>
                <c:pt idx="238">
                  <c:v>-1.3886029984303647</c:v>
                </c:pt>
                <c:pt idx="239">
                  <c:v>-1.3942301749009571</c:v>
                </c:pt>
                <c:pt idx="240">
                  <c:v>-1.3967901884303728</c:v>
                </c:pt>
                <c:pt idx="241">
                  <c:v>-1.3988792584303744</c:v>
                </c:pt>
                <c:pt idx="242">
                  <c:v>-1.4007498263873539</c:v>
                </c:pt>
                <c:pt idx="243">
                  <c:v>-1.4025590384303968</c:v>
                </c:pt>
                <c:pt idx="244">
                  <c:v>-1.4035942284303671</c:v>
                </c:pt>
                <c:pt idx="245">
                  <c:v>-1.4040886931672034</c:v>
                </c:pt>
                <c:pt idx="246">
                  <c:v>-1.4039274384303984</c:v>
                </c:pt>
                <c:pt idx="247">
                  <c:v>-1.40276726313622</c:v>
                </c:pt>
                <c:pt idx="248">
                  <c:v>-1.4014355184303398</c:v>
                </c:pt>
                <c:pt idx="249">
                  <c:v>-1.4001378620667304</c:v>
                </c:pt>
                <c:pt idx="250">
                  <c:v>-1.3984301484303927</c:v>
                </c:pt>
                <c:pt idx="251">
                  <c:v>-1.3963739484302828</c:v>
                </c:pt>
                <c:pt idx="252">
                  <c:v>-1.3947054529758001</c:v>
                </c:pt>
                <c:pt idx="253">
                  <c:v>-1.3928339384303721</c:v>
                </c:pt>
                <c:pt idx="254">
                  <c:v>-1.3907509184303302</c:v>
                </c:pt>
                <c:pt idx="255">
                  <c:v>-1.3838557564948957</c:v>
                </c:pt>
                <c:pt idx="256">
                  <c:v>-1.3821487257030849</c:v>
                </c:pt>
                <c:pt idx="257">
                  <c:v>-1.3800087384303701</c:v>
                </c:pt>
                <c:pt idx="258">
                  <c:v>-1.3775313784303258</c:v>
                </c:pt>
                <c:pt idx="259">
                  <c:v>-1.3753212762081382</c:v>
                </c:pt>
                <c:pt idx="260">
                  <c:v>-1.3733612184303436</c:v>
                </c:pt>
                <c:pt idx="261">
                  <c:v>-1.3715013884303378</c:v>
                </c:pt>
                <c:pt idx="262">
                  <c:v>-1.3701483317636614</c:v>
                </c:pt>
                <c:pt idx="263">
                  <c:v>-1.3691157043127145</c:v>
                </c:pt>
                <c:pt idx="264">
                  <c:v>-1.3651781802485501</c:v>
                </c:pt>
                <c:pt idx="265">
                  <c:v>-1.3642074784302904</c:v>
                </c:pt>
                <c:pt idx="266">
                  <c:v>-1.3633711297434781</c:v>
                </c:pt>
                <c:pt idx="267">
                  <c:v>-1.3625429784304621</c:v>
                </c:pt>
                <c:pt idx="268">
                  <c:v>-1.3618019284303386</c:v>
                </c:pt>
                <c:pt idx="269">
                  <c:v>-1.3611534784302681</c:v>
                </c:pt>
                <c:pt idx="270">
                  <c:v>-1.360514951371615</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-1.3360474308627808</c:v>
                </c:pt>
                <c:pt idx="281">
                  <c:v>-1.335163173688088</c:v>
                </c:pt>
                <c:pt idx="282">
                  <c:v>-1.334111638430258</c:v>
                </c:pt>
                <c:pt idx="283">
                  <c:v>-1.3331949684303339</c:v>
                </c:pt>
                <c:pt idx="284">
                  <c:v>-1.3323310521938154</c:v>
                </c:pt>
                <c:pt idx="285">
                  <c:v>-1.3314044284303392</c:v>
                </c:pt>
                <c:pt idx="286">
                  <c:v>-1.3322275684303642</c:v>
                </c:pt>
                <c:pt idx="287">
                  <c:v>-1.3342629130645141</c:v>
                </c:pt>
                <c:pt idx="288">
                  <c:v>-1.3461151484303806</c:v>
                </c:pt>
                <c:pt idx="289">
                  <c:v>-1.3510335184304196</c:v>
                </c:pt>
                <c:pt idx="290">
                  <c:v>-1.3564562900970856</c:v>
                </c:pt>
                <c:pt idx="291">
                  <c:v>-1.3614614984303561</c:v>
                </c:pt>
                <c:pt idx="292">
                  <c:v>-1.366081008430392</c:v>
                </c:pt>
                <c:pt idx="293">
                  <c:v>-1.3696869879040676</c:v>
                </c:pt>
                <c:pt idx="294">
                  <c:v>-1.3734661873192238</c:v>
                </c:pt>
                <c:pt idx="295">
                  <c:v>-1.383191295305348</c:v>
                </c:pt>
                <c:pt idx="296">
                  <c:v>-1.3850942721145394</c:v>
                </c:pt>
                <c:pt idx="297">
                  <c:v>-1.387509698430347</c:v>
                </c:pt>
                <c:pt idx="298">
                  <c:v>-1.3895358784303227</c:v>
                </c:pt>
                <c:pt idx="299">
                  <c:v>-1.3914182405356499</c:v>
                </c:pt>
                <c:pt idx="300">
                  <c:v>-1.3931146884303938</c:v>
                </c:pt>
                <c:pt idx="301">
                  <c:v>-1.3946317284303547</c:v>
                </c:pt>
                <c:pt idx="302">
                  <c:v>-1.3959286802484776</c:v>
                </c:pt>
                <c:pt idx="303">
                  <c:v>-1.3966355773777301</c:v>
                </c:pt>
                <c:pt idx="304">
                  <c:v>-1.3993826300093204</c:v>
                </c:pt>
                <c:pt idx="305">
                  <c:v>-1.4001035384303648</c:v>
                </c:pt>
                <c:pt idx="306">
                  <c:v>-1.4009086260898918</c:v>
                </c:pt>
                <c:pt idx="307">
                  <c:v>-1.4017653984303451</c:v>
                </c:pt>
                <c:pt idx="308">
                  <c:v>-1.4028414884303178</c:v>
                </c:pt>
                <c:pt idx="309">
                  <c:v>-1.4037952963026208</c:v>
                </c:pt>
                <c:pt idx="310">
                  <c:v>-1.4047067184303448</c:v>
                </c:pt>
                <c:pt idx="311">
                  <c:v>-1.4054407919085958</c:v>
                </c:pt>
                <c:pt idx="312">
                  <c:v>-1.4085529396068042</c:v>
                </c:pt>
                <c:pt idx="313">
                  <c:v>-1.4108353284303159</c:v>
                </c:pt>
                <c:pt idx="314">
                  <c:v>-1.4131581484304119</c:v>
                </c:pt>
                <c:pt idx="315">
                  <c:v>-1.4151581247461518</c:v>
                </c:pt>
                <c:pt idx="316">
                  <c:v>-1.4171617084303456</c:v>
                </c:pt>
                <c:pt idx="317">
                  <c:v>-1.4194998984303271</c:v>
                </c:pt>
                <c:pt idx="318">
                  <c:v>-1.4228563720567493</c:v>
                </c:pt>
                <c:pt idx="319">
                  <c:v>-1.426079240535612</c:v>
                </c:pt>
                <c:pt idx="320">
                  <c:v>-1.4378752313070378</c:v>
                </c:pt>
                <c:pt idx="321">
                  <c:v>-1.4409516684304839</c:v>
                </c:pt>
                <c:pt idx="322">
                  <c:v>-1.444330324960966</c:v>
                </c:pt>
                <c:pt idx="323">
                  <c:v>-1.4475925884303318</c:v>
                </c:pt>
                <c:pt idx="324">
                  <c:v>-1.4508652349895144</c:v>
                </c:pt>
                <c:pt idx="325">
                  <c:v>-1.4544685084302955</c:v>
                </c:pt>
                <c:pt idx="326">
                  <c:v>-1.4576382884303984</c:v>
                </c:pt>
                <c:pt idx="327">
                  <c:v>-1.4604266973550912</c:v>
                </c:pt>
                <c:pt idx="328">
                  <c:v>-1.4622392841446554</c:v>
                </c:pt>
                <c:pt idx="329">
                  <c:v>-1.4688889349382745</c:v>
                </c:pt>
                <c:pt idx="330">
                  <c:v>-1.4723175684303509</c:v>
                </c:pt>
                <c:pt idx="331">
                  <c:v>-1.4763042405356235</c:v>
                </c:pt>
                <c:pt idx="332">
                  <c:v>-1.4822956884303671</c:v>
                </c:pt>
                <c:pt idx="333">
                  <c:v>-1.488808138430294</c:v>
                </c:pt>
                <c:pt idx="334">
                  <c:v>-1.4949959984303258</c:v>
                </c:pt>
                <c:pt idx="335">
                  <c:v>-1.5003719984303598</c:v>
                </c:pt>
                <c:pt idx="336">
                  <c:v>-1.5049250539859278</c:v>
                </c:pt>
                <c:pt idx="337">
                  <c:v>-1.5074834339142029</c:v>
                </c:pt>
                <c:pt idx="338">
                  <c:v>-1.5214408229918015</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-1.5437243784304568</c:v>
                </c:pt>
                <c:pt idx="350">
                  <c:v>-1.5445867184303737</c:v>
                </c:pt>
                <c:pt idx="351">
                  <c:v>-1.5453884006043026</c:v>
                </c:pt>
                <c:pt idx="352">
                  <c:v>-1.546008331763747</c:v>
                </c:pt>
                <c:pt idx="353">
                  <c:v>-1.5477915881739268</c:v>
                </c:pt>
                <c:pt idx="354">
                  <c:v>-1.54816287843039</c:v>
                </c:pt>
                <c:pt idx="355">
                  <c:v>-1.548516268430383</c:v>
                </c:pt>
                <c:pt idx="356">
                  <c:v>-1.548784062946519</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-1.5492062158216888</c:v>
                </c:pt>
                <c:pt idx="371">
                  <c:v>-1.5473568604993417</c:v>
                </c:pt>
                <c:pt idx="372">
                  <c:v>-1.547052103693527</c:v>
                </c:pt>
                <c:pt idx="373">
                  <c:v>-1.546558118430412</c:v>
                </c:pt>
                <c:pt idx="374">
                  <c:v>-1.5461332884303818</c:v>
                </c:pt>
                <c:pt idx="375">
                  <c:v>-1.5457246686430655</c:v>
                </c:pt>
                <c:pt idx="376">
                  <c:v>-1.5452943984304097</c:v>
                </c:pt>
                <c:pt idx="377">
                  <c:v>-1.5449352537495138</c:v>
                </c:pt>
                <c:pt idx="378">
                  <c:v>-1.5445704615882605</c:v>
                </c:pt>
                <c:pt idx="379">
                  <c:v>-1.5437082581705794</c:v>
                </c:pt>
                <c:pt idx="380">
                  <c:v>-1.5435550844518766</c:v>
                </c:pt>
                <c:pt idx="381">
                  <c:v>-1.5433622384302899</c:v>
                </c:pt>
                <c:pt idx="382">
                  <c:v>-1.5431839352724808</c:v>
                </c:pt>
                <c:pt idx="383">
                  <c:v>-1.5431397784303358</c:v>
                </c:pt>
                <c:pt idx="384">
                  <c:v>-1.5431618784304155</c:v>
                </c:pt>
                <c:pt idx="385">
                  <c:v>-1.543224119642443</c:v>
                </c:pt>
                <c:pt idx="386">
                  <c:v>-1.543238668643113</c:v>
                </c:pt>
                <c:pt idx="387">
                  <c:v>-1.5408005625329082</c:v>
                </c:pt>
                <c:pt idx="388">
                  <c:v>-1.5391152684304146</c:v>
                </c:pt>
                <c:pt idx="389">
                  <c:v>-1.5355996615882574</c:v>
                </c:pt>
                <c:pt idx="390">
                  <c:v>-1.5323170884303681</c:v>
                </c:pt>
                <c:pt idx="391">
                  <c:v>-1.5281887431112391</c:v>
                </c:pt>
                <c:pt idx="392">
                  <c:v>-1.5243077584303322</c:v>
                </c:pt>
                <c:pt idx="393">
                  <c:v>-1.5202760199356646</c:v>
                </c:pt>
                <c:pt idx="394">
                  <c:v>-1.5167861007031007</c:v>
                </c:pt>
                <c:pt idx="395">
                  <c:v>-1.5075133702252259</c:v>
                </c:pt>
                <c:pt idx="396">
                  <c:v>-1.5051118084303918</c:v>
                </c:pt>
                <c:pt idx="397">
                  <c:v>-1.50188739843041</c:v>
                </c:pt>
                <c:pt idx="398">
                  <c:v>-1.4993320721146026</c:v>
                </c:pt>
                <c:pt idx="399">
                  <c:v>-1.4958731584304177</c:v>
                </c:pt>
                <c:pt idx="400">
                  <c:v>-1.4934928371400034</c:v>
                </c:pt>
                <c:pt idx="401">
                  <c:v>-1.4910487984303891</c:v>
                </c:pt>
                <c:pt idx="402">
                  <c:v>-1.4893473940347306</c:v>
                </c:pt>
                <c:pt idx="403">
                  <c:v>-1.4877115063668711</c:v>
                </c:pt>
                <c:pt idx="404">
                  <c:v>-1.4763806234303729</c:v>
                </c:pt>
                <c:pt idx="405">
                  <c:v>-1.4738439984304013</c:v>
                </c:pt>
                <c:pt idx="406">
                  <c:v>-1.4690957637365401</c:v>
                </c:pt>
                <c:pt idx="407">
                  <c:v>-1.4650271984303838</c:v>
                </c:pt>
                <c:pt idx="408">
                  <c:v>-1.4611510186323691</c:v>
                </c:pt>
                <c:pt idx="409">
                  <c:v>-1.4578943284303671</c:v>
                </c:pt>
                <c:pt idx="410">
                  <c:v>-1.4547206367282679</c:v>
                </c:pt>
                <c:pt idx="411">
                  <c:v>-1.4517565684303477</c:v>
                </c:pt>
                <c:pt idx="412">
                  <c:v>-1.4502139984303639</c:v>
                </c:pt>
                <c:pt idx="413">
                  <c:v>-1.4431595145593898</c:v>
                </c:pt>
                <c:pt idx="414">
                  <c:v>-1.4412831984303978</c:v>
                </c:pt>
                <c:pt idx="415">
                  <c:v>-1.4393155247461376</c:v>
                </c:pt>
                <c:pt idx="416">
                  <c:v>-1.4373053384303558</c:v>
                </c:pt>
                <c:pt idx="417">
                  <c:v>-1.4357231048133199</c:v>
                </c:pt>
                <c:pt idx="418">
                  <c:v>-1.4341019384303593</c:v>
                </c:pt>
                <c:pt idx="419">
                  <c:v>-1.4327535668514622</c:v>
                </c:pt>
                <c:pt idx="420">
                  <c:v>-1.4315201792813639</c:v>
                </c:pt>
                <c:pt idx="421">
                  <c:v>-1.4282163864900284</c:v>
                </c:pt>
                <c:pt idx="422">
                  <c:v>-1.4274982884303666</c:v>
                </c:pt>
                <c:pt idx="423">
                  <c:v>-1.4274990952045759</c:v>
                </c:pt>
                <c:pt idx="424">
                  <c:v>-1.4295856684303618</c:v>
                </c:pt>
                <c:pt idx="425">
                  <c:v>-1.4316723962797984</c:v>
                </c:pt>
                <c:pt idx="426">
                  <c:v>-1.4340768084303899</c:v>
                </c:pt>
                <c:pt idx="427">
                  <c:v>-1.4367076473665459</c:v>
                </c:pt>
                <c:pt idx="428">
                  <c:v>-1.4390968284303014</c:v>
                </c:pt>
                <c:pt idx="429">
                  <c:v>-1.4403865539859169</c:v>
                </c:pt>
                <c:pt idx="430">
                  <c:v>-1.4471135949215821</c:v>
                </c:pt>
                <c:pt idx="431">
                  <c:v>-1.4505480484303699</c:v>
                </c:pt>
                <c:pt idx="432">
                  <c:v>-1.4542452242367958</c:v>
                </c:pt>
                <c:pt idx="433">
                  <c:v>-1.4579413884303671</c:v>
                </c:pt>
                <c:pt idx="434">
                  <c:v>-1.4617249984304008</c:v>
                </c:pt>
                <c:pt idx="435">
                  <c:v>-1.4665136784304018</c:v>
                </c:pt>
                <c:pt idx="436">
                  <c:v>-1.472393757051049</c:v>
                </c:pt>
                <c:pt idx="437">
                  <c:v>-1.4778304709578258</c:v>
                </c:pt>
                <c:pt idx="438">
                  <c:v>-1.4819279656434778</c:v>
                </c:pt>
                <c:pt idx="439">
                  <c:v>-1.4986279203054167</c:v>
                </c:pt>
                <c:pt idx="440">
                  <c:v>-1.5013775188385523</c:v>
                </c:pt>
                <c:pt idx="441">
                  <c:v>-1.504950648430345</c:v>
                </c:pt>
                <c:pt idx="442">
                  <c:v>-1.508161712715965</c:v>
                </c:pt>
                <c:pt idx="443">
                  <c:v>-1.5117853184303556</c:v>
                </c:pt>
                <c:pt idx="444">
                  <c:v>-1.5144805211576464</c:v>
                </c:pt>
                <c:pt idx="445">
                  <c:v>-1.52293905398597</c:v>
                </c:pt>
                <c:pt idx="446">
                  <c:v>-1.5246559239622541</c:v>
                </c:pt>
                <c:pt idx="447">
                  <c:v>-1.5265438284303841</c:v>
                </c:pt>
                <c:pt idx="448">
                  <c:v>-1.5282781154516627</c:v>
                </c:pt>
                <c:pt idx="449">
                  <c:v>-1.5297601398445195</c:v>
                </c:pt>
                <c:pt idx="450">
                  <c:v>-1.5311168284303989</c:v>
                </c:pt>
                <c:pt idx="451">
                  <c:v>-1.532247826713222</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-1.4960262925480139</c:v>
                </c:pt>
                <c:pt idx="472">
                  <c:v>-1.4940285757499936</c:v>
                </c:pt>
                <c:pt idx="473">
                  <c:v>-1.4915703984303732</c:v>
                </c:pt>
                <c:pt idx="474">
                  <c:v>-1.4892430521939111</c:v>
                </c:pt>
                <c:pt idx="475">
                  <c:v>-1.4874170204083941</c:v>
                </c:pt>
                <c:pt idx="476">
                  <c:v>-1.4849847684302944</c:v>
                </c:pt>
                <c:pt idx="477">
                  <c:v>-1.4821685790754699</c:v>
                </c:pt>
                <c:pt idx="478">
                  <c:v>-1.4800078206525267</c:v>
                </c:pt>
                <c:pt idx="479">
                  <c:v>-1.4787618166121956</c:v>
                </c:pt>
                <c:pt idx="480">
                  <c:v>-1.4727381945088069</c:v>
                </c:pt>
                <c:pt idx="481">
                  <c:v>-1.4706717833765879</c:v>
                </c:pt>
                <c:pt idx="482">
                  <c:v>-1.4677086384304066</c:v>
                </c:pt>
                <c:pt idx="483">
                  <c:v>-1.465230806940987</c:v>
                </c:pt>
                <c:pt idx="484">
                  <c:v>-1.4628107484304198</c:v>
                </c:pt>
                <c:pt idx="485">
                  <c:v>-1.4607808586454278</c:v>
                </c:pt>
                <c:pt idx="486">
                  <c:v>-1.4588122182105598</c:v>
                </c:pt>
                <c:pt idx="487">
                  <c:v>-1.457442232196577</c:v>
                </c:pt>
                <c:pt idx="488">
                  <c:v>-1.4519613171116483</c:v>
                </c:pt>
                <c:pt idx="489">
                  <c:v>-1.4478877284303664</c:v>
                </c:pt>
                <c:pt idx="490">
                  <c:v>-1.4427096940826132</c:v>
                </c:pt>
                <c:pt idx="491">
                  <c:v>-1.438021284144664</c:v>
                </c:pt>
                <c:pt idx="492">
                  <c:v>-1.4334619984303711</c:v>
                </c:pt>
                <c:pt idx="493">
                  <c:v>-1.4299731397346758</c:v>
                </c:pt>
                <c:pt idx="494">
                  <c:v>-1.4256300188385318</c:v>
                </c:pt>
                <c:pt idx="495">
                  <c:v>-1.4225475460494295</c:v>
                </c:pt>
                <c:pt idx="496">
                  <c:v>-1.409837265097001</c:v>
                </c:pt>
                <c:pt idx="497">
                  <c:v>-1.4076186179955641</c:v>
                </c:pt>
                <c:pt idx="498">
                  <c:v>-1.4047241184302568</c:v>
                </c:pt>
                <c:pt idx="499">
                  <c:v>-1.4017772025119206</c:v>
                </c:pt>
                <c:pt idx="500">
                  <c:v>-1.3989029580263281</c:v>
                </c:pt>
                <c:pt idx="501">
                  <c:v>-1.3957869036935076</c:v>
                </c:pt>
                <c:pt idx="502">
                  <c:v>-1.3932366260899656</c:v>
                </c:pt>
                <c:pt idx="503">
                  <c:v>-1.3909634075211912</c:v>
                </c:pt>
                <c:pt idx="504">
                  <c:v>-1.3895939215072701</c:v>
                </c:pt>
                <c:pt idx="505">
                  <c:v>-1.3846290817636984</c:v>
                </c:pt>
                <c:pt idx="506">
                  <c:v>-1.3833660800630412</c:v>
                </c:pt>
                <c:pt idx="507">
                  <c:v>-1.3820319684303761</c:v>
                </c:pt>
                <c:pt idx="508">
                  <c:v>-1.3806157943487236</c:v>
                </c:pt>
                <c:pt idx="509">
                  <c:v>-1.3794978282176231</c:v>
                </c:pt>
                <c:pt idx="510">
                  <c:v>-1.3784683734303229</c:v>
                </c:pt>
                <c:pt idx="511">
                  <c:v>-1.3775579534865332</c:v>
                </c:pt>
                <c:pt idx="512">
                  <c:v>-1.3767639359303345</c:v>
                </c:pt>
                <c:pt idx="513">
                  <c:v>-1.3743197484303593</c:v>
                </c:pt>
                <c:pt idx="514">
                  <c:v>-1.3736796925479551</c:v>
                </c:pt>
                <c:pt idx="515">
                  <c:v>-1.3726650090686701</c:v>
                </c:pt>
                <c:pt idx="516">
                  <c:v>-1.3713463384303282</c:v>
                </c:pt>
                <c:pt idx="517">
                  <c:v>-1.369958824960956</c:v>
                </c:pt>
                <c:pt idx="518">
                  <c:v>-1.3680401059572513</c:v>
                </c:pt>
                <c:pt idx="519">
                  <c:v>-1.3662761297434782</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-1.3313863249610265</c:v>
                </c:pt>
                <c:pt idx="538">
                  <c:v>-1.3279448555732498</c:v>
                </c:pt>
                <c:pt idx="539">
                  <c:v>-1.3240514984303573</c:v>
                </c:pt>
                <c:pt idx="540">
                  <c:v>-1.3144949984303758</c:v>
                </c:pt>
                <c:pt idx="541">
                  <c:v>-1.312793608186444</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-1.2909725058930186</c:v>
                </c:pt>
                <c:pt idx="551">
                  <c:v>-1.2900663901829266</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-1.2842138279758069</c:v>
                </c:pt>
                <c:pt idx="560">
                  <c:v>-1.2839095035850292</c:v>
                </c:pt>
                <c:pt idx="561">
                  <c:v>-1.2835948635988998</c:v>
                </c:pt>
                <c:pt idx="562">
                  <c:v>-1.2833354780222095</c:v>
                </c:pt>
                <c:pt idx="563">
                  <c:v>-1.2830736473664195</c:v>
                </c:pt>
                <c:pt idx="564">
                  <c:v>-1.28298891147386</c:v>
                </c:pt>
                <c:pt idx="565">
                  <c:v>-1.2842367127160579</c:v>
                </c:pt>
                <c:pt idx="566">
                  <c:v>-1.2845100094193995</c:v>
                </c:pt>
                <c:pt idx="567">
                  <c:v>-1.2849552943487061</c:v>
                </c:pt>
                <c:pt idx="568">
                  <c:v>-1.285358165097044</c:v>
                </c:pt>
                <c:pt idx="569">
                  <c:v>-1.2860811514916801</c:v>
                </c:pt>
                <c:pt idx="570">
                  <c:v>-1.287064498430337</c:v>
                </c:pt>
                <c:pt idx="571">
                  <c:v>-1.2879684576139609</c:v>
                </c:pt>
                <c:pt idx="572">
                  <c:v>-1.2887880713470221</c:v>
                </c:pt>
                <c:pt idx="573">
                  <c:v>-1.289341339339463</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-1.2945749247461673</c:v>
                </c:pt>
                <c:pt idx="582">
                  <c:v>-1.2954124678181671</c:v>
                </c:pt>
                <c:pt idx="583">
                  <c:v>-1.295943362066716</c:v>
                </c:pt>
                <c:pt idx="584">
                  <c:v>-1.29789415529309</c:v>
                </c:pt>
                <c:pt idx="585">
                  <c:v>-1.2984674314200384</c:v>
                </c:pt>
                <c:pt idx="586">
                  <c:v>-1.2991285284303729</c:v>
                </c:pt>
                <c:pt idx="587">
                  <c:v>-1.3000956284302987</c:v>
                </c:pt>
                <c:pt idx="588">
                  <c:v>-1.3013950284304339</c:v>
                </c:pt>
                <c:pt idx="589">
                  <c:v>-1.3025596284304228</c:v>
                </c:pt>
                <c:pt idx="590">
                  <c:v>-1.3035901584303722</c:v>
                </c:pt>
                <c:pt idx="591">
                  <c:v>-1.304299259794012</c:v>
                </c:pt>
                <c:pt idx="592">
                  <c:v>-1.3048523830457561</c:v>
                </c:pt>
                <c:pt idx="593">
                  <c:v>-1.3072214984303694</c:v>
                </c:pt>
                <c:pt idx="594">
                  <c:v>-1.3079417384304057</c:v>
                </c:pt>
                <c:pt idx="595">
                  <c:v>-1.3086680384303762</c:v>
                </c:pt>
                <c:pt idx="596">
                  <c:v>-1.3094377584303758</c:v>
                </c:pt>
                <c:pt idx="597">
                  <c:v>-1.310429648430433</c:v>
                </c:pt>
                <c:pt idx="598">
                  <c:v>-1.3114244576140828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-1.3216957884304226</c:v>
                </c:pt>
                <c:pt idx="608">
                  <c:v>-1.3223610460494557</c:v>
                </c:pt>
                <c:pt idx="609">
                  <c:v>-1.3243933513715263</c:v>
                </c:pt>
                <c:pt idx="610">
                  <c:v>-1.3247158571260087</c:v>
                </c:pt>
                <c:pt idx="611">
                  <c:v>-1.3253267984303221</c:v>
                </c:pt>
                <c:pt idx="612">
                  <c:v>-1.3259182484303118</c:v>
                </c:pt>
                <c:pt idx="613">
                  <c:v>-1.3269629084304384</c:v>
                </c:pt>
                <c:pt idx="614">
                  <c:v>-1.3283487184303624</c:v>
                </c:pt>
                <c:pt idx="615">
                  <c:v>-1.3306558784304201</c:v>
                </c:pt>
                <c:pt idx="616">
                  <c:v>-1.3330954416121579</c:v>
                </c:pt>
                <c:pt idx="617">
                  <c:v>-1.3347925817637107</c:v>
                </c:pt>
                <c:pt idx="618">
                  <c:v>-1.3406758513715313</c:v>
                </c:pt>
                <c:pt idx="619">
                  <c:v>-1.342002528430275</c:v>
                </c:pt>
                <c:pt idx="620">
                  <c:v>-1.3436218584304278</c:v>
                </c:pt>
                <c:pt idx="621">
                  <c:v>-1.3453480684303685</c:v>
                </c:pt>
                <c:pt idx="622">
                  <c:v>-1.3466206916122019</c:v>
                </c:pt>
                <c:pt idx="623">
                  <c:v>-1.348084668430346</c:v>
                </c:pt>
                <c:pt idx="624">
                  <c:v>-1.3491877384303521</c:v>
                </c:pt>
                <c:pt idx="625">
                  <c:v>-1.3503037284303403</c:v>
                </c:pt>
                <c:pt idx="626">
                  <c:v>-1.3509298342511968</c:v>
                </c:pt>
                <c:pt idx="627">
                  <c:v>-1.353099498430365</c:v>
                </c:pt>
                <c:pt idx="628">
                  <c:v>-1.3533848684303891</c:v>
                </c:pt>
                <c:pt idx="629">
                  <c:v>-1.3540459675025105</c:v>
                </c:pt>
                <c:pt idx="630">
                  <c:v>-1.3546148284303501</c:v>
                </c:pt>
                <c:pt idx="631">
                  <c:v>-1.3558936984303742</c:v>
                </c:pt>
                <c:pt idx="632">
                  <c:v>-1.3572856084303524</c:v>
                </c:pt>
                <c:pt idx="633">
                  <c:v>-1.3585494984302571</c:v>
                </c:pt>
                <c:pt idx="634">
                  <c:v>-1.3595467287674055</c:v>
                </c:pt>
                <c:pt idx="635">
                  <c:v>-1.3604277943487539</c:v>
                </c:pt>
                <c:pt idx="636">
                  <c:v>-1.3626479984303685</c:v>
                </c:pt>
                <c:pt idx="637">
                  <c:v>-1.3631543084303814</c:v>
                </c:pt>
                <c:pt idx="638">
                  <c:v>-1.3637693184303896</c:v>
                </c:pt>
                <c:pt idx="639">
                  <c:v>-1.3644385984303469</c:v>
                </c:pt>
                <c:pt idx="640">
                  <c:v>-1.3649034984304358</c:v>
                </c:pt>
                <c:pt idx="641">
                  <c:v>-1.3654573210110184</c:v>
                </c:pt>
                <c:pt idx="642">
                  <c:v>-1.3659315584303804</c:v>
                </c:pt>
                <c:pt idx="643">
                  <c:v>-1.3662548884303831</c:v>
                </c:pt>
                <c:pt idx="644">
                  <c:v>-1.3664844270017606</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-1.3685073662464287</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-1.3696228984304475</c:v>
                </c:pt>
                <c:pt idx="669">
                  <c:v>-1.369628522239843</c:v>
                </c:pt>
                <c:pt idx="670">
                  <c:v>-1.3696396650970164</c:v>
                </c:pt>
                <c:pt idx="671">
                  <c:v>-1.3699160341446515</c:v>
                </c:pt>
                <c:pt idx="672">
                  <c:v>-1.3699433684304259</c:v>
                </c:pt>
                <c:pt idx="673">
                  <c:v>-1.3699802784303898</c:v>
                </c:pt>
                <c:pt idx="674">
                  <c:v>-1.37001960843034</c:v>
                </c:pt>
                <c:pt idx="675">
                  <c:v>-1.3699998005137175</c:v>
                </c:pt>
                <c:pt idx="676">
                  <c:v>-1.3699729984303275</c:v>
                </c:pt>
                <c:pt idx="677">
                  <c:v>-1.3698669984303868</c:v>
                </c:pt>
                <c:pt idx="678">
                  <c:v>-1.3698587084303853</c:v>
                </c:pt>
                <c:pt idx="679">
                  <c:v>-1.3698415884304038</c:v>
                </c:pt>
                <c:pt idx="680">
                  <c:v>-1.3698366684304282</c:v>
                </c:pt>
                <c:pt idx="681">
                  <c:v>-1.3698247762081595</c:v>
                </c:pt>
                <c:pt idx="682">
                  <c:v>-1.3698027784303548</c:v>
                </c:pt>
                <c:pt idx="683">
                  <c:v>-1.3697746184303594</c:v>
                </c:pt>
                <c:pt idx="684">
                  <c:v>-1.3697455884304048</c:v>
                </c:pt>
                <c:pt idx="685">
                  <c:v>-1.3697107331242862</c:v>
                </c:pt>
                <c:pt idx="686">
                  <c:v>-1.3696606650970438</c:v>
                </c:pt>
                <c:pt idx="687">
                  <c:v>-1.3696546725876693</c:v>
                </c:pt>
                <c:pt idx="688">
                  <c:v>-1.3696436684302995</c:v>
                </c:pt>
                <c:pt idx="689">
                  <c:v>-1.3696209984303978</c:v>
                </c:pt>
                <c:pt idx="690">
                  <c:v>-1.3696077984302659</c:v>
                </c:pt>
                <c:pt idx="691">
                  <c:v>-1.3696155084304493</c:v>
                </c:pt>
                <c:pt idx="692">
                  <c:v>-1.3696292184303505</c:v>
                </c:pt>
                <c:pt idx="693">
                  <c:v>-1.369640441729246</c:v>
                </c:pt>
                <c:pt idx="694">
                  <c:v>-1.3695257827440812</c:v>
                </c:pt>
                <c:pt idx="695">
                  <c:v>-1.3689461984303364</c:v>
                </c:pt>
                <c:pt idx="696">
                  <c:v>-1.3688370784303681</c:v>
                </c:pt>
                <c:pt idx="697">
                  <c:v>-1.3686712784303552</c:v>
                </c:pt>
                <c:pt idx="698">
                  <c:v>-1.3685200392467565</c:v>
                </c:pt>
                <c:pt idx="699">
                  <c:v>-1.3683700884304031</c:v>
                </c:pt>
                <c:pt idx="700">
                  <c:v>-1.3682446184304786</c:v>
                </c:pt>
                <c:pt idx="701">
                  <c:v>-1.368122898430407</c:v>
                </c:pt>
                <c:pt idx="702">
                  <c:v>-1.3680315584303528</c:v>
                </c:pt>
                <c:pt idx="703">
                  <c:v>-1.3679482822141682</c:v>
                </c:pt>
                <c:pt idx="704">
                  <c:v>-1.3678474865255623</c:v>
                </c:pt>
                <c:pt idx="705">
                  <c:v>-1.3678399284302361</c:v>
                </c:pt>
                <c:pt idx="706">
                  <c:v>-1.3678284584303158</c:v>
                </c:pt>
                <c:pt idx="707">
                  <c:v>-1.3678285584302472</c:v>
                </c:pt>
                <c:pt idx="708">
                  <c:v>-1.3678142456214366</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-1.3621702067637029</c:v>
                </c:pt>
                <c:pt idx="721">
                  <c:v>-1.3620522229200942</c:v>
                </c:pt>
                <c:pt idx="722">
                  <c:v>-1.3619050884304178</c:v>
                </c:pt>
                <c:pt idx="723">
                  <c:v>-1.3617695184303278</c:v>
                </c:pt>
                <c:pt idx="724">
                  <c:v>-1.361667338636636</c:v>
                </c:pt>
                <c:pt idx="725">
                  <c:v>-1.3615557584303914</c:v>
                </c:pt>
                <c:pt idx="726">
                  <c:v>-1.3614426284303747</c:v>
                </c:pt>
                <c:pt idx="727">
                  <c:v>-1.3613307584302632</c:v>
                </c:pt>
                <c:pt idx="728">
                  <c:v>-1.3612657596244282</c:v>
                </c:pt>
                <c:pt idx="729">
                  <c:v>-1.3605270468174737</c:v>
                </c:pt>
                <c:pt idx="730">
                  <c:v>-1.3603007684303705</c:v>
                </c:pt>
                <c:pt idx="731">
                  <c:v>-1.3600629284303973</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-1.3582534095414429</c:v>
                </c:pt>
                <c:pt idx="746">
                  <c:v>-1.358217958430326</c:v>
                </c:pt>
                <c:pt idx="747">
                  <c:v>-1.3581845484303727</c:v>
                </c:pt>
                <c:pt idx="748">
                  <c:v>-1.3581432084302989</c:v>
                </c:pt>
                <c:pt idx="749">
                  <c:v>-1.3581193584303577</c:v>
                </c:pt>
                <c:pt idx="750">
                  <c:v>-1.357446870225232</c:v>
                </c:pt>
                <c:pt idx="751">
                  <c:v>-1.3572987005580046</c:v>
                </c:pt>
                <c:pt idx="752">
                  <c:v>-1.3570833484303506</c:v>
                </c:pt>
                <c:pt idx="753">
                  <c:v>-1.3569212984303471</c:v>
                </c:pt>
                <c:pt idx="754">
                  <c:v>-1.3568151384303371</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-1.3560074384302991</c:v>
                </c:pt>
                <c:pt idx="763">
                  <c:v>-1.3554011484303878</c:v>
                </c:pt>
                <c:pt idx="764">
                  <c:v>-1.3546796284304319</c:v>
                </c:pt>
                <c:pt idx="765">
                  <c:v>-1.3541624886263861</c:v>
                </c:pt>
                <c:pt idx="766">
                  <c:v>-1.3526008245173127</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-1.3496915584303202</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-1.3512044984303535</c:v>
                </c:pt>
                <c:pt idx="784">
                  <c:v>-1.3582206749009202</c:v>
                </c:pt>
                <c:pt idx="785">
                  <c:v>-1.3591514284303869</c:v>
                </c:pt>
                <c:pt idx="786">
                  <c:v>-1.360511734694086</c:v>
                </c:pt>
                <c:pt idx="787">
                  <c:v>-1.361773458430418</c:v>
                </c:pt>
                <c:pt idx="788">
                  <c:v>-1.3629120884303205</c:v>
                </c:pt>
                <c:pt idx="789">
                  <c:v>-1.3638034884303838</c:v>
                </c:pt>
                <c:pt idx="790">
                  <c:v>-1.3645463601325081</c:v>
                </c:pt>
                <c:pt idx="791">
                  <c:v>-1.3666232984303666</c:v>
                </c:pt>
                <c:pt idx="792">
                  <c:v>-1.3670798884303319</c:v>
                </c:pt>
                <c:pt idx="793">
                  <c:v>-1.3676898584304018</c:v>
                </c:pt>
                <c:pt idx="794">
                  <c:v>-1.3683227084303127</c:v>
                </c:pt>
                <c:pt idx="795">
                  <c:v>-1.3688249684303173</c:v>
                </c:pt>
                <c:pt idx="796">
                  <c:v>-1.3693376923079204</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-1.3736963484303832</c:v>
                </c:pt>
                <c:pt idx="808">
                  <c:v>-1.3738671984303319</c:v>
                </c:pt>
                <c:pt idx="809">
                  <c:v>-1.3744357676611187</c:v>
                </c:pt>
                <c:pt idx="810">
                  <c:v>-1.3745799056468493</c:v>
                </c:pt>
                <c:pt idx="811">
                  <c:v>-1.3747610984304375</c:v>
                </c:pt>
                <c:pt idx="812">
                  <c:v>-1.3749472784303691</c:v>
                </c:pt>
                <c:pt idx="813">
                  <c:v>-1.3750985384304428</c:v>
                </c:pt>
                <c:pt idx="814">
                  <c:v>-1.375243616987099</c:v>
                </c:pt>
                <c:pt idx="815">
                  <c:v>-1.375560728430266</c:v>
                </c:pt>
                <c:pt idx="816">
                  <c:v>-1.376450238430394</c:v>
                </c:pt>
                <c:pt idx="817">
                  <c:v>-1.3773468371399935</c:v>
                </c:pt>
                <c:pt idx="818">
                  <c:v>-1.3793872650970442</c:v>
                </c:pt>
                <c:pt idx="819">
                  <c:v>-1.3797875468174965</c:v>
                </c:pt>
                <c:pt idx="820">
                  <c:v>-1.380440788430342</c:v>
                </c:pt>
                <c:pt idx="821">
                  <c:v>-1.381032378430334</c:v>
                </c:pt>
                <c:pt idx="822">
                  <c:v>-1.3815419584303612</c:v>
                </c:pt>
                <c:pt idx="823">
                  <c:v>-1.3820070329130687</c:v>
                </c:pt>
                <c:pt idx="824">
                  <c:v>-1.382433478430386</c:v>
                </c:pt>
                <c:pt idx="825">
                  <c:v>-1.3828158784303721</c:v>
                </c:pt>
                <c:pt idx="826">
                  <c:v>-1.3830887739405662</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-1.3852841317637155</c:v>
                </c:pt>
                <c:pt idx="836">
                  <c:v>-1.3854263698589406</c:v>
                </c:pt>
                <c:pt idx="837">
                  <c:v>-1.3858471118325277</c:v>
                </c:pt>
                <c:pt idx="838">
                  <c:v>-1.3858731584303918</c:v>
                </c:pt>
                <c:pt idx="839">
                  <c:v>-1.3859096376056754</c:v>
                </c:pt>
                <c:pt idx="840">
                  <c:v>-1.3859409284302893</c:v>
                </c:pt>
                <c:pt idx="841">
                  <c:v>-1.3859708384303175</c:v>
                </c:pt>
                <c:pt idx="842">
                  <c:v>-1.3859928884304358</c:v>
                </c:pt>
                <c:pt idx="843">
                  <c:v>-1.386022338636546</c:v>
                </c:pt>
                <c:pt idx="844">
                  <c:v>-1.3860509984303584</c:v>
                </c:pt>
                <c:pt idx="845">
                  <c:v>-1.3861261274626386</c:v>
                </c:pt>
                <c:pt idx="846">
                  <c:v>-1.3861494184303922</c:v>
                </c:pt>
                <c:pt idx="847">
                  <c:v>-1.3861539184302909</c:v>
                </c:pt>
                <c:pt idx="848">
                  <c:v>-1.3861916376056258</c:v>
                </c:pt>
                <c:pt idx="849">
                  <c:v>-1.3862624684302984</c:v>
                </c:pt>
                <c:pt idx="850">
                  <c:v>-1.3863809084303285</c:v>
                </c:pt>
                <c:pt idx="851">
                  <c:v>-1.3865916454891933</c:v>
                </c:pt>
                <c:pt idx="852">
                  <c:v>-1.3868245150970373</c:v>
                </c:pt>
                <c:pt idx="853">
                  <c:v>-1.3874660572539006</c:v>
                </c:pt>
                <c:pt idx="854">
                  <c:v>-1.3876159684303482</c:v>
                </c:pt>
                <c:pt idx="855">
                  <c:v>-1.3877517784303208</c:v>
                </c:pt>
                <c:pt idx="856">
                  <c:v>-1.387864895337569</c:v>
                </c:pt>
                <c:pt idx="857">
                  <c:v>-1.3879617184304009</c:v>
                </c:pt>
                <c:pt idx="858">
                  <c:v>-1.3880471484303345</c:v>
                </c:pt>
                <c:pt idx="859">
                  <c:v>-1.3881264703405101</c:v>
                </c:pt>
                <c:pt idx="860">
                  <c:v>-1.3881996616956727</c:v>
                </c:pt>
                <c:pt idx="861">
                  <c:v>-1.3882525119439089</c:v>
                </c:pt>
                <c:pt idx="862">
                  <c:v>-1.3884427317637296</c:v>
                </c:pt>
                <c:pt idx="863">
                  <c:v>-1.3884916184303697</c:v>
                </c:pt>
                <c:pt idx="864">
                  <c:v>-1.3885412597939959</c:v>
                </c:pt>
                <c:pt idx="865">
                  <c:v>-1.3885788484304129</c:v>
                </c:pt>
                <c:pt idx="866">
                  <c:v>-1.3886348584303778</c:v>
                </c:pt>
                <c:pt idx="867">
                  <c:v>-1.3886812637365464</c:v>
                </c:pt>
                <c:pt idx="868">
                  <c:v>-1.3887284884304298</c:v>
                </c:pt>
                <c:pt idx="869">
                  <c:v>-1.3887563984303384</c:v>
                </c:pt>
                <c:pt idx="870">
                  <c:v>-1.3887822615882512</c:v>
                </c:pt>
                <c:pt idx="871">
                  <c:v>-1.3889896650970073</c:v>
                </c:pt>
                <c:pt idx="872">
                  <c:v>-1.3890405386601761</c:v>
                </c:pt>
                <c:pt idx="873">
                  <c:v>-1.3893289084304139</c:v>
                </c:pt>
                <c:pt idx="874">
                  <c:v>-1.3897061984303318</c:v>
                </c:pt>
                <c:pt idx="875">
                  <c:v>-1.3900896612210289</c:v>
                </c:pt>
                <c:pt idx="876">
                  <c:v>-1.390290818430401</c:v>
                </c:pt>
                <c:pt idx="877">
                  <c:v>-1.3899381784303912</c:v>
                </c:pt>
                <c:pt idx="878">
                  <c:v>-1.3895924474099506</c:v>
                </c:pt>
                <c:pt idx="879">
                  <c:v>-1.3893084811889622</c:v>
                </c:pt>
                <c:pt idx="880">
                  <c:v>-1.3891449984303677</c:v>
                </c:pt>
                <c:pt idx="881">
                  <c:v>-1.3884961650970382</c:v>
                </c:pt>
                <c:pt idx="882">
                  <c:v>-1.3882526284303676</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-1.3845169684303991</c:v>
                </c:pt>
                <c:pt idx="896">
                  <c:v>-1.3843506333510713</c:v>
                </c:pt>
                <c:pt idx="897">
                  <c:v>-1.3840702355437977</c:v>
                </c:pt>
                <c:pt idx="898">
                  <c:v>-1.3840229359303347</c:v>
                </c:pt>
                <c:pt idx="899">
                  <c:v>-1.3839663418647277</c:v>
                </c:pt>
                <c:pt idx="900">
                  <c:v>-1.3839234084303398</c:v>
                </c:pt>
                <c:pt idx="901">
                  <c:v>-1.3839015035849718</c:v>
                </c:pt>
                <c:pt idx="902">
                  <c:v>-1.3838707184303938</c:v>
                </c:pt>
                <c:pt idx="903">
                  <c:v>-1.3838342384303295</c:v>
                </c:pt>
                <c:pt idx="904">
                  <c:v>-1.3838094567636778</c:v>
                </c:pt>
                <c:pt idx="905">
                  <c:v>-1.3837384467062401</c:v>
                </c:pt>
                <c:pt idx="906">
                  <c:v>-1.3837292984303984</c:v>
                </c:pt>
                <c:pt idx="907">
                  <c:v>-1.3836747784304178</c:v>
                </c:pt>
                <c:pt idx="908">
                  <c:v>-1.3835767229202602</c:v>
                </c:pt>
                <c:pt idx="909">
                  <c:v>-1.3835097584304041</c:v>
                </c:pt>
                <c:pt idx="910">
                  <c:v>-1.3834332884303655</c:v>
                </c:pt>
                <c:pt idx="911">
                  <c:v>-1.383406865097129</c:v>
                </c:pt>
                <c:pt idx="912">
                  <c:v>-1.3834129778118676</c:v>
                </c:pt>
                <c:pt idx="913">
                  <c:v>-1.383425230314427</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-1.3831099346006064</c:v>
                </c:pt>
                <c:pt idx="933">
                  <c:v>-1.383337951371526</c:v>
                </c:pt>
                <c:pt idx="934">
                  <c:v>-1.3840700684303635</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-1.3940500384303605</c:v>
                </c:pt>
                <c:pt idx="960">
                  <c:v>-1.3949343489458457</c:v>
                </c:pt>
                <c:pt idx="961">
                  <c:v>-1.3955806384303528</c:v>
                </c:pt>
                <c:pt idx="962">
                  <c:v>-1.3963917584303818</c:v>
                </c:pt>
                <c:pt idx="963">
                  <c:v>-1.3969654184304539</c:v>
                </c:pt>
                <c:pt idx="964">
                  <c:v>-1.3974060156717485</c:v>
                </c:pt>
                <c:pt idx="965">
                  <c:v>-1.4027833984303701</c:v>
                </c:pt>
                <c:pt idx="966">
                  <c:v>-1.4038229477973769</c:v>
                </c:pt>
                <c:pt idx="967">
                  <c:v>-1.4051729084304299</c:v>
                </c:pt>
                <c:pt idx="968">
                  <c:v>-1.4076551984303758</c:v>
                </c:pt>
                <c:pt idx="969">
                  <c:v>-1.4091334084303404</c:v>
                </c:pt>
                <c:pt idx="970">
                  <c:v>-1.4105798884304237</c:v>
                </c:pt>
                <c:pt idx="971">
                  <c:v>-1.4118736284304108</c:v>
                </c:pt>
                <c:pt idx="972">
                  <c:v>-1.4130137922448152</c:v>
                </c:pt>
                <c:pt idx="973">
                  <c:v>-1.4142588671172831</c:v>
                </c:pt>
                <c:pt idx="974">
                  <c:v>-1.4206353150970275</c:v>
                </c:pt>
                <c:pt idx="975">
                  <c:v>-1.42201847843031</c:v>
                </c:pt>
                <c:pt idx="976">
                  <c:v>-1.4240692384303322</c:v>
                </c:pt>
                <c:pt idx="977">
                  <c:v>-1.4261227584303859</c:v>
                </c:pt>
                <c:pt idx="978">
                  <c:v>-1.4289050784303896</c:v>
                </c:pt>
                <c:pt idx="979">
                  <c:v>-1.4320400602860281</c:v>
                </c:pt>
                <c:pt idx="980">
                  <c:v>-1.4348338084304038</c:v>
                </c:pt>
                <c:pt idx="981">
                  <c:v>-1.4367676174779718</c:v>
                </c:pt>
                <c:pt idx="982">
                  <c:v>-1.443052032913116</c:v>
                </c:pt>
                <c:pt idx="983">
                  <c:v>-1.4444170484303953</c:v>
                </c:pt>
                <c:pt idx="984">
                  <c:v>-1.4464297984303478</c:v>
                </c:pt>
                <c:pt idx="985">
                  <c:v>-1.4481510948159126</c:v>
                </c:pt>
                <c:pt idx="986">
                  <c:v>-1.4498337284303258</c:v>
                </c:pt>
                <c:pt idx="987">
                  <c:v>-1.4513418184303339</c:v>
                </c:pt>
                <c:pt idx="988">
                  <c:v>-1.4524113519656368</c:v>
                </c:pt>
                <c:pt idx="989">
                  <c:v>-1.4538436184303587</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-1.4659095278421195</c:v>
                </c:pt>
                <c:pt idx="1000">
                  <c:v>-1.4692001050970438</c:v>
                </c:pt>
                <c:pt idx="1001">
                  <c:v>-1.4697180884304024</c:v>
                </c:pt>
                <c:pt idx="1002">
                  <c:v>-1.4702871584303381</c:v>
                </c:pt>
                <c:pt idx="1003">
                  <c:v>-1.470784428430342</c:v>
                </c:pt>
                <c:pt idx="1004">
                  <c:v>-1.4712548025540406</c:v>
                </c:pt>
                <c:pt idx="1005">
                  <c:v>-1.4716632684303452</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-1.4709246184303479</c:v>
                </c:pt>
                <c:pt idx="1015">
                  <c:v>-1.4696553317637278</c:v>
                </c:pt>
                <c:pt idx="1016">
                  <c:v>-1.466227998430405</c:v>
                </c:pt>
                <c:pt idx="1017">
                  <c:v>-1.4652227911133338</c:v>
                </c:pt>
                <c:pt idx="1018">
                  <c:v>-1.4624796484303224</c:v>
                </c:pt>
                <c:pt idx="1019">
                  <c:v>-1.4594001584303058</c:v>
                </c:pt>
                <c:pt idx="1020">
                  <c:v>-1.4562416184303661</c:v>
                </c:pt>
                <c:pt idx="1021">
                  <c:v>-1.4524706884303378</c:v>
                </c:pt>
                <c:pt idx="1022">
                  <c:v>-1.4495806109303451</c:v>
                </c:pt>
                <c:pt idx="1023">
                  <c:v>-1.4452957084303484</c:v>
                </c:pt>
                <c:pt idx="1024">
                  <c:v>-1.442185096256374</c:v>
                </c:pt>
                <c:pt idx="1025">
                  <c:v>-1.4335054784303398</c:v>
                </c:pt>
                <c:pt idx="1026">
                  <c:v>-1.4311562084303358</c:v>
                </c:pt>
                <c:pt idx="1027">
                  <c:v>-1.4288305784304138</c:v>
                </c:pt>
                <c:pt idx="1028">
                  <c:v>-1.4268044984304034</c:v>
                </c:pt>
                <c:pt idx="1029">
                  <c:v>-1.4251958384303398</c:v>
                </c:pt>
                <c:pt idx="1030">
                  <c:v>-1.4235185684303815</c:v>
                </c:pt>
                <c:pt idx="1031">
                  <c:v>-1.4222260284303658</c:v>
                </c:pt>
                <c:pt idx="1032">
                  <c:v>-1.420860523020508</c:v>
                </c:pt>
                <c:pt idx="1033">
                  <c:v>-1.4134413402025077</c:v>
                </c:pt>
                <c:pt idx="1034">
                  <c:v>-1.4101831484303133</c:v>
                </c:pt>
                <c:pt idx="1035">
                  <c:v>-1.4068446284304106</c:v>
                </c:pt>
                <c:pt idx="1036">
                  <c:v>-1.404059118430375</c:v>
                </c:pt>
                <c:pt idx="1037">
                  <c:v>-1.4015020084303618</c:v>
                </c:pt>
                <c:pt idx="1038">
                  <c:v>-1.3992379262654659</c:v>
                </c:pt>
                <c:pt idx="1039">
                  <c:v>-1.3969626684303833</c:v>
                </c:pt>
                <c:pt idx="1040">
                  <c:v>-1.3948784896584321</c:v>
                </c:pt>
                <c:pt idx="1041">
                  <c:v>-1.3860869075212707</c:v>
                </c:pt>
                <c:pt idx="1042">
                  <c:v>-1.3846292984304012</c:v>
                </c:pt>
                <c:pt idx="1043">
                  <c:v>-1.3817834884303792</c:v>
                </c:pt>
                <c:pt idx="1044">
                  <c:v>-1.379218038430388</c:v>
                </c:pt>
                <c:pt idx="1045">
                  <c:v>-1.377637185930326</c:v>
                </c:pt>
                <c:pt idx="1046">
                  <c:v>-1.3750946884303699</c:v>
                </c:pt>
                <c:pt idx="1047">
                  <c:v>-1.3733573484302901</c:v>
                </c:pt>
                <c:pt idx="1048">
                  <c:v>-1.3716955384303731</c:v>
                </c:pt>
                <c:pt idx="1049">
                  <c:v>-1.3704346428748178</c:v>
                </c:pt>
                <c:pt idx="1050">
                  <c:v>-1.3663004671803662</c:v>
                </c:pt>
                <c:pt idx="1051">
                  <c:v>-1.3654256128882736</c:v>
                </c:pt>
                <c:pt idx="1052">
                  <c:v>-1.3641137684303311</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-1.3540635156717848</c:v>
                </c:pt>
                <c:pt idx="1061">
                  <c:v>-1.3531543384303291</c:v>
                </c:pt>
                <c:pt idx="1062">
                  <c:v>-1.3522884868023941</c:v>
                </c:pt>
                <c:pt idx="1063">
                  <c:v>-1.3513693484303158</c:v>
                </c:pt>
                <c:pt idx="1064">
                  <c:v>-1.3506279584303655</c:v>
                </c:pt>
                <c:pt idx="1065">
                  <c:v>-1.3499284884304121</c:v>
                </c:pt>
                <c:pt idx="1066">
                  <c:v>-1.3493069884303353</c:v>
                </c:pt>
                <c:pt idx="1067">
                  <c:v>-1.3487567036935553</c:v>
                </c:pt>
                <c:pt idx="1068">
                  <c:v>-1.3473494721145578</c:v>
                </c:pt>
                <c:pt idx="1069">
                  <c:v>-1.3470194384303085</c:v>
                </c:pt>
                <c:pt idx="1070">
                  <c:v>-1.3466823784303881</c:v>
                </c:pt>
                <c:pt idx="1071">
                  <c:v>-1.3463818984303444</c:v>
                </c:pt>
                <c:pt idx="1072">
                  <c:v>-1.3461524678180052</c:v>
                </c:pt>
                <c:pt idx="1073">
                  <c:v>-1.3459443278420955</c:v>
                </c:pt>
                <c:pt idx="1074">
                  <c:v>-1.3457869084303979</c:v>
                </c:pt>
                <c:pt idx="1075">
                  <c:v>-1.3456747784303638</c:v>
                </c:pt>
                <c:pt idx="1076">
                  <c:v>-1.3453312841446532</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-1.344288123430321</c:v>
                </c:pt>
                <c:pt idx="1086">
                  <c:v>-1.3442935684302122</c:v>
                </c:pt>
                <c:pt idx="1087">
                  <c:v>-1.3442945384302689</c:v>
                </c:pt>
                <c:pt idx="1088">
                  <c:v>-1.3442851684304062</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-1.3438042384304194</c:v>
                </c:pt>
                <c:pt idx="1104">
                  <c:v>-1.3438648484303972</c:v>
                </c:pt>
                <c:pt idx="1105">
                  <c:v>-1.3439002584303354</c:v>
                </c:pt>
                <c:pt idx="1106">
                  <c:v>-1.3439903237315747</c:v>
                </c:pt>
                <c:pt idx="1107">
                  <c:v>-1.3442258684303567</c:v>
                </c:pt>
                <c:pt idx="1108">
                  <c:v>-1.3444912784303114</c:v>
                </c:pt>
                <c:pt idx="1109">
                  <c:v>-1.3447266684303756</c:v>
                </c:pt>
                <c:pt idx="1110">
                  <c:v>-1.3448975773777301</c:v>
                </c:pt>
                <c:pt idx="1111">
                  <c:v>-1.3453599984303679</c:v>
                </c:pt>
                <c:pt idx="1112">
                  <c:v>-1.3453758954891886</c:v>
                </c:pt>
                <c:pt idx="1113">
                  <c:v>-1.3467712184303884</c:v>
                </c:pt>
                <c:pt idx="1114">
                  <c:v>-1.3493971884303946</c:v>
                </c:pt>
                <c:pt idx="1115">
                  <c:v>-1.3519242984303426</c:v>
                </c:pt>
                <c:pt idx="1116">
                  <c:v>-1.3541728045527992</c:v>
                </c:pt>
                <c:pt idx="1117">
                  <c:v>-1.3566612454891178</c:v>
                </c:pt>
                <c:pt idx="1118">
                  <c:v>-1.3593137884303699</c:v>
                </c:pt>
                <c:pt idx="1119">
                  <c:v>-1.3614172077327211</c:v>
                </c:pt>
                <c:pt idx="1120">
                  <c:v>-1.3713992067636758</c:v>
                </c:pt>
                <c:pt idx="1121">
                  <c:v>-1.3738200984303763</c:v>
                </c:pt>
                <c:pt idx="1122">
                  <c:v>-1.3776483484303839</c:v>
                </c:pt>
                <c:pt idx="1123">
                  <c:v>-1.3811400809046219</c:v>
                </c:pt>
                <c:pt idx="1124">
                  <c:v>-1.3841488484303164</c:v>
                </c:pt>
                <c:pt idx="1125">
                  <c:v>-1.387089048430298</c:v>
                </c:pt>
                <c:pt idx="1126">
                  <c:v>-1.3896272584303779</c:v>
                </c:pt>
                <c:pt idx="1127">
                  <c:v>-1.3915902870900791</c:v>
                </c:pt>
                <c:pt idx="1128">
                  <c:v>-1.3934221584303472</c:v>
                </c:pt>
                <c:pt idx="1129">
                  <c:v>-1.3980725400970282</c:v>
                </c:pt>
                <c:pt idx="1130">
                  <c:v>-1.3993436484303388</c:v>
                </c:pt>
                <c:pt idx="1131">
                  <c:v>-1.4010833384303318</c:v>
                </c:pt>
                <c:pt idx="1132">
                  <c:v>-1.4031760584303585</c:v>
                </c:pt>
                <c:pt idx="1133">
                  <c:v>-1.4048327796804259</c:v>
                </c:pt>
                <c:pt idx="1134">
                  <c:v>-1.4065694384303018</c:v>
                </c:pt>
                <c:pt idx="1135">
                  <c:v>-1.4079770184303078</c:v>
                </c:pt>
                <c:pt idx="1136">
                  <c:v>-1.4093581584303219</c:v>
                </c:pt>
                <c:pt idx="1137">
                  <c:v>-1.4103508884303082</c:v>
                </c:pt>
                <c:pt idx="1138">
                  <c:v>-1.4110246454891855</c:v>
                </c:pt>
                <c:pt idx="1139">
                  <c:v>-1.4132525565699012</c:v>
                </c:pt>
                <c:pt idx="1140">
                  <c:v>-1.4134181784304118</c:v>
                </c:pt>
                <c:pt idx="1141">
                  <c:v>-1.4135603684303018</c:v>
                </c:pt>
                <c:pt idx="1142">
                  <c:v>-1.4136177884304058</c:v>
                </c:pt>
                <c:pt idx="1143">
                  <c:v>-1.4138428572539015</c:v>
                </c:pt>
                <c:pt idx="1144">
                  <c:v>-1.4146673884303518</c:v>
                </c:pt>
                <c:pt idx="1145">
                  <c:v>-1.4163121084303121</c:v>
                </c:pt>
                <c:pt idx="1146">
                  <c:v>-1.4177022667230332</c:v>
                </c:pt>
                <c:pt idx="1147">
                  <c:v>-1.4221825317636769</c:v>
                </c:pt>
                <c:pt idx="1148">
                  <c:v>-1.4236393784303627</c:v>
                </c:pt>
                <c:pt idx="1149">
                  <c:v>-1.4257072149251098</c:v>
                </c:pt>
                <c:pt idx="1150">
                  <c:v>-1.427901898430324</c:v>
                </c:pt>
                <c:pt idx="1151">
                  <c:v>-1.4299243984303389</c:v>
                </c:pt>
                <c:pt idx="1152">
                  <c:v>-1.4319112484303984</c:v>
                </c:pt>
                <c:pt idx="1153">
                  <c:v>-1.4341160784303568</c:v>
                </c:pt>
                <c:pt idx="1154">
                  <c:v>-1.4363844010277305</c:v>
                </c:pt>
                <c:pt idx="1155">
                  <c:v>-1.4379812179425384</c:v>
                </c:pt>
                <c:pt idx="1156">
                  <c:v>-1.4376511884303718</c:v>
                </c:pt>
                <c:pt idx="1157">
                  <c:v>-1.4358835084304138</c:v>
                </c:pt>
                <c:pt idx="1158">
                  <c:v>-1.4339837884303579</c:v>
                </c:pt>
                <c:pt idx="1159">
                  <c:v>-1.432344227597061</c:v>
                </c:pt>
                <c:pt idx="1160">
                  <c:v>-1.4308126784303419</c:v>
                </c:pt>
                <c:pt idx="1161">
                  <c:v>-1.4294538984303238</c:v>
                </c:pt>
                <c:pt idx="1162">
                  <c:v>-1.4283107484304678</c:v>
                </c:pt>
                <c:pt idx="1163">
                  <c:v>-1.4250206300093311</c:v>
                </c:pt>
                <c:pt idx="1164">
                  <c:v>-1.42448361843037</c:v>
                </c:pt>
                <c:pt idx="1165">
                  <c:v>-1.423824218430348</c:v>
                </c:pt>
                <c:pt idx="1166">
                  <c:v>-1.4231622284303918</c:v>
                </c:pt>
                <c:pt idx="1167">
                  <c:v>-1.4226681650970359</c:v>
                </c:pt>
                <c:pt idx="1168">
                  <c:v>-1.4221122046159707</c:v>
                </c:pt>
                <c:pt idx="1169">
                  <c:v>-1.4216548084303731</c:v>
                </c:pt>
                <c:pt idx="1170">
                  <c:v>-1.421261300017671</c:v>
                </c:pt>
                <c:pt idx="1171">
                  <c:v>-1.4203719984303678</c:v>
                </c:pt>
                <c:pt idx="1172">
                  <c:v>-1.4201771284304385</c:v>
                </c:pt>
                <c:pt idx="1173">
                  <c:v>-1.4198955296802893</c:v>
                </c:pt>
                <c:pt idx="1174">
                  <c:v>-1.4196262184303685</c:v>
                </c:pt>
                <c:pt idx="1175">
                  <c:v>-1.4194146484304071</c:v>
                </c:pt>
                <c:pt idx="1176">
                  <c:v>-1.4191800884303376</c:v>
                </c:pt>
                <c:pt idx="1177">
                  <c:v>-1.4190075035849716</c:v>
                </c:pt>
                <c:pt idx="1178">
                  <c:v>-1.4188075484303369</c:v>
                </c:pt>
                <c:pt idx="1179">
                  <c:v>-1.4186736490327192</c:v>
                </c:pt>
                <c:pt idx="1180">
                  <c:v>-1.4180687400032994</c:v>
                </c:pt>
                <c:pt idx="1181">
                  <c:v>-1.4179233884303484</c:v>
                </c:pt>
                <c:pt idx="1182">
                  <c:v>-1.4177836546802918</c:v>
                </c:pt>
                <c:pt idx="1183">
                  <c:v>-1.4176576884303798</c:v>
                </c:pt>
                <c:pt idx="1184">
                  <c:v>-1.4175669784303344</c:v>
                </c:pt>
                <c:pt idx="1185">
                  <c:v>-1.4174796384304602</c:v>
                </c:pt>
                <c:pt idx="1186">
                  <c:v>-1.4173917257031234</c:v>
                </c:pt>
                <c:pt idx="1187">
                  <c:v>-1.4173230846372378</c:v>
                </c:pt>
                <c:pt idx="1188">
                  <c:v>-1.4173280650970357</c:v>
                </c:pt>
                <c:pt idx="1189">
                  <c:v>-1.4173419684304338</c:v>
                </c:pt>
                <c:pt idx="1190">
                  <c:v>-1.4173362384301909</c:v>
                </c:pt>
                <c:pt idx="1191">
                  <c:v>-1.4173198337245054</c:v>
                </c:pt>
                <c:pt idx="1192">
                  <c:v>-1.4173153684304078</c:v>
                </c:pt>
                <c:pt idx="1193">
                  <c:v>-1.4173195484303918</c:v>
                </c:pt>
                <c:pt idx="1194">
                  <c:v>-1.4173203584304395</c:v>
                </c:pt>
                <c:pt idx="1195">
                  <c:v>-1.4173243148860357</c:v>
                </c:pt>
                <c:pt idx="1196">
                  <c:v>-1.4173174829665101</c:v>
                </c:pt>
                <c:pt idx="1197">
                  <c:v>-1.4173094984303454</c:v>
                </c:pt>
                <c:pt idx="1198">
                  <c:v>-1.4172897711576478</c:v>
                </c:pt>
                <c:pt idx="1199">
                  <c:v>-1.417291698430335</c:v>
                </c:pt>
                <c:pt idx="1200">
                  <c:v>-1.4172899584303718</c:v>
                </c:pt>
                <c:pt idx="1201">
                  <c:v>-1.4172335749009759</c:v>
                </c:pt>
                <c:pt idx="1202">
                  <c:v>-1.4171617384303556</c:v>
                </c:pt>
                <c:pt idx="1203">
                  <c:v>-1.4170980084303415</c:v>
                </c:pt>
                <c:pt idx="1204">
                  <c:v>-1.4170536384303318</c:v>
                </c:pt>
                <c:pt idx="1205">
                  <c:v>-1.4170286849975238</c:v>
                </c:pt>
                <c:pt idx="1206">
                  <c:v>-1.4171113180179193</c:v>
                </c:pt>
                <c:pt idx="1207">
                  <c:v>-1.4171404384303514</c:v>
                </c:pt>
                <c:pt idx="1208">
                  <c:v>-1.4171468684302653</c:v>
                </c:pt>
                <c:pt idx="1209">
                  <c:v>-1.4171447380136377</c:v>
                </c:pt>
                <c:pt idx="1210">
                  <c:v>-1.417099328430351</c:v>
                </c:pt>
                <c:pt idx="1211">
                  <c:v>-1.4170304184304472</c:v>
                </c:pt>
                <c:pt idx="1212">
                  <c:v>-1.4169734184303784</c:v>
                </c:pt>
                <c:pt idx="1213">
                  <c:v>-1.4169178768087565</c:v>
                </c:pt>
                <c:pt idx="1214">
                  <c:v>-1.4165135817637613</c:v>
                </c:pt>
                <c:pt idx="1215">
                  <c:v>-1.4128306347940054</c:v>
                </c:pt>
                <c:pt idx="1216">
                  <c:v>-1.4124332684303056</c:v>
                </c:pt>
                <c:pt idx="1217">
                  <c:v>-1.4111775484303379</c:v>
                </c:pt>
                <c:pt idx="1218">
                  <c:v>-1.4102168884303552</c:v>
                </c:pt>
                <c:pt idx="1219">
                  <c:v>-1.4093554150970866</c:v>
                </c:pt>
                <c:pt idx="1220">
                  <c:v>-1.4086140384303858</c:v>
                </c:pt>
                <c:pt idx="1221">
                  <c:v>-1.4078871684304204</c:v>
                </c:pt>
                <c:pt idx="1222">
                  <c:v>-1.4073858751426498</c:v>
                </c:pt>
                <c:pt idx="1223">
                  <c:v>-1.4054455160773698</c:v>
                </c:pt>
                <c:pt idx="1224">
                  <c:v>-1.4049045584303432</c:v>
                </c:pt>
                <c:pt idx="1225">
                  <c:v>-1.4044449284302942</c:v>
                </c:pt>
                <c:pt idx="1226">
                  <c:v>-1.4040698484303866</c:v>
                </c:pt>
                <c:pt idx="1227">
                  <c:v>-1.4036884108015639</c:v>
                </c:pt>
                <c:pt idx="1228">
                  <c:v>-1.4032756884303244</c:v>
                </c:pt>
                <c:pt idx="1229">
                  <c:v>-1.4025560984304071</c:v>
                </c:pt>
                <c:pt idx="1230">
                  <c:v>-1.4022702275969934</c:v>
                </c:pt>
                <c:pt idx="1231">
                  <c:v>-1.4020649984303806</c:v>
                </c:pt>
                <c:pt idx="1232">
                  <c:v>-1.4013186412875172</c:v>
                </c:pt>
                <c:pt idx="1233">
                  <c:v>-1.4011390284303418</c:v>
                </c:pt>
                <c:pt idx="1234">
                  <c:v>-1.4008969784302598</c:v>
                </c:pt>
                <c:pt idx="1235">
                  <c:v>-1.4007039880137384</c:v>
                </c:pt>
                <c:pt idx="1236">
                  <c:v>-1.4005225684303397</c:v>
                </c:pt>
                <c:pt idx="1237">
                  <c:v>-1.4003577484303875</c:v>
                </c:pt>
                <c:pt idx="1238">
                  <c:v>-1.4002248584303594</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-1.3996921247461063</c:v>
                </c:pt>
                <c:pt idx="1249">
                  <c:v>-1.399861288430313</c:v>
                </c:pt>
                <c:pt idx="1250">
                  <c:v>-1.3999917584303641</c:v>
                </c:pt>
                <c:pt idx="1251">
                  <c:v>-1.400114068430355</c:v>
                </c:pt>
                <c:pt idx="1252">
                  <c:v>-1.4002403684304028</c:v>
                </c:pt>
                <c:pt idx="1253">
                  <c:v>-1.4003626284304418</c:v>
                </c:pt>
                <c:pt idx="1254">
                  <c:v>-1.400412706763682</c:v>
                </c:pt>
                <c:pt idx="1255">
                  <c:v>-1.4005318772182058</c:v>
                </c:pt>
                <c:pt idx="1256">
                  <c:v>-1.4008544270017964</c:v>
                </c:pt>
                <c:pt idx="1257">
                  <c:v>-1.4011849884304133</c:v>
                </c:pt>
                <c:pt idx="1258">
                  <c:v>-1.4016003884303851</c:v>
                </c:pt>
                <c:pt idx="1259">
                  <c:v>-1.4019320984303052</c:v>
                </c:pt>
                <c:pt idx="1260">
                  <c:v>-1.4022818184303176</c:v>
                </c:pt>
                <c:pt idx="1261">
                  <c:v>-1.4025497667230482</c:v>
                </c:pt>
                <c:pt idx="1262">
                  <c:v>-1.4028742384303254</c:v>
                </c:pt>
                <c:pt idx="1263">
                  <c:v>-1.4031216399397737</c:v>
                </c:pt>
                <c:pt idx="1264">
                  <c:v>-1.4037569984303793</c:v>
                </c:pt>
                <c:pt idx="1265">
                  <c:v>-1.4038890084304014</c:v>
                </c:pt>
                <c:pt idx="1266">
                  <c:v>-1.4040677084303397</c:v>
                </c:pt>
                <c:pt idx="1267">
                  <c:v>-1.4042561684302741</c:v>
                </c:pt>
                <c:pt idx="1268">
                  <c:v>-1.4043967796803398</c:v>
                </c:pt>
                <c:pt idx="1269">
                  <c:v>-1.4045473184303674</c:v>
                </c:pt>
                <c:pt idx="1270">
                  <c:v>-1.4046607384304555</c:v>
                </c:pt>
                <c:pt idx="1271">
                  <c:v>-1.4047656184303574</c:v>
                </c:pt>
                <c:pt idx="1272">
                  <c:v>-1.404852384793962</c:v>
                </c:pt>
                <c:pt idx="1273">
                  <c:v>-1.4050729984303698</c:v>
                </c:pt>
                <c:pt idx="1274">
                  <c:v>-1.4051259984303475</c:v>
                </c:pt>
                <c:pt idx="1275">
                  <c:v>-1.4051915090686626</c:v>
                </c:pt>
                <c:pt idx="1276">
                  <c:v>-1.4052327784302958</c:v>
                </c:pt>
                <c:pt idx="1277">
                  <c:v>-1.4052586484304515</c:v>
                </c:pt>
                <c:pt idx="1278">
                  <c:v>-1.4052400684303308</c:v>
                </c:pt>
                <c:pt idx="1279">
                  <c:v>-1.4052104584304574</c:v>
                </c:pt>
                <c:pt idx="1280">
                  <c:v>-1.405101121718026</c:v>
                </c:pt>
                <c:pt idx="1281">
                  <c:v>-1.4041333077087399</c:v>
                </c:pt>
                <c:pt idx="1282">
                  <c:v>-1.4010825463755701</c:v>
                </c:pt>
                <c:pt idx="1283">
                  <c:v>-1.4004619484303318</c:v>
                </c:pt>
                <c:pt idx="1284">
                  <c:v>-1.399774278430397</c:v>
                </c:pt>
                <c:pt idx="1285">
                  <c:v>-1.399141348430355</c:v>
                </c:pt>
                <c:pt idx="1286">
                  <c:v>-1.3988014457988669</c:v>
                </c:pt>
                <c:pt idx="1287">
                  <c:v>-1.3983868784303441</c:v>
                </c:pt>
                <c:pt idx="1288">
                  <c:v>-1.3975720284303961</c:v>
                </c:pt>
                <c:pt idx="1289">
                  <c:v>-1.3972221884303693</c:v>
                </c:pt>
                <c:pt idx="1290">
                  <c:v>-1.3970875296803673</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-1.3942131522765164</c:v>
                </c:pt>
                <c:pt idx="1300">
                  <c:v>-1.393711782744089</c:v>
                </c:pt>
                <c:pt idx="1301">
                  <c:v>-1.393650418430284</c:v>
                </c:pt>
                <c:pt idx="1302">
                  <c:v>-1.3935183584303559</c:v>
                </c:pt>
                <c:pt idx="1303">
                  <c:v>-1.3933201084304299</c:v>
                </c:pt>
                <c:pt idx="1304">
                  <c:v>-1.3931141584303859</c:v>
                </c:pt>
                <c:pt idx="1305">
                  <c:v>-1.3929479567637175</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-1.3789606317637133</c:v>
                </c:pt>
                <c:pt idx="1326">
                  <c:v>-1.3778339984303538</c:v>
                </c:pt>
                <c:pt idx="1327">
                  <c:v>-1.3776391004711215</c:v>
                </c:pt>
                <c:pt idx="1328">
                  <c:v>-1.3772883484304188</c:v>
                </c:pt>
                <c:pt idx="1329">
                  <c:v>-1.3769038184303639</c:v>
                </c:pt>
                <c:pt idx="1330">
                  <c:v>-1.3766057244577503</c:v>
                </c:pt>
                <c:pt idx="1331">
                  <c:v>-1.3763426684303541</c:v>
                </c:pt>
                <c:pt idx="1332">
                  <c:v>-1.3759684484303918</c:v>
                </c:pt>
                <c:pt idx="1333">
                  <c:v>-1.3757537784303082</c:v>
                </c:pt>
                <c:pt idx="1334">
                  <c:v>-1.3755627950405638</c:v>
                </c:pt>
                <c:pt idx="1335">
                  <c:v>-1.375256543884916</c:v>
                </c:pt>
                <c:pt idx="1336">
                  <c:v>-1.3751886884304412</c:v>
                </c:pt>
                <c:pt idx="1337">
                  <c:v>-1.3750906721145715</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-1.374152778430402</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-1.3738367537495695</c:v>
                </c:pt>
                <c:pt idx="1355">
                  <c:v>-1.373840028430358</c:v>
                </c:pt>
                <c:pt idx="1356">
                  <c:v>-1.3738840384304318</c:v>
                </c:pt>
                <c:pt idx="1357">
                  <c:v>-1.3739036484304183</c:v>
                </c:pt>
                <c:pt idx="1358">
                  <c:v>-1.3739411984303374</c:v>
                </c:pt>
                <c:pt idx="1359">
                  <c:v>-1.3739656650970518</c:v>
                </c:pt>
                <c:pt idx="1360">
                  <c:v>-1.3739921084304214</c:v>
                </c:pt>
                <c:pt idx="1361">
                  <c:v>-1.374011998430376</c:v>
                </c:pt>
                <c:pt idx="1362">
                  <c:v>-1.3731536317637381</c:v>
                </c:pt>
                <c:pt idx="1363">
                  <c:v>-1.3728845184302827</c:v>
                </c:pt>
                <c:pt idx="1364">
                  <c:v>-1.3725975784303881</c:v>
                </c:pt>
                <c:pt idx="1365">
                  <c:v>-1.3723367884303812</c:v>
                </c:pt>
                <c:pt idx="1366">
                  <c:v>-1.3720806300092363</c:v>
                </c:pt>
                <c:pt idx="1367">
                  <c:v>-1.371878958430429</c:v>
                </c:pt>
                <c:pt idx="1368">
                  <c:v>-1.3717024584303772</c:v>
                </c:pt>
                <c:pt idx="1369">
                  <c:v>-1.3714818229918064</c:v>
                </c:pt>
                <c:pt idx="1370">
                  <c:v>-1.3708208984303738</c:v>
                </c:pt>
                <c:pt idx="1371">
                  <c:v>-1.3706989678181081</c:v>
                </c:pt>
                <c:pt idx="1372">
                  <c:v>-1.3705223781772489</c:v>
                </c:pt>
                <c:pt idx="1373">
                  <c:v>-1.3703207084303557</c:v>
                </c:pt>
                <c:pt idx="1374">
                  <c:v>-1.3701576284303445</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-1.3677037961831693</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-1.3667806252960113</c:v>
                </c:pt>
                <c:pt idx="1396">
                  <c:v>-1.3665199133240264</c:v>
                </c:pt>
                <c:pt idx="1397">
                  <c:v>-1.3664715284303821</c:v>
                </c:pt>
                <c:pt idx="1398">
                  <c:v>-1.3664471036935777</c:v>
                </c:pt>
                <c:pt idx="1399">
                  <c:v>-1.3664624184304017</c:v>
                </c:pt>
                <c:pt idx="1400">
                  <c:v>-1.3664866184303719</c:v>
                </c:pt>
                <c:pt idx="1401">
                  <c:v>-1.3665225084302861</c:v>
                </c:pt>
                <c:pt idx="1402">
                  <c:v>-1.3665430484302803</c:v>
                </c:pt>
                <c:pt idx="1403">
                  <c:v>-1.3665551533600344</c:v>
                </c:pt>
                <c:pt idx="1404">
                  <c:v>-1.3665673219598371</c:v>
                </c:pt>
                <c:pt idx="1405">
                  <c:v>-1.3664513620667362</c:v>
                </c:pt>
                <c:pt idx="1406">
                  <c:v>-1.3664038684304041</c:v>
                </c:pt>
                <c:pt idx="1407">
                  <c:v>-1.3663474784303022</c:v>
                </c:pt>
                <c:pt idx="1408">
                  <c:v>-1.3663053457987737</c:v>
                </c:pt>
                <c:pt idx="1409">
                  <c:v>-1.3662325284304044</c:v>
                </c:pt>
                <c:pt idx="1410">
                  <c:v>-1.366163878430406</c:v>
                </c:pt>
                <c:pt idx="1411">
                  <c:v>-1.3661468245173747</c:v>
                </c:pt>
                <c:pt idx="1412">
                  <c:v>-1.3662339984303671</c:v>
                </c:pt>
                <c:pt idx="1413">
                  <c:v>-1.3662533014606617</c:v>
                </c:pt>
                <c:pt idx="1414">
                  <c:v>-1.3662848421804412</c:v>
                </c:pt>
                <c:pt idx="1415">
                  <c:v>-1.3663321499455312</c:v>
                </c:pt>
                <c:pt idx="1416">
                  <c:v>-1.3663528484303624</c:v>
                </c:pt>
                <c:pt idx="1417">
                  <c:v>-1.3663863584303826</c:v>
                </c:pt>
                <c:pt idx="1418">
                  <c:v>-1.3664192484303115</c:v>
                </c:pt>
                <c:pt idx="1419">
                  <c:v>-1.3664300609302653</c:v>
                </c:pt>
                <c:pt idx="1420">
                  <c:v>-1.36644841509699</c:v>
                </c:pt>
                <c:pt idx="1421">
                  <c:v>-1.3663126071260123</c:v>
                </c:pt>
                <c:pt idx="1422">
                  <c:v>-1.3662840484304226</c:v>
                </c:pt>
                <c:pt idx="1423">
                  <c:v>-1.3662524484303613</c:v>
                </c:pt>
                <c:pt idx="1424">
                  <c:v>-1.3662232784303538</c:v>
                </c:pt>
                <c:pt idx="1425">
                  <c:v>-1.3662338421803142</c:v>
                </c:pt>
                <c:pt idx="1426">
                  <c:v>-1.366273128430374</c:v>
                </c:pt>
                <c:pt idx="1427">
                  <c:v>-1.3663043284302603</c:v>
                </c:pt>
                <c:pt idx="1428">
                  <c:v>-1.3663471784303551</c:v>
                </c:pt>
                <c:pt idx="1429">
                  <c:v>-1.3663666049877463</c:v>
                </c:pt>
                <c:pt idx="1430">
                  <c:v>-1.3664453843952156</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-1.3661484384303386</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-1.3661069749010197</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-1.3661423317637094</c:v>
                </c:pt>
                <c:pt idx="1456">
                  <c:v>-1.3660423532690515</c:v>
                </c:pt>
                <c:pt idx="1457">
                  <c:v>-1.3660272610566531</c:v>
                </c:pt>
                <c:pt idx="1458">
                  <c:v>-1.3658346784303435</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-1.3597240184303812</c:v>
                </c:pt>
                <c:pt idx="1468">
                  <c:v>-1.3594257184303706</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-11.456346998430382</c:v>
                </c:pt>
                <c:pt idx="1">
                  <c:v>-11.422125513581925</c:v>
                </c:pt>
                <c:pt idx="2">
                  <c:v>-11.412263248430378</c:v>
                </c:pt>
                <c:pt idx="3">
                  <c:v>-11.405026008430356</c:v>
                </c:pt>
                <c:pt idx="4">
                  <c:v>-11.396577878430362</c:v>
                </c:pt>
                <c:pt idx="5">
                  <c:v>-11.393475331763716</c:v>
                </c:pt>
                <c:pt idx="6">
                  <c:v>-11.363198229199657</c:v>
                </c:pt>
                <c:pt idx="7">
                  <c:v>-11.356516568430415</c:v>
                </c:pt>
                <c:pt idx="8">
                  <c:v>-11.348475008430368</c:v>
                </c:pt>
                <c:pt idx="9">
                  <c:v>-11.340685198430336</c:v>
                </c:pt>
                <c:pt idx="10">
                  <c:v>-11.332084238430392</c:v>
                </c:pt>
                <c:pt idx="11">
                  <c:v>-11.324668028430271</c:v>
                </c:pt>
                <c:pt idx="12">
                  <c:v>-11.318058909822739</c:v>
                </c:pt>
                <c:pt idx="13">
                  <c:v>-11.287979668533463</c:v>
                </c:pt>
                <c:pt idx="14">
                  <c:v>-11.281421248430368</c:v>
                </c:pt>
                <c:pt idx="15">
                  <c:v>-11.274515048430331</c:v>
                </c:pt>
                <c:pt idx="16">
                  <c:v>-11.268396638430403</c:v>
                </c:pt>
                <c:pt idx="17">
                  <c:v>-11.263681641287492</c:v>
                </c:pt>
                <c:pt idx="18">
                  <c:v>-11.256199478430403</c:v>
                </c:pt>
                <c:pt idx="19">
                  <c:v>-11.250821104312717</c:v>
                </c:pt>
                <c:pt idx="20">
                  <c:v>-11.227818415096968</c:v>
                </c:pt>
                <c:pt idx="21">
                  <c:v>-11.220844488430368</c:v>
                </c:pt>
                <c:pt idx="22">
                  <c:v>-11.212836341864724</c:v>
                </c:pt>
                <c:pt idx="23">
                  <c:v>-11.204322288430342</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-11.075237538430335</c:v>
                </c:pt>
                <c:pt idx="34">
                  <c:v>-11.064406238430372</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-10.963836139844556</c:v>
                </c:pt>
                <c:pt idx="47">
                  <c:v>-10.956085738430406</c:v>
                </c:pt>
                <c:pt idx="48">
                  <c:v>-10.94939845843037</c:v>
                </c:pt>
                <c:pt idx="49">
                  <c:v>-10.941690888430401</c:v>
                </c:pt>
                <c:pt idx="50">
                  <c:v>-10.93561350843035</c:v>
                </c:pt>
                <c:pt idx="51">
                  <c:v>-10.928521577377765</c:v>
                </c:pt>
                <c:pt idx="52">
                  <c:v>-10.903935225703076</c:v>
                </c:pt>
                <c:pt idx="53">
                  <c:v>-10.897675988430343</c:v>
                </c:pt>
                <c:pt idx="54">
                  <c:v>-10.891291048430311</c:v>
                </c:pt>
                <c:pt idx="55">
                  <c:v>-10.88596398843039</c:v>
                </c:pt>
                <c:pt idx="56">
                  <c:v>-10.881712493379887</c:v>
                </c:pt>
                <c:pt idx="57">
                  <c:v>-10.875541938430358</c:v>
                </c:pt>
                <c:pt idx="58">
                  <c:v>-10.869709638430377</c:v>
                </c:pt>
                <c:pt idx="59">
                  <c:v>-10.862959838430378</c:v>
                </c:pt>
                <c:pt idx="60">
                  <c:v>-10.859676998430386</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-10.738877388430353</c:v>
                </c:pt>
                <c:pt idx="75">
                  <c:v>-10.731801698430372</c:v>
                </c:pt>
                <c:pt idx="76">
                  <c:v>-10.729078527842118</c:v>
                </c:pt>
                <c:pt idx="77">
                  <c:v>-10.704708062946469</c:v>
                </c:pt>
                <c:pt idx="78">
                  <c:v>-10.700872598430401</c:v>
                </c:pt>
                <c:pt idx="79">
                  <c:v>-10.694428588430418</c:v>
                </c:pt>
                <c:pt idx="80">
                  <c:v>-10.687790068430338</c:v>
                </c:pt>
                <c:pt idx="81">
                  <c:v>-10.680824738430353</c:v>
                </c:pt>
                <c:pt idx="82">
                  <c:v>-10.673314120879397</c:v>
                </c:pt>
                <c:pt idx="83">
                  <c:v>-10.668003085930376</c:v>
                </c:pt>
                <c:pt idx="84">
                  <c:v>-10.645830177001756</c:v>
                </c:pt>
                <c:pt idx="85">
                  <c:v>-10.640050958430308</c:v>
                </c:pt>
                <c:pt idx="86">
                  <c:v>-10.632480868430386</c:v>
                </c:pt>
                <c:pt idx="87">
                  <c:v>-10.626529457614062</c:v>
                </c:pt>
                <c:pt idx="88">
                  <c:v>-10.620036978430306</c:v>
                </c:pt>
                <c:pt idx="89">
                  <c:v>-10.6140366584304</c:v>
                </c:pt>
                <c:pt idx="90">
                  <c:v>-10.608397048430364</c:v>
                </c:pt>
                <c:pt idx="91">
                  <c:v>-10.604315467180331</c:v>
                </c:pt>
                <c:pt idx="92">
                  <c:v>-10.598086598430353</c:v>
                </c:pt>
                <c:pt idx="93">
                  <c:v>-10.593104748430385</c:v>
                </c:pt>
                <c:pt idx="94">
                  <c:v>-10.588145658430378</c:v>
                </c:pt>
                <c:pt idx="95">
                  <c:v>-10.583764858430374</c:v>
                </c:pt>
                <c:pt idx="96">
                  <c:v>-10.575891885028362</c:v>
                </c:pt>
                <c:pt idx="97">
                  <c:v>-10.570587308430401</c:v>
                </c:pt>
                <c:pt idx="98">
                  <c:v>-10.564338378430371</c:v>
                </c:pt>
                <c:pt idx="99">
                  <c:v>-10.558510988430349</c:v>
                </c:pt>
                <c:pt idx="100">
                  <c:v>-10.552489291359707</c:v>
                </c:pt>
                <c:pt idx="101">
                  <c:v>-10.545250238430377</c:v>
                </c:pt>
                <c:pt idx="102">
                  <c:v>-10.53783381843035</c:v>
                </c:pt>
                <c:pt idx="103">
                  <c:v>-10.530868448430333</c:v>
                </c:pt>
                <c:pt idx="104">
                  <c:v>-10.525088575750052</c:v>
                </c:pt>
                <c:pt idx="105">
                  <c:v>-10.518640878430332</c:v>
                </c:pt>
                <c:pt idx="106">
                  <c:v>-10.512720658430354</c:v>
                </c:pt>
                <c:pt idx="107">
                  <c:v>-10.506846978430323</c:v>
                </c:pt>
                <c:pt idx="108">
                  <c:v>-10.50013010843035</c:v>
                </c:pt>
                <c:pt idx="109">
                  <c:v>-10.494982039246789</c:v>
                </c:pt>
                <c:pt idx="110">
                  <c:v>-10.488099448430319</c:v>
                </c:pt>
                <c:pt idx="111">
                  <c:v>-10.48291769843035</c:v>
                </c:pt>
                <c:pt idx="112">
                  <c:v>-10.47992699843037</c:v>
                </c:pt>
                <c:pt idx="113">
                  <c:v>-10.463376844584216</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-10.403576350543057</c:v>
                </c:pt>
                <c:pt idx="122">
                  <c:v>-10.398783148430351</c:v>
                </c:pt>
                <c:pt idx="123">
                  <c:v>-10.393555544822172</c:v>
                </c:pt>
                <c:pt idx="124">
                  <c:v>-10.388092698430384</c:v>
                </c:pt>
                <c:pt idx="125">
                  <c:v>-10.382642518430377</c:v>
                </c:pt>
                <c:pt idx="126">
                  <c:v>-10.37680180843032</c:v>
                </c:pt>
                <c:pt idx="127">
                  <c:v>-10.370270602597023</c:v>
                </c:pt>
                <c:pt idx="128">
                  <c:v>-10.364221358430353</c:v>
                </c:pt>
                <c:pt idx="129">
                  <c:v>-10.360985053985942</c:v>
                </c:pt>
                <c:pt idx="130">
                  <c:v>-10.333361598430365</c:v>
                </c:pt>
                <c:pt idx="131">
                  <c:v>-10.329707938430399</c:v>
                </c:pt>
                <c:pt idx="132">
                  <c:v>-10.323710208430384</c:v>
                </c:pt>
                <c:pt idx="133">
                  <c:v>-10.317743513894298</c:v>
                </c:pt>
                <c:pt idx="134">
                  <c:v>-10.311047448430337</c:v>
                </c:pt>
                <c:pt idx="135">
                  <c:v>-10.30352961843036</c:v>
                </c:pt>
                <c:pt idx="136">
                  <c:v>-10.297157348430348</c:v>
                </c:pt>
                <c:pt idx="137">
                  <c:v>-10.293345248430368</c:v>
                </c:pt>
                <c:pt idx="138">
                  <c:v>-10.275061736135244</c:v>
                </c:pt>
                <c:pt idx="139">
                  <c:v>-10.263679498430342</c:v>
                </c:pt>
                <c:pt idx="140">
                  <c:v>-10.254278218430381</c:v>
                </c:pt>
                <c:pt idx="141">
                  <c:v>-10.247778718430359</c:v>
                </c:pt>
                <c:pt idx="142">
                  <c:v>-10.23977480843039</c:v>
                </c:pt>
                <c:pt idx="143">
                  <c:v>-10.232819613013682</c:v>
                </c:pt>
                <c:pt idx="144">
                  <c:v>-10.224762928430348</c:v>
                </c:pt>
                <c:pt idx="145">
                  <c:v>-10.218240423962298</c:v>
                </c:pt>
                <c:pt idx="146">
                  <c:v>-10.199703198430392</c:v>
                </c:pt>
                <c:pt idx="147">
                  <c:v>-10.193007761316968</c:v>
                </c:pt>
                <c:pt idx="148">
                  <c:v>-10.187645738430362</c:v>
                </c:pt>
                <c:pt idx="149">
                  <c:v>-10.181228718430365</c:v>
                </c:pt>
                <c:pt idx="150">
                  <c:v>-10.175874148430401</c:v>
                </c:pt>
                <c:pt idx="151">
                  <c:v>-10.169977534512846</c:v>
                </c:pt>
                <c:pt idx="152">
                  <c:v>-10.163980698430302</c:v>
                </c:pt>
                <c:pt idx="153">
                  <c:v>-10.158163998430368</c:v>
                </c:pt>
                <c:pt idx="154">
                  <c:v>-10.154911387319268</c:v>
                </c:pt>
                <c:pt idx="155">
                  <c:v>-10.138458461393332</c:v>
                </c:pt>
                <c:pt idx="156">
                  <c:v>-10.134061745798739</c:v>
                </c:pt>
                <c:pt idx="157">
                  <c:v>-10.128266864409781</c:v>
                </c:pt>
                <c:pt idx="158">
                  <c:v>-10.121678378430385</c:v>
                </c:pt>
                <c:pt idx="159">
                  <c:v>-10.116133188430338</c:v>
                </c:pt>
                <c:pt idx="160">
                  <c:v>-10.108971758847048</c:v>
                </c:pt>
                <c:pt idx="161">
                  <c:v>-10.102867240854644</c:v>
                </c:pt>
                <c:pt idx="162">
                  <c:v>-10.097886735272462</c:v>
                </c:pt>
                <c:pt idx="163">
                  <c:v>-10.081415590535599</c:v>
                </c:pt>
                <c:pt idx="164">
                  <c:v>-10.076824328430327</c:v>
                </c:pt>
                <c:pt idx="165">
                  <c:v>-10.070368101523146</c:v>
                </c:pt>
                <c:pt idx="166">
                  <c:v>-10.064006348430382</c:v>
                </c:pt>
                <c:pt idx="167">
                  <c:v>-10.057767178430353</c:v>
                </c:pt>
                <c:pt idx="168">
                  <c:v>-10.053062618430374</c:v>
                </c:pt>
                <c:pt idx="169">
                  <c:v>-10.044400668533518</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-9.982045098430353</c:v>
                </c:pt>
                <c:pt idx="179">
                  <c:v>-9.9793843734303724</c:v>
                </c:pt>
                <c:pt idx="180">
                  <c:v>-9.96424649843037</c:v>
                </c:pt>
                <c:pt idx="181">
                  <c:v>-9.9589154184303759</c:v>
                </c:pt>
                <c:pt idx="182">
                  <c:v>-9.9527968005137772</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-9.8933458334820141</c:v>
                </c:pt>
                <c:pt idx="191">
                  <c:v>-9.8882674684303566</c:v>
                </c:pt>
                <c:pt idx="192">
                  <c:v>-9.8830156084303695</c:v>
                </c:pt>
                <c:pt idx="193">
                  <c:v>-9.8778803798736607</c:v>
                </c:pt>
                <c:pt idx="194">
                  <c:v>-9.8726785484303718</c:v>
                </c:pt>
                <c:pt idx="195">
                  <c:v>-9.8668142084304051</c:v>
                </c:pt>
                <c:pt idx="196">
                  <c:v>-9.8639089457987623</c:v>
                </c:pt>
                <c:pt idx="197">
                  <c:v>-9.8483915666121558</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-9.7796468784303769</c:v>
                </c:pt>
                <c:pt idx="208">
                  <c:v>-9.7736614184303683</c:v>
                </c:pt>
                <c:pt idx="209">
                  <c:v>-9.767117988430341</c:v>
                </c:pt>
                <c:pt idx="210">
                  <c:v>-9.7618862317637181</c:v>
                </c:pt>
                <c:pt idx="211">
                  <c:v>-9.7552171884304499</c:v>
                </c:pt>
                <c:pt idx="212">
                  <c:v>-9.749873148430332</c:v>
                </c:pt>
                <c:pt idx="213">
                  <c:v>-9.7464619984303589</c:v>
                </c:pt>
                <c:pt idx="214">
                  <c:v>-9.7316552047794982</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-9.672736998430338</c:v>
                </c:pt>
                <c:pt idx="224">
                  <c:v>-9.6665066584303787</c:v>
                </c:pt>
                <c:pt idx="225">
                  <c:v>-9.6611193384303178</c:v>
                </c:pt>
                <c:pt idx="226">
                  <c:v>-9.6546732089567087</c:v>
                </c:pt>
                <c:pt idx="227">
                  <c:v>-9.6490616784303587</c:v>
                </c:pt>
                <c:pt idx="228">
                  <c:v>-9.6443714884303144</c:v>
                </c:pt>
                <c:pt idx="229">
                  <c:v>-9.638669438906561</c:v>
                </c:pt>
                <c:pt idx="230">
                  <c:v>-9.6197347177286314</c:v>
                </c:pt>
                <c:pt idx="231">
                  <c:v>-9.6161981284303959</c:v>
                </c:pt>
                <c:pt idx="232">
                  <c:v>-9.6091913884303519</c:v>
                </c:pt>
                <c:pt idx="233">
                  <c:v>-9.6039522284303516</c:v>
                </c:pt>
                <c:pt idx="234">
                  <c:v>-9.598099078430419</c:v>
                </c:pt>
                <c:pt idx="235">
                  <c:v>-9.5928803084303027</c:v>
                </c:pt>
                <c:pt idx="236">
                  <c:v>-9.5881068784303505</c:v>
                </c:pt>
                <c:pt idx="237">
                  <c:v>-9.5829142762081521</c:v>
                </c:pt>
                <c:pt idx="238">
                  <c:v>-9.5793803317637227</c:v>
                </c:pt>
                <c:pt idx="239">
                  <c:v>-9.5660105866656728</c:v>
                </c:pt>
                <c:pt idx="240">
                  <c:v>-9.5604106284303505</c:v>
                </c:pt>
                <c:pt idx="241">
                  <c:v>-9.5548778384303574</c:v>
                </c:pt>
                <c:pt idx="242">
                  <c:v>-9.5505731167099324</c:v>
                </c:pt>
                <c:pt idx="243">
                  <c:v>-9.5453166584304512</c:v>
                </c:pt>
                <c:pt idx="244">
                  <c:v>-9.5410693684303816</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-9.4724599484303553</c:v>
                </c:pt>
                <c:pt idx="255">
                  <c:v>-9.4537324016561897</c:v>
                </c:pt>
                <c:pt idx="256">
                  <c:v>-9.4490808772182611</c:v>
                </c:pt>
                <c:pt idx="257">
                  <c:v>-9.4441454284303674</c:v>
                </c:pt>
                <c:pt idx="258">
                  <c:v>-9.4381110284303489</c:v>
                </c:pt>
                <c:pt idx="259">
                  <c:v>-9.4324868984303745</c:v>
                </c:pt>
                <c:pt idx="260">
                  <c:v>-9.4265554284303974</c:v>
                </c:pt>
                <c:pt idx="261">
                  <c:v>-9.4201933184303641</c:v>
                </c:pt>
                <c:pt idx="262">
                  <c:v>-9.4163640903844428</c:v>
                </c:pt>
                <c:pt idx="263">
                  <c:v>-9.4133074690186191</c:v>
                </c:pt>
                <c:pt idx="264">
                  <c:v>-9.3956559378243529</c:v>
                </c:pt>
                <c:pt idx="265">
                  <c:v>-9.3905054484303321</c:v>
                </c:pt>
                <c:pt idx="266">
                  <c:v>-9.3848856954000706</c:v>
                </c:pt>
                <c:pt idx="267">
                  <c:v>-9.3794901784304248</c:v>
                </c:pt>
                <c:pt idx="268">
                  <c:v>-9.3738247384303737</c:v>
                </c:pt>
                <c:pt idx="269">
                  <c:v>-9.3685961784303693</c:v>
                </c:pt>
                <c:pt idx="270">
                  <c:v>-9.3644385160774188</c:v>
                </c:pt>
                <c:pt idx="271">
                  <c:v>-9.3483193079541493</c:v>
                </c:pt>
                <c:pt idx="272">
                  <c:v>-9.3433437684303389</c:v>
                </c:pt>
                <c:pt idx="273">
                  <c:v>-9.3383247584303639</c:v>
                </c:pt>
                <c:pt idx="274">
                  <c:v>-9.3337360384303487</c:v>
                </c:pt>
                <c:pt idx="275">
                  <c:v>-9.3287710184303698</c:v>
                </c:pt>
                <c:pt idx="276">
                  <c:v>-9.3241674463470687</c:v>
                </c:pt>
                <c:pt idx="277">
                  <c:v>-9.3184437684303489</c:v>
                </c:pt>
                <c:pt idx="278">
                  <c:v>-9.3137511684303487</c:v>
                </c:pt>
                <c:pt idx="279">
                  <c:v>-9.3096938555732383</c:v>
                </c:pt>
                <c:pt idx="280">
                  <c:v>-9.2968099984303407</c:v>
                </c:pt>
                <c:pt idx="281">
                  <c:v>-9.2930767819354525</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-9.1594699984303567</c:v>
                </c:pt>
                <c:pt idx="304">
                  <c:v>-9.1469181387812384</c:v>
                </c:pt>
                <c:pt idx="305">
                  <c:v>-9.1431742884303198</c:v>
                </c:pt>
                <c:pt idx="306">
                  <c:v>-9.1388749558771529</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-9.0655463984303921</c:v>
                </c:pt>
                <c:pt idx="320">
                  <c:v>-9.0464082176084748</c:v>
                </c:pt>
                <c:pt idx="321">
                  <c:v>-9.040294428430391</c:v>
                </c:pt>
                <c:pt idx="322">
                  <c:v>-9.0344182535323299</c:v>
                </c:pt>
                <c:pt idx="323">
                  <c:v>-9.0281361484303488</c:v>
                </c:pt>
                <c:pt idx="324">
                  <c:v>-9.0242639339142219</c:v>
                </c:pt>
                <c:pt idx="325">
                  <c:v>-9.020088628430365</c:v>
                </c:pt>
                <c:pt idx="326">
                  <c:v>-9.0154495884303767</c:v>
                </c:pt>
                <c:pt idx="327">
                  <c:v>-9.0114778263873507</c:v>
                </c:pt>
                <c:pt idx="328">
                  <c:v>-9.0080624984303679</c:v>
                </c:pt>
                <c:pt idx="329">
                  <c:v>-8.9974903793827323</c:v>
                </c:pt>
                <c:pt idx="330">
                  <c:v>-8.9941512384303692</c:v>
                </c:pt>
                <c:pt idx="331">
                  <c:v>-8.9897915457987807</c:v>
                </c:pt>
                <c:pt idx="332">
                  <c:v>-8.9853621184303663</c:v>
                </c:pt>
                <c:pt idx="333">
                  <c:v>-8.9807275084303555</c:v>
                </c:pt>
                <c:pt idx="334">
                  <c:v>-8.9759689773777698</c:v>
                </c:pt>
                <c:pt idx="335">
                  <c:v>-8.9708787684303175</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-8.922464821959796</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-8.8721898897347415</c:v>
                </c:pt>
                <c:pt idx="352">
                  <c:v>-8.8670887188604706</c:v>
                </c:pt>
                <c:pt idx="353">
                  <c:v>-8.8488116266354311</c:v>
                </c:pt>
                <c:pt idx="354">
                  <c:v>-8.8441312284303937</c:v>
                </c:pt>
                <c:pt idx="355">
                  <c:v>-8.8393424684304183</c:v>
                </c:pt>
                <c:pt idx="356">
                  <c:v>-8.8349416113335693</c:v>
                </c:pt>
                <c:pt idx="357">
                  <c:v>-8.8309958584303505</c:v>
                </c:pt>
                <c:pt idx="358">
                  <c:v>-8.8273796300092702</c:v>
                </c:pt>
                <c:pt idx="359">
                  <c:v>-8.8232382812586465</c:v>
                </c:pt>
                <c:pt idx="360">
                  <c:v>-8.8190373884303241</c:v>
                </c:pt>
                <c:pt idx="361">
                  <c:v>-8.8169974529758477</c:v>
                </c:pt>
                <c:pt idx="362">
                  <c:v>-8.8046048189432362</c:v>
                </c:pt>
                <c:pt idx="363">
                  <c:v>-8.8010985184303578</c:v>
                </c:pt>
                <c:pt idx="364">
                  <c:v>-8.7953565145594048</c:v>
                </c:pt>
                <c:pt idx="365">
                  <c:v>-8.7883894084303389</c:v>
                </c:pt>
                <c:pt idx="366">
                  <c:v>-8.7822892484303594</c:v>
                </c:pt>
                <c:pt idx="367">
                  <c:v>-8.7761522905652196</c:v>
                </c:pt>
                <c:pt idx="368">
                  <c:v>-8.7705923784303668</c:v>
                </c:pt>
                <c:pt idx="369">
                  <c:v>-8.765609487792112</c:v>
                </c:pt>
                <c:pt idx="370">
                  <c:v>-8.7632053897347184</c:v>
                </c:pt>
                <c:pt idx="371">
                  <c:v>-8.7516772053269065</c:v>
                </c:pt>
                <c:pt idx="372">
                  <c:v>-8.7491424405356639</c:v>
                </c:pt>
                <c:pt idx="373">
                  <c:v>-8.7440762484303196</c:v>
                </c:pt>
                <c:pt idx="374">
                  <c:v>-8.7395634284303458</c:v>
                </c:pt>
                <c:pt idx="375">
                  <c:v>-8.7357661367283015</c:v>
                </c:pt>
                <c:pt idx="376">
                  <c:v>-8.7313524984303932</c:v>
                </c:pt>
                <c:pt idx="377">
                  <c:v>-8.7266122643878461</c:v>
                </c:pt>
                <c:pt idx="378">
                  <c:v>-8.7214886826408407</c:v>
                </c:pt>
                <c:pt idx="379">
                  <c:v>-8.7066594919368612</c:v>
                </c:pt>
                <c:pt idx="380">
                  <c:v>-8.7032751812260489</c:v>
                </c:pt>
                <c:pt idx="381">
                  <c:v>-8.6973781584302685</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-8.647669724746148</c:v>
                </c:pt>
                <c:pt idx="390">
                  <c:v>-8.6427796484303681</c:v>
                </c:pt>
                <c:pt idx="391">
                  <c:v>-8.638084062260118</c:v>
                </c:pt>
                <c:pt idx="392">
                  <c:v>-8.6340521284303389</c:v>
                </c:pt>
                <c:pt idx="393">
                  <c:v>-8.6298169876776853</c:v>
                </c:pt>
                <c:pt idx="394">
                  <c:v>-8.6252869643394234</c:v>
                </c:pt>
                <c:pt idx="395">
                  <c:v>-8.6114622291996028</c:v>
                </c:pt>
                <c:pt idx="396">
                  <c:v>-8.6070034284303407</c:v>
                </c:pt>
                <c:pt idx="397">
                  <c:v>-8.6010465284303876</c:v>
                </c:pt>
                <c:pt idx="398">
                  <c:v>-8.5964349879040416</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-8.5408517684302989</c:v>
                </c:pt>
                <c:pt idx="410">
                  <c:v>-8.5347201686431031</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-8.4502192995056493</c:v>
                </c:pt>
                <c:pt idx="426">
                  <c:v>-8.4457287484303141</c:v>
                </c:pt>
                <c:pt idx="427">
                  <c:v>-8.4409121367282296</c:v>
                </c:pt>
                <c:pt idx="428">
                  <c:v>-8.4356730584304387</c:v>
                </c:pt>
                <c:pt idx="429">
                  <c:v>-8.432759220652585</c:v>
                </c:pt>
                <c:pt idx="430">
                  <c:v>-8.4190806124655246</c:v>
                </c:pt>
                <c:pt idx="431">
                  <c:v>-8.4158916984303644</c:v>
                </c:pt>
                <c:pt idx="432">
                  <c:v>-8.4117974285379447</c:v>
                </c:pt>
                <c:pt idx="433">
                  <c:v>-8.4067550784303027</c:v>
                </c:pt>
                <c:pt idx="434">
                  <c:v>-8.4026408762081228</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-8.3459393052485478</c:v>
                </c:pt>
                <c:pt idx="445">
                  <c:v>-8.3299031095414904</c:v>
                </c:pt>
                <c:pt idx="446">
                  <c:v>-8.3255957324729568</c:v>
                </c:pt>
                <c:pt idx="447">
                  <c:v>-8.3206930884303176</c:v>
                </c:pt>
                <c:pt idx="448">
                  <c:v>-8.3160926792814056</c:v>
                </c:pt>
                <c:pt idx="449">
                  <c:v>-8.3117680287333471</c:v>
                </c:pt>
                <c:pt idx="450">
                  <c:v>-8.3067107384303824</c:v>
                </c:pt>
                <c:pt idx="451">
                  <c:v>-8.3016484226727485</c:v>
                </c:pt>
                <c:pt idx="452">
                  <c:v>-8.2967764416121472</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-8.2395023198589268</c:v>
                </c:pt>
                <c:pt idx="463">
                  <c:v>-8.2368402584303997</c:v>
                </c:pt>
                <c:pt idx="464">
                  <c:v>-8.2324511704732739</c:v>
                </c:pt>
                <c:pt idx="465">
                  <c:v>-8.2265961084303854</c:v>
                </c:pt>
                <c:pt idx="466">
                  <c:v>-8.2219111499454964</c:v>
                </c:pt>
                <c:pt idx="467">
                  <c:v>-8.2169692887529493</c:v>
                </c:pt>
                <c:pt idx="468">
                  <c:v>-8.2125762384304046</c:v>
                </c:pt>
                <c:pt idx="469">
                  <c:v>-8.2071520313973849</c:v>
                </c:pt>
                <c:pt idx="470">
                  <c:v>-8.2043484984303419</c:v>
                </c:pt>
                <c:pt idx="471">
                  <c:v>-8.1931534690185615</c:v>
                </c:pt>
                <c:pt idx="472">
                  <c:v>-8.1897658128633708</c:v>
                </c:pt>
                <c:pt idx="473">
                  <c:v>-8.1852769984303961</c:v>
                </c:pt>
                <c:pt idx="474">
                  <c:v>-8.181310579075511</c:v>
                </c:pt>
                <c:pt idx="475">
                  <c:v>-8.1777244379907987</c:v>
                </c:pt>
                <c:pt idx="476">
                  <c:v>-8.1737803884303304</c:v>
                </c:pt>
                <c:pt idx="477">
                  <c:v>-8.1697048478927012</c:v>
                </c:pt>
                <c:pt idx="478">
                  <c:v>-8.1660853317637248</c:v>
                </c:pt>
                <c:pt idx="479">
                  <c:v>-8.1628097257031005</c:v>
                </c:pt>
                <c:pt idx="480">
                  <c:v>-8.1507002925480272</c:v>
                </c:pt>
                <c:pt idx="481">
                  <c:v>-8.1463001489679669</c:v>
                </c:pt>
                <c:pt idx="482">
                  <c:v>-8.1412207284303975</c:v>
                </c:pt>
                <c:pt idx="483">
                  <c:v>-8.1362953707707639</c:v>
                </c:pt>
                <c:pt idx="484">
                  <c:v>-8.1316922284304081</c:v>
                </c:pt>
                <c:pt idx="485">
                  <c:v>-8.1278172349894948</c:v>
                </c:pt>
                <c:pt idx="486">
                  <c:v>-8.1236677127161183</c:v>
                </c:pt>
                <c:pt idx="487">
                  <c:v>-8.1200958036251549</c:v>
                </c:pt>
                <c:pt idx="488">
                  <c:v>-8.1061610973315119</c:v>
                </c:pt>
                <c:pt idx="489">
                  <c:v>-8.1018001384303133</c:v>
                </c:pt>
                <c:pt idx="490">
                  <c:v>-8.0973669984303385</c:v>
                </c:pt>
                <c:pt idx="491">
                  <c:v>-8.0931864065935315</c:v>
                </c:pt>
                <c:pt idx="492">
                  <c:v>-8.0893288284303679</c:v>
                </c:pt>
                <c:pt idx="493">
                  <c:v>-8.0852115636477127</c:v>
                </c:pt>
                <c:pt idx="494">
                  <c:v>-8.0801136004711989</c:v>
                </c:pt>
                <c:pt idx="495">
                  <c:v>-8.0767248555732678</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-8.0327569188849743</c:v>
                </c:pt>
                <c:pt idx="504">
                  <c:v>-8.0310433061226689</c:v>
                </c:pt>
                <c:pt idx="505">
                  <c:v>-8.0194252275970896</c:v>
                </c:pt>
                <c:pt idx="506">
                  <c:v>-8.0162719372058611</c:v>
                </c:pt>
                <c:pt idx="507">
                  <c:v>-8.0123715284302932</c:v>
                </c:pt>
                <c:pt idx="508">
                  <c:v>-8.0078726718997331</c:v>
                </c:pt>
                <c:pt idx="509">
                  <c:v>-8.0040427431112029</c:v>
                </c:pt>
                <c:pt idx="510">
                  <c:v>-7.9998746755136834</c:v>
                </c:pt>
                <c:pt idx="511">
                  <c:v>-7.9952473692168553</c:v>
                </c:pt>
                <c:pt idx="512">
                  <c:v>-7.9921033317636763</c:v>
                </c:pt>
                <c:pt idx="513">
                  <c:v>-7.9794085817637033</c:v>
                </c:pt>
                <c:pt idx="514">
                  <c:v>-7.9759209396067705</c:v>
                </c:pt>
                <c:pt idx="515">
                  <c:v>-7.9721173601324855</c:v>
                </c:pt>
                <c:pt idx="516">
                  <c:v>-7.9664670084303371</c:v>
                </c:pt>
                <c:pt idx="517">
                  <c:v>-7.9619044065936464</c:v>
                </c:pt>
                <c:pt idx="518">
                  <c:v>-7.9568584500432404</c:v>
                </c:pt>
                <c:pt idx="519">
                  <c:v>-7.9521717358040744</c:v>
                </c:pt>
                <c:pt idx="520">
                  <c:v>-7.948320185243559</c:v>
                </c:pt>
                <c:pt idx="521">
                  <c:v>-7.9447068445842177</c:v>
                </c:pt>
                <c:pt idx="522">
                  <c:v>-7.9327009984303798</c:v>
                </c:pt>
                <c:pt idx="523">
                  <c:v>-7.9287253282175785</c:v>
                </c:pt>
                <c:pt idx="524">
                  <c:v>-7.9234781382152875</c:v>
                </c:pt>
                <c:pt idx="525">
                  <c:v>-7.9176425842889424</c:v>
                </c:pt>
                <c:pt idx="526">
                  <c:v>-7.9134071742545826</c:v>
                </c:pt>
                <c:pt idx="527">
                  <c:v>-7.9089551718996987</c:v>
                </c:pt>
                <c:pt idx="528">
                  <c:v>-7.9047821095414292</c:v>
                </c:pt>
                <c:pt idx="529">
                  <c:v>-7.9012969284303924</c:v>
                </c:pt>
                <c:pt idx="530">
                  <c:v>-7.8983653045528124</c:v>
                </c:pt>
                <c:pt idx="531">
                  <c:v>-7.8887087352724814</c:v>
                </c:pt>
                <c:pt idx="532">
                  <c:v>-7.8868384558772284</c:v>
                </c:pt>
                <c:pt idx="533">
                  <c:v>-7.8818031324509903</c:v>
                </c:pt>
                <c:pt idx="534">
                  <c:v>-7.8768954270018314</c:v>
                </c:pt>
                <c:pt idx="535">
                  <c:v>-7.8717301919787381</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-7.8239123695644226</c:v>
                </c:pt>
                <c:pt idx="545">
                  <c:v>-7.8189027127160386</c:v>
                </c:pt>
                <c:pt idx="546">
                  <c:v>-7.8150248657773416</c:v>
                </c:pt>
                <c:pt idx="547">
                  <c:v>-7.8107799277233525</c:v>
                </c:pt>
                <c:pt idx="548">
                  <c:v>-7.8077888065112235</c:v>
                </c:pt>
                <c:pt idx="549">
                  <c:v>-7.8051769984303618</c:v>
                </c:pt>
                <c:pt idx="550">
                  <c:v>-7.7889366252960386</c:v>
                </c:pt>
                <c:pt idx="551">
                  <c:v>-7.7853486582242013</c:v>
                </c:pt>
                <c:pt idx="552">
                  <c:v>-7.7803372588470099</c:v>
                </c:pt>
                <c:pt idx="553">
                  <c:v>-7.7765324474099975</c:v>
                </c:pt>
                <c:pt idx="554">
                  <c:v>-7.7724391873192324</c:v>
                </c:pt>
                <c:pt idx="555">
                  <c:v>-7.7684164463470706</c:v>
                </c:pt>
                <c:pt idx="556">
                  <c:v>-7.7650768555732057</c:v>
                </c:pt>
                <c:pt idx="557">
                  <c:v>-7.752791019482963</c:v>
                </c:pt>
                <c:pt idx="558">
                  <c:v>-7.7480240941750722</c:v>
                </c:pt>
                <c:pt idx="559">
                  <c:v>-7.7434944984303389</c:v>
                </c:pt>
                <c:pt idx="560">
                  <c:v>-7.7385396994613433</c:v>
                </c:pt>
                <c:pt idx="561">
                  <c:v>-7.7343592006775506</c:v>
                </c:pt>
                <c:pt idx="562">
                  <c:v>-7.7294497127161135</c:v>
                </c:pt>
                <c:pt idx="563">
                  <c:v>-7.7249446899197345</c:v>
                </c:pt>
                <c:pt idx="564">
                  <c:v>-7.7213055419086416</c:v>
                </c:pt>
                <c:pt idx="565">
                  <c:v>-7.7100647841446746</c:v>
                </c:pt>
                <c:pt idx="566">
                  <c:v>-7.7077266907380784</c:v>
                </c:pt>
                <c:pt idx="567">
                  <c:v>-7.7031846310834355</c:v>
                </c:pt>
                <c:pt idx="568">
                  <c:v>-7.6990286650970106</c:v>
                </c:pt>
                <c:pt idx="569">
                  <c:v>-7.6943383249609445</c:v>
                </c:pt>
                <c:pt idx="570">
                  <c:v>-7.6896392963026825</c:v>
                </c:pt>
                <c:pt idx="571">
                  <c:v>-7.6850301106753349</c:v>
                </c:pt>
                <c:pt idx="572">
                  <c:v>-7.680152727597009</c:v>
                </c:pt>
                <c:pt idx="573">
                  <c:v>-7.6766004302485724</c:v>
                </c:pt>
                <c:pt idx="574">
                  <c:v>-7.6657063445842297</c:v>
                </c:pt>
                <c:pt idx="575">
                  <c:v>-7.6625915092999266</c:v>
                </c:pt>
                <c:pt idx="576">
                  <c:v>-7.6583692025119987</c:v>
                </c:pt>
                <c:pt idx="577">
                  <c:v>-7.6532190602860108</c:v>
                </c:pt>
                <c:pt idx="578">
                  <c:v>-7.648688165097056</c:v>
                </c:pt>
                <c:pt idx="579">
                  <c:v>-7.6441626328390075</c:v>
                </c:pt>
                <c:pt idx="580">
                  <c:v>-7.6400449065935865</c:v>
                </c:pt>
                <c:pt idx="581">
                  <c:v>-7.6346187773777467</c:v>
                </c:pt>
                <c:pt idx="582">
                  <c:v>-7.6309639576141137</c:v>
                </c:pt>
                <c:pt idx="583">
                  <c:v>-7.6290233620667305</c:v>
                </c:pt>
                <c:pt idx="584">
                  <c:v>-7.6171217827441104</c:v>
                </c:pt>
                <c:pt idx="585">
                  <c:v>-7.6144857819354579</c:v>
                </c:pt>
                <c:pt idx="586">
                  <c:v>-7.6102792384303726</c:v>
                </c:pt>
                <c:pt idx="587">
                  <c:v>-7.6060548984303917</c:v>
                </c:pt>
                <c:pt idx="588">
                  <c:v>-7.6015550484303347</c:v>
                </c:pt>
                <c:pt idx="589">
                  <c:v>-7.59788697843031</c:v>
                </c:pt>
                <c:pt idx="590">
                  <c:v>-7.5931637284303104</c:v>
                </c:pt>
                <c:pt idx="591">
                  <c:v>-7.5905671802484918</c:v>
                </c:pt>
                <c:pt idx="592">
                  <c:v>-7.5875429984303722</c:v>
                </c:pt>
                <c:pt idx="593">
                  <c:v>-7.5755446465784742</c:v>
                </c:pt>
                <c:pt idx="594">
                  <c:v>-7.5716246984304094</c:v>
                </c:pt>
                <c:pt idx="595">
                  <c:v>-7.5674762584303643</c:v>
                </c:pt>
                <c:pt idx="596">
                  <c:v>-7.5629510384303265</c:v>
                </c:pt>
                <c:pt idx="597">
                  <c:v>-7.558942498430433</c:v>
                </c:pt>
                <c:pt idx="598">
                  <c:v>-7.5558201821038713</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-7.4916688897348154</c:v>
                </c:pt>
                <c:pt idx="611">
                  <c:v>-7.4866772984303953</c:v>
                </c:pt>
                <c:pt idx="612">
                  <c:v>-7.4824182184303805</c:v>
                </c:pt>
                <c:pt idx="613">
                  <c:v>-7.4783353284303473</c:v>
                </c:pt>
                <c:pt idx="614">
                  <c:v>-7.474736508430361</c:v>
                </c:pt>
                <c:pt idx="615">
                  <c:v>-7.470915548430388</c:v>
                </c:pt>
                <c:pt idx="616">
                  <c:v>-7.4672145666121645</c:v>
                </c:pt>
                <c:pt idx="617">
                  <c:v>-7.4636978873192632</c:v>
                </c:pt>
                <c:pt idx="618">
                  <c:v>-7.4546690278421348</c:v>
                </c:pt>
                <c:pt idx="619">
                  <c:v>-7.4510789784304237</c:v>
                </c:pt>
                <c:pt idx="620">
                  <c:v>-7.4472150484304365</c:v>
                </c:pt>
                <c:pt idx="621">
                  <c:v>-7.4432847684303383</c:v>
                </c:pt>
                <c:pt idx="622">
                  <c:v>-7.4400202711576497</c:v>
                </c:pt>
                <c:pt idx="623">
                  <c:v>-7.4358342284304131</c:v>
                </c:pt>
                <c:pt idx="624">
                  <c:v>-7.4316510184303182</c:v>
                </c:pt>
                <c:pt idx="625">
                  <c:v>-7.4267647584304157</c:v>
                </c:pt>
                <c:pt idx="626">
                  <c:v>-7.4234430282811514</c:v>
                </c:pt>
                <c:pt idx="627">
                  <c:v>-7.4130169984303684</c:v>
                </c:pt>
                <c:pt idx="628">
                  <c:v>-7.4112230184304373</c:v>
                </c:pt>
                <c:pt idx="629">
                  <c:v>-7.4071113386365717</c:v>
                </c:pt>
                <c:pt idx="630">
                  <c:v>-7.4036365184303392</c:v>
                </c:pt>
                <c:pt idx="631">
                  <c:v>-7.3999263384303546</c:v>
                </c:pt>
                <c:pt idx="632">
                  <c:v>-7.3958374584303481</c:v>
                </c:pt>
                <c:pt idx="633">
                  <c:v>-7.3915878684303431</c:v>
                </c:pt>
                <c:pt idx="634">
                  <c:v>-7.3879433242730173</c:v>
                </c:pt>
                <c:pt idx="635">
                  <c:v>-7.3848243861854241</c:v>
                </c:pt>
                <c:pt idx="636">
                  <c:v>-7.37531859843034</c:v>
                </c:pt>
                <c:pt idx="637">
                  <c:v>-7.3721493284304005</c:v>
                </c:pt>
                <c:pt idx="638">
                  <c:v>-7.3685947684303441</c:v>
                </c:pt>
                <c:pt idx="639">
                  <c:v>-7.3639129584303715</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-7.3267005918369446</c:v>
                </c:pt>
                <c:pt idx="648">
                  <c:v>-7.3230947484303899</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-7.2673978353869355</c:v>
                </c:pt>
                <c:pt idx="662">
                  <c:v>-7.2542766412874755</c:v>
                </c:pt>
                <c:pt idx="663">
                  <c:v>-7.2508771083205517</c:v>
                </c:pt>
                <c:pt idx="664">
                  <c:v>-7.2475608184303395</c:v>
                </c:pt>
                <c:pt idx="665">
                  <c:v>-7.2437731084303882</c:v>
                </c:pt>
                <c:pt idx="666">
                  <c:v>-7.2404766284303435</c:v>
                </c:pt>
                <c:pt idx="667">
                  <c:v>-7.2370550884303881</c:v>
                </c:pt>
                <c:pt idx="668">
                  <c:v>-7.2334816284303969</c:v>
                </c:pt>
                <c:pt idx="669">
                  <c:v>-7.2304766531923121</c:v>
                </c:pt>
                <c:pt idx="670">
                  <c:v>-7.2290448502822056</c:v>
                </c:pt>
                <c:pt idx="671">
                  <c:v>-7.2073476770017706</c:v>
                </c:pt>
                <c:pt idx="672">
                  <c:v>-7.2046695784303294</c:v>
                </c:pt>
                <c:pt idx="673">
                  <c:v>-7.2001557284303601</c:v>
                </c:pt>
                <c:pt idx="674">
                  <c:v>-7.1952046284303606</c:v>
                </c:pt>
                <c:pt idx="675">
                  <c:v>-7.1913830921803514</c:v>
                </c:pt>
                <c:pt idx="676">
                  <c:v>-7.1886668942637062</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-7.1560445384303417</c:v>
                </c:pt>
                <c:pt idx="685">
                  <c:v>-7.1525626923079244</c:v>
                </c:pt>
                <c:pt idx="686">
                  <c:v>-7.1436165400970095</c:v>
                </c:pt>
                <c:pt idx="687">
                  <c:v>-7.1414801220258495</c:v>
                </c:pt>
                <c:pt idx="688">
                  <c:v>-7.1386023984303932</c:v>
                </c:pt>
                <c:pt idx="689">
                  <c:v>-7.1342960884302968</c:v>
                </c:pt>
                <c:pt idx="690">
                  <c:v>-7.1315213684303487</c:v>
                </c:pt>
                <c:pt idx="691">
                  <c:v>-7.1282581284303959</c:v>
                </c:pt>
                <c:pt idx="692">
                  <c:v>-7.1247111784302533</c:v>
                </c:pt>
                <c:pt idx="693">
                  <c:v>-7.1217346788426754</c:v>
                </c:pt>
                <c:pt idx="694">
                  <c:v>-7.1191834494107766</c:v>
                </c:pt>
                <c:pt idx="695">
                  <c:v>-7.1107138384303541</c:v>
                </c:pt>
                <c:pt idx="696">
                  <c:v>-7.1089606284303555</c:v>
                </c:pt>
                <c:pt idx="697">
                  <c:v>-7.1059974084303805</c:v>
                </c:pt>
                <c:pt idx="698">
                  <c:v>-7.1026866004712073</c:v>
                </c:pt>
                <c:pt idx="699">
                  <c:v>-7.0990265184303567</c:v>
                </c:pt>
                <c:pt idx="700">
                  <c:v>-7.0956877984303901</c:v>
                </c:pt>
                <c:pt idx="701">
                  <c:v>-7.0923635084303527</c:v>
                </c:pt>
                <c:pt idx="702">
                  <c:v>-7.0896559884303398</c:v>
                </c:pt>
                <c:pt idx="703">
                  <c:v>-7.0867404443762538</c:v>
                </c:pt>
                <c:pt idx="704">
                  <c:v>-7.0750881055732391</c:v>
                </c:pt>
                <c:pt idx="705">
                  <c:v>-7.0709952984303541</c:v>
                </c:pt>
                <c:pt idx="706">
                  <c:v>-7.0667036784303576</c:v>
                </c:pt>
                <c:pt idx="707">
                  <c:v>-7.0627385184303648</c:v>
                </c:pt>
                <c:pt idx="708">
                  <c:v>-7.0587608074191763</c:v>
                </c:pt>
                <c:pt idx="709">
                  <c:v>-7.0535270384303459</c:v>
                </c:pt>
                <c:pt idx="710">
                  <c:v>-7.0484157684304121</c:v>
                </c:pt>
                <c:pt idx="711">
                  <c:v>-7.0449195609303246</c:v>
                </c:pt>
                <c:pt idx="712">
                  <c:v>-7.0343020419086812</c:v>
                </c:pt>
                <c:pt idx="713">
                  <c:v>-7.0315111412875027</c:v>
                </c:pt>
                <c:pt idx="714">
                  <c:v>-7.0282345784303901</c:v>
                </c:pt>
                <c:pt idx="715">
                  <c:v>-7.0248232484303657</c:v>
                </c:pt>
                <c:pt idx="716">
                  <c:v>-7.0221743184304346</c:v>
                </c:pt>
                <c:pt idx="717">
                  <c:v>-7.0189708884303741</c:v>
                </c:pt>
                <c:pt idx="718">
                  <c:v>-7.0164914870667019</c:v>
                </c:pt>
                <c:pt idx="719">
                  <c:v>-7.0145357218346476</c:v>
                </c:pt>
                <c:pt idx="720">
                  <c:v>-7.0041464567636975</c:v>
                </c:pt>
                <c:pt idx="721">
                  <c:v>-7.0015506412874915</c:v>
                </c:pt>
                <c:pt idx="722">
                  <c:v>-6.9974469884304185</c:v>
                </c:pt>
                <c:pt idx="723">
                  <c:v>-6.9932505484303391</c:v>
                </c:pt>
                <c:pt idx="724">
                  <c:v>-6.9901731221416679</c:v>
                </c:pt>
                <c:pt idx="725">
                  <c:v>-6.9855464484303553</c:v>
                </c:pt>
                <c:pt idx="726">
                  <c:v>-6.9816121584303783</c:v>
                </c:pt>
                <c:pt idx="727">
                  <c:v>-6.9772016884304104</c:v>
                </c:pt>
                <c:pt idx="728">
                  <c:v>-6.973493222310938</c:v>
                </c:pt>
                <c:pt idx="729">
                  <c:v>-6.9453499661722944</c:v>
                </c:pt>
                <c:pt idx="730">
                  <c:v>-6.9413404684303499</c:v>
                </c:pt>
                <c:pt idx="731">
                  <c:v>-6.9376521784304543</c:v>
                </c:pt>
                <c:pt idx="732">
                  <c:v>-6.9339066928748396</c:v>
                </c:pt>
                <c:pt idx="733">
                  <c:v>-6.9173675278421314</c:v>
                </c:pt>
                <c:pt idx="734">
                  <c:v>-6.9160798456525834</c:v>
                </c:pt>
                <c:pt idx="735">
                  <c:v>-6.9148393184303671</c:v>
                </c:pt>
                <c:pt idx="736">
                  <c:v>-6.9069622484303634</c:v>
                </c:pt>
                <c:pt idx="737">
                  <c:v>-6.9017653384303399</c:v>
                </c:pt>
                <c:pt idx="738">
                  <c:v>-6.8981761784303766</c:v>
                </c:pt>
                <c:pt idx="739">
                  <c:v>-6.8952308815471905</c:v>
                </c:pt>
                <c:pt idx="740">
                  <c:v>-6.8938832650970241</c:v>
                </c:pt>
                <c:pt idx="741">
                  <c:v>-6.8828721859303981</c:v>
                </c:pt>
                <c:pt idx="742">
                  <c:v>-6.8808550384304255</c:v>
                </c:pt>
                <c:pt idx="743">
                  <c:v>-6.8775247784304048</c:v>
                </c:pt>
                <c:pt idx="744">
                  <c:v>-6.8743339884303873</c:v>
                </c:pt>
                <c:pt idx="745">
                  <c:v>-6.8709897650970078</c:v>
                </c:pt>
                <c:pt idx="746">
                  <c:v>-6.8682084384303721</c:v>
                </c:pt>
                <c:pt idx="747">
                  <c:v>-6.8648777684303308</c:v>
                </c:pt>
                <c:pt idx="748">
                  <c:v>-6.8614985684304255</c:v>
                </c:pt>
                <c:pt idx="749">
                  <c:v>-6.8600771584303644</c:v>
                </c:pt>
                <c:pt idx="750">
                  <c:v>-6.8506114086867855</c:v>
                </c:pt>
                <c:pt idx="751">
                  <c:v>-6.8489207324729549</c:v>
                </c:pt>
                <c:pt idx="752">
                  <c:v>-6.8455327084303548</c:v>
                </c:pt>
                <c:pt idx="753">
                  <c:v>-6.8420718984303548</c:v>
                </c:pt>
                <c:pt idx="754">
                  <c:v>-6.8383082284304066</c:v>
                </c:pt>
                <c:pt idx="755">
                  <c:v>-6.835134535015758</c:v>
                </c:pt>
                <c:pt idx="756">
                  <c:v>-6.8317952084303704</c:v>
                </c:pt>
                <c:pt idx="757">
                  <c:v>-6.8283371821038399</c:v>
                </c:pt>
                <c:pt idx="758">
                  <c:v>-6.8166648317637311</c:v>
                </c:pt>
                <c:pt idx="759">
                  <c:v>-6.8139934784304259</c:v>
                </c:pt>
                <c:pt idx="760">
                  <c:v>-6.8101620484303069</c:v>
                </c:pt>
                <c:pt idx="761">
                  <c:v>-6.8067211514915984</c:v>
                </c:pt>
                <c:pt idx="762">
                  <c:v>-6.8027696584303214</c:v>
                </c:pt>
                <c:pt idx="763">
                  <c:v>-6.7980063584303636</c:v>
                </c:pt>
                <c:pt idx="764">
                  <c:v>-6.7935549884304054</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-6.7568324019391381</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-6.7156239984303792</c:v>
                </c:pt>
                <c:pt idx="784">
                  <c:v>-6.7015453219597854</c:v>
                </c:pt>
                <c:pt idx="785">
                  <c:v>-6.7000915884303334</c:v>
                </c:pt>
                <c:pt idx="786">
                  <c:v>-6.696407844584229</c:v>
                </c:pt>
                <c:pt idx="787">
                  <c:v>-6.6932667984303693</c:v>
                </c:pt>
                <c:pt idx="788">
                  <c:v>-6.6905608184303995</c:v>
                </c:pt>
                <c:pt idx="789">
                  <c:v>-6.6878429584303705</c:v>
                </c:pt>
                <c:pt idx="790">
                  <c:v>-6.6849060409835399</c:v>
                </c:pt>
                <c:pt idx="791">
                  <c:v>-6.676313048430373</c:v>
                </c:pt>
                <c:pt idx="792">
                  <c:v>-6.6733396484302885</c:v>
                </c:pt>
                <c:pt idx="793">
                  <c:v>-6.6699692784304387</c:v>
                </c:pt>
                <c:pt idx="794">
                  <c:v>-6.6663233184304289</c:v>
                </c:pt>
                <c:pt idx="795">
                  <c:v>-6.6627199184303745</c:v>
                </c:pt>
                <c:pt idx="796">
                  <c:v>-6.6587323351650545</c:v>
                </c:pt>
                <c:pt idx="797">
                  <c:v>-6.6551442184303697</c:v>
                </c:pt>
                <c:pt idx="798">
                  <c:v>-6.650799808430385</c:v>
                </c:pt>
                <c:pt idx="799">
                  <c:v>-6.6477328260165249</c:v>
                </c:pt>
                <c:pt idx="800">
                  <c:v>-6.6382562711576441</c:v>
                </c:pt>
                <c:pt idx="801">
                  <c:v>-6.6369008472675297</c:v>
                </c:pt>
                <c:pt idx="802">
                  <c:v>-6.6331249784303896</c:v>
                </c:pt>
                <c:pt idx="803">
                  <c:v>-6.6294758384302765</c:v>
                </c:pt>
                <c:pt idx="804">
                  <c:v>-6.6261080284303988</c:v>
                </c:pt>
                <c:pt idx="805">
                  <c:v>-6.6234260460494179</c:v>
                </c:pt>
                <c:pt idx="806">
                  <c:v>-6.6196196484304215</c:v>
                </c:pt>
                <c:pt idx="807">
                  <c:v>-6.6163594384304005</c:v>
                </c:pt>
                <c:pt idx="808">
                  <c:v>-6.6140525150970397</c:v>
                </c:pt>
                <c:pt idx="809">
                  <c:v>-6.605001613814963</c:v>
                </c:pt>
                <c:pt idx="810">
                  <c:v>-6.6026746994612751</c:v>
                </c:pt>
                <c:pt idx="811">
                  <c:v>-6.5984359084303446</c:v>
                </c:pt>
                <c:pt idx="812">
                  <c:v>-6.5936810084303694</c:v>
                </c:pt>
                <c:pt idx="813">
                  <c:v>-6.5896644284304688</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-6.5554242984303945</c:v>
                </c:pt>
                <c:pt idx="823">
                  <c:v>-6.5530585616487045</c:v>
                </c:pt>
                <c:pt idx="824">
                  <c:v>-6.5498312884303402</c:v>
                </c:pt>
                <c:pt idx="825">
                  <c:v>-6.546873398430324</c:v>
                </c:pt>
                <c:pt idx="826">
                  <c:v>-6.5445586310834365</c:v>
                </c:pt>
                <c:pt idx="827">
                  <c:v>-6.5368419984303729</c:v>
                </c:pt>
                <c:pt idx="828">
                  <c:v>-6.5352409416121837</c:v>
                </c:pt>
                <c:pt idx="829">
                  <c:v>-6.5324876684303845</c:v>
                </c:pt>
                <c:pt idx="830">
                  <c:v>-6.5290012684303846</c:v>
                </c:pt>
                <c:pt idx="831">
                  <c:v>-6.5261829762081431</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-6.4922677922448253</c:v>
                </c:pt>
                <c:pt idx="840">
                  <c:v>-6.4889957384303898</c:v>
                </c:pt>
                <c:pt idx="841">
                  <c:v>-6.4856493184303448</c:v>
                </c:pt>
                <c:pt idx="842">
                  <c:v>-6.4824951384303731</c:v>
                </c:pt>
                <c:pt idx="843">
                  <c:v>-6.4802980602860103</c:v>
                </c:pt>
                <c:pt idx="844">
                  <c:v>-6.4777897127160804</c:v>
                </c:pt>
                <c:pt idx="845">
                  <c:v>-6.4697217726239424</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-6.4394771749009827</c:v>
                </c:pt>
                <c:pt idx="854">
                  <c:v>-6.4364889184303919</c:v>
                </c:pt>
                <c:pt idx="855">
                  <c:v>-6.4323195684303371</c:v>
                </c:pt>
                <c:pt idx="856">
                  <c:v>-6.4293270293582623</c:v>
                </c:pt>
                <c:pt idx="857">
                  <c:v>-6.4259050684303789</c:v>
                </c:pt>
                <c:pt idx="858">
                  <c:v>-6.4227075984304207</c:v>
                </c:pt>
                <c:pt idx="859">
                  <c:v>-6.4193737737112588</c:v>
                </c:pt>
                <c:pt idx="860">
                  <c:v>-6.4164343045528014</c:v>
                </c:pt>
                <c:pt idx="861">
                  <c:v>-6.4138040254573809</c:v>
                </c:pt>
                <c:pt idx="862">
                  <c:v>-6.4062577317637297</c:v>
                </c:pt>
                <c:pt idx="863">
                  <c:v>-6.4044679584303026</c:v>
                </c:pt>
                <c:pt idx="864">
                  <c:v>-6.401631998430398</c:v>
                </c:pt>
                <c:pt idx="865">
                  <c:v>-6.3984749584303255</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-6.3589898184303406</c:v>
                </c:pt>
                <c:pt idx="877">
                  <c:v>-6.3538111584303865</c:v>
                </c:pt>
                <c:pt idx="878">
                  <c:v>-6.3497979576140438</c:v>
                </c:pt>
                <c:pt idx="879">
                  <c:v>-6.3468476650969805</c:v>
                </c:pt>
                <c:pt idx="880">
                  <c:v>-6.3436739984303729</c:v>
                </c:pt>
                <c:pt idx="881">
                  <c:v>-6.3331612560061359</c:v>
                </c:pt>
                <c:pt idx="882">
                  <c:v>-6.3297045884304008</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-6.3009634884303924</c:v>
                </c:pt>
                <c:pt idx="891">
                  <c:v>-6.2984657613169865</c:v>
                </c:pt>
                <c:pt idx="892">
                  <c:v>-6.2953143684303434</c:v>
                </c:pt>
                <c:pt idx="893">
                  <c:v>-6.2926112084303227</c:v>
                </c:pt>
                <c:pt idx="894">
                  <c:v>-6.2898618538520834</c:v>
                </c:pt>
                <c:pt idx="895">
                  <c:v>-6.2875955384303426</c:v>
                </c:pt>
                <c:pt idx="896">
                  <c:v>-6.2853419825573411</c:v>
                </c:pt>
                <c:pt idx="897">
                  <c:v>-6.2748800912138591</c:v>
                </c:pt>
                <c:pt idx="898">
                  <c:v>-6.2704781650969474</c:v>
                </c:pt>
                <c:pt idx="899">
                  <c:v>-6.2669476852989803</c:v>
                </c:pt>
                <c:pt idx="900">
                  <c:v>-6.2630579484303786</c:v>
                </c:pt>
                <c:pt idx="901">
                  <c:v>-6.2598319262653952</c:v>
                </c:pt>
                <c:pt idx="902">
                  <c:v>-6.2552380284303624</c:v>
                </c:pt>
                <c:pt idx="903">
                  <c:v>-6.2515362884303585</c:v>
                </c:pt>
                <c:pt idx="904">
                  <c:v>-6.2485010400970253</c:v>
                </c:pt>
                <c:pt idx="905">
                  <c:v>-6.2383049294648814</c:v>
                </c:pt>
                <c:pt idx="906">
                  <c:v>-6.2351398384304035</c:v>
                </c:pt>
                <c:pt idx="907">
                  <c:v>-6.2314595784303783</c:v>
                </c:pt>
                <c:pt idx="908">
                  <c:v>-6.2281084984302808</c:v>
                </c:pt>
                <c:pt idx="909">
                  <c:v>-6.226004888430424</c:v>
                </c:pt>
                <c:pt idx="910">
                  <c:v>-6.2226722984303109</c:v>
                </c:pt>
                <c:pt idx="911">
                  <c:v>-6.2207331050970494</c:v>
                </c:pt>
                <c:pt idx="912">
                  <c:v>-6.2174112973994102</c:v>
                </c:pt>
                <c:pt idx="913">
                  <c:v>-6.2137834332129964</c:v>
                </c:pt>
                <c:pt idx="914">
                  <c:v>-6.2032969984303792</c:v>
                </c:pt>
                <c:pt idx="915">
                  <c:v>-6.200920628430346</c:v>
                </c:pt>
                <c:pt idx="916">
                  <c:v>-6.1968108213469817</c:v>
                </c:pt>
                <c:pt idx="917">
                  <c:v>-6.193595068430338</c:v>
                </c:pt>
                <c:pt idx="918">
                  <c:v>-6.1895513784304255</c:v>
                </c:pt>
                <c:pt idx="919">
                  <c:v>-6.1851400602859687</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-6.144157418183509</c:v>
                </c:pt>
                <c:pt idx="929">
                  <c:v>-6.1399163184303696</c:v>
                </c:pt>
                <c:pt idx="930">
                  <c:v>-6.1372164323926128</c:v>
                </c:pt>
                <c:pt idx="931">
                  <c:v>-6.1307099984303717</c:v>
                </c:pt>
                <c:pt idx="932">
                  <c:v>-6.1293756580048395</c:v>
                </c:pt>
                <c:pt idx="933">
                  <c:v>-6.1260182219596855</c:v>
                </c:pt>
                <c:pt idx="934">
                  <c:v>-6.1210289484303981</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-6.0594214884303295</c:v>
                </c:pt>
                <c:pt idx="951">
                  <c:v>-6.056046548430345</c:v>
                </c:pt>
                <c:pt idx="952">
                  <c:v>-6.0523456984303721</c:v>
                </c:pt>
                <c:pt idx="953">
                  <c:v>-6.0490484314200392</c:v>
                </c:pt>
                <c:pt idx="954">
                  <c:v>-6.0460816884303314</c:v>
                </c:pt>
                <c:pt idx="955">
                  <c:v>-6.0435297331242914</c:v>
                </c:pt>
                <c:pt idx="956">
                  <c:v>-6.0364949984303724</c:v>
                </c:pt>
                <c:pt idx="957">
                  <c:v>-6.0337716802485648</c:v>
                </c:pt>
                <c:pt idx="958">
                  <c:v>-6.0304074384302453</c:v>
                </c:pt>
                <c:pt idx="959">
                  <c:v>-6.0274005584303261</c:v>
                </c:pt>
                <c:pt idx="960">
                  <c:v>-6.0244169056468948</c:v>
                </c:pt>
                <c:pt idx="961">
                  <c:v>-6.0212570984302971</c:v>
                </c:pt>
                <c:pt idx="962">
                  <c:v>-6.0174725684304162</c:v>
                </c:pt>
                <c:pt idx="963">
                  <c:v>-6.0147157284303789</c:v>
                </c:pt>
                <c:pt idx="964">
                  <c:v>-6.0123994639475953</c:v>
                </c:pt>
                <c:pt idx="965">
                  <c:v>-6.003086998430355</c:v>
                </c:pt>
                <c:pt idx="966">
                  <c:v>-6.0012412262784238</c:v>
                </c:pt>
                <c:pt idx="967">
                  <c:v>-5.9976118184303289</c:v>
                </c:pt>
                <c:pt idx="968">
                  <c:v>-5.994416908430428</c:v>
                </c:pt>
                <c:pt idx="969">
                  <c:v>-5.991278668430378</c:v>
                </c:pt>
                <c:pt idx="970">
                  <c:v>-5.9885197384304085</c:v>
                </c:pt>
                <c:pt idx="971">
                  <c:v>-5.9857914484303789</c:v>
                </c:pt>
                <c:pt idx="972">
                  <c:v>-5.9835093798736345</c:v>
                </c:pt>
                <c:pt idx="973">
                  <c:v>-5.9808093721677054</c:v>
                </c:pt>
                <c:pt idx="974">
                  <c:v>-5.9715122317636631</c:v>
                </c:pt>
                <c:pt idx="975">
                  <c:v>-5.9691443984304229</c:v>
                </c:pt>
                <c:pt idx="976">
                  <c:v>-5.9656364584303603</c:v>
                </c:pt>
                <c:pt idx="977">
                  <c:v>-5.9625314584303766</c:v>
                </c:pt>
                <c:pt idx="978">
                  <c:v>-5.9594355884303596</c:v>
                </c:pt>
                <c:pt idx="979">
                  <c:v>-5.9565192561622791</c:v>
                </c:pt>
                <c:pt idx="980">
                  <c:v>-5.9530832384303878</c:v>
                </c:pt>
                <c:pt idx="981">
                  <c:v>-5.9509997127161114</c:v>
                </c:pt>
                <c:pt idx="982">
                  <c:v>-5.9433739984303919</c:v>
                </c:pt>
                <c:pt idx="983">
                  <c:v>-5.9410428384304481</c:v>
                </c:pt>
                <c:pt idx="984">
                  <c:v>-5.937760088430343</c:v>
                </c:pt>
                <c:pt idx="985">
                  <c:v>-5.9354589261412443</c:v>
                </c:pt>
                <c:pt idx="986">
                  <c:v>-5.9327529584303562</c:v>
                </c:pt>
                <c:pt idx="987">
                  <c:v>-5.9301365184303485</c:v>
                </c:pt>
                <c:pt idx="988">
                  <c:v>-5.9280217156021537</c:v>
                </c:pt>
                <c:pt idx="989">
                  <c:v>-5.9248454984304146</c:v>
                </c:pt>
                <c:pt idx="990">
                  <c:v>-5.9220372907380465</c:v>
                </c:pt>
                <c:pt idx="991">
                  <c:v>-5.9137969984303798</c:v>
                </c:pt>
                <c:pt idx="992">
                  <c:v>-5.9124522484302888</c:v>
                </c:pt>
                <c:pt idx="993">
                  <c:v>-5.9093552084304335</c:v>
                </c:pt>
                <c:pt idx="994">
                  <c:v>-5.9063477884304083</c:v>
                </c:pt>
                <c:pt idx="995">
                  <c:v>-5.9027633284303489</c:v>
                </c:pt>
                <c:pt idx="996">
                  <c:v>-5.8999163984303209</c:v>
                </c:pt>
                <c:pt idx="997">
                  <c:v>-5.8963864984303394</c:v>
                </c:pt>
                <c:pt idx="998">
                  <c:v>-5.8936909262654398</c:v>
                </c:pt>
                <c:pt idx="999">
                  <c:v>-5.8904752337244375</c:v>
                </c:pt>
                <c:pt idx="1000">
                  <c:v>-5.8765869317637254</c:v>
                </c:pt>
                <c:pt idx="1001">
                  <c:v>-5.8738185484302665</c:v>
                </c:pt>
                <c:pt idx="1002">
                  <c:v>-5.8707876284303211</c:v>
                </c:pt>
                <c:pt idx="1003">
                  <c:v>-5.8677911784303465</c:v>
                </c:pt>
                <c:pt idx="1004">
                  <c:v>-5.8649996788427678</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-5.7877623184303824</c:v>
                </c:pt>
                <c:pt idx="1028">
                  <c:v>-5.7844350216861908</c:v>
                </c:pt>
                <c:pt idx="1029">
                  <c:v>-5.7815736084303309</c:v>
                </c:pt>
                <c:pt idx="1030">
                  <c:v>-5.7781392884303528</c:v>
                </c:pt>
                <c:pt idx="1031">
                  <c:v>-5.7754889684304365</c:v>
                </c:pt>
                <c:pt idx="1032">
                  <c:v>-5.7727703918729834</c:v>
                </c:pt>
                <c:pt idx="1033">
                  <c:v>-5.7638380364050006</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-5.7369251802485497</c:v>
                </c:pt>
                <c:pt idx="1042">
                  <c:v>-5.7353905284303925</c:v>
                </c:pt>
                <c:pt idx="1043">
                  <c:v>-5.7321479084303704</c:v>
                </c:pt>
                <c:pt idx="1044">
                  <c:v>-5.728974028430418</c:v>
                </c:pt>
                <c:pt idx="1045">
                  <c:v>-5.7265812484303265</c:v>
                </c:pt>
                <c:pt idx="1046">
                  <c:v>-5.724416588430377</c:v>
                </c:pt>
                <c:pt idx="1047">
                  <c:v>-5.7217761684304378</c:v>
                </c:pt>
                <c:pt idx="1048">
                  <c:v>-5.71903235843034</c:v>
                </c:pt>
                <c:pt idx="1049">
                  <c:v>-5.7165408873192476</c:v>
                </c:pt>
                <c:pt idx="1050">
                  <c:v>-5.7089381859303714</c:v>
                </c:pt>
                <c:pt idx="1051">
                  <c:v>-5.7075503719244045</c:v>
                </c:pt>
                <c:pt idx="1052">
                  <c:v>-5.704028728430373</c:v>
                </c:pt>
                <c:pt idx="1053">
                  <c:v>-5.7008338584302907</c:v>
                </c:pt>
                <c:pt idx="1054">
                  <c:v>-5.6980448484303521</c:v>
                </c:pt>
                <c:pt idx="1055">
                  <c:v>-5.6954205084303355</c:v>
                </c:pt>
                <c:pt idx="1056">
                  <c:v>-5.692797091453631</c:v>
                </c:pt>
                <c:pt idx="1057">
                  <c:v>-5.6896014884304371</c:v>
                </c:pt>
                <c:pt idx="1058">
                  <c:v>-5.6866424284304324</c:v>
                </c:pt>
                <c:pt idx="1059">
                  <c:v>-5.6855769984303635</c:v>
                </c:pt>
                <c:pt idx="1060">
                  <c:v>-5.6773963604992845</c:v>
                </c:pt>
                <c:pt idx="1061">
                  <c:v>-5.6743399884302965</c:v>
                </c:pt>
                <c:pt idx="1062">
                  <c:v>-5.6716512193605979</c:v>
                </c:pt>
                <c:pt idx="1063">
                  <c:v>-5.6683933884303599</c:v>
                </c:pt>
                <c:pt idx="1064">
                  <c:v>-5.6656718484303275</c:v>
                </c:pt>
                <c:pt idx="1065">
                  <c:v>-5.6627173784303944</c:v>
                </c:pt>
                <c:pt idx="1066">
                  <c:v>-5.6599972884303327</c:v>
                </c:pt>
                <c:pt idx="1067">
                  <c:v>-5.6572797457987463</c:v>
                </c:pt>
                <c:pt idx="1068">
                  <c:v>-5.6484892879041197</c:v>
                </c:pt>
                <c:pt idx="1069">
                  <c:v>-5.6458503984303263</c:v>
                </c:pt>
                <c:pt idx="1070">
                  <c:v>-5.6428055084302944</c:v>
                </c:pt>
                <c:pt idx="1071">
                  <c:v>-5.6396276284303353</c:v>
                </c:pt>
                <c:pt idx="1072">
                  <c:v>-5.6373191106752643</c:v>
                </c:pt>
                <c:pt idx="1073">
                  <c:v>-5.6344595984303041</c:v>
                </c:pt>
                <c:pt idx="1074">
                  <c:v>-5.631844498430377</c:v>
                </c:pt>
                <c:pt idx="1075">
                  <c:v>-5.6300190184303389</c:v>
                </c:pt>
                <c:pt idx="1076">
                  <c:v>-5.6234699984303802</c:v>
                </c:pt>
                <c:pt idx="1077">
                  <c:v>-5.6219488384304244</c:v>
                </c:pt>
                <c:pt idx="1078">
                  <c:v>-5.6193116284302942</c:v>
                </c:pt>
                <c:pt idx="1079">
                  <c:v>-5.6172865043127365</c:v>
                </c:pt>
                <c:pt idx="1080">
                  <c:v>-5.6143295484303755</c:v>
                </c:pt>
                <c:pt idx="1081">
                  <c:v>-5.6119373384302698</c:v>
                </c:pt>
                <c:pt idx="1082">
                  <c:v>-5.6089728984303475</c:v>
                </c:pt>
                <c:pt idx="1083">
                  <c:v>-5.6060582184302765</c:v>
                </c:pt>
                <c:pt idx="1084">
                  <c:v>-5.603920507202325</c:v>
                </c:pt>
                <c:pt idx="1085">
                  <c:v>-5.5950819359303505</c:v>
                </c:pt>
                <c:pt idx="1086">
                  <c:v>-5.5928034984303734</c:v>
                </c:pt>
                <c:pt idx="1087">
                  <c:v>-5.5894891684303714</c:v>
                </c:pt>
                <c:pt idx="1088">
                  <c:v>-5.5868972084304076</c:v>
                </c:pt>
                <c:pt idx="1089">
                  <c:v>-5.5846427246208412</c:v>
                </c:pt>
                <c:pt idx="1090">
                  <c:v>-5.5815305384303375</c:v>
                </c:pt>
                <c:pt idx="1091">
                  <c:v>-5.5789675784303796</c:v>
                </c:pt>
                <c:pt idx="1092">
                  <c:v>-5.5764059384303764</c:v>
                </c:pt>
                <c:pt idx="1093">
                  <c:v>-5.5749462257030942</c:v>
                </c:pt>
                <c:pt idx="1094">
                  <c:v>-5.5667363873192075</c:v>
                </c:pt>
                <c:pt idx="1095">
                  <c:v>-5.5649533490796772</c:v>
                </c:pt>
                <c:pt idx="1096">
                  <c:v>-5.5612095684303782</c:v>
                </c:pt>
                <c:pt idx="1097">
                  <c:v>-5.5564342084304039</c:v>
                </c:pt>
                <c:pt idx="1098">
                  <c:v>-5.5523040384303899</c:v>
                </c:pt>
                <c:pt idx="1099">
                  <c:v>-5.5490607184304483</c:v>
                </c:pt>
                <c:pt idx="1100">
                  <c:v>-5.5461154101950845</c:v>
                </c:pt>
                <c:pt idx="1101">
                  <c:v>-5.5435638584303888</c:v>
                </c:pt>
                <c:pt idx="1102">
                  <c:v>-5.5372349984303781</c:v>
                </c:pt>
                <c:pt idx="1103">
                  <c:v>-5.5354036084303928</c:v>
                </c:pt>
                <c:pt idx="1104">
                  <c:v>-5.532188418430465</c:v>
                </c:pt>
                <c:pt idx="1105">
                  <c:v>-5.5286860184303706</c:v>
                </c:pt>
                <c:pt idx="1106">
                  <c:v>-5.5258455646954054</c:v>
                </c:pt>
                <c:pt idx="1107">
                  <c:v>-5.5225624284303976</c:v>
                </c:pt>
                <c:pt idx="1108">
                  <c:v>-5.5196417284303401</c:v>
                </c:pt>
                <c:pt idx="1109">
                  <c:v>-5.5164847984304259</c:v>
                </c:pt>
                <c:pt idx="1110">
                  <c:v>-5.5141464370268665</c:v>
                </c:pt>
                <c:pt idx="1111">
                  <c:v>-5.5055799984303633</c:v>
                </c:pt>
                <c:pt idx="1112">
                  <c:v>-5.5030595425479785</c:v>
                </c:pt>
                <c:pt idx="1113">
                  <c:v>-5.5002716484303384</c:v>
                </c:pt>
                <c:pt idx="1114">
                  <c:v>-5.4960038884303772</c:v>
                </c:pt>
                <c:pt idx="1115">
                  <c:v>-5.4922589084303404</c:v>
                </c:pt>
                <c:pt idx="1116">
                  <c:v>-5.4886841106751874</c:v>
                </c:pt>
                <c:pt idx="1117">
                  <c:v>-5.4850647396068339</c:v>
                </c:pt>
                <c:pt idx="1118">
                  <c:v>-5.4812099684303579</c:v>
                </c:pt>
                <c:pt idx="1119">
                  <c:v>-5.4778787658722194</c:v>
                </c:pt>
                <c:pt idx="1120">
                  <c:v>-5.4699649567636968</c:v>
                </c:pt>
                <c:pt idx="1121">
                  <c:v>-5.4669273784303343</c:v>
                </c:pt>
                <c:pt idx="1122">
                  <c:v>-5.4641989984304296</c:v>
                </c:pt>
                <c:pt idx="1123">
                  <c:v>-5.4608388953375684</c:v>
                </c:pt>
                <c:pt idx="1124">
                  <c:v>-5.4576723984303426</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-5.4112909984302844</c:v>
                </c:pt>
                <c:pt idx="1138">
                  <c:v>-5.4092768219598089</c:v>
                </c:pt>
                <c:pt idx="1139">
                  <c:v>-5.4009590681978095</c:v>
                </c:pt>
                <c:pt idx="1140">
                  <c:v>-5.3987027284303224</c:v>
                </c:pt>
                <c:pt idx="1141">
                  <c:v>-5.3948018384303298</c:v>
                </c:pt>
                <c:pt idx="1142">
                  <c:v>-5.3888477184304096</c:v>
                </c:pt>
                <c:pt idx="1143">
                  <c:v>-5.3848196807832736</c:v>
                </c:pt>
                <c:pt idx="1144">
                  <c:v>-5.3810260384302779</c:v>
                </c:pt>
                <c:pt idx="1145">
                  <c:v>-5.3776045584303827</c:v>
                </c:pt>
                <c:pt idx="1146">
                  <c:v>-5.3751067301376878</c:v>
                </c:pt>
                <c:pt idx="1147">
                  <c:v>-5.3677991317636984</c:v>
                </c:pt>
                <c:pt idx="1148">
                  <c:v>-5.3658210984303736</c:v>
                </c:pt>
                <c:pt idx="1149">
                  <c:v>-5.3628610602859963</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-5.3230876384304295</c:v>
                </c:pt>
                <c:pt idx="1159">
                  <c:v>-5.3204174984303947</c:v>
                </c:pt>
                <c:pt idx="1160">
                  <c:v>-5.3175957484303265</c:v>
                </c:pt>
                <c:pt idx="1161">
                  <c:v>-5.3149945684303779</c:v>
                </c:pt>
                <c:pt idx="1162">
                  <c:v>-5.3123721614738484</c:v>
                </c:pt>
                <c:pt idx="1163">
                  <c:v>-5.3036534721145729</c:v>
                </c:pt>
                <c:pt idx="1164">
                  <c:v>-5.3015649384303458</c:v>
                </c:pt>
                <c:pt idx="1165">
                  <c:v>-5.2988611584303564</c:v>
                </c:pt>
                <c:pt idx="1166">
                  <c:v>-5.2964558584303347</c:v>
                </c:pt>
                <c:pt idx="1167">
                  <c:v>-5.2947163674779603</c:v>
                </c:pt>
                <c:pt idx="1168">
                  <c:v>-5.2920851427602695</c:v>
                </c:pt>
                <c:pt idx="1169">
                  <c:v>-5.289460188430362</c:v>
                </c:pt>
                <c:pt idx="1170">
                  <c:v>-5.2870102682715761</c:v>
                </c:pt>
                <c:pt idx="1171">
                  <c:v>-5.2794269984303792</c:v>
                </c:pt>
                <c:pt idx="1172">
                  <c:v>-5.2776613384302991</c:v>
                </c:pt>
                <c:pt idx="1173">
                  <c:v>-5.2749331650969875</c:v>
                </c:pt>
                <c:pt idx="1174">
                  <c:v>-5.2718796284302893</c:v>
                </c:pt>
                <c:pt idx="1175">
                  <c:v>-5.2687964584303231</c:v>
                </c:pt>
                <c:pt idx="1176">
                  <c:v>-5.2659004984302955</c:v>
                </c:pt>
                <c:pt idx="1177">
                  <c:v>-5.2635273592551055</c:v>
                </c:pt>
                <c:pt idx="1178">
                  <c:v>-5.2603440384304081</c:v>
                </c:pt>
                <c:pt idx="1179">
                  <c:v>-5.2578022032496179</c:v>
                </c:pt>
                <c:pt idx="1180">
                  <c:v>-5.2486079197787063</c:v>
                </c:pt>
                <c:pt idx="1181">
                  <c:v>-5.2460027984303448</c:v>
                </c:pt>
                <c:pt idx="1182">
                  <c:v>-5.2433776546803763</c:v>
                </c:pt>
                <c:pt idx="1183">
                  <c:v>-5.2405688984303538</c:v>
                </c:pt>
                <c:pt idx="1184">
                  <c:v>-5.2380026384303804</c:v>
                </c:pt>
                <c:pt idx="1185">
                  <c:v>-5.2356279684304425</c:v>
                </c:pt>
                <c:pt idx="1186">
                  <c:v>-5.2331582841447002</c:v>
                </c:pt>
                <c:pt idx="1187">
                  <c:v>-5.2307927398096838</c:v>
                </c:pt>
                <c:pt idx="1188">
                  <c:v>-5.2247469984303692</c:v>
                </c:pt>
                <c:pt idx="1189">
                  <c:v>-5.2225372784303818</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-5.1945275884303088</c:v>
                </c:pt>
                <c:pt idx="1200">
                  <c:v>-5.1920708684303296</c:v>
                </c:pt>
                <c:pt idx="1201">
                  <c:v>-5.1898403631362795</c:v>
                </c:pt>
                <c:pt idx="1202">
                  <c:v>-5.1866941984303994</c:v>
                </c:pt>
                <c:pt idx="1203">
                  <c:v>-5.1841353684303098</c:v>
                </c:pt>
                <c:pt idx="1204">
                  <c:v>-5.1817084484303724</c:v>
                </c:pt>
                <c:pt idx="1205">
                  <c:v>-5.1799992969378508</c:v>
                </c:pt>
                <c:pt idx="1206">
                  <c:v>-5.1725638747190317</c:v>
                </c:pt>
                <c:pt idx="1207">
                  <c:v>-5.1700184384302945</c:v>
                </c:pt>
                <c:pt idx="1208">
                  <c:v>-5.1672642084303435</c:v>
                </c:pt>
                <c:pt idx="1209">
                  <c:v>-5.1647030609303375</c:v>
                </c:pt>
                <c:pt idx="1210">
                  <c:v>-5.1623109484303269</c:v>
                </c:pt>
                <c:pt idx="1211">
                  <c:v>-5.1593802984303849</c:v>
                </c:pt>
                <c:pt idx="1212">
                  <c:v>-5.1566599784304445</c:v>
                </c:pt>
                <c:pt idx="1213">
                  <c:v>-5.1541933092411565</c:v>
                </c:pt>
                <c:pt idx="1214">
                  <c:v>-5.1519129317636967</c:v>
                </c:pt>
                <c:pt idx="1215">
                  <c:v>-5.1444876347939861</c:v>
                </c:pt>
                <c:pt idx="1216">
                  <c:v>-5.1430470484303283</c:v>
                </c:pt>
                <c:pt idx="1217">
                  <c:v>-5.1403467184303722</c:v>
                </c:pt>
                <c:pt idx="1218">
                  <c:v>-5.1375653584303755</c:v>
                </c:pt>
                <c:pt idx="1219">
                  <c:v>-5.1352045817637384</c:v>
                </c:pt>
                <c:pt idx="1220">
                  <c:v>-5.1329302184303645</c:v>
                </c:pt>
                <c:pt idx="1221">
                  <c:v>-5.1298798684304066</c:v>
                </c:pt>
                <c:pt idx="1222">
                  <c:v>-5.1279645600741821</c:v>
                </c:pt>
                <c:pt idx="1223">
                  <c:v>-5.1197188337243986</c:v>
                </c:pt>
                <c:pt idx="1224">
                  <c:v>-5.1172413984303873</c:v>
                </c:pt>
                <c:pt idx="1225">
                  <c:v>-5.1148961584303443</c:v>
                </c:pt>
                <c:pt idx="1226">
                  <c:v>-5.1125958684303772</c:v>
                </c:pt>
                <c:pt idx="1227">
                  <c:v>-5.1102320087396151</c:v>
                </c:pt>
                <c:pt idx="1228">
                  <c:v>-5.1083903184303807</c:v>
                </c:pt>
                <c:pt idx="1229">
                  <c:v>-5.105586828430364</c:v>
                </c:pt>
                <c:pt idx="1230">
                  <c:v>-5.1040764775971414</c:v>
                </c:pt>
                <c:pt idx="1231">
                  <c:v>-5.1030497762081382</c:v>
                </c:pt>
                <c:pt idx="1232">
                  <c:v>-5.0960896055732334</c:v>
                </c:pt>
                <c:pt idx="1233">
                  <c:v>-5.0939083284303965</c:v>
                </c:pt>
                <c:pt idx="1234">
                  <c:v>-5.0913458884304674</c:v>
                </c:pt>
                <c:pt idx="1235">
                  <c:v>-5.0889569775970944</c:v>
                </c:pt>
                <c:pt idx="1236">
                  <c:v>-5.0867560784303691</c:v>
                </c:pt>
                <c:pt idx="1237">
                  <c:v>-5.0842379984303525</c:v>
                </c:pt>
                <c:pt idx="1238">
                  <c:v>-5.0820634884303493</c:v>
                </c:pt>
                <c:pt idx="1239">
                  <c:v>-5.0801918229917291</c:v>
                </c:pt>
                <c:pt idx="1240">
                  <c:v>-5.0683285952045924</c:v>
                </c:pt>
                <c:pt idx="1241">
                  <c:v>-5.0662055438848634</c:v>
                </c:pt>
                <c:pt idx="1242">
                  <c:v>-5.0637650784302846</c:v>
                </c:pt>
                <c:pt idx="1243">
                  <c:v>-5.0611665384303395</c:v>
                </c:pt>
                <c:pt idx="1244">
                  <c:v>-5.0589888084304162</c:v>
                </c:pt>
                <c:pt idx="1245">
                  <c:v>-5.0572466394560145</c:v>
                </c:pt>
                <c:pt idx="1246">
                  <c:v>-5.0510546826408689</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-5.0225650184303463</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-5.0009446384303455</c:v>
                </c:pt>
                <c:pt idx="1266">
                  <c:v>-4.9985901084304416</c:v>
                </c:pt>
                <c:pt idx="1267">
                  <c:v>-4.9960648784304365</c:v>
                </c:pt>
                <c:pt idx="1268">
                  <c:v>-4.9939850921804005</c:v>
                </c:pt>
                <c:pt idx="1269">
                  <c:v>-4.9913424584303563</c:v>
                </c:pt>
                <c:pt idx="1270">
                  <c:v>-4.9894968984303434</c:v>
                </c:pt>
                <c:pt idx="1271">
                  <c:v>-4.9871747384303395</c:v>
                </c:pt>
                <c:pt idx="1272">
                  <c:v>-4.9852907029758295</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-4.9615088477454776</c:v>
                </c:pt>
                <c:pt idx="1281">
                  <c:v>-4.9593600809046157</c:v>
                </c:pt>
                <c:pt idx="1282">
                  <c:v>-4.9513252039098283</c:v>
                </c:pt>
                <c:pt idx="1283">
                  <c:v>-4.9491953984303514</c:v>
                </c:pt>
                <c:pt idx="1284">
                  <c:v>-4.9470502984304048</c:v>
                </c:pt>
                <c:pt idx="1285">
                  <c:v>-4.9435388584302755</c:v>
                </c:pt>
                <c:pt idx="1286">
                  <c:v>-4.9412737879040911</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-4.9105021956135237</c:v>
                </c:pt>
                <c:pt idx="1299">
                  <c:v>-4.9079244599688066</c:v>
                </c:pt>
                <c:pt idx="1300">
                  <c:v>-4.9019369984303713</c:v>
                </c:pt>
                <c:pt idx="1301">
                  <c:v>-4.8995508584303407</c:v>
                </c:pt>
                <c:pt idx="1302">
                  <c:v>-4.8967985184303373</c:v>
                </c:pt>
                <c:pt idx="1303">
                  <c:v>-4.8948194984302855</c:v>
                </c:pt>
                <c:pt idx="1304">
                  <c:v>-4.8925550284303041</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-4.8681975784303884</c:v>
                </c:pt>
                <c:pt idx="1314">
                  <c:v>-4.8655427584302915</c:v>
                </c:pt>
                <c:pt idx="1315">
                  <c:v>-4.8633468784303755</c:v>
                </c:pt>
                <c:pt idx="1316">
                  <c:v>-4.8610365670578002</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-4.8167055684303763</c:v>
                </c:pt>
                <c:pt idx="1334">
                  <c:v>-4.8147764899557846</c:v>
                </c:pt>
                <c:pt idx="1335">
                  <c:v>-4.8094569984303561</c:v>
                </c:pt>
                <c:pt idx="1336">
                  <c:v>-4.8081920284303479</c:v>
                </c:pt>
                <c:pt idx="1337">
                  <c:v>-4.8062782300093554</c:v>
                </c:pt>
                <c:pt idx="1338">
                  <c:v>-4.8040358984303753</c:v>
                </c:pt>
                <c:pt idx="1339">
                  <c:v>-4.8018564684303371</c:v>
                </c:pt>
                <c:pt idx="1340">
                  <c:v>-4.7993757184303716</c:v>
                </c:pt>
                <c:pt idx="1341">
                  <c:v>-4.7972569284303788</c:v>
                </c:pt>
                <c:pt idx="1342">
                  <c:v>-4.7946028250970159</c:v>
                </c:pt>
                <c:pt idx="1343">
                  <c:v>-4.7924161784302761</c:v>
                </c:pt>
                <c:pt idx="1344">
                  <c:v>-4.7910069984303716</c:v>
                </c:pt>
                <c:pt idx="1345">
                  <c:v>-4.7844862047795615</c:v>
                </c:pt>
                <c:pt idx="1346">
                  <c:v>-4.7823341584302854</c:v>
                </c:pt>
                <c:pt idx="1347">
                  <c:v>-4.7802989884303821</c:v>
                </c:pt>
                <c:pt idx="1348">
                  <c:v>-4.7782741984303394</c:v>
                </c:pt>
                <c:pt idx="1349">
                  <c:v>-4.7758584150970371</c:v>
                </c:pt>
                <c:pt idx="1350">
                  <c:v>-4.7737150384304385</c:v>
                </c:pt>
                <c:pt idx="1351">
                  <c:v>-4.7717365084303704</c:v>
                </c:pt>
                <c:pt idx="1352">
                  <c:v>-4.7689333279757635</c:v>
                </c:pt>
                <c:pt idx="1353">
                  <c:v>-4.7617837815628947</c:v>
                </c:pt>
                <c:pt idx="1354">
                  <c:v>-4.7594398707707875</c:v>
                </c:pt>
                <c:pt idx="1355">
                  <c:v>-4.7576404184302419</c:v>
                </c:pt>
                <c:pt idx="1356">
                  <c:v>-4.7552267684304041</c:v>
                </c:pt>
                <c:pt idx="1357">
                  <c:v>-4.7531998984303714</c:v>
                </c:pt>
                <c:pt idx="1358">
                  <c:v>-4.7512264484304083</c:v>
                </c:pt>
                <c:pt idx="1359">
                  <c:v>-4.7495797484304632</c:v>
                </c:pt>
                <c:pt idx="1360">
                  <c:v>-4.7475807684302831</c:v>
                </c:pt>
                <c:pt idx="1361">
                  <c:v>-4.7461857127160769</c:v>
                </c:pt>
                <c:pt idx="1362">
                  <c:v>-4.739020865097018</c:v>
                </c:pt>
                <c:pt idx="1363">
                  <c:v>-4.7371963484304205</c:v>
                </c:pt>
                <c:pt idx="1364">
                  <c:v>-4.73481117843032</c:v>
                </c:pt>
                <c:pt idx="1365">
                  <c:v>-4.7325435984303494</c:v>
                </c:pt>
                <c:pt idx="1366">
                  <c:v>-4.7300007668514397</c:v>
                </c:pt>
                <c:pt idx="1367">
                  <c:v>-4.7281142084304237</c:v>
                </c:pt>
                <c:pt idx="1368">
                  <c:v>-4.7259726884303106</c:v>
                </c:pt>
                <c:pt idx="1369">
                  <c:v>-4.7242429633426539</c:v>
                </c:pt>
                <c:pt idx="1370">
                  <c:v>-4.7187649984303732</c:v>
                </c:pt>
                <c:pt idx="1371">
                  <c:v>-4.7173212739405344</c:v>
                </c:pt>
                <c:pt idx="1372">
                  <c:v>-4.7149864541264739</c:v>
                </c:pt>
                <c:pt idx="1373">
                  <c:v>-4.7120634784303403</c:v>
                </c:pt>
                <c:pt idx="1374">
                  <c:v>-4.7095643684303283</c:v>
                </c:pt>
                <c:pt idx="1375">
                  <c:v>-4.7072250384303684</c:v>
                </c:pt>
                <c:pt idx="1376">
                  <c:v>-4.705003318430343</c:v>
                </c:pt>
                <c:pt idx="1377">
                  <c:v>-4.7028745563250318</c:v>
                </c:pt>
                <c:pt idx="1378">
                  <c:v>-4.7010784016561562</c:v>
                </c:pt>
                <c:pt idx="1379">
                  <c:v>-4.6933450291996408</c:v>
                </c:pt>
                <c:pt idx="1380">
                  <c:v>-4.6917703284303443</c:v>
                </c:pt>
                <c:pt idx="1381">
                  <c:v>-4.6896264484303964</c:v>
                </c:pt>
                <c:pt idx="1382">
                  <c:v>-4.6876033242729918</c:v>
                </c:pt>
                <c:pt idx="1383">
                  <c:v>-4.6851081120666791</c:v>
                </c:pt>
                <c:pt idx="1384">
                  <c:v>-4.6826402584303075</c:v>
                </c:pt>
                <c:pt idx="1385">
                  <c:v>-4.6802942584304388</c:v>
                </c:pt>
                <c:pt idx="1386">
                  <c:v>-4.6783440347940388</c:v>
                </c:pt>
                <c:pt idx="1387">
                  <c:v>-4.6733018734303613</c:v>
                </c:pt>
                <c:pt idx="1388">
                  <c:v>-4.6717506194829639</c:v>
                </c:pt>
                <c:pt idx="1389">
                  <c:v>-4.669845658430404</c:v>
                </c:pt>
                <c:pt idx="1390">
                  <c:v>-4.6672359284303271</c:v>
                </c:pt>
                <c:pt idx="1391">
                  <c:v>-4.6655152284302845</c:v>
                </c:pt>
                <c:pt idx="1392">
                  <c:v>-4.6634500388343945</c:v>
                </c:pt>
                <c:pt idx="1393">
                  <c:v>-4.6619217984303294</c:v>
                </c:pt>
                <c:pt idx="1394">
                  <c:v>-4.6590588384303615</c:v>
                </c:pt>
                <c:pt idx="1395">
                  <c:v>-4.6568448790273278</c:v>
                </c:pt>
                <c:pt idx="1396">
                  <c:v>-4.6497720516218752</c:v>
                </c:pt>
                <c:pt idx="1397">
                  <c:v>-4.6476594884303504</c:v>
                </c:pt>
                <c:pt idx="1398">
                  <c:v>-4.6457324194829397</c:v>
                </c:pt>
                <c:pt idx="1399">
                  <c:v>-4.6436764884303514</c:v>
                </c:pt>
                <c:pt idx="1400">
                  <c:v>-4.6421173284303281</c:v>
                </c:pt>
                <c:pt idx="1401">
                  <c:v>-4.6395865984303697</c:v>
                </c:pt>
                <c:pt idx="1402">
                  <c:v>-4.6373415184303264</c:v>
                </c:pt>
                <c:pt idx="1403">
                  <c:v>-4.6359666604022252</c:v>
                </c:pt>
                <c:pt idx="1404">
                  <c:v>-4.6338481454892024</c:v>
                </c:pt>
                <c:pt idx="1405">
                  <c:v>-4.6252016802485585</c:v>
                </c:pt>
                <c:pt idx="1406">
                  <c:v>-4.6233043784303485</c:v>
                </c:pt>
                <c:pt idx="1407">
                  <c:v>-4.6210156684303376</c:v>
                </c:pt>
                <c:pt idx="1408">
                  <c:v>-4.6190052931671772</c:v>
                </c:pt>
                <c:pt idx="1409">
                  <c:v>-4.6162644584304005</c:v>
                </c:pt>
                <c:pt idx="1410">
                  <c:v>-4.6138307584303373</c:v>
                </c:pt>
                <c:pt idx="1411">
                  <c:v>-4.6121208462564498</c:v>
                </c:pt>
                <c:pt idx="1412">
                  <c:v>-4.6069144567637137</c:v>
                </c:pt>
                <c:pt idx="1413">
                  <c:v>-4.605626089339431</c:v>
                </c:pt>
                <c:pt idx="1414">
                  <c:v>-4.6036381130137336</c:v>
                </c:pt>
                <c:pt idx="1415">
                  <c:v>-4.6014955135818383</c:v>
                </c:pt>
                <c:pt idx="1416">
                  <c:v>-4.5998403484303907</c:v>
                </c:pt>
                <c:pt idx="1417">
                  <c:v>-4.5979729884302865</c:v>
                </c:pt>
                <c:pt idx="1418">
                  <c:v>-4.5953972584303155</c:v>
                </c:pt>
                <c:pt idx="1419">
                  <c:v>-4.5934919255136801</c:v>
                </c:pt>
                <c:pt idx="1420">
                  <c:v>-4.5914951442637024</c:v>
                </c:pt>
                <c:pt idx="1421">
                  <c:v>-4.5855693027782038</c:v>
                </c:pt>
                <c:pt idx="1422">
                  <c:v>-4.5841676184303415</c:v>
                </c:pt>
                <c:pt idx="1423">
                  <c:v>-4.5817361784304085</c:v>
                </c:pt>
                <c:pt idx="1424">
                  <c:v>-4.5793813484303714</c:v>
                </c:pt>
                <c:pt idx="1425">
                  <c:v>-4.5773710192636825</c:v>
                </c:pt>
                <c:pt idx="1426">
                  <c:v>-4.5753933184303524</c:v>
                </c:pt>
                <c:pt idx="1427">
                  <c:v>-4.5737455184303428</c:v>
                </c:pt>
                <c:pt idx="1428">
                  <c:v>-4.5718830084303423</c:v>
                </c:pt>
                <c:pt idx="1429">
                  <c:v>-4.5704289492500223</c:v>
                </c:pt>
                <c:pt idx="1430">
                  <c:v>-4.5630713668513749</c:v>
                </c:pt>
                <c:pt idx="1431">
                  <c:v>-4.5615607384303587</c:v>
                </c:pt>
                <c:pt idx="1432">
                  <c:v>-4.5590831284303714</c:v>
                </c:pt>
                <c:pt idx="1433">
                  <c:v>-4.5567882684303509</c:v>
                </c:pt>
                <c:pt idx="1434">
                  <c:v>-4.5542925084304056</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-4.5248339584303681</c:v>
                </c:pt>
                <c:pt idx="1446">
                  <c:v>-4.5231805659979747</c:v>
                </c:pt>
                <c:pt idx="1447">
                  <c:v>-4.5169043984303885</c:v>
                </c:pt>
                <c:pt idx="1448">
                  <c:v>-4.5149795618106268</c:v>
                </c:pt>
                <c:pt idx="1449">
                  <c:v>-4.5129697584302946</c:v>
                </c:pt>
                <c:pt idx="1450">
                  <c:v>-4.5109187584304378</c:v>
                </c:pt>
                <c:pt idx="1451">
                  <c:v>-4.5087118884303274</c:v>
                </c:pt>
                <c:pt idx="1452">
                  <c:v>-4.5067196484304395</c:v>
                </c:pt>
                <c:pt idx="1453">
                  <c:v>-4.5042606384303312</c:v>
                </c:pt>
                <c:pt idx="1454">
                  <c:v>-4.5016864567637427</c:v>
                </c:pt>
                <c:pt idx="1455">
                  <c:v>-4.5002048317637176</c:v>
                </c:pt>
                <c:pt idx="1456">
                  <c:v>-4.4916116113335729</c:v>
                </c:pt>
                <c:pt idx="1457">
                  <c:v>-4.4901149378242255</c:v>
                </c:pt>
                <c:pt idx="1458">
                  <c:v>-4.4876035784303694</c:v>
                </c:pt>
                <c:pt idx="1459">
                  <c:v>-4.4862229284303723</c:v>
                </c:pt>
                <c:pt idx="1460">
                  <c:v>-4.4844239384302815</c:v>
                </c:pt>
                <c:pt idx="1461">
                  <c:v>-4.4823664510619023</c:v>
                </c:pt>
                <c:pt idx="1462">
                  <c:v>-4.4799111584303724</c:v>
                </c:pt>
                <c:pt idx="1463">
                  <c:v>-4.4783019984303438</c:v>
                </c:pt>
                <c:pt idx="1464">
                  <c:v>-4.4712042711576334</c:v>
                </c:pt>
                <c:pt idx="1465">
                  <c:v>-4.4697439782283013</c:v>
                </c:pt>
                <c:pt idx="1466">
                  <c:v>-4.4674928384303945</c:v>
                </c:pt>
                <c:pt idx="1467">
                  <c:v>-4.465643598430411</c:v>
                </c:pt>
                <c:pt idx="1468">
                  <c:v>-4.4639563384303775</c:v>
                </c:pt>
                <c:pt idx="1469">
                  <c:v>-4.4620025773777634</c:v>
                </c:pt>
                <c:pt idx="1470">
                  <c:v>-4.4602394384303494</c:v>
                </c:pt>
                <c:pt idx="1471">
                  <c:v>-4.4587176154516426</c:v>
                </c:pt>
                <c:pt idx="1472">
                  <c:v>-4.4508607915337963</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-1.2912292984303051</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-1.2911663908354252</c:v>
                </c:pt>
                <c:pt idx="13">
                  <c:v>-1.3201939984302697</c:v>
                </c:pt>
                <c:pt idx="14">
                  <c:v>-1.3201939984302697</c:v>
                </c:pt>
                <c:pt idx="15">
                  <c:v>-1.3201902884304437</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-1.3530821284303682</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-1.349655538430286</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c:v>
                </c:pt>
                <c:pt idx="73">
                  <c:v>-1.3496169984302213</c:v>
                </c:pt>
                <c:pt idx="74">
                  <c:v>-1.3496169984302213</c:v>
                </c:pt>
                <c:pt idx="75">
                  <c:v>-1.3496169984302213</c:v>
                </c:pt>
                <c:pt idx="76">
                  <c:v>-1.3496169984303634</c:v>
                </c:pt>
                <c:pt idx="77">
                  <c:v>-1.3472489984303877</c:v>
                </c:pt>
                <c:pt idx="78">
                  <c:v>-1.3469046584303728</c:v>
                </c:pt>
                <c:pt idx="79">
                  <c:v>-1.3469069984303772</c:v>
                </c:pt>
                <c:pt idx="80">
                  <c:v>-1.3465115084303747</c:v>
                </c:pt>
                <c:pt idx="81">
                  <c:v>-1.335539718430288</c:v>
                </c:pt>
                <c:pt idx="82">
                  <c:v>-1.334346998430292</c:v>
                </c:pt>
                <c:pt idx="83">
                  <c:v>-1.3343469984302985</c:v>
                </c:pt>
                <c:pt idx="84">
                  <c:v>-1.3145599150969502</c:v>
                </c:pt>
                <c:pt idx="85">
                  <c:v>-1.3062503884302721</c:v>
                </c:pt>
                <c:pt idx="86">
                  <c:v>-1.2957990784304032</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-1.2859649984303629</c:v>
                </c:pt>
                <c:pt idx="113">
                  <c:v>-1.2859609984303311</c:v>
                </c:pt>
                <c:pt idx="114">
                  <c:v>-1.2859609984304441</c:v>
                </c:pt>
                <c:pt idx="115">
                  <c:v>-1.2859216784302598</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-1.3630173284303759</c:v>
                </c:pt>
                <c:pt idx="125">
                  <c:v>-1.3674148884304174</c:v>
                </c:pt>
                <c:pt idx="126">
                  <c:v>-1.3836064484303776</c:v>
                </c:pt>
                <c:pt idx="127">
                  <c:v>-1.4048439150970657</c:v>
                </c:pt>
                <c:pt idx="128">
                  <c:v>-1.4139589984304002</c:v>
                </c:pt>
                <c:pt idx="129">
                  <c:v>-1.4139589984303658</c:v>
                </c:pt>
                <c:pt idx="130">
                  <c:v>-1.4141030784303859</c:v>
                </c:pt>
                <c:pt idx="131">
                  <c:v>-1.4140185984303315</c:v>
                </c:pt>
                <c:pt idx="132">
                  <c:v>-1.4139899984303146</c:v>
                </c:pt>
                <c:pt idx="133">
                  <c:v>-1.4139899984303146</c:v>
                </c:pt>
                <c:pt idx="134">
                  <c:v>-1.4139899984303146</c:v>
                </c:pt>
                <c:pt idx="135">
                  <c:v>-1.4139899984303146</c:v>
                </c:pt>
                <c:pt idx="136">
                  <c:v>-1.4139899984303146</c:v>
                </c:pt>
                <c:pt idx="137">
                  <c:v>-1.4139899984303572</c:v>
                </c:pt>
                <c:pt idx="138">
                  <c:v>-1.4139899984303215</c:v>
                </c:pt>
                <c:pt idx="139">
                  <c:v>-1.4139899984303146</c:v>
                </c:pt>
                <c:pt idx="140">
                  <c:v>-1.4139899984303146</c:v>
                </c:pt>
                <c:pt idx="141">
                  <c:v>-1.4139899984303146</c:v>
                </c:pt>
                <c:pt idx="142">
                  <c:v>-1.4140052084302959</c:v>
                </c:pt>
                <c:pt idx="143">
                  <c:v>-1.4140894046802901</c:v>
                </c:pt>
                <c:pt idx="144">
                  <c:v>-1.41421511843037</c:v>
                </c:pt>
                <c:pt idx="145">
                  <c:v>-1.4144222005580918</c:v>
                </c:pt>
                <c:pt idx="146">
                  <c:v>-1.4266699984304516</c:v>
                </c:pt>
                <c:pt idx="147">
                  <c:v>-1.4267382870900565</c:v>
                </c:pt>
                <c:pt idx="148">
                  <c:v>-1.431801078430323</c:v>
                </c:pt>
                <c:pt idx="149">
                  <c:v>-1.4346919984303499</c:v>
                </c:pt>
                <c:pt idx="150">
                  <c:v>-1.4346919984303499</c:v>
                </c:pt>
                <c:pt idx="151">
                  <c:v>-1.4346919984303572</c:v>
                </c:pt>
                <c:pt idx="152">
                  <c:v>-1.4348785484303477</c:v>
                </c:pt>
                <c:pt idx="153">
                  <c:v>-1.4421928384303371</c:v>
                </c:pt>
                <c:pt idx="154">
                  <c:v>-1.4426609984303538</c:v>
                </c:pt>
                <c:pt idx="155">
                  <c:v>-1.4427339984303618</c:v>
                </c:pt>
                <c:pt idx="156">
                  <c:v>-1.4498891247461785</c:v>
                </c:pt>
                <c:pt idx="157">
                  <c:v>-1.4604587613169311</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-1.4514119984303639</c:v>
                </c:pt>
                <c:pt idx="166">
                  <c:v>-1.4514119984303711</c:v>
                </c:pt>
                <c:pt idx="167">
                  <c:v>-1.4514119984303711</c:v>
                </c:pt>
                <c:pt idx="168">
                  <c:v>-1.4514119984303711</c:v>
                </c:pt>
                <c:pt idx="169">
                  <c:v>-1.4507230293581088</c:v>
                </c:pt>
                <c:pt idx="170">
                  <c:v>-1.4487369984303398</c:v>
                </c:pt>
                <c:pt idx="171">
                  <c:v>-1.4394632365256161</c:v>
                </c:pt>
                <c:pt idx="172">
                  <c:v>-1.425391738430311</c:v>
                </c:pt>
                <c:pt idx="173">
                  <c:v>-1.4113910192638361</c:v>
                </c:pt>
                <c:pt idx="174">
                  <c:v>-1.4104499984305079</c:v>
                </c:pt>
                <c:pt idx="175">
                  <c:v>-1.4104499984305079</c:v>
                </c:pt>
                <c:pt idx="176">
                  <c:v>-1.4104499984305079</c:v>
                </c:pt>
                <c:pt idx="177">
                  <c:v>-1.408776261588379</c:v>
                </c:pt>
                <c:pt idx="178">
                  <c:v>-1.4051549984303953</c:v>
                </c:pt>
                <c:pt idx="179">
                  <c:v>-1.4051549984303668</c:v>
                </c:pt>
                <c:pt idx="180">
                  <c:v>-1.3996422317637591</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-1.3740073592552047</c:v>
                </c:pt>
                <c:pt idx="194">
                  <c:v>-1.3739669984304161</c:v>
                </c:pt>
                <c:pt idx="195">
                  <c:v>-1.3739669984304161</c:v>
                </c:pt>
                <c:pt idx="196">
                  <c:v>-1.3739669984303808</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-1.3717574111288493</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-1.3436969984304215</c:v>
                </c:pt>
                <c:pt idx="215">
                  <c:v>-1.3436697459051925</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-1.3585969247462841</c:v>
                </c:pt>
                <c:pt idx="224">
                  <c:v>-1.3652169984304408</c:v>
                </c:pt>
                <c:pt idx="225">
                  <c:v>-1.3670409784303321</c:v>
                </c:pt>
                <c:pt idx="226">
                  <c:v>-1.3768171668514781</c:v>
                </c:pt>
                <c:pt idx="227">
                  <c:v>-1.3807105984304187</c:v>
                </c:pt>
                <c:pt idx="228">
                  <c:v>-1.3833269984304244</c:v>
                </c:pt>
                <c:pt idx="229">
                  <c:v>-1.3833269984303698</c:v>
                </c:pt>
                <c:pt idx="230">
                  <c:v>-1.3904669984304119</c:v>
                </c:pt>
                <c:pt idx="231">
                  <c:v>-1.3934420884302701</c:v>
                </c:pt>
                <c:pt idx="232">
                  <c:v>-1.3942569984302815</c:v>
                </c:pt>
                <c:pt idx="233">
                  <c:v>-1.397166338430381</c:v>
                </c:pt>
                <c:pt idx="234">
                  <c:v>-1.4065731484303399</c:v>
                </c:pt>
                <c:pt idx="235">
                  <c:v>-1.4115586484304263</c:v>
                </c:pt>
                <c:pt idx="236">
                  <c:v>-1.4157939984304195</c:v>
                </c:pt>
                <c:pt idx="237">
                  <c:v>-1.415793998430384</c:v>
                </c:pt>
                <c:pt idx="238">
                  <c:v>-1.4157939984303634</c:v>
                </c:pt>
                <c:pt idx="239">
                  <c:v>-1.417749998430293</c:v>
                </c:pt>
                <c:pt idx="240">
                  <c:v>-1.4185099984303924</c:v>
                </c:pt>
                <c:pt idx="241">
                  <c:v>-1.4185099984303924</c:v>
                </c:pt>
                <c:pt idx="242">
                  <c:v>-1.4187850306884471</c:v>
                </c:pt>
                <c:pt idx="243">
                  <c:v>-1.4199020684302255</c:v>
                </c:pt>
                <c:pt idx="244">
                  <c:v>-1.4131880484303698</c:v>
                </c:pt>
                <c:pt idx="245">
                  <c:v>-1.4039501773777516</c:v>
                </c:pt>
                <c:pt idx="246">
                  <c:v>-1.4017983984304314</c:v>
                </c:pt>
                <c:pt idx="247">
                  <c:v>-1.3925958807832481</c:v>
                </c:pt>
                <c:pt idx="248">
                  <c:v>-1.3881599984303961</c:v>
                </c:pt>
                <c:pt idx="249">
                  <c:v>-1.3873609870666779</c:v>
                </c:pt>
                <c:pt idx="250">
                  <c:v>-1.3791096384303638</c:v>
                </c:pt>
                <c:pt idx="251">
                  <c:v>-1.3782689984303573</c:v>
                </c:pt>
                <c:pt idx="252">
                  <c:v>-1.3782689984303573</c:v>
                </c:pt>
                <c:pt idx="253">
                  <c:v>-1.3723646584304392</c:v>
                </c:pt>
                <c:pt idx="254">
                  <c:v>-1.3654127784304535</c:v>
                </c:pt>
                <c:pt idx="255">
                  <c:v>-1.3648949984304131</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-1.3550269984304724</c:v>
                </c:pt>
                <c:pt idx="266">
                  <c:v>-1.3550269984304653</c:v>
                </c:pt>
                <c:pt idx="267">
                  <c:v>-1.3550269984304724</c:v>
                </c:pt>
                <c:pt idx="268">
                  <c:v>-1.3550269984304724</c:v>
                </c:pt>
                <c:pt idx="269">
                  <c:v>-1.3550269984304724</c:v>
                </c:pt>
                <c:pt idx="270">
                  <c:v>-1.3503108219597848</c:v>
                </c:pt>
                <c:pt idx="271">
                  <c:v>-1.3402575936685293</c:v>
                </c:pt>
                <c:pt idx="272">
                  <c:v>-1.327124608430343</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-1.3244488284302802</c:v>
                </c:pt>
                <c:pt idx="284">
                  <c:v>-1.3218292672475898</c:v>
                </c:pt>
                <c:pt idx="285">
                  <c:v>-1.3292349484303818</c:v>
                </c:pt>
                <c:pt idx="286">
                  <c:v>-1.3496375884302765</c:v>
                </c:pt>
                <c:pt idx="287">
                  <c:v>-1.3565019984303177</c:v>
                </c:pt>
                <c:pt idx="288">
                  <c:v>-1.3915648109304235</c:v>
                </c:pt>
                <c:pt idx="289">
                  <c:v>-1.4073663384303754</c:v>
                </c:pt>
                <c:pt idx="290">
                  <c:v>-1.4086339984303655</c:v>
                </c:pt>
                <c:pt idx="291">
                  <c:v>-1.4086339984303726</c:v>
                </c:pt>
                <c:pt idx="292">
                  <c:v>-1.4086339984303726</c:v>
                </c:pt>
                <c:pt idx="293">
                  <c:v>-1.4086339984303584</c:v>
                </c:pt>
                <c:pt idx="294">
                  <c:v>-1.4086339984303458</c:v>
                </c:pt>
                <c:pt idx="295">
                  <c:v>-1.4086339984302958</c:v>
                </c:pt>
                <c:pt idx="296">
                  <c:v>-1.4086339984303584</c:v>
                </c:pt>
                <c:pt idx="297">
                  <c:v>-1.4086339984303726</c:v>
                </c:pt>
                <c:pt idx="298">
                  <c:v>-1.4086339984303726</c:v>
                </c:pt>
                <c:pt idx="299">
                  <c:v>-1.4086339984303584</c:v>
                </c:pt>
                <c:pt idx="300">
                  <c:v>-1.4086339984303726</c:v>
                </c:pt>
                <c:pt idx="301">
                  <c:v>-1.4086339984303726</c:v>
                </c:pt>
                <c:pt idx="302">
                  <c:v>-1.4086339984303378</c:v>
                </c:pt>
                <c:pt idx="303">
                  <c:v>-1.4086339984303797</c:v>
                </c:pt>
                <c:pt idx="304">
                  <c:v>-1.4087139984303998</c:v>
                </c:pt>
                <c:pt idx="305">
                  <c:v>-1.4087139984304058</c:v>
                </c:pt>
                <c:pt idx="306">
                  <c:v>-1.4087139984304058</c:v>
                </c:pt>
                <c:pt idx="307">
                  <c:v>-1.4121154584302857</c:v>
                </c:pt>
                <c:pt idx="308">
                  <c:v>-1.4131969984302208</c:v>
                </c:pt>
                <c:pt idx="309">
                  <c:v>-1.4131969984302208</c:v>
                </c:pt>
                <c:pt idx="310">
                  <c:v>-1.4131969984302208</c:v>
                </c:pt>
                <c:pt idx="311">
                  <c:v>-1.4131969984302279</c:v>
                </c:pt>
                <c:pt idx="312">
                  <c:v>-1.4290983807833491</c:v>
                </c:pt>
                <c:pt idx="313">
                  <c:v>-1.4339690584303662</c:v>
                </c:pt>
                <c:pt idx="314">
                  <c:v>-1.4340069984303758</c:v>
                </c:pt>
                <c:pt idx="315">
                  <c:v>-1.4340069984303898</c:v>
                </c:pt>
                <c:pt idx="316">
                  <c:v>-1.4372377084304424</c:v>
                </c:pt>
                <c:pt idx="317">
                  <c:v>-1.4470869984303778</c:v>
                </c:pt>
                <c:pt idx="318">
                  <c:v>-1.4599509874412959</c:v>
                </c:pt>
                <c:pt idx="319">
                  <c:v>-1.4642490615883121</c:v>
                </c:pt>
                <c:pt idx="320">
                  <c:v>-1.4700634504851338</c:v>
                </c:pt>
                <c:pt idx="321">
                  <c:v>-1.4760530984304197</c:v>
                </c:pt>
                <c:pt idx="322">
                  <c:v>-1.4770849984304113</c:v>
                </c:pt>
                <c:pt idx="323">
                  <c:v>-1.4777339984303783</c:v>
                </c:pt>
                <c:pt idx="324">
                  <c:v>-1.4862202564948714</c:v>
                </c:pt>
                <c:pt idx="325">
                  <c:v>-1.4877889984303394</c:v>
                </c:pt>
                <c:pt idx="326">
                  <c:v>-1.4881349484303712</c:v>
                </c:pt>
                <c:pt idx="327">
                  <c:v>-1.4904439984303153</c:v>
                </c:pt>
                <c:pt idx="328">
                  <c:v>-1.4904439984303579</c:v>
                </c:pt>
                <c:pt idx="329">
                  <c:v>-1.5019307127161285</c:v>
                </c:pt>
                <c:pt idx="330">
                  <c:v>-1.5113716984304117</c:v>
                </c:pt>
                <c:pt idx="331">
                  <c:v>-1.5224954826408208</c:v>
                </c:pt>
                <c:pt idx="332">
                  <c:v>-1.5477814984303038</c:v>
                </c:pt>
                <c:pt idx="333">
                  <c:v>-1.552169998430287</c:v>
                </c:pt>
                <c:pt idx="334">
                  <c:v>-1.5521739457988439</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-1.5521771095415224</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-1.541621998430327</c:v>
                </c:pt>
                <c:pt idx="377">
                  <c:v>-1.5416219984303412</c:v>
                </c:pt>
                <c:pt idx="378">
                  <c:v>-1.5416219984303412</c:v>
                </c:pt>
                <c:pt idx="379">
                  <c:v>-1.5414689984304011</c:v>
                </c:pt>
                <c:pt idx="380">
                  <c:v>-1.5414689984303458</c:v>
                </c:pt>
                <c:pt idx="381">
                  <c:v>-1.5414689984303238</c:v>
                </c:pt>
                <c:pt idx="382">
                  <c:v>-1.5424970405356717</c:v>
                </c:pt>
                <c:pt idx="383">
                  <c:v>-1.5433809984304219</c:v>
                </c:pt>
                <c:pt idx="384">
                  <c:v>-1.5433831484304292</c:v>
                </c:pt>
                <c:pt idx="385">
                  <c:v>-1.5433919984304409</c:v>
                </c:pt>
                <c:pt idx="386">
                  <c:v>-1.5423090728984334</c:v>
                </c:pt>
                <c:pt idx="387">
                  <c:v>-1.5308606650971275</c:v>
                </c:pt>
                <c:pt idx="388">
                  <c:v>-1.5109460184304573</c:v>
                </c:pt>
                <c:pt idx="389">
                  <c:v>-1.5017929984303726</c:v>
                </c:pt>
                <c:pt idx="390">
                  <c:v>-1.4955971384303268</c:v>
                </c:pt>
                <c:pt idx="391">
                  <c:v>-1.4846969984302376</c:v>
                </c:pt>
                <c:pt idx="392">
                  <c:v>-1.4846178584302341</c:v>
                </c:pt>
                <c:pt idx="393">
                  <c:v>-1.4821372780002449</c:v>
                </c:pt>
                <c:pt idx="394">
                  <c:v>-1.482138998430365</c:v>
                </c:pt>
                <c:pt idx="395">
                  <c:v>-1.4821389984304139</c:v>
                </c:pt>
                <c:pt idx="396">
                  <c:v>-1.4783276584304277</c:v>
                </c:pt>
                <c:pt idx="397">
                  <c:v>-1.4695809984304851</c:v>
                </c:pt>
                <c:pt idx="398">
                  <c:v>-1.4695809984304851</c:v>
                </c:pt>
                <c:pt idx="399">
                  <c:v>-1.4695809984304851</c:v>
                </c:pt>
                <c:pt idx="400">
                  <c:v>-1.4695809984304851</c:v>
                </c:pt>
                <c:pt idx="401">
                  <c:v>-1.4695809984304851</c:v>
                </c:pt>
                <c:pt idx="402">
                  <c:v>-1.469580998430478</c:v>
                </c:pt>
                <c:pt idx="403">
                  <c:v>-1.4683195698590061</c:v>
                </c:pt>
                <c:pt idx="404">
                  <c:v>-1.4256369984303459</c:v>
                </c:pt>
                <c:pt idx="405">
                  <c:v>-1.4256369984304726</c:v>
                </c:pt>
                <c:pt idx="406">
                  <c:v>-1.4256369984304726</c:v>
                </c:pt>
                <c:pt idx="407">
                  <c:v>-1.4256369984304726</c:v>
                </c:pt>
                <c:pt idx="408">
                  <c:v>-1.4256369984304726</c:v>
                </c:pt>
                <c:pt idx="409">
                  <c:v>-1.4256369984304726</c:v>
                </c:pt>
                <c:pt idx="410">
                  <c:v>-1.4251127111962489</c:v>
                </c:pt>
                <c:pt idx="411">
                  <c:v>-1.4237439984303086</c:v>
                </c:pt>
                <c:pt idx="412">
                  <c:v>-1.4237439984303513</c:v>
                </c:pt>
                <c:pt idx="413">
                  <c:v>-1.4192069984303024</c:v>
                </c:pt>
                <c:pt idx="414">
                  <c:v>-1.4192069984302678</c:v>
                </c:pt>
                <c:pt idx="415">
                  <c:v>-1.4192069984302758</c:v>
                </c:pt>
                <c:pt idx="416">
                  <c:v>-1.4191705484304578</c:v>
                </c:pt>
                <c:pt idx="417">
                  <c:v>-1.419106785664477</c:v>
                </c:pt>
                <c:pt idx="418">
                  <c:v>-1.4191469984304748</c:v>
                </c:pt>
                <c:pt idx="419">
                  <c:v>-1.4191469984304534</c:v>
                </c:pt>
                <c:pt idx="420">
                  <c:v>-1.4191469984304534</c:v>
                </c:pt>
                <c:pt idx="421">
                  <c:v>-1.4191319984303068</c:v>
                </c:pt>
                <c:pt idx="422">
                  <c:v>-1.4200227784303219</c:v>
                </c:pt>
                <c:pt idx="423">
                  <c:v>-1.4371762134840751</c:v>
                </c:pt>
                <c:pt idx="424">
                  <c:v>-1.451757198430343</c:v>
                </c:pt>
                <c:pt idx="425">
                  <c:v>-1.4524923747745433</c:v>
                </c:pt>
                <c:pt idx="426">
                  <c:v>-1.4604399184304646</c:v>
                </c:pt>
                <c:pt idx="427">
                  <c:v>-1.4616769984304383</c:v>
                </c:pt>
                <c:pt idx="428">
                  <c:v>-1.4616769984304454</c:v>
                </c:pt>
                <c:pt idx="429">
                  <c:v>-1.4616769984303535</c:v>
                </c:pt>
                <c:pt idx="430">
                  <c:v>-1.4776683142198526</c:v>
                </c:pt>
                <c:pt idx="431">
                  <c:v>-1.4885827984303504</c:v>
                </c:pt>
                <c:pt idx="432">
                  <c:v>-1.4909920629464324</c:v>
                </c:pt>
                <c:pt idx="433">
                  <c:v>-1.4925870584304799</c:v>
                </c:pt>
                <c:pt idx="434">
                  <c:v>-1.5054964873191863</c:v>
                </c:pt>
                <c:pt idx="435">
                  <c:v>-1.5234059584303938</c:v>
                </c:pt>
                <c:pt idx="436">
                  <c:v>-1.5273173892349658</c:v>
                </c:pt>
                <c:pt idx="437">
                  <c:v>-1.5299069984303675</c:v>
                </c:pt>
                <c:pt idx="438">
                  <c:v>-1.5299069984303675</c:v>
                </c:pt>
                <c:pt idx="439">
                  <c:v>-1.5298769984303238</c:v>
                </c:pt>
                <c:pt idx="440">
                  <c:v>-1.5324964576140274</c:v>
                </c:pt>
                <c:pt idx="441">
                  <c:v>-1.5389749984304038</c:v>
                </c:pt>
                <c:pt idx="442">
                  <c:v>-1.541998229199713</c:v>
                </c:pt>
                <c:pt idx="443">
                  <c:v>-1.5443719984304918</c:v>
                </c:pt>
                <c:pt idx="444">
                  <c:v>-1.5443719984304838</c:v>
                </c:pt>
                <c:pt idx="445">
                  <c:v>-1.5444175539859253</c:v>
                </c:pt>
                <c:pt idx="446">
                  <c:v>-1.5444347963026648</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-1.4922669984304711</c:v>
                </c:pt>
                <c:pt idx="464">
                  <c:v>-1.4922669984304497</c:v>
                </c:pt>
                <c:pt idx="465">
                  <c:v>-1.4904792484303873</c:v>
                </c:pt>
                <c:pt idx="466">
                  <c:v>-1.4885019984304138</c:v>
                </c:pt>
                <c:pt idx="467">
                  <c:v>-1.4885019984304138</c:v>
                </c:pt>
                <c:pt idx="468">
                  <c:v>-1.4885019984304138</c:v>
                </c:pt>
                <c:pt idx="469">
                  <c:v>-1.4845234270017968</c:v>
                </c:pt>
                <c:pt idx="470">
                  <c:v>-1.4720986650969998</c:v>
                </c:pt>
                <c:pt idx="471">
                  <c:v>-1.467990998430321</c:v>
                </c:pt>
                <c:pt idx="472">
                  <c:v>-1.4679909984303989</c:v>
                </c:pt>
                <c:pt idx="473">
                  <c:v>-1.4679909984304054</c:v>
                </c:pt>
                <c:pt idx="474">
                  <c:v>-1.4679909984303845</c:v>
                </c:pt>
                <c:pt idx="475">
                  <c:v>-1.4674978116171218</c:v>
                </c:pt>
                <c:pt idx="476">
                  <c:v>-1.4574067984303869</c:v>
                </c:pt>
                <c:pt idx="477">
                  <c:v>-1.4563069984303778</c:v>
                </c:pt>
                <c:pt idx="478">
                  <c:v>-1.4563069984303698</c:v>
                </c:pt>
                <c:pt idx="479">
                  <c:v>-1.4563069984303638</c:v>
                </c:pt>
                <c:pt idx="480">
                  <c:v>-1.447178861175388</c:v>
                </c:pt>
                <c:pt idx="481">
                  <c:v>-1.4419808478927578</c:v>
                </c:pt>
                <c:pt idx="482">
                  <c:v>-1.4411119984303986</c:v>
                </c:pt>
                <c:pt idx="483">
                  <c:v>-1.4411119984303844</c:v>
                </c:pt>
                <c:pt idx="484">
                  <c:v>-1.4411119984303986</c:v>
                </c:pt>
                <c:pt idx="485">
                  <c:v>-1.4411119984303773</c:v>
                </c:pt>
                <c:pt idx="486">
                  <c:v>-1.4410372072214741</c:v>
                </c:pt>
                <c:pt idx="487">
                  <c:v>-1.4410209984303437</c:v>
                </c:pt>
                <c:pt idx="488">
                  <c:v>-1.4238773171117174</c:v>
                </c:pt>
                <c:pt idx="489">
                  <c:v>-1.3985125184303464</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-1.3287999984304384</c:v>
                </c:pt>
                <c:pt idx="529">
                  <c:v>-1.3287999984304384</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-1.2837830698588584</c:v>
                </c:pt>
                <c:pt idx="539">
                  <c:v>-1.2824069984303959</c:v>
                </c:pt>
                <c:pt idx="540">
                  <c:v>-1.2824069984303677</c:v>
                </c:pt>
                <c:pt idx="541">
                  <c:v>-1.2806343155034527</c:v>
                </c:pt>
                <c:pt idx="542">
                  <c:v>-1.2805269984302678</c:v>
                </c:pt>
                <c:pt idx="543">
                  <c:v>-1.2805269984302612</c:v>
                </c:pt>
                <c:pt idx="544">
                  <c:v>-1.2805269984302612</c:v>
                </c:pt>
                <c:pt idx="545">
                  <c:v>-1.2805269984302678</c:v>
                </c:pt>
                <c:pt idx="546">
                  <c:v>-1.2805268963894501</c:v>
                </c:pt>
                <c:pt idx="547">
                  <c:v>-1.280504513581896</c:v>
                </c:pt>
                <c:pt idx="548">
                  <c:v>-1.2804916954000627</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-1.2805148025541562</c:v>
                </c:pt>
                <c:pt idx="561">
                  <c:v>-1.2804639984303698</c:v>
                </c:pt>
                <c:pt idx="562">
                  <c:v>-1.2804733045527641</c:v>
                </c:pt>
                <c:pt idx="563">
                  <c:v>-1.2805399984303198</c:v>
                </c:pt>
                <c:pt idx="564">
                  <c:v>-1.2855578462565047</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-1.3003881382153062</c:v>
                </c:pt>
                <c:pt idx="580">
                  <c:v>-1.3018146821038217</c:v>
                </c:pt>
                <c:pt idx="581">
                  <c:v>-1.3044155142197722</c:v>
                </c:pt>
                <c:pt idx="582">
                  <c:v>-1.3044429984303041</c:v>
                </c:pt>
                <c:pt idx="583">
                  <c:v>-1.304442998430368</c:v>
                </c:pt>
                <c:pt idx="584">
                  <c:v>-1.3044319984303379</c:v>
                </c:pt>
                <c:pt idx="585">
                  <c:v>-1.3044319984302746</c:v>
                </c:pt>
                <c:pt idx="586">
                  <c:v>-1.3049820784302377</c:v>
                </c:pt>
                <c:pt idx="587">
                  <c:v>-1.3130242784303516</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-1.3187442884304066</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-1.3346267584303368</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-1.3698236784304254</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-1.3698334928123448</c:v>
                </c:pt>
                <c:pt idx="688">
                  <c:v>-1.3698309984302879</c:v>
                </c:pt>
                <c:pt idx="689">
                  <c:v>-1.3698309984302879</c:v>
                </c:pt>
                <c:pt idx="690">
                  <c:v>-1.3698307984303058</c:v>
                </c:pt>
                <c:pt idx="691">
                  <c:v>-1.3698269984304094</c:v>
                </c:pt>
                <c:pt idx="692">
                  <c:v>-1.3698269984304094</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-1.3618467584304004</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-1.3599761984304215</c:v>
                </c:pt>
                <c:pt idx="727">
                  <c:v>-1.359936998430425</c:v>
                </c:pt>
                <c:pt idx="728">
                  <c:v>-1.3599369984304182</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-1.3580129984303209</c:v>
                </c:pt>
                <c:pt idx="737">
                  <c:v>-1.3580129984303209</c:v>
                </c:pt>
                <c:pt idx="738">
                  <c:v>-1.3580129984303209</c:v>
                </c:pt>
                <c:pt idx="739">
                  <c:v>-1.3580129984303277</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-1.3579833984304179</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-1.3474155716011067</c:v>
                </c:pt>
                <c:pt idx="781">
                  <c:v>-1.3537479184304075</c:v>
                </c:pt>
                <c:pt idx="782">
                  <c:v>-1.3680757084303465</c:v>
                </c:pt>
                <c:pt idx="783">
                  <c:v>-1.3733099984303578</c:v>
                </c:pt>
                <c:pt idx="784">
                  <c:v>-1.3733099984303998</c:v>
                </c:pt>
                <c:pt idx="785">
                  <c:v>-1.3733595584304368</c:v>
                </c:pt>
                <c:pt idx="786">
                  <c:v>-1.373393998430442</c:v>
                </c:pt>
                <c:pt idx="787">
                  <c:v>-1.373393998430442</c:v>
                </c:pt>
                <c:pt idx="788">
                  <c:v>-1.373393998430442</c:v>
                </c:pt>
                <c:pt idx="789">
                  <c:v>-1.373393998430442</c:v>
                </c:pt>
                <c:pt idx="790">
                  <c:v>-1.3733859346006305</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-1.3866527819355345</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-1.3881074784302951</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-1.3895329064763708</c:v>
                </c:pt>
                <c:pt idx="873">
                  <c:v>-1.3927053384303747</c:v>
                </c:pt>
                <c:pt idx="874">
                  <c:v>-1.3929939984303559</c:v>
                </c:pt>
                <c:pt idx="875">
                  <c:v>-1.3929939984303978</c:v>
                </c:pt>
                <c:pt idx="876">
                  <c:v>-1.3887392984303353</c:v>
                </c:pt>
                <c:pt idx="877">
                  <c:v>-1.3857649984303038</c:v>
                </c:pt>
                <c:pt idx="878">
                  <c:v>-1.3857649984303038</c:v>
                </c:pt>
                <c:pt idx="879">
                  <c:v>-1.3857649984303038</c:v>
                </c:pt>
                <c:pt idx="880">
                  <c:v>-1.3857649984303655</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-1.3857649984303371</c:v>
                </c:pt>
                <c:pt idx="889">
                  <c:v>-1.382991998430446</c:v>
                </c:pt>
                <c:pt idx="890">
                  <c:v>-1.3829919984303698</c:v>
                </c:pt>
                <c:pt idx="891">
                  <c:v>-1.3829430293583258</c:v>
                </c:pt>
                <c:pt idx="892">
                  <c:v>-1.3828919984304711</c:v>
                </c:pt>
                <c:pt idx="893">
                  <c:v>-1.3828919984304711</c:v>
                </c:pt>
                <c:pt idx="894">
                  <c:v>-1.3828919984304018</c:v>
                </c:pt>
                <c:pt idx="895">
                  <c:v>-1.3828919984304711</c:v>
                </c:pt>
                <c:pt idx="896">
                  <c:v>-1.3828919984303658</c:v>
                </c:pt>
                <c:pt idx="897">
                  <c:v>-1.382891998430464</c:v>
                </c:pt>
                <c:pt idx="898">
                  <c:v>-1.3828919984304568</c:v>
                </c:pt>
                <c:pt idx="899">
                  <c:v>-1.3828919984304711</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-1.3828919984304711</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-1.4237709984303681</c:v>
                </c:pt>
                <c:pt idx="966">
                  <c:v>-1.4237709984303895</c:v>
                </c:pt>
                <c:pt idx="967">
                  <c:v>-1.4237709984303115</c:v>
                </c:pt>
                <c:pt idx="968">
                  <c:v>-1.4237709984303115</c:v>
                </c:pt>
                <c:pt idx="969">
                  <c:v>-1.4237709984303115</c:v>
                </c:pt>
                <c:pt idx="970">
                  <c:v>-1.4237709984303115</c:v>
                </c:pt>
                <c:pt idx="971">
                  <c:v>-1.4237709984303115</c:v>
                </c:pt>
                <c:pt idx="972">
                  <c:v>-1.4237709984303257</c:v>
                </c:pt>
                <c:pt idx="973">
                  <c:v>-1.429381867117312</c:v>
                </c:pt>
                <c:pt idx="974">
                  <c:v>-1.4381289984303918</c:v>
                </c:pt>
                <c:pt idx="975">
                  <c:v>-1.4396027784303618</c:v>
                </c:pt>
                <c:pt idx="976">
                  <c:v>-1.4458447984304663</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-1.4676929984303633</c:v>
                </c:pt>
                <c:pt idx="992">
                  <c:v>-1.4696500460493658</c:v>
                </c:pt>
                <c:pt idx="993">
                  <c:v>-1.4730639984303338</c:v>
                </c:pt>
                <c:pt idx="994">
                  <c:v>-1.4730612584303162</c:v>
                </c:pt>
                <c:pt idx="995">
                  <c:v>-1.4730363384302538</c:v>
                </c:pt>
                <c:pt idx="996">
                  <c:v>-1.4730339984302532</c:v>
                </c:pt>
                <c:pt idx="997">
                  <c:v>-1.4751877884303468</c:v>
                </c:pt>
                <c:pt idx="998">
                  <c:v>-1.4756929984303375</c:v>
                </c:pt>
                <c:pt idx="999">
                  <c:v>-1.4756929984303098</c:v>
                </c:pt>
                <c:pt idx="1000">
                  <c:v>-1.4758069984304254</c:v>
                </c:pt>
                <c:pt idx="1001">
                  <c:v>-1.4758148184304116</c:v>
                </c:pt>
                <c:pt idx="1002">
                  <c:v>-1.4758529984302697</c:v>
                </c:pt>
                <c:pt idx="1003">
                  <c:v>-1.4758529984302697</c:v>
                </c:pt>
                <c:pt idx="1004">
                  <c:v>-1.4758529984302768</c:v>
                </c:pt>
                <c:pt idx="1005">
                  <c:v>-1.4758529984302697</c:v>
                </c:pt>
                <c:pt idx="1006">
                  <c:v>-1.4758529984302697</c:v>
                </c:pt>
                <c:pt idx="1007">
                  <c:v>-1.4758529984303619</c:v>
                </c:pt>
                <c:pt idx="1008">
                  <c:v>-1.4758626492239815</c:v>
                </c:pt>
                <c:pt idx="1009">
                  <c:v>-1.4758829984303574</c:v>
                </c:pt>
                <c:pt idx="1010">
                  <c:v>-1.4758829984303574</c:v>
                </c:pt>
                <c:pt idx="1011">
                  <c:v>-1.4735069384303539</c:v>
                </c:pt>
                <c:pt idx="1012">
                  <c:v>-1.466225408430283</c:v>
                </c:pt>
                <c:pt idx="1013">
                  <c:v>-1.4578526684303554</c:v>
                </c:pt>
                <c:pt idx="1014">
                  <c:v>-1.4558533184304252</c:v>
                </c:pt>
                <c:pt idx="1015">
                  <c:v>-1.4549099984303502</c:v>
                </c:pt>
                <c:pt idx="1016">
                  <c:v>-1.4549099984303786</c:v>
                </c:pt>
                <c:pt idx="1017">
                  <c:v>-1.4481881935522907</c:v>
                </c:pt>
                <c:pt idx="1018">
                  <c:v>-1.4312384184303655</c:v>
                </c:pt>
                <c:pt idx="1019">
                  <c:v>-1.4306030284304179</c:v>
                </c:pt>
                <c:pt idx="1020">
                  <c:v>-1.4213311584303809</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-1.3770411943067793</c:v>
                </c:pt>
                <c:pt idx="1039">
                  <c:v>-1.3712525384304066</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-1.3517949984303332</c:v>
                </c:pt>
                <c:pt idx="1051">
                  <c:v>-1.3517949984303754</c:v>
                </c:pt>
                <c:pt idx="1052">
                  <c:v>-1.3517949984304458</c:v>
                </c:pt>
                <c:pt idx="1053">
                  <c:v>-1.3517949984304458</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-1.3438299984303346</c:v>
                </c:pt>
                <c:pt idx="1075">
                  <c:v>-1.343829998430377</c:v>
                </c:pt>
                <c:pt idx="1076">
                  <c:v>-1.3438299984303628</c:v>
                </c:pt>
                <c:pt idx="1077">
                  <c:v>-1.3438299984303346</c:v>
                </c:pt>
                <c:pt idx="1078">
                  <c:v>-1.3438299984303346</c:v>
                </c:pt>
                <c:pt idx="1079">
                  <c:v>-1.343829998430377</c:v>
                </c:pt>
                <c:pt idx="1080">
                  <c:v>-1.3438331384304258</c:v>
                </c:pt>
                <c:pt idx="1081">
                  <c:v>-1.3438069984304497</c:v>
                </c:pt>
                <c:pt idx="1082">
                  <c:v>-1.3438069984304497</c:v>
                </c:pt>
                <c:pt idx="1083">
                  <c:v>-1.3438069984304497</c:v>
                </c:pt>
                <c:pt idx="1084">
                  <c:v>-1.3438069984304355</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-1.3438149984304153</c:v>
                </c:pt>
                <c:pt idx="1095">
                  <c:v>-1.3438149984304224</c:v>
                </c:pt>
                <c:pt idx="1096">
                  <c:v>-1.3438149984304295</c:v>
                </c:pt>
                <c:pt idx="1097">
                  <c:v>-1.3438149984304295</c:v>
                </c:pt>
                <c:pt idx="1098">
                  <c:v>-1.3438149984304295</c:v>
                </c:pt>
                <c:pt idx="1099">
                  <c:v>-1.3438149984304295</c:v>
                </c:pt>
                <c:pt idx="1100">
                  <c:v>-1.3438149984304224</c:v>
                </c:pt>
                <c:pt idx="1101">
                  <c:v>-1.3438149984304153</c:v>
                </c:pt>
                <c:pt idx="1102">
                  <c:v>-1.3438909984303655</c:v>
                </c:pt>
                <c:pt idx="1103">
                  <c:v>-1.3438747984303316</c:v>
                </c:pt>
                <c:pt idx="1104">
                  <c:v>-1.3438869984303068</c:v>
                </c:pt>
                <c:pt idx="1105">
                  <c:v>-1.3438766784304452</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-1.3756219984304294</c:v>
                </c:pt>
                <c:pt idx="1115">
                  <c:v>-1.3761194684303961</c:v>
                </c:pt>
                <c:pt idx="1116">
                  <c:v>-1.3775379167978561</c:v>
                </c:pt>
                <c:pt idx="1117">
                  <c:v>-1.3829908101950179</c:v>
                </c:pt>
                <c:pt idx="1118">
                  <c:v>-1.3889538784302879</c:v>
                </c:pt>
                <c:pt idx="1119">
                  <c:v>-1.3899523472675384</c:v>
                </c:pt>
                <c:pt idx="1120">
                  <c:v>-1.4104069984303678</c:v>
                </c:pt>
                <c:pt idx="1121">
                  <c:v>-1.4128500084304318</c:v>
                </c:pt>
                <c:pt idx="1122">
                  <c:v>-1.413206908430465</c:v>
                </c:pt>
                <c:pt idx="1123">
                  <c:v>-1.4131775860591338</c:v>
                </c:pt>
                <c:pt idx="1124">
                  <c:v>-1.413190168430269</c:v>
                </c:pt>
                <c:pt idx="1125">
                  <c:v>-1.4131809984302635</c:v>
                </c:pt>
                <c:pt idx="1126">
                  <c:v>-1.4131809984302635</c:v>
                </c:pt>
                <c:pt idx="1127">
                  <c:v>-1.4131809984302635</c:v>
                </c:pt>
                <c:pt idx="1128">
                  <c:v>-1.4132131184303618</c:v>
                </c:pt>
                <c:pt idx="1129">
                  <c:v>-1.4176709984303715</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-1.4150344384303444</c:v>
                </c:pt>
                <c:pt idx="1142">
                  <c:v>-1.4159216984303957</c:v>
                </c:pt>
                <c:pt idx="1143">
                  <c:v>-1.4180903160774507</c:v>
                </c:pt>
                <c:pt idx="1144">
                  <c:v>-1.426939898430331</c:v>
                </c:pt>
                <c:pt idx="1145">
                  <c:v>-1.4355693184303773</c:v>
                </c:pt>
                <c:pt idx="1146">
                  <c:v>-1.4373338276986658</c:v>
                </c:pt>
                <c:pt idx="1147">
                  <c:v>-1.4399669984303254</c:v>
                </c:pt>
                <c:pt idx="1148">
                  <c:v>-1.444177888430346</c:v>
                </c:pt>
                <c:pt idx="1149">
                  <c:v>-1.4463892149252473</c:v>
                </c:pt>
                <c:pt idx="1150">
                  <c:v>-1.4480583784303604</c:v>
                </c:pt>
                <c:pt idx="1151">
                  <c:v>-1.4490805884302844</c:v>
                </c:pt>
                <c:pt idx="1152">
                  <c:v>-1.4526592784304018</c:v>
                </c:pt>
                <c:pt idx="1153">
                  <c:v>-1.4569763584303435</c:v>
                </c:pt>
                <c:pt idx="1154">
                  <c:v>-1.4582169984302809</c:v>
                </c:pt>
                <c:pt idx="1155">
                  <c:v>-1.4581572423327742</c:v>
                </c:pt>
                <c:pt idx="1156">
                  <c:v>-1.4187808784303755</c:v>
                </c:pt>
                <c:pt idx="1157">
                  <c:v>-1.4182000084303752</c:v>
                </c:pt>
                <c:pt idx="1158">
                  <c:v>-1.4169570484302421</c:v>
                </c:pt>
                <c:pt idx="1159">
                  <c:v>-1.4169133109303258</c:v>
                </c:pt>
                <c:pt idx="1160">
                  <c:v>-1.4168699984303192</c:v>
                </c:pt>
                <c:pt idx="1161">
                  <c:v>-1.4169769984302292</c:v>
                </c:pt>
                <c:pt idx="1162">
                  <c:v>-1.4169769984302358</c:v>
                </c:pt>
                <c:pt idx="1163">
                  <c:v>-1.4169669984303794</c:v>
                </c:pt>
                <c:pt idx="1164">
                  <c:v>-1.4169669984303868</c:v>
                </c:pt>
                <c:pt idx="1165">
                  <c:v>-1.4169669984303868</c:v>
                </c:pt>
                <c:pt idx="1166">
                  <c:v>-1.4169669984303868</c:v>
                </c:pt>
                <c:pt idx="1167">
                  <c:v>-1.4169669984303794</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-1.4168976582241466</c:v>
                </c:pt>
                <c:pt idx="1178">
                  <c:v>-1.4168969984303506</c:v>
                </c:pt>
                <c:pt idx="1179">
                  <c:v>-1.4168969984303572</c:v>
                </c:pt>
                <c:pt idx="1180">
                  <c:v>-1.4169609984302758</c:v>
                </c:pt>
                <c:pt idx="1181">
                  <c:v>-1.4169609984302696</c:v>
                </c:pt>
                <c:pt idx="1182">
                  <c:v>-1.4169609984302696</c:v>
                </c:pt>
                <c:pt idx="1183">
                  <c:v>-1.4169609984302696</c:v>
                </c:pt>
                <c:pt idx="1184">
                  <c:v>-1.4169381984303158</c:v>
                </c:pt>
                <c:pt idx="1185">
                  <c:v>-1.4169309984303018</c:v>
                </c:pt>
                <c:pt idx="1186">
                  <c:v>-1.4169309984303857</c:v>
                </c:pt>
                <c:pt idx="1187">
                  <c:v>-1.4169309984303786</c:v>
                </c:pt>
                <c:pt idx="1188">
                  <c:v>-1.4169309984303644</c:v>
                </c:pt>
                <c:pt idx="1189">
                  <c:v>-1.4169309984303018</c:v>
                </c:pt>
                <c:pt idx="1190">
                  <c:v>-1.4169309984303018</c:v>
                </c:pt>
                <c:pt idx="1191">
                  <c:v>-1.4169309984303518</c:v>
                </c:pt>
                <c:pt idx="1192">
                  <c:v>-1.4169309984303018</c:v>
                </c:pt>
                <c:pt idx="1193">
                  <c:v>-1.4169309984303018</c:v>
                </c:pt>
                <c:pt idx="1194">
                  <c:v>-1.4169309984303018</c:v>
                </c:pt>
                <c:pt idx="1195">
                  <c:v>-1.4169309984303786</c:v>
                </c:pt>
                <c:pt idx="1196">
                  <c:v>-1.4169309984303158</c:v>
                </c:pt>
                <c:pt idx="1197">
                  <c:v>-1.4169309984303573</c:v>
                </c:pt>
                <c:pt idx="1198">
                  <c:v>-1.4169609984303597</c:v>
                </c:pt>
                <c:pt idx="1199">
                  <c:v>-1.4169722384304584</c:v>
                </c:pt>
                <c:pt idx="1200">
                  <c:v>-1.4169809984305033</c:v>
                </c:pt>
                <c:pt idx="1201">
                  <c:v>-1.4169809984304869</c:v>
                </c:pt>
                <c:pt idx="1202">
                  <c:v>-1.4169809984305033</c:v>
                </c:pt>
                <c:pt idx="1203">
                  <c:v>-1.4169809984305033</c:v>
                </c:pt>
                <c:pt idx="1204">
                  <c:v>-1.4169809984305033</c:v>
                </c:pt>
                <c:pt idx="1205">
                  <c:v>-1.4169809984304678</c:v>
                </c:pt>
                <c:pt idx="1206">
                  <c:v>-1.4169809984305033</c:v>
                </c:pt>
                <c:pt idx="1207">
                  <c:v>-1.4169226084302884</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-1.4016969984303631</c:v>
                </c:pt>
                <c:pt idx="1216">
                  <c:v>-1.4016969984304475</c:v>
                </c:pt>
                <c:pt idx="1217">
                  <c:v>-1.4016969984304475</c:v>
                </c:pt>
                <c:pt idx="1218">
                  <c:v>-1.4016969984304475</c:v>
                </c:pt>
                <c:pt idx="1219">
                  <c:v>-1.4016969984304408</c:v>
                </c:pt>
                <c:pt idx="1220">
                  <c:v>-1.4016969984304475</c:v>
                </c:pt>
                <c:pt idx="1221">
                  <c:v>-1.4016969984304475</c:v>
                </c:pt>
                <c:pt idx="1222">
                  <c:v>-1.4016969984304266</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-1.4017289984304171</c:v>
                </c:pt>
                <c:pt idx="1250">
                  <c:v>-1.4017289984304171</c:v>
                </c:pt>
                <c:pt idx="1251">
                  <c:v>-1.4017289984304171</c:v>
                </c:pt>
                <c:pt idx="1252">
                  <c:v>-1.4017289984304171</c:v>
                </c:pt>
                <c:pt idx="1253">
                  <c:v>-1.4017289984304171</c:v>
                </c:pt>
                <c:pt idx="1254">
                  <c:v>-1.4017289984304171</c:v>
                </c:pt>
                <c:pt idx="1255">
                  <c:v>-1.4017289984303889</c:v>
                </c:pt>
                <c:pt idx="1256">
                  <c:v>-1.4055012841446435</c:v>
                </c:pt>
                <c:pt idx="1257">
                  <c:v>-1.4055069584304614</c:v>
                </c:pt>
                <c:pt idx="1258">
                  <c:v>-1.4054967484303198</c:v>
                </c:pt>
                <c:pt idx="1259">
                  <c:v>-1.4054869984303038</c:v>
                </c:pt>
                <c:pt idx="1260">
                  <c:v>-1.4054869984303038</c:v>
                </c:pt>
                <c:pt idx="1261">
                  <c:v>-1.4054869984303118</c:v>
                </c:pt>
                <c:pt idx="1262">
                  <c:v>-1.4054869984303038</c:v>
                </c:pt>
                <c:pt idx="1263">
                  <c:v>-1.4054869984303178</c:v>
                </c:pt>
                <c:pt idx="1264">
                  <c:v>-1.40548699843036</c:v>
                </c:pt>
                <c:pt idx="1265">
                  <c:v>-1.4054434784303558</c:v>
                </c:pt>
                <c:pt idx="1266">
                  <c:v>-1.4054169984302898</c:v>
                </c:pt>
                <c:pt idx="1267">
                  <c:v>-1.4054169984302898</c:v>
                </c:pt>
                <c:pt idx="1268">
                  <c:v>-1.4054169984302898</c:v>
                </c:pt>
                <c:pt idx="1269">
                  <c:v>-1.4054169984302898</c:v>
                </c:pt>
                <c:pt idx="1270">
                  <c:v>-1.4054169984302898</c:v>
                </c:pt>
                <c:pt idx="1271">
                  <c:v>-1.4054310584302991</c:v>
                </c:pt>
                <c:pt idx="1272">
                  <c:v>-1.4054169984303662</c:v>
                </c:pt>
                <c:pt idx="1273">
                  <c:v>-1.4054169984303801</c:v>
                </c:pt>
                <c:pt idx="1274">
                  <c:v>-1.4054169984302898</c:v>
                </c:pt>
                <c:pt idx="1275">
                  <c:v>-1.405405466515504</c:v>
                </c:pt>
                <c:pt idx="1276">
                  <c:v>-1.4054139984303737</c:v>
                </c:pt>
                <c:pt idx="1277">
                  <c:v>-1.4054139984303737</c:v>
                </c:pt>
                <c:pt idx="1278">
                  <c:v>-1.4054139984303737</c:v>
                </c:pt>
                <c:pt idx="1279">
                  <c:v>-1.4054067984303868</c:v>
                </c:pt>
                <c:pt idx="1280">
                  <c:v>-1.4032787929508896</c:v>
                </c:pt>
                <c:pt idx="1281">
                  <c:v>-1.394746977811816</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-1.3928529984303517</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-1.3759113563251311</c:v>
                </c:pt>
                <c:pt idx="1325">
                  <c:v>-1.373893998430437</c:v>
                </c:pt>
                <c:pt idx="1326">
                  <c:v>-1.3738939984303538</c:v>
                </c:pt>
                <c:pt idx="1327">
                  <c:v>-1.3738939984304865</c:v>
                </c:pt>
                <c:pt idx="1328">
                  <c:v>-1.3738939984304865</c:v>
                </c:pt>
                <c:pt idx="1329">
                  <c:v>-1.3738939984304865</c:v>
                </c:pt>
                <c:pt idx="1330">
                  <c:v>-1.3738939984304583</c:v>
                </c:pt>
                <c:pt idx="1331">
                  <c:v>-1.3738939984304865</c:v>
                </c:pt>
                <c:pt idx="1332">
                  <c:v>-1.3738939984304865</c:v>
                </c:pt>
                <c:pt idx="1333">
                  <c:v>-1.3738677884302959</c:v>
                </c:pt>
                <c:pt idx="1334">
                  <c:v>-1.3738408289388553</c:v>
                </c:pt>
                <c:pt idx="1335">
                  <c:v>-1.3738319984303806</c:v>
                </c:pt>
                <c:pt idx="1336">
                  <c:v>-1.3738319984304372</c:v>
                </c:pt>
                <c:pt idx="1337">
                  <c:v>-1.3738319984304372</c:v>
                </c:pt>
                <c:pt idx="1338">
                  <c:v>-1.3738319984304372</c:v>
                </c:pt>
                <c:pt idx="1339">
                  <c:v>-1.3738319984304372</c:v>
                </c:pt>
                <c:pt idx="1340">
                  <c:v>-1.3738319984304372</c:v>
                </c:pt>
                <c:pt idx="1341">
                  <c:v>-1.3738338584304137</c:v>
                </c:pt>
                <c:pt idx="1342">
                  <c:v>-1.3738613984304238</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-1.3738885325212447</c:v>
                </c:pt>
                <c:pt idx="1353">
                  <c:v>-1.3738969984303515</c:v>
                </c:pt>
                <c:pt idx="1354">
                  <c:v>-1.3738969984303868</c:v>
                </c:pt>
                <c:pt idx="1355">
                  <c:v>-1.3738969984304081</c:v>
                </c:pt>
                <c:pt idx="1356">
                  <c:v>-1.3738969984304081</c:v>
                </c:pt>
                <c:pt idx="1357">
                  <c:v>-1.3738969984304081</c:v>
                </c:pt>
                <c:pt idx="1358">
                  <c:v>-1.3738969984304081</c:v>
                </c:pt>
                <c:pt idx="1359">
                  <c:v>-1.3738969984303937</c:v>
                </c:pt>
                <c:pt idx="1360">
                  <c:v>-1.3738969984304081</c:v>
                </c:pt>
                <c:pt idx="1361">
                  <c:v>-1.3738969984303515</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-1.3662433036935324</c:v>
                </c:pt>
                <c:pt idx="1443">
                  <c:v>-1.3662508784304641</c:v>
                </c:pt>
                <c:pt idx="1444">
                  <c:v>-1.3662825984303191</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-1.3564116931671866</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11.432430820575275</c:v>
                </c:pt>
                <c:pt idx="1">
                  <c:v>11.430333800718032</c:v>
                </c:pt>
                <c:pt idx="2">
                  <c:v>11.435498030858486</c:v>
                </c:pt>
                <c:pt idx="3">
                  <c:v>11.432347036921422</c:v>
                </c:pt>
                <c:pt idx="4">
                  <c:v>11.429381824129734</c:v>
                </c:pt>
                <c:pt idx="5">
                  <c:v>11.42679667341987</c:v>
                </c:pt>
                <c:pt idx="6">
                  <c:v>11.417851250554932</c:v>
                </c:pt>
                <c:pt idx="7">
                  <c:v>11.413850277521112</c:v>
                </c:pt>
                <c:pt idx="8">
                  <c:v>11.412519453106826</c:v>
                </c:pt>
                <c:pt idx="9">
                  <c:v>11.415856228189366</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c:v>
                </c:pt>
                <c:pt idx="21">
                  <c:v>11.40019111343689</c:v>
                </c:pt>
                <c:pt idx="22">
                  <c:v>11.387554352780517</c:v>
                </c:pt>
                <c:pt idx="23">
                  <c:v>11.391772677611916</c:v>
                </c:pt>
                <c:pt idx="24">
                  <c:v>11.387934414862327</c:v>
                </c:pt>
                <c:pt idx="25">
                  <c:v>11.384726350900152</c:v>
                </c:pt>
                <c:pt idx="26">
                  <c:v>11.382914681168335</c:v>
                </c:pt>
                <c:pt idx="27">
                  <c:v>11.382088987188665</c:v>
                </c:pt>
                <c:pt idx="28">
                  <c:v>11.379123774396959</c:v>
                </c:pt>
                <c:pt idx="29">
                  <c:v>11.37681304550977</c:v>
                </c:pt>
                <c:pt idx="30">
                  <c:v>11.373122921974169</c:v>
                </c:pt>
                <c:pt idx="31">
                  <c:v>11.369067307427018</c:v>
                </c:pt>
                <c:pt idx="32">
                  <c:v>11.364467706257924</c:v>
                </c:pt>
                <c:pt idx="33">
                  <c:v>11.368846312861855</c:v>
                </c:pt>
                <c:pt idx="34">
                  <c:v>11.365061477369776</c:v>
                </c:pt>
                <c:pt idx="35">
                  <c:v>11.35961432561573</c:v>
                </c:pt>
                <c:pt idx="36">
                  <c:v>11.355920559312558</c:v>
                </c:pt>
                <c:pt idx="37">
                  <c:v>11.344975257058607</c:v>
                </c:pt>
                <c:pt idx="38">
                  <c:v>11.342070757059545</c:v>
                </c:pt>
                <c:pt idx="39">
                  <c:v>11.339027831893304</c:v>
                </c:pt>
                <c:pt idx="40">
                  <c:v>11.337446870773455</c:v>
                </c:pt>
                <c:pt idx="41">
                  <c:v>11.343745215880082</c:v>
                </c:pt>
                <c:pt idx="42">
                  <c:v>11.341197707101642</c:v>
                </c:pt>
                <c:pt idx="43">
                  <c:v>11.340316157352731</c:v>
                </c:pt>
                <c:pt idx="44">
                  <c:v>11.338234922821655</c:v>
                </c:pt>
                <c:pt idx="45">
                  <c:v>11.331022243058143</c:v>
                </c:pt>
                <c:pt idx="46">
                  <c:v>11.330265761662018</c:v>
                </c:pt>
                <c:pt idx="47">
                  <c:v>11.326707992014406</c:v>
                </c:pt>
                <c:pt idx="48">
                  <c:v>11.323627424916737</c:v>
                </c:pt>
                <c:pt idx="49">
                  <c:v>11.328682372030457</c:v>
                </c:pt>
                <c:pt idx="50">
                  <c:v>11.325986724038026</c:v>
                </c:pt>
                <c:pt idx="51">
                  <c:v>11.322283243688124</c:v>
                </c:pt>
                <c:pt idx="52">
                  <c:v>11.317970206900185</c:v>
                </c:pt>
                <c:pt idx="53">
                  <c:v>11.314226656107099</c:v>
                </c:pt>
                <c:pt idx="54">
                  <c:v>11.307673317271409</c:v>
                </c:pt>
                <c:pt idx="55">
                  <c:v>11.305656438300558</c:v>
                </c:pt>
                <c:pt idx="56">
                  <c:v>11.302612298878474</c:v>
                </c:pt>
                <c:pt idx="57">
                  <c:v>11.298143837341414</c:v>
                </c:pt>
                <c:pt idx="58">
                  <c:v>11.29954751710688</c:v>
                </c:pt>
                <c:pt idx="59">
                  <c:v>11.298055196664208</c:v>
                </c:pt>
                <c:pt idx="60">
                  <c:v>11.294888417401021</c:v>
                </c:pt>
                <c:pt idx="61">
                  <c:v>11.291152152143018</c:v>
                </c:pt>
                <c:pt idx="62">
                  <c:v>11.279388441444519</c:v>
                </c:pt>
                <c:pt idx="63">
                  <c:v>11.279416369329146</c:v>
                </c:pt>
                <c:pt idx="64">
                  <c:v>11.27888573952167</c:v>
                </c:pt>
                <c:pt idx="65">
                  <c:v>11.282744644620696</c:v>
                </c:pt>
                <c:pt idx="66">
                  <c:v>11.28393704386778</c:v>
                </c:pt>
                <c:pt idx="67">
                  <c:v>11.280947545959066</c:v>
                </c:pt>
                <c:pt idx="68">
                  <c:v>11.277910692072098</c:v>
                </c:pt>
                <c:pt idx="69">
                  <c:v>11.27432499453985</c:v>
                </c:pt>
                <c:pt idx="70">
                  <c:v>11.262031868289707</c:v>
                </c:pt>
                <c:pt idx="71">
                  <c:v>11.260527405288485</c:v>
                </c:pt>
                <c:pt idx="72">
                  <c:v>11.259146796384284</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11.232752516919625</c:v>
                </c:pt>
                <c:pt idx="84">
                  <c:v>11.229331958183266</c:v>
                </c:pt>
                <c:pt idx="85">
                  <c:v>11.224950923067651</c:v>
                </c:pt>
                <c:pt idx="86">
                  <c:v>11.220762954632571</c:v>
                </c:pt>
                <c:pt idx="87">
                  <c:v>11.216658769851298</c:v>
                </c:pt>
                <c:pt idx="88">
                  <c:v>11.212591012745577</c:v>
                </c:pt>
                <c:pt idx="89">
                  <c:v>11.208303475330572</c:v>
                </c:pt>
                <c:pt idx="90">
                  <c:v>11.206025531351443</c:v>
                </c:pt>
                <c:pt idx="91">
                  <c:v>11.209404805388811</c:v>
                </c:pt>
                <c:pt idx="92">
                  <c:v>11.209024743306955</c:v>
                </c:pt>
                <c:pt idx="93">
                  <c:v>11.205140338834997</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11.171586806864372</c:v>
                </c:pt>
                <c:pt idx="106">
                  <c:v>11.164803973672518</c:v>
                </c:pt>
                <c:pt idx="107">
                  <c:v>11.162148396123278</c:v>
                </c:pt>
                <c:pt idx="108">
                  <c:v>11.159325251266306</c:v>
                </c:pt>
                <c:pt idx="109">
                  <c:v>11.154889574637364</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11.108823136107157</c:v>
                </c:pt>
                <c:pt idx="122">
                  <c:v>11.103295843466853</c:v>
                </c:pt>
                <c:pt idx="123">
                  <c:v>11.087357521147666</c:v>
                </c:pt>
                <c:pt idx="124">
                  <c:v>11.082349930012157</c:v>
                </c:pt>
                <c:pt idx="125">
                  <c:v>11.079208650121885</c:v>
                </c:pt>
                <c:pt idx="126">
                  <c:v>11.083464616884742</c:v>
                </c:pt>
                <c:pt idx="127">
                  <c:v>11.082011152629336</c:v>
                </c:pt>
                <c:pt idx="128">
                  <c:v>11.080314837203504</c:v>
                </c:pt>
                <c:pt idx="129">
                  <c:v>11.078455811493356</c:v>
                </c:pt>
                <c:pt idx="130">
                  <c:v>11.075517312330451</c:v>
                </c:pt>
                <c:pt idx="131">
                  <c:v>11.069879522407534</c:v>
                </c:pt>
                <c:pt idx="132">
                  <c:v>11.066728528470435</c:v>
                </c:pt>
                <c:pt idx="133">
                  <c:v>11.063088189424803</c:v>
                </c:pt>
                <c:pt idx="134">
                  <c:v>11.059268140512998</c:v>
                </c:pt>
                <c:pt idx="135">
                  <c:v>11.062296494609019</c:v>
                </c:pt>
                <c:pt idx="136">
                  <c:v>11.061557012794864</c:v>
                </c:pt>
                <c:pt idx="137">
                  <c:v>11.059328853305654</c:v>
                </c:pt>
                <c:pt idx="138">
                  <c:v>11.055669086166386</c:v>
                </c:pt>
                <c:pt idx="139">
                  <c:v>11.045565263218137</c:v>
                </c:pt>
                <c:pt idx="140">
                  <c:v>11.042454339724184</c:v>
                </c:pt>
                <c:pt idx="141">
                  <c:v>11.039122421665049</c:v>
                </c:pt>
                <c:pt idx="142">
                  <c:v>11.036826263848084</c:v>
                </c:pt>
                <c:pt idx="143">
                  <c:v>11.039883760084548</c:v>
                </c:pt>
                <c:pt idx="144">
                  <c:v>11.038121874842631</c:v>
                </c:pt>
                <c:pt idx="145">
                  <c:v>11.034301825930809</c:v>
                </c:pt>
                <c:pt idx="146">
                  <c:v>11.030014288515858</c:v>
                </c:pt>
                <c:pt idx="147">
                  <c:v>11.027559063182224</c:v>
                </c:pt>
                <c:pt idx="148">
                  <c:v>11.022187195291012</c:v>
                </c:pt>
                <c:pt idx="149">
                  <c:v>11.018572355618264</c:v>
                </c:pt>
                <c:pt idx="150">
                  <c:v>11.014060180870525</c:v>
                </c:pt>
                <c:pt idx="151">
                  <c:v>11.010694263647579</c:v>
                </c:pt>
                <c:pt idx="152">
                  <c:v>11.013646119624873</c:v>
                </c:pt>
                <c:pt idx="153">
                  <c:v>11.012039659132107</c:v>
                </c:pt>
                <c:pt idx="154">
                  <c:v>11.009130302109664</c:v>
                </c:pt>
                <c:pt idx="155">
                  <c:v>11.003654008215102</c:v>
                </c:pt>
                <c:pt idx="156">
                  <c:v>10.991218814030191</c:v>
                </c:pt>
                <c:pt idx="157">
                  <c:v>10.987353837651838</c:v>
                </c:pt>
                <c:pt idx="158">
                  <c:v>10.983814281841974</c:v>
                </c:pt>
                <c:pt idx="159">
                  <c:v>10.982380245680229</c:v>
                </c:pt>
                <c:pt idx="160">
                  <c:v>10.984032847895406</c:v>
                </c:pt>
                <c:pt idx="161">
                  <c:v>10.984539192585926</c:v>
                </c:pt>
                <c:pt idx="162">
                  <c:v>10.979827879878378</c:v>
                </c:pt>
                <c:pt idx="163">
                  <c:v>10.975416488366486</c:v>
                </c:pt>
                <c:pt idx="164">
                  <c:v>10.959366454508856</c:v>
                </c:pt>
                <c:pt idx="165">
                  <c:v>10.954551930053839</c:v>
                </c:pt>
                <c:pt idx="166">
                  <c:v>10.950718524327677</c:v>
                </c:pt>
                <c:pt idx="167">
                  <c:v>10.946858404972748</c:v>
                </c:pt>
                <c:pt idx="168">
                  <c:v>10.947552959320372</c:v>
                </c:pt>
                <c:pt idx="169">
                  <c:v>10.946528127380867</c:v>
                </c:pt>
                <c:pt idx="170">
                  <c:v>10.94308085501577</c:v>
                </c:pt>
                <c:pt idx="171">
                  <c:v>10.94066691438112</c:v>
                </c:pt>
                <c:pt idx="172">
                  <c:v>10.9370132185211</c:v>
                </c:pt>
                <c:pt idx="173">
                  <c:v>10.926472263466056</c:v>
                </c:pt>
                <c:pt idx="174">
                  <c:v>10.922185940306875</c:v>
                </c:pt>
                <c:pt idx="175">
                  <c:v>10.920563694488052</c:v>
                </c:pt>
                <c:pt idx="176">
                  <c:v>10.917332559664695</c:v>
                </c:pt>
                <c:pt idx="177">
                  <c:v>10.91798825782498</c:v>
                </c:pt>
                <c:pt idx="178">
                  <c:v>10.917982186545714</c:v>
                </c:pt>
                <c:pt idx="179">
                  <c:v>10.914863977516632</c:v>
                </c:pt>
                <c:pt idx="180">
                  <c:v>10.912871383662761</c:v>
                </c:pt>
                <c:pt idx="181">
                  <c:v>10.900839322420866</c:v>
                </c:pt>
                <c:pt idx="182">
                  <c:v>10.896474072631355</c:v>
                </c:pt>
                <c:pt idx="183">
                  <c:v>10.891177488602963</c:v>
                </c:pt>
                <c:pt idx="184">
                  <c:v>10.886069114231702</c:v>
                </c:pt>
                <c:pt idx="185">
                  <c:v>10.885740050895718</c:v>
                </c:pt>
                <c:pt idx="186">
                  <c:v>10.885281062183466</c:v>
                </c:pt>
                <c:pt idx="187">
                  <c:v>10.879745269752172</c:v>
                </c:pt>
                <c:pt idx="188">
                  <c:v>10.87536180612485</c:v>
                </c:pt>
                <c:pt idx="189">
                  <c:v>10.872169527488795</c:v>
                </c:pt>
                <c:pt idx="190">
                  <c:v>10.86386766022558</c:v>
                </c:pt>
                <c:pt idx="191">
                  <c:v>10.858864926113512</c:v>
                </c:pt>
                <c:pt idx="192">
                  <c:v>10.856420629082526</c:v>
                </c:pt>
                <c:pt idx="193">
                  <c:v>10.852855573899765</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10.82963657348931</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10.779769514140986</c:v>
                </c:pt>
                <c:pt idx="214">
                  <c:v>10.774147509544136</c:v>
                </c:pt>
                <c:pt idx="215">
                  <c:v>10.757878909633048</c:v>
                </c:pt>
                <c:pt idx="216">
                  <c:v>10.754163286724561</c:v>
                </c:pt>
                <c:pt idx="217">
                  <c:v>10.749898820170779</c:v>
                </c:pt>
                <c:pt idx="218">
                  <c:v>10.745676852571805</c:v>
                </c:pt>
                <c:pt idx="219">
                  <c:v>10.746137055539904</c:v>
                </c:pt>
                <c:pt idx="220">
                  <c:v>10.745622211058432</c:v>
                </c:pt>
                <c:pt idx="221">
                  <c:v>10.743290839821782</c:v>
                </c:pt>
                <c:pt idx="222">
                  <c:v>10.736941495969273</c:v>
                </c:pt>
                <c:pt idx="223">
                  <c:v>10.723105050530691</c:v>
                </c:pt>
                <c:pt idx="224">
                  <c:v>10.719996555548427</c:v>
                </c:pt>
                <c:pt idx="225">
                  <c:v>10.71571994643611</c:v>
                </c:pt>
                <c:pt idx="226">
                  <c:v>10.713622926578935</c:v>
                </c:pt>
                <c:pt idx="227">
                  <c:v>10.715472238242246</c:v>
                </c:pt>
                <c:pt idx="228">
                  <c:v>10.716089080215255</c:v>
                </c:pt>
                <c:pt idx="229">
                  <c:v>10.714924608852751</c:v>
                </c:pt>
                <c:pt idx="230">
                  <c:v>10.71311293912089</c:v>
                </c:pt>
                <c:pt idx="231">
                  <c:v>10.708691833562153</c:v>
                </c:pt>
                <c:pt idx="232">
                  <c:v>10.703295680553842</c:v>
                </c:pt>
                <c:pt idx="233">
                  <c:v>10.700212684944518</c:v>
                </c:pt>
                <c:pt idx="234">
                  <c:v>10.697707675120952</c:v>
                </c:pt>
                <c:pt idx="235">
                  <c:v>10.694100120983308</c:v>
                </c:pt>
                <c:pt idx="236">
                  <c:v>10.693769843391408</c:v>
                </c:pt>
                <c:pt idx="237">
                  <c:v>10.693854841301089</c:v>
                </c:pt>
                <c:pt idx="238">
                  <c:v>10.689341452297562</c:v>
                </c:pt>
                <c:pt idx="239">
                  <c:v>10.685934250375634</c:v>
                </c:pt>
                <c:pt idx="240">
                  <c:v>10.681038370778548</c:v>
                </c:pt>
                <c:pt idx="241">
                  <c:v>10.678079229266119</c:v>
                </c:pt>
                <c:pt idx="242">
                  <c:v>10.675662860119759</c:v>
                </c:pt>
                <c:pt idx="243">
                  <c:v>10.673644766892966</c:v>
                </c:pt>
                <c:pt idx="244">
                  <c:v>10.673678766056831</c:v>
                </c:pt>
                <c:pt idx="245">
                  <c:v>10.672696433072229</c:v>
                </c:pt>
                <c:pt idx="246">
                  <c:v>10.668662675130392</c:v>
                </c:pt>
                <c:pt idx="247">
                  <c:v>10.664428564972908</c:v>
                </c:pt>
                <c:pt idx="248">
                  <c:v>10.657113887717768</c:v>
                </c:pt>
                <c:pt idx="249">
                  <c:v>10.655536569365468</c:v>
                </c:pt>
                <c:pt idx="250">
                  <c:v>10.653530618697227</c:v>
                </c:pt>
                <c:pt idx="251">
                  <c:v>10.649608572293785</c:v>
                </c:pt>
                <c:pt idx="252">
                  <c:v>10.649999562678289</c:v>
                </c:pt>
                <c:pt idx="253">
                  <c:v>10.649754282996085</c:v>
                </c:pt>
                <c:pt idx="254">
                  <c:v>10.644220919076467</c:v>
                </c:pt>
                <c:pt idx="255">
                  <c:v>10.640132519621314</c:v>
                </c:pt>
                <c:pt idx="256">
                  <c:v>10.636448467364986</c:v>
                </c:pt>
                <c:pt idx="257">
                  <c:v>10.625780015445384</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10.598028197937701</c:v>
                </c:pt>
                <c:pt idx="266">
                  <c:v>10.59354395107462</c:v>
                </c:pt>
                <c:pt idx="267">
                  <c:v>10.590027466125932</c:v>
                </c:pt>
                <c:pt idx="268">
                  <c:v>10.588509646310385</c:v>
                </c:pt>
                <c:pt idx="269">
                  <c:v>10.593293814369027</c:v>
                </c:pt>
                <c:pt idx="270">
                  <c:v>10.58988904095875</c:v>
                </c:pt>
                <c:pt idx="271">
                  <c:v>10.587555241210396</c:v>
                </c:pt>
                <c:pt idx="272">
                  <c:v>10.585215370182709</c:v>
                </c:pt>
                <c:pt idx="273">
                  <c:v>10.580097281764655</c:v>
                </c:pt>
                <c:pt idx="274">
                  <c:v>10.576642723864452</c:v>
                </c:pt>
                <c:pt idx="275">
                  <c:v>10.574129214249854</c:v>
                </c:pt>
                <c:pt idx="276">
                  <c:v>10.570796081934859</c:v>
                </c:pt>
                <c:pt idx="277">
                  <c:v>10.570069956935114</c:v>
                </c:pt>
                <c:pt idx="278">
                  <c:v>10.571790557478026</c:v>
                </c:pt>
                <c:pt idx="279">
                  <c:v>10.567431378967791</c:v>
                </c:pt>
                <c:pt idx="280">
                  <c:v>10.565080579637442</c:v>
                </c:pt>
                <c:pt idx="281">
                  <c:v>10.552548244984353</c:v>
                </c:pt>
                <c:pt idx="282">
                  <c:v>10.549659530311336</c:v>
                </c:pt>
                <c:pt idx="283">
                  <c:v>10.545586916182284</c:v>
                </c:pt>
                <c:pt idx="284">
                  <c:v>10.545268781148867</c:v>
                </c:pt>
                <c:pt idx="285">
                  <c:v>10.550417225963319</c:v>
                </c:pt>
                <c:pt idx="286">
                  <c:v>10.548345705478958</c:v>
                </c:pt>
                <c:pt idx="287">
                  <c:v>10.546865527594868</c:v>
                </c:pt>
                <c:pt idx="288">
                  <c:v>10.538989864135868</c:v>
                </c:pt>
                <c:pt idx="289">
                  <c:v>10.536891630022868</c:v>
                </c:pt>
                <c:pt idx="290">
                  <c:v>10.533858418903463</c:v>
                </c:pt>
                <c:pt idx="291">
                  <c:v>10.531491834247053</c:v>
                </c:pt>
                <c:pt idx="292">
                  <c:v>10.530159795576907</c:v>
                </c:pt>
                <c:pt idx="293">
                  <c:v>10.532556736629676</c:v>
                </c:pt>
                <c:pt idx="294">
                  <c:v>10.52960973767575</c:v>
                </c:pt>
                <c:pt idx="295">
                  <c:v>10.52757464486703</c:v>
                </c:pt>
                <c:pt idx="296">
                  <c:v>10.524286440018598</c:v>
                </c:pt>
                <c:pt idx="297">
                  <c:v>10.517119901977518</c:v>
                </c:pt>
                <c:pt idx="298">
                  <c:v>10.514011406995191</c:v>
                </c:pt>
                <c:pt idx="299">
                  <c:v>10.510826413894236</c:v>
                </c:pt>
                <c:pt idx="300">
                  <c:v>10.507714276144426</c:v>
                </c:pt>
                <c:pt idx="301">
                  <c:v>10.50816233655398</c:v>
                </c:pt>
                <c:pt idx="302">
                  <c:v>10.513480777187707</c:v>
                </c:pt>
                <c:pt idx="303">
                  <c:v>10.511227118325548</c:v>
                </c:pt>
                <c:pt idx="304">
                  <c:v>10.50922723893656</c:v>
                </c:pt>
                <c:pt idx="305">
                  <c:v>10.507886700475467</c:v>
                </c:pt>
                <c:pt idx="306">
                  <c:v>10.506753799765136</c:v>
                </c:pt>
                <c:pt idx="307">
                  <c:v>10.503862656580466</c:v>
                </c:pt>
                <c:pt idx="308">
                  <c:v>10.50232783718301</c:v>
                </c:pt>
                <c:pt idx="309">
                  <c:v>10.502214911388716</c:v>
                </c:pt>
                <c:pt idx="310">
                  <c:v>10.50581760850293</c:v>
                </c:pt>
                <c:pt idx="311">
                  <c:v>10.503833514440037</c:v>
                </c:pt>
                <c:pt idx="312">
                  <c:v>10.501349146965921</c:v>
                </c:pt>
                <c:pt idx="313">
                  <c:v>10.490398987688565</c:v>
                </c:pt>
                <c:pt idx="314">
                  <c:v>10.487046427279957</c:v>
                </c:pt>
                <c:pt idx="315">
                  <c:v>10.483707223685709</c:v>
                </c:pt>
                <c:pt idx="316">
                  <c:v>10.482771032423457</c:v>
                </c:pt>
                <c:pt idx="317">
                  <c:v>10.482752818585723</c:v>
                </c:pt>
                <c:pt idx="318">
                  <c:v>10.488017831961855</c:v>
                </c:pt>
                <c:pt idx="319">
                  <c:v>10.486122378576226</c:v>
                </c:pt>
                <c:pt idx="320">
                  <c:v>10.484749055207125</c:v>
                </c:pt>
                <c:pt idx="321">
                  <c:v>10.483101310015329</c:v>
                </c:pt>
                <c:pt idx="322">
                  <c:v>10.476801750652838</c:v>
                </c:pt>
                <c:pt idx="323">
                  <c:v>10.473995605377809</c:v>
                </c:pt>
                <c:pt idx="324">
                  <c:v>10.472234934391798</c:v>
                </c:pt>
                <c:pt idx="325">
                  <c:v>10.469295220973009</c:v>
                </c:pt>
                <c:pt idx="326">
                  <c:v>10.468215747520157</c:v>
                </c:pt>
                <c:pt idx="327">
                  <c:v>10.469882920805608</c:v>
                </c:pt>
                <c:pt idx="328">
                  <c:v>10.466951707177753</c:v>
                </c:pt>
                <c:pt idx="329">
                  <c:v>10.464509838658556</c:v>
                </c:pt>
                <c:pt idx="330">
                  <c:v>10.462819594511936</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10.432406128175678</c:v>
                </c:pt>
                <c:pt idx="343">
                  <c:v>10.436421672279735</c:v>
                </c:pt>
                <c:pt idx="344">
                  <c:v>10.434515290591378</c:v>
                </c:pt>
                <c:pt idx="345">
                  <c:v>10.433738166845814</c:v>
                </c:pt>
                <c:pt idx="346">
                  <c:v>10.433001113543355</c:v>
                </c:pt>
                <c:pt idx="347">
                  <c:v>10.432378200291041</c:v>
                </c:pt>
                <c:pt idx="348">
                  <c:v>10.430925950291501</c:v>
                </c:pt>
                <c:pt idx="349">
                  <c:v>10.429850119606311</c:v>
                </c:pt>
                <c:pt idx="350">
                  <c:v>10.4292976331934</c:v>
                </c:pt>
                <c:pt idx="351">
                  <c:v>10.432551838877979</c:v>
                </c:pt>
                <c:pt idx="352">
                  <c:v>10.432358772197443</c:v>
                </c:pt>
                <c:pt idx="353">
                  <c:v>10.431014590968786</c:v>
                </c:pt>
                <c:pt idx="354">
                  <c:v>10.42881435936417</c:v>
                </c:pt>
                <c:pt idx="355">
                  <c:v>10.426480559615758</c:v>
                </c:pt>
                <c:pt idx="356">
                  <c:v>10.425673079473881</c:v>
                </c:pt>
                <c:pt idx="357">
                  <c:v>10.423293138003046</c:v>
                </c:pt>
                <c:pt idx="358">
                  <c:v>10.422910647409552</c:v>
                </c:pt>
                <c:pt idx="359">
                  <c:v>10.420669131105926</c:v>
                </c:pt>
                <c:pt idx="360">
                  <c:v>10.426482988127457</c:v>
                </c:pt>
                <c:pt idx="361">
                  <c:v>10.424870456355393</c:v>
                </c:pt>
                <c:pt idx="362">
                  <c:v>10.424755102049403</c:v>
                </c:pt>
                <c:pt idx="363">
                  <c:v>10.423693842434389</c:v>
                </c:pt>
                <c:pt idx="364">
                  <c:v>10.423186283488084</c:v>
                </c:pt>
                <c:pt idx="365">
                  <c:v>10.422505085954812</c:v>
                </c:pt>
                <c:pt idx="366">
                  <c:v>10.420517349124399</c:v>
                </c:pt>
                <c:pt idx="367">
                  <c:v>10.419984290805168</c:v>
                </c:pt>
                <c:pt idx="368">
                  <c:v>10.4196248710728</c:v>
                </c:pt>
                <c:pt idx="369">
                  <c:v>10.425490941096005</c:v>
                </c:pt>
                <c:pt idx="370">
                  <c:v>10.423809196740352</c:v>
                </c:pt>
                <c:pt idx="371">
                  <c:v>10.422319304809402</c:v>
                </c:pt>
                <c:pt idx="372">
                  <c:v>10.415121196116118</c:v>
                </c:pt>
                <c:pt idx="373">
                  <c:v>10.412850537672064</c:v>
                </c:pt>
                <c:pt idx="374">
                  <c:v>10.409828254855316</c:v>
                </c:pt>
                <c:pt idx="375">
                  <c:v>10.407753091603453</c:v>
                </c:pt>
                <c:pt idx="376">
                  <c:v>10.405640286420242</c:v>
                </c:pt>
                <c:pt idx="377">
                  <c:v>10.41216326885953</c:v>
                </c:pt>
                <c:pt idx="378">
                  <c:v>10.408943062338873</c:v>
                </c:pt>
                <c:pt idx="379">
                  <c:v>10.406174558995282</c:v>
                </c:pt>
                <c:pt idx="380">
                  <c:v>10.397224279106934</c:v>
                </c:pt>
                <c:pt idx="381">
                  <c:v>10.396551581364674</c:v>
                </c:pt>
                <c:pt idx="382">
                  <c:v>10.39394578830532</c:v>
                </c:pt>
                <c:pt idx="383">
                  <c:v>10.391607131533473</c:v>
                </c:pt>
                <c:pt idx="384">
                  <c:v>10.388712345581254</c:v>
                </c:pt>
                <c:pt idx="385">
                  <c:v>10.394781196331763</c:v>
                </c:pt>
                <c:pt idx="386">
                  <c:v>10.393366588263676</c:v>
                </c:pt>
                <c:pt idx="387">
                  <c:v>10.392159617946396</c:v>
                </c:pt>
                <c:pt idx="388">
                  <c:v>10.390124525137622</c:v>
                </c:pt>
                <c:pt idx="389">
                  <c:v>10.387434948424481</c:v>
                </c:pt>
                <c:pt idx="390">
                  <c:v>10.384983365858389</c:v>
                </c:pt>
                <c:pt idx="391">
                  <c:v>10.382591281829088</c:v>
                </c:pt>
                <c:pt idx="392">
                  <c:v>10.379828849764753</c:v>
                </c:pt>
                <c:pt idx="393">
                  <c:v>10.38633726113386</c:v>
                </c:pt>
                <c:pt idx="394">
                  <c:v>10.385822416652434</c:v>
                </c:pt>
                <c:pt idx="395">
                  <c:v>10.384757514269834</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10.380655758000268</c:v>
                </c:pt>
                <c:pt idx="405">
                  <c:v>10.377836255910871</c:v>
                </c:pt>
                <c:pt idx="406">
                  <c:v>10.373514719332031</c:v>
                </c:pt>
                <c:pt idx="407">
                  <c:v>10.371801404324232</c:v>
                </c:pt>
                <c:pt idx="408">
                  <c:v>10.370339440277888</c:v>
                </c:pt>
                <c:pt idx="409">
                  <c:v>10.369008615863574</c:v>
                </c:pt>
                <c:pt idx="410">
                  <c:v>10.368323775562768</c:v>
                </c:pt>
                <c:pt idx="411">
                  <c:v>10.373022945711782</c:v>
                </c:pt>
                <c:pt idx="412">
                  <c:v>10.370181587017029</c:v>
                </c:pt>
                <c:pt idx="413">
                  <c:v>10.368930903489026</c:v>
                </c:pt>
                <c:pt idx="414">
                  <c:v>10.366425893665488</c:v>
                </c:pt>
                <c:pt idx="415">
                  <c:v>10.364756291868382</c:v>
                </c:pt>
                <c:pt idx="416">
                  <c:v>10.364259661224652</c:v>
                </c:pt>
                <c:pt idx="417">
                  <c:v>10.362745484176656</c:v>
                </c:pt>
                <c:pt idx="418">
                  <c:v>10.359935696134126</c:v>
                </c:pt>
                <c:pt idx="419">
                  <c:v>10.363244543332026</c:v>
                </c:pt>
                <c:pt idx="420">
                  <c:v>10.359534991702811</c:v>
                </c:pt>
                <c:pt idx="421">
                  <c:v>10.355648158719159</c:v>
                </c:pt>
                <c:pt idx="422">
                  <c:v>10.353639779539192</c:v>
                </c:pt>
                <c:pt idx="423">
                  <c:v>10.349547737316422</c:v>
                </c:pt>
                <c:pt idx="424">
                  <c:v>10.347203009265385</c:v>
                </c:pt>
                <c:pt idx="425">
                  <c:v>10.346807161857448</c:v>
                </c:pt>
                <c:pt idx="426">
                  <c:v>10.34540348209201</c:v>
                </c:pt>
                <c:pt idx="427">
                  <c:v>10.343296748188024</c:v>
                </c:pt>
                <c:pt idx="428">
                  <c:v>10.349672805669238</c:v>
                </c:pt>
                <c:pt idx="429">
                  <c:v>10.346960158094848</c:v>
                </c:pt>
                <c:pt idx="430">
                  <c:v>10.344132156214513</c:v>
                </c:pt>
                <c:pt idx="431">
                  <c:v>10.34210799170847</c:v>
                </c:pt>
                <c:pt idx="432">
                  <c:v>10.330493634479822</c:v>
                </c:pt>
                <c:pt idx="433">
                  <c:v>10.326626229589788</c:v>
                </c:pt>
                <c:pt idx="434">
                  <c:v>10.323453379047406</c:v>
                </c:pt>
                <c:pt idx="435">
                  <c:v>10.329992146812755</c:v>
                </c:pt>
                <c:pt idx="436">
                  <c:v>10.328718392423568</c:v>
                </c:pt>
                <c:pt idx="437">
                  <c:v>10.32736206863639</c:v>
                </c:pt>
                <c:pt idx="438">
                  <c:v>10.320745588496402</c:v>
                </c:pt>
                <c:pt idx="439">
                  <c:v>10.319211983354718</c:v>
                </c:pt>
                <c:pt idx="440">
                  <c:v>10.31853807135667</c:v>
                </c:pt>
                <c:pt idx="441">
                  <c:v>10.316873326582936</c:v>
                </c:pt>
                <c:pt idx="442">
                  <c:v>10.315945635111706</c:v>
                </c:pt>
                <c:pt idx="443">
                  <c:v>10.31949126220082</c:v>
                </c:pt>
                <c:pt idx="444">
                  <c:v>10.317828945938809</c:v>
                </c:pt>
                <c:pt idx="445">
                  <c:v>10.317082178589574</c:v>
                </c:pt>
                <c:pt idx="446">
                  <c:v>10.30960721956194</c:v>
                </c:pt>
                <c:pt idx="447">
                  <c:v>10.308190182982058</c:v>
                </c:pt>
                <c:pt idx="448">
                  <c:v>10.30572888636917</c:v>
                </c:pt>
                <c:pt idx="449">
                  <c:v>10.303274875291422</c:v>
                </c:pt>
                <c:pt idx="450">
                  <c:v>10.303097593936968</c:v>
                </c:pt>
                <c:pt idx="451">
                  <c:v>10.306111376962702</c:v>
                </c:pt>
                <c:pt idx="452">
                  <c:v>10.306808359822064</c:v>
                </c:pt>
                <c:pt idx="453">
                  <c:v>10.305889168141714</c:v>
                </c:pt>
                <c:pt idx="454">
                  <c:v>10.305534605432811</c:v>
                </c:pt>
                <c:pt idx="455">
                  <c:v>10.302777030391866</c:v>
                </c:pt>
                <c:pt idx="456">
                  <c:v>10.302679889923708</c:v>
                </c:pt>
                <c:pt idx="457">
                  <c:v>10.300214950543239</c:v>
                </c:pt>
                <c:pt idx="458">
                  <c:v>10.296374259281951</c:v>
                </c:pt>
                <c:pt idx="459">
                  <c:v>10.293013199082367</c:v>
                </c:pt>
                <c:pt idx="460">
                  <c:v>10.29612169406461</c:v>
                </c:pt>
                <c:pt idx="461">
                  <c:v>10.296714250920624</c:v>
                </c:pt>
                <c:pt idx="462">
                  <c:v>10.295427139717034</c:v>
                </c:pt>
                <c:pt idx="463">
                  <c:v>10.295331213504671</c:v>
                </c:pt>
                <c:pt idx="464">
                  <c:v>10.29101696246093</c:v>
                </c:pt>
                <c:pt idx="465">
                  <c:v>10.287172628432085</c:v>
                </c:pt>
                <c:pt idx="466">
                  <c:v>10.286672355020883</c:v>
                </c:pt>
                <c:pt idx="467">
                  <c:v>10.285776234201776</c:v>
                </c:pt>
                <c:pt idx="468">
                  <c:v>10.284282699503255</c:v>
                </c:pt>
                <c:pt idx="469">
                  <c:v>10.285001538967975</c:v>
                </c:pt>
                <c:pt idx="470">
                  <c:v>10.282991945532112</c:v>
                </c:pt>
                <c:pt idx="471">
                  <c:v>10.281461983158019</c:v>
                </c:pt>
                <c:pt idx="472">
                  <c:v>10.278659480650555</c:v>
                </c:pt>
                <c:pt idx="473">
                  <c:v>10.273593605234169</c:v>
                </c:pt>
                <c:pt idx="474">
                  <c:v>10.270160903939299</c:v>
                </c:pt>
                <c:pt idx="475">
                  <c:v>10.268539872376326</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10.256989870707862</c:v>
                </c:pt>
                <c:pt idx="485">
                  <c:v>10.252861400809493</c:v>
                </c:pt>
                <c:pt idx="486">
                  <c:v>10.258349837262585</c:v>
                </c:pt>
                <c:pt idx="487">
                  <c:v>10.26099084374165</c:v>
                </c:pt>
                <c:pt idx="488">
                  <c:v>10.259638162722027</c:v>
                </c:pt>
                <c:pt idx="489">
                  <c:v>10.249977543159968</c:v>
                </c:pt>
                <c:pt idx="490">
                  <c:v>10.247311037307949</c:v>
                </c:pt>
                <c:pt idx="491">
                  <c:v>10.245377941990858</c:v>
                </c:pt>
                <c:pt idx="492">
                  <c:v>10.243373205578493</c:v>
                </c:pt>
                <c:pt idx="493">
                  <c:v>10.24008985775346</c:v>
                </c:pt>
                <c:pt idx="494">
                  <c:v>10.242384801314568</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10.215493891206306</c:v>
                </c:pt>
                <c:pt idx="503">
                  <c:v>10.215417393087627</c:v>
                </c:pt>
                <c:pt idx="504">
                  <c:v>10.212554177787554</c:v>
                </c:pt>
                <c:pt idx="505">
                  <c:v>10.207896292337566</c:v>
                </c:pt>
                <c:pt idx="506">
                  <c:v>10.198512523109844</c:v>
                </c:pt>
                <c:pt idx="507">
                  <c:v>10.19688663452343</c:v>
                </c:pt>
                <c:pt idx="508">
                  <c:v>10.195705163578964</c:v>
                </c:pt>
                <c:pt idx="509">
                  <c:v>10.193838852333784</c:v>
                </c:pt>
                <c:pt idx="510">
                  <c:v>10.190549433229506</c:v>
                </c:pt>
                <c:pt idx="511">
                  <c:v>10.187421510153568</c:v>
                </c:pt>
                <c:pt idx="512">
                  <c:v>10.188567767678331</c:v>
                </c:pt>
                <c:pt idx="513">
                  <c:v>10.186586102127126</c:v>
                </c:pt>
                <c:pt idx="514">
                  <c:v>10.182740553842429</c:v>
                </c:pt>
                <c:pt idx="515">
                  <c:v>10.177896887247011</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10.163838232987384</c:v>
                </c:pt>
                <c:pt idx="524">
                  <c:v>10.156415486961366</c:v>
                </c:pt>
                <c:pt idx="525">
                  <c:v>10.15408897274807</c:v>
                </c:pt>
                <c:pt idx="526">
                  <c:v>10.152289445574766</c:v>
                </c:pt>
                <c:pt idx="527">
                  <c:v>10.149808720868176</c:v>
                </c:pt>
                <c:pt idx="528">
                  <c:v>10.146033599422974</c:v>
                </c:pt>
                <c:pt idx="529">
                  <c:v>10.143952364891863</c:v>
                </c:pt>
                <c:pt idx="530">
                  <c:v>10.148344328310108</c:v>
                </c:pt>
                <c:pt idx="531">
                  <c:v>10.148519181152874</c:v>
                </c:pt>
                <c:pt idx="532">
                  <c:v>10.146945505568127</c:v>
                </c:pt>
                <c:pt idx="533">
                  <c:v>10.13987246522764</c:v>
                </c:pt>
                <c:pt idx="534">
                  <c:v>10.139962320160699</c:v>
                </c:pt>
                <c:pt idx="535">
                  <c:v>10.140301097543508</c:v>
                </c:pt>
                <c:pt idx="536">
                  <c:v>10.139355192234465</c:v>
                </c:pt>
                <c:pt idx="537">
                  <c:v>10.140848726932967</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10.149184593360051</c:v>
                </c:pt>
                <c:pt idx="549">
                  <c:v>10.148143976094502</c:v>
                </c:pt>
                <c:pt idx="550">
                  <c:v>10.145009981739335</c:v>
                </c:pt>
                <c:pt idx="551">
                  <c:v>10.14564139478262</c:v>
                </c:pt>
                <c:pt idx="552">
                  <c:v>10.146117383076762</c:v>
                </c:pt>
                <c:pt idx="553">
                  <c:v>10.145220048001798</c:v>
                </c:pt>
                <c:pt idx="554">
                  <c:v>10.144815700802917</c:v>
                </c:pt>
                <c:pt idx="555">
                  <c:v>10.148079620534302</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10.141861416313892</c:v>
                </c:pt>
                <c:pt idx="568">
                  <c:v>10.142415116982702</c:v>
                </c:pt>
                <c:pt idx="569">
                  <c:v>10.14208119662325</c:v>
                </c:pt>
                <c:pt idx="570">
                  <c:v>10.140475950386319</c:v>
                </c:pt>
                <c:pt idx="571">
                  <c:v>10.138775992192828</c:v>
                </c:pt>
                <c:pt idx="572">
                  <c:v>10.139106269784751</c:v>
                </c:pt>
                <c:pt idx="573">
                  <c:v>10.140885154608583</c:v>
                </c:pt>
                <c:pt idx="574">
                  <c:v>10.142134623880736</c:v>
                </c:pt>
                <c:pt idx="575">
                  <c:v>10.138244148129488</c:v>
                </c:pt>
                <c:pt idx="576">
                  <c:v>10.134673021667419</c:v>
                </c:pt>
                <c:pt idx="577">
                  <c:v>10.129372794871513</c:v>
                </c:pt>
                <c:pt idx="578">
                  <c:v>10.129466292572166</c:v>
                </c:pt>
                <c:pt idx="579">
                  <c:v>10.127188348592981</c:v>
                </c:pt>
                <c:pt idx="580">
                  <c:v>10.125876952272336</c:v>
                </c:pt>
                <c:pt idx="581">
                  <c:v>10.125574602565109</c:v>
                </c:pt>
                <c:pt idx="582">
                  <c:v>10.12768133646907</c:v>
                </c:pt>
                <c:pt idx="583">
                  <c:v>10.129936209587084</c:v>
                </c:pt>
                <c:pt idx="584">
                  <c:v>10.130083134545202</c:v>
                </c:pt>
                <c:pt idx="585">
                  <c:v>10.128171895833436</c:v>
                </c:pt>
                <c:pt idx="586">
                  <c:v>10.122342253485854</c:v>
                </c:pt>
                <c:pt idx="587">
                  <c:v>10.119817815568664</c:v>
                </c:pt>
                <c:pt idx="588">
                  <c:v>10.118633916112485</c:v>
                </c:pt>
                <c:pt idx="589">
                  <c:v>10.116100978404274</c:v>
                </c:pt>
                <c:pt idx="590">
                  <c:v>10.11506278965042</c:v>
                </c:pt>
                <c:pt idx="591">
                  <c:v>10.116576966698432</c:v>
                </c:pt>
                <c:pt idx="592">
                  <c:v>10.117847078320082</c:v>
                </c:pt>
                <c:pt idx="593">
                  <c:v>10.115299569541667</c:v>
                </c:pt>
                <c:pt idx="594">
                  <c:v>10.112692562226503</c:v>
                </c:pt>
                <c:pt idx="595">
                  <c:v>10.112209288397182</c:v>
                </c:pt>
                <c:pt idx="596">
                  <c:v>10.110353905454618</c:v>
                </c:pt>
                <c:pt idx="597">
                  <c:v>10.110077055120286</c:v>
                </c:pt>
                <c:pt idx="598">
                  <c:v>10.109560996383022</c:v>
                </c:pt>
                <c:pt idx="599">
                  <c:v>10.111548733213438</c:v>
                </c:pt>
                <c:pt idx="600">
                  <c:v>10.112265144166415</c:v>
                </c:pt>
                <c:pt idx="601">
                  <c:v>10.109846346508341</c:v>
                </c:pt>
                <c:pt idx="602">
                  <c:v>10.106258220464355</c:v>
                </c:pt>
                <c:pt idx="603">
                  <c:v>10.104625046342798</c:v>
                </c:pt>
                <c:pt idx="604">
                  <c:v>10.102972444127644</c:v>
                </c:pt>
                <c:pt idx="605">
                  <c:v>10.100349651486352</c:v>
                </c:pt>
                <c:pt idx="606">
                  <c:v>10.099114753284384</c:v>
                </c:pt>
                <c:pt idx="607">
                  <c:v>10.097686788401951</c:v>
                </c:pt>
                <c:pt idx="608">
                  <c:v>10.096882951027622</c:v>
                </c:pt>
                <c:pt idx="609">
                  <c:v>10.097537434932079</c:v>
                </c:pt>
                <c:pt idx="610">
                  <c:v>10.095564269171836</c:v>
                </c:pt>
                <c:pt idx="611">
                  <c:v>10.091582724231657</c:v>
                </c:pt>
                <c:pt idx="612">
                  <c:v>10.090421895636737</c:v>
                </c:pt>
                <c:pt idx="613">
                  <c:v>10.088945360520148</c:v>
                </c:pt>
                <c:pt idx="614">
                  <c:v>10.089762554708877</c:v>
                </c:pt>
                <c:pt idx="615">
                  <c:v>10.088968431381348</c:v>
                </c:pt>
                <c:pt idx="616">
                  <c:v>10.08971277021892</c:v>
                </c:pt>
                <c:pt idx="617">
                  <c:v>10.09072060257644</c:v>
                </c:pt>
                <c:pt idx="618">
                  <c:v>10.092811551154355</c:v>
                </c:pt>
                <c:pt idx="619">
                  <c:v>10.092988832508814</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10.076455524821935</c:v>
                </c:pt>
                <c:pt idx="641">
                  <c:v>10.074188509145404</c:v>
                </c:pt>
                <c:pt idx="642">
                  <c:v>10.072573548861662</c:v>
                </c:pt>
                <c:pt idx="643">
                  <c:v>10.070732736989346</c:v>
                </c:pt>
                <c:pt idx="644">
                  <c:v>10.071574216295076</c:v>
                </c:pt>
                <c:pt idx="645">
                  <c:v>10.072764187030458</c:v>
                </c:pt>
                <c:pt idx="646">
                  <c:v>10.072613619304782</c:v>
                </c:pt>
                <c:pt idx="647">
                  <c:v>10.071241510191483</c:v>
                </c:pt>
                <c:pt idx="648">
                  <c:v>10.069287772524923</c:v>
                </c:pt>
                <c:pt idx="649">
                  <c:v>10.066188991589456</c:v>
                </c:pt>
                <c:pt idx="650">
                  <c:v>10.064808382685229</c:v>
                </c:pt>
                <c:pt idx="651">
                  <c:v>10.062829145645722</c:v>
                </c:pt>
                <c:pt idx="652">
                  <c:v>10.062202589625928</c:v>
                </c:pt>
                <c:pt idx="653">
                  <c:v>10.063784765001648</c:v>
                </c:pt>
                <c:pt idx="654">
                  <c:v>10.062475797192675</c:v>
                </c:pt>
                <c:pt idx="655">
                  <c:v>10.058976311825951</c:v>
                </c:pt>
                <c:pt idx="656">
                  <c:v>10.058474824158864</c:v>
                </c:pt>
                <c:pt idx="657">
                  <c:v>10.057139142721146</c:v>
                </c:pt>
                <c:pt idx="658">
                  <c:v>10.057400207729488</c:v>
                </c:pt>
                <c:pt idx="659">
                  <c:v>10.056965504134254</c:v>
                </c:pt>
                <c:pt idx="660">
                  <c:v>10.058148189334508</c:v>
                </c:pt>
                <c:pt idx="661">
                  <c:v>10.061426680136151</c:v>
                </c:pt>
                <c:pt idx="662">
                  <c:v>10.05992828841427</c:v>
                </c:pt>
                <c:pt idx="663">
                  <c:v>10.058767459819336</c:v>
                </c:pt>
                <c:pt idx="664">
                  <c:v>10.055155048658314</c:v>
                </c:pt>
                <c:pt idx="665">
                  <c:v>10.054036719018212</c:v>
                </c:pt>
                <c:pt idx="666">
                  <c:v>10.053928650247316</c:v>
                </c:pt>
                <c:pt idx="667">
                  <c:v>10.052641539043739</c:v>
                </c:pt>
                <c:pt idx="668">
                  <c:v>10.055383328758539</c:v>
                </c:pt>
                <c:pt idx="669">
                  <c:v>10.053654228424696</c:v>
                </c:pt>
                <c:pt idx="670">
                  <c:v>10.047188316010368</c:v>
                </c:pt>
                <c:pt idx="671">
                  <c:v>10.04515929448096</c:v>
                </c:pt>
                <c:pt idx="672">
                  <c:v>10.044175747240452</c:v>
                </c:pt>
                <c:pt idx="673">
                  <c:v>10.04376775727404</c:v>
                </c:pt>
                <c:pt idx="674">
                  <c:v>10.043495763963094</c:v>
                </c:pt>
                <c:pt idx="675">
                  <c:v>10.042406576463478</c:v>
                </c:pt>
                <c:pt idx="676">
                  <c:v>10.041548097575753</c:v>
                </c:pt>
                <c:pt idx="677">
                  <c:v>10.045337790091239</c:v>
                </c:pt>
                <c:pt idx="678">
                  <c:v>10.0436171895483</c:v>
                </c:pt>
                <c:pt idx="679">
                  <c:v>10.040451624540992</c:v>
                </c:pt>
                <c:pt idx="680">
                  <c:v>10.038513672200493</c:v>
                </c:pt>
                <c:pt idx="681">
                  <c:v>10.036768786540483</c:v>
                </c:pt>
                <c:pt idx="682">
                  <c:v>10.036417866599166</c:v>
                </c:pt>
                <c:pt idx="683">
                  <c:v>10.035276466097898</c:v>
                </c:pt>
                <c:pt idx="684">
                  <c:v>10.032726528807752</c:v>
                </c:pt>
                <c:pt idx="685">
                  <c:v>10.031304635204535</c:v>
                </c:pt>
                <c:pt idx="686">
                  <c:v>10.032327038632289</c:v>
                </c:pt>
                <c:pt idx="687">
                  <c:v>10.030957358030705</c:v>
                </c:pt>
                <c:pt idx="688">
                  <c:v>10.025002647330314</c:v>
                </c:pt>
                <c:pt idx="689">
                  <c:v>10.02276963081767</c:v>
                </c:pt>
                <c:pt idx="690">
                  <c:v>10.021542018150853</c:v>
                </c:pt>
                <c:pt idx="691">
                  <c:v>10.020743037799951</c:v>
                </c:pt>
                <c:pt idx="692">
                  <c:v>10.018416523586671</c:v>
                </c:pt>
                <c:pt idx="693">
                  <c:v>10.01789560782597</c:v>
                </c:pt>
                <c:pt idx="694">
                  <c:v>10.017657613678864</c:v>
                </c:pt>
                <c:pt idx="695">
                  <c:v>10.016782135209285</c:v>
                </c:pt>
                <c:pt idx="696">
                  <c:v>10.013960204608182</c:v>
                </c:pt>
                <c:pt idx="697">
                  <c:v>10.007024375178972</c:v>
                </c:pt>
                <c:pt idx="698">
                  <c:v>10.003878238265354</c:v>
                </c:pt>
                <c:pt idx="699">
                  <c:v>10.00270769562357</c:v>
                </c:pt>
                <c:pt idx="700">
                  <c:v>9.9993684920293049</c:v>
                </c:pt>
                <c:pt idx="701">
                  <c:v>9.998160307456148</c:v>
                </c:pt>
                <c:pt idx="702">
                  <c:v>9.9987407217535669</c:v>
                </c:pt>
                <c:pt idx="703">
                  <c:v>10.002644554319273</c:v>
                </c:pt>
                <c:pt idx="704">
                  <c:v>10.000182043450465</c:v>
                </c:pt>
                <c:pt idx="705">
                  <c:v>9.9929147221735679</c:v>
                </c:pt>
                <c:pt idx="706">
                  <c:v>9.9910010549500985</c:v>
                </c:pt>
                <c:pt idx="707">
                  <c:v>9.9891286724256361</c:v>
                </c:pt>
                <c:pt idx="708">
                  <c:v>9.9870328668243591</c:v>
                </c:pt>
                <c:pt idx="709">
                  <c:v>9.9861476743078867</c:v>
                </c:pt>
                <c:pt idx="710">
                  <c:v>9.9863480265235189</c:v>
                </c:pt>
                <c:pt idx="711">
                  <c:v>9.9889319629775084</c:v>
                </c:pt>
                <c:pt idx="712">
                  <c:v>9.9883139067486457</c:v>
                </c:pt>
                <c:pt idx="713">
                  <c:v>9.9818249234731642</c:v>
                </c:pt>
                <c:pt idx="714">
                  <c:v>9.9781797274041111</c:v>
                </c:pt>
                <c:pt idx="715">
                  <c:v>9.9744446764020189</c:v>
                </c:pt>
                <c:pt idx="716">
                  <c:v>9.9720477353493155</c:v>
                </c:pt>
                <c:pt idx="717">
                  <c:v>9.9682713996481489</c:v>
                </c:pt>
                <c:pt idx="718">
                  <c:v>9.9658878154098538</c:v>
                </c:pt>
                <c:pt idx="719">
                  <c:v>9.9652685449250527</c:v>
                </c:pt>
                <c:pt idx="720">
                  <c:v>9.9675307035781771</c:v>
                </c:pt>
                <c:pt idx="721">
                  <c:v>9.9640688601428309</c:v>
                </c:pt>
                <c:pt idx="722">
                  <c:v>9.9543293139503231</c:v>
                </c:pt>
                <c:pt idx="723">
                  <c:v>9.9551610792093026</c:v>
                </c:pt>
                <c:pt idx="724">
                  <c:v>9.9602779533715129</c:v>
                </c:pt>
                <c:pt idx="725">
                  <c:v>9.9592166937565008</c:v>
                </c:pt>
                <c:pt idx="726">
                  <c:v>9.9579575104374527</c:v>
                </c:pt>
                <c:pt idx="727">
                  <c:v>9.9550542246942957</c:v>
                </c:pt>
                <c:pt idx="728">
                  <c:v>9.9545272376543679</c:v>
                </c:pt>
                <c:pt idx="729">
                  <c:v>9.9506428331823926</c:v>
                </c:pt>
                <c:pt idx="730">
                  <c:v>9.9496204297545479</c:v>
                </c:pt>
                <c:pt idx="731">
                  <c:v>9.9525285725212083</c:v>
                </c:pt>
                <c:pt idx="732">
                  <c:v>9.9521837238591004</c:v>
                </c:pt>
                <c:pt idx="733">
                  <c:v>9.9524496458907858</c:v>
                </c:pt>
                <c:pt idx="734">
                  <c:v>9.9496859995706046</c:v>
                </c:pt>
                <c:pt idx="735">
                  <c:v>9.947935042631368</c:v>
                </c:pt>
                <c:pt idx="736">
                  <c:v>9.9446079815956487</c:v>
                </c:pt>
                <c:pt idx="737">
                  <c:v>9.9405535813043571</c:v>
                </c:pt>
                <c:pt idx="738">
                  <c:v>9.9387722679688189</c:v>
                </c:pt>
                <c:pt idx="739">
                  <c:v>9.9379016465226329</c:v>
                </c:pt>
                <c:pt idx="740">
                  <c:v>9.9410817826001061</c:v>
                </c:pt>
                <c:pt idx="741">
                  <c:v>9.9399003116557338</c:v>
                </c:pt>
                <c:pt idx="742">
                  <c:v>9.9379623593152644</c:v>
                </c:pt>
                <c:pt idx="743">
                  <c:v>9.9327859866162527</c:v>
                </c:pt>
                <c:pt idx="744">
                  <c:v>9.9292257884568489</c:v>
                </c:pt>
                <c:pt idx="745">
                  <c:v>9.9258999416770024</c:v>
                </c:pt>
                <c:pt idx="746">
                  <c:v>9.9243347658832306</c:v>
                </c:pt>
                <c:pt idx="747">
                  <c:v>9.9232807918032968</c:v>
                </c:pt>
                <c:pt idx="748">
                  <c:v>9.9218200420127989</c:v>
                </c:pt>
                <c:pt idx="749">
                  <c:v>9.9259982964010725</c:v>
                </c:pt>
                <c:pt idx="750">
                  <c:v>9.9250293202308182</c:v>
                </c:pt>
                <c:pt idx="751">
                  <c:v>9.9189616837361356</c:v>
                </c:pt>
                <c:pt idx="752">
                  <c:v>9.915571481396098</c:v>
                </c:pt>
                <c:pt idx="753">
                  <c:v>9.9141617303514096</c:v>
                </c:pt>
                <c:pt idx="754">
                  <c:v>9.913424677049024</c:v>
                </c:pt>
                <c:pt idx="755">
                  <c:v>9.9102943254614004</c:v>
                </c:pt>
                <c:pt idx="756">
                  <c:v>9.9074262531379365</c:v>
                </c:pt>
                <c:pt idx="757">
                  <c:v>9.9133676070239467</c:v>
                </c:pt>
                <c:pt idx="758">
                  <c:v>9.91079338461671</c:v>
                </c:pt>
                <c:pt idx="759">
                  <c:v>9.9047901036822594</c:v>
                </c:pt>
                <c:pt idx="760">
                  <c:v>9.9028023668517875</c:v>
                </c:pt>
                <c:pt idx="761">
                  <c:v>9.8995469469113768</c:v>
                </c:pt>
                <c:pt idx="762">
                  <c:v>9.8969314398052362</c:v>
                </c:pt>
                <c:pt idx="763">
                  <c:v>9.8950299151403094</c:v>
                </c:pt>
                <c:pt idx="764">
                  <c:v>9.8911722242970654</c:v>
                </c:pt>
                <c:pt idx="765">
                  <c:v>9.8868604017650501</c:v>
                </c:pt>
                <c:pt idx="766">
                  <c:v>9.8901133931937153</c:v>
                </c:pt>
                <c:pt idx="767">
                  <c:v>9.8864038415645048</c:v>
                </c:pt>
                <c:pt idx="768">
                  <c:v>9.8836511235469828</c:v>
                </c:pt>
                <c:pt idx="769">
                  <c:v>9.8784031097527105</c:v>
                </c:pt>
                <c:pt idx="770">
                  <c:v>9.8789798812826461</c:v>
                </c:pt>
                <c:pt idx="771">
                  <c:v>9.877759554150936</c:v>
                </c:pt>
                <c:pt idx="772">
                  <c:v>9.8755896789426636</c:v>
                </c:pt>
                <c:pt idx="773">
                  <c:v>9.874040288474859</c:v>
                </c:pt>
                <c:pt idx="774">
                  <c:v>9.8744980629312664</c:v>
                </c:pt>
                <c:pt idx="775">
                  <c:v>9.8719930531076727</c:v>
                </c:pt>
                <c:pt idx="776">
                  <c:v>9.8699263896468068</c:v>
                </c:pt>
                <c:pt idx="777">
                  <c:v>9.8641635313710623</c:v>
                </c:pt>
                <c:pt idx="778">
                  <c:v>9.8616099513133868</c:v>
                </c:pt>
                <c:pt idx="779">
                  <c:v>9.8591668685382921</c:v>
                </c:pt>
                <c:pt idx="780">
                  <c:v>9.856462720754875</c:v>
                </c:pt>
                <c:pt idx="781">
                  <c:v>9.8531040890670187</c:v>
                </c:pt>
                <c:pt idx="782">
                  <c:v>9.8562417261897206</c:v>
                </c:pt>
                <c:pt idx="783">
                  <c:v>9.8541811340081225</c:v>
                </c:pt>
                <c:pt idx="784">
                  <c:v>9.8511600654472513</c:v>
                </c:pt>
                <c:pt idx="785">
                  <c:v>9.8473473020705367</c:v>
                </c:pt>
                <c:pt idx="786">
                  <c:v>9.8432504028244079</c:v>
                </c:pt>
                <c:pt idx="787">
                  <c:v>9.8411412404086906</c:v>
                </c:pt>
                <c:pt idx="788">
                  <c:v>9.8411169552916391</c:v>
                </c:pt>
                <c:pt idx="789">
                  <c:v>9.8396052067553708</c:v>
                </c:pt>
                <c:pt idx="790">
                  <c:v>9.8371062682109898</c:v>
                </c:pt>
                <c:pt idx="791">
                  <c:v>9.8388402255683225</c:v>
                </c:pt>
                <c:pt idx="792">
                  <c:v>9.8353565255276809</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9.8257493332231238</c:v>
                </c:pt>
                <c:pt idx="802">
                  <c:v>9.8190162845213056</c:v>
                </c:pt>
                <c:pt idx="803">
                  <c:v>9.8178093142039238</c:v>
                </c:pt>
                <c:pt idx="804">
                  <c:v>9.8153443748234768</c:v>
                </c:pt>
                <c:pt idx="805">
                  <c:v>9.8134853491133747</c:v>
                </c:pt>
                <c:pt idx="806">
                  <c:v>9.8112656894150607</c:v>
                </c:pt>
                <c:pt idx="807">
                  <c:v>9.8085833982370758</c:v>
                </c:pt>
                <c:pt idx="808">
                  <c:v>9.8060383179703248</c:v>
                </c:pt>
                <c:pt idx="809">
                  <c:v>9.8095839450594298</c:v>
                </c:pt>
                <c:pt idx="810">
                  <c:v>9.8048835606546305</c:v>
                </c:pt>
                <c:pt idx="811">
                  <c:v>9.7971268942691978</c:v>
                </c:pt>
                <c:pt idx="812">
                  <c:v>9.7950140890859245</c:v>
                </c:pt>
                <c:pt idx="813">
                  <c:v>9.7891953750410323</c:v>
                </c:pt>
                <c:pt idx="814">
                  <c:v>9.7849199801845437</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9.763583076345407</c:v>
                </c:pt>
                <c:pt idx="826">
                  <c:v>9.7611667071989814</c:v>
                </c:pt>
                <c:pt idx="827">
                  <c:v>9.763640146370431</c:v>
                </c:pt>
                <c:pt idx="828">
                  <c:v>9.7615382694898347</c:v>
                </c:pt>
                <c:pt idx="829">
                  <c:v>9.7609311415636455</c:v>
                </c:pt>
                <c:pt idx="830">
                  <c:v>9.757579795410857</c:v>
                </c:pt>
                <c:pt idx="831">
                  <c:v>9.7539746697849505</c:v>
                </c:pt>
                <c:pt idx="832">
                  <c:v>9.7510495274364075</c:v>
                </c:pt>
                <c:pt idx="833">
                  <c:v>9.7481158852968441</c:v>
                </c:pt>
                <c:pt idx="834">
                  <c:v>9.7458707262257089</c:v>
                </c:pt>
                <c:pt idx="835">
                  <c:v>9.7503707584148689</c:v>
                </c:pt>
                <c:pt idx="836">
                  <c:v>9.7489379365090088</c:v>
                </c:pt>
                <c:pt idx="837">
                  <c:v>9.7466733493441673</c:v>
                </c:pt>
                <c:pt idx="838">
                  <c:v>9.7452113852978322</c:v>
                </c:pt>
                <c:pt idx="839">
                  <c:v>9.7439619160256683</c:v>
                </c:pt>
                <c:pt idx="840">
                  <c:v>9.743838061928713</c:v>
                </c:pt>
                <c:pt idx="841">
                  <c:v>9.7418648961684688</c:v>
                </c:pt>
                <c:pt idx="842">
                  <c:v>9.7407064960852523</c:v>
                </c:pt>
                <c:pt idx="843">
                  <c:v>9.7389081831677426</c:v>
                </c:pt>
                <c:pt idx="844">
                  <c:v>9.7437882774387958</c:v>
                </c:pt>
                <c:pt idx="845">
                  <c:v>9.7424185968372168</c:v>
                </c:pt>
                <c:pt idx="846">
                  <c:v>9.7422643863439617</c:v>
                </c:pt>
                <c:pt idx="847">
                  <c:v>9.7419280374728121</c:v>
                </c:pt>
                <c:pt idx="848">
                  <c:v>9.7403980750987351</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9.7412711250566133</c:v>
                </c:pt>
                <c:pt idx="858">
                  <c:v>9.7387819005591041</c:v>
                </c:pt>
                <c:pt idx="859">
                  <c:v>9.7377400690377414</c:v>
                </c:pt>
                <c:pt idx="860">
                  <c:v>9.7373952203756122</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9.7288626445004667</c:v>
                </c:pt>
                <c:pt idx="871">
                  <c:v>9.7315085080029888</c:v>
                </c:pt>
                <c:pt idx="872">
                  <c:v>9.7295620558715239</c:v>
                </c:pt>
                <c:pt idx="873">
                  <c:v>9.7260249285733185</c:v>
                </c:pt>
                <c:pt idx="874">
                  <c:v>9.7219887421197591</c:v>
                </c:pt>
                <c:pt idx="875">
                  <c:v>9.7212759739343486</c:v>
                </c:pt>
                <c:pt idx="876">
                  <c:v>9.7185487552898309</c:v>
                </c:pt>
                <c:pt idx="877">
                  <c:v>9.716618088484438</c:v>
                </c:pt>
                <c:pt idx="878">
                  <c:v>9.7152314083009657</c:v>
                </c:pt>
                <c:pt idx="879">
                  <c:v>9.7152034804162959</c:v>
                </c:pt>
                <c:pt idx="880">
                  <c:v>9.7188037490187895</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9.6954560374880288</c:v>
                </c:pt>
                <c:pt idx="896">
                  <c:v>9.6996889333896608</c:v>
                </c:pt>
                <c:pt idx="897">
                  <c:v>9.7007878349360794</c:v>
                </c:pt>
                <c:pt idx="898">
                  <c:v>9.6984431068850085</c:v>
                </c:pt>
                <c:pt idx="899">
                  <c:v>9.6974862732733094</c:v>
                </c:pt>
                <c:pt idx="900">
                  <c:v>9.6946157724380999</c:v>
                </c:pt>
                <c:pt idx="901">
                  <c:v>9.6919723374473108</c:v>
                </c:pt>
                <c:pt idx="902">
                  <c:v>9.6911806426314993</c:v>
                </c:pt>
                <c:pt idx="903">
                  <c:v>9.6904897310514713</c:v>
                </c:pt>
                <c:pt idx="904">
                  <c:v>9.689722321352761</c:v>
                </c:pt>
                <c:pt idx="905">
                  <c:v>9.6931137379485719</c:v>
                </c:pt>
                <c:pt idx="906">
                  <c:v>9.6944494193863378</c:v>
                </c:pt>
                <c:pt idx="907">
                  <c:v>9.6920026938436532</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9.7052052977272947</c:v>
                </c:pt>
                <c:pt idx="918">
                  <c:v>9.7057164994411806</c:v>
                </c:pt>
                <c:pt idx="919">
                  <c:v>9.7061888449677696</c:v>
                </c:pt>
                <c:pt idx="920">
                  <c:v>9.7062216298757598</c:v>
                </c:pt>
                <c:pt idx="921">
                  <c:v>9.7066502621917152</c:v>
                </c:pt>
                <c:pt idx="922">
                  <c:v>9.7107714465548849</c:v>
                </c:pt>
                <c:pt idx="923">
                  <c:v>9.7121484126915689</c:v>
                </c:pt>
                <c:pt idx="924">
                  <c:v>9.7118837049157118</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9.7133881679169125</c:v>
                </c:pt>
                <c:pt idx="936">
                  <c:v>9.7124434768637258</c:v>
                </c:pt>
                <c:pt idx="937">
                  <c:v>9.710688877156926</c:v>
                </c:pt>
                <c:pt idx="938">
                  <c:v>9.7071226077182899</c:v>
                </c:pt>
                <c:pt idx="939">
                  <c:v>9.7022850124021573</c:v>
                </c:pt>
                <c:pt idx="940">
                  <c:v>9.7028581411645174</c:v>
                </c:pt>
                <c:pt idx="941">
                  <c:v>9.7009821158724634</c:v>
                </c:pt>
                <c:pt idx="942">
                  <c:v>9.6854214271233587</c:v>
                </c:pt>
                <c:pt idx="943">
                  <c:v>9.6851421482773077</c:v>
                </c:pt>
                <c:pt idx="944">
                  <c:v>9.683941249239254</c:v>
                </c:pt>
                <c:pt idx="945">
                  <c:v>9.683108269724455</c:v>
                </c:pt>
                <c:pt idx="946">
                  <c:v>9.6809128951432548</c:v>
                </c:pt>
                <c:pt idx="947">
                  <c:v>9.6834409758280593</c:v>
                </c:pt>
                <c:pt idx="948">
                  <c:v>9.6838890362375878</c:v>
                </c:pt>
                <c:pt idx="949">
                  <c:v>9.6840408182191346</c:v>
                </c:pt>
                <c:pt idx="950">
                  <c:v>9.6816888046329694</c:v>
                </c:pt>
                <c:pt idx="951">
                  <c:v>9.6809371802602584</c:v>
                </c:pt>
                <c:pt idx="952">
                  <c:v>9.6811083903354689</c:v>
                </c:pt>
                <c:pt idx="953">
                  <c:v>9.6795602141236685</c:v>
                </c:pt>
                <c:pt idx="954">
                  <c:v>9.6787733763311898</c:v>
                </c:pt>
                <c:pt idx="955">
                  <c:v>9.6798577068074678</c:v>
                </c:pt>
                <c:pt idx="956">
                  <c:v>9.6828168483198596</c:v>
                </c:pt>
                <c:pt idx="957">
                  <c:v>9.6844961641638037</c:v>
                </c:pt>
                <c:pt idx="958">
                  <c:v>9.6833122647076522</c:v>
                </c:pt>
                <c:pt idx="959">
                  <c:v>9.6814277396246968</c:v>
                </c:pt>
                <c:pt idx="960">
                  <c:v>9.679991274951206</c:v>
                </c:pt>
                <c:pt idx="961">
                  <c:v>9.6795820707290012</c:v>
                </c:pt>
                <c:pt idx="962">
                  <c:v>9.6770515615324051</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9.6559004388387049</c:v>
                </c:pt>
                <c:pt idx="971">
                  <c:v>9.6527530876691507</c:v>
                </c:pt>
                <c:pt idx="972">
                  <c:v>9.649395670237098</c:v>
                </c:pt>
                <c:pt idx="973">
                  <c:v>9.6509195613319321</c:v>
                </c:pt>
                <c:pt idx="974">
                  <c:v>9.6520221056459867</c:v>
                </c:pt>
                <c:pt idx="975">
                  <c:v>9.6477952810236189</c:v>
                </c:pt>
                <c:pt idx="976">
                  <c:v>9.6447147139259073</c:v>
                </c:pt>
                <c:pt idx="977">
                  <c:v>9.6429795423127551</c:v>
                </c:pt>
                <c:pt idx="978">
                  <c:v>9.6390198539779561</c:v>
                </c:pt>
                <c:pt idx="979">
                  <c:v>9.6344238955764219</c:v>
                </c:pt>
                <c:pt idx="980">
                  <c:v>9.6324021595821296</c:v>
                </c:pt>
                <c:pt idx="981">
                  <c:v>9.6301193585795009</c:v>
                </c:pt>
                <c:pt idx="982">
                  <c:v>9.6309001250926567</c:v>
                </c:pt>
                <c:pt idx="983">
                  <c:v>9.6317379616308489</c:v>
                </c:pt>
                <c:pt idx="984">
                  <c:v>9.6254833297348927</c:v>
                </c:pt>
                <c:pt idx="985">
                  <c:v>9.6244329984225203</c:v>
                </c:pt>
                <c:pt idx="986">
                  <c:v>9.6234615937405685</c:v>
                </c:pt>
                <c:pt idx="987">
                  <c:v>9.6226893270184348</c:v>
                </c:pt>
                <c:pt idx="988">
                  <c:v>9.6227998243009747</c:v>
                </c:pt>
                <c:pt idx="989">
                  <c:v>9.6227791819514898</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9.6194861200796478</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9.6259605322849247</c:v>
                </c:pt>
                <c:pt idx="1016">
                  <c:v>9.6291005979193347</c:v>
                </c:pt>
                <c:pt idx="1017">
                  <c:v>9.6297781526850059</c:v>
                </c:pt>
                <c:pt idx="1018">
                  <c:v>9.6220421286490563</c:v>
                </c:pt>
                <c:pt idx="1019">
                  <c:v>9.6208254442848595</c:v>
                </c:pt>
                <c:pt idx="1020">
                  <c:v>9.6202426014757219</c:v>
                </c:pt>
                <c:pt idx="1021">
                  <c:v>9.6163666967947421</c:v>
                </c:pt>
                <c:pt idx="1022">
                  <c:v>9.6146473105076549</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9.6073217049498094</c:v>
                </c:pt>
                <c:pt idx="1036">
                  <c:v>9.6047644821245939</c:v>
                </c:pt>
                <c:pt idx="1037">
                  <c:v>9.6017009146088554</c:v>
                </c:pt>
                <c:pt idx="1038">
                  <c:v>9.6009687183298649</c:v>
                </c:pt>
                <c:pt idx="1039">
                  <c:v>9.5984236380631103</c:v>
                </c:pt>
                <c:pt idx="1040">
                  <c:v>9.5957729175372233</c:v>
                </c:pt>
                <c:pt idx="1041">
                  <c:v>9.5972190962574899</c:v>
                </c:pt>
                <c:pt idx="1042">
                  <c:v>9.6000592406963534</c:v>
                </c:pt>
                <c:pt idx="1043">
                  <c:v>9.5974425193343649</c:v>
                </c:pt>
                <c:pt idx="1044">
                  <c:v>9.5980824321685816</c:v>
                </c:pt>
                <c:pt idx="1045">
                  <c:v>9.5982706418257013</c:v>
                </c:pt>
                <c:pt idx="1046">
                  <c:v>9.5980399332137551</c:v>
                </c:pt>
                <c:pt idx="1047">
                  <c:v>9.598412709760451</c:v>
                </c:pt>
                <c:pt idx="1048">
                  <c:v>9.5991133353873206</c:v>
                </c:pt>
                <c:pt idx="1049">
                  <c:v>9.5994059710477728</c:v>
                </c:pt>
                <c:pt idx="1050">
                  <c:v>9.6015612751858299</c:v>
                </c:pt>
                <c:pt idx="1051">
                  <c:v>9.6026868903610563</c:v>
                </c:pt>
                <c:pt idx="1052">
                  <c:v>9.6018369112643747</c:v>
                </c:pt>
                <c:pt idx="1053">
                  <c:v>9.59771086987773</c:v>
                </c:pt>
                <c:pt idx="1054">
                  <c:v>9.5960364110572662</c:v>
                </c:pt>
                <c:pt idx="1055">
                  <c:v>9.5939466767351167</c:v>
                </c:pt>
                <c:pt idx="1056">
                  <c:v>9.5922697894029216</c:v>
                </c:pt>
                <c:pt idx="1057">
                  <c:v>9.5902261968032292</c:v>
                </c:pt>
                <c:pt idx="1058">
                  <c:v>9.5903731217613597</c:v>
                </c:pt>
                <c:pt idx="1059">
                  <c:v>9.5916068057075048</c:v>
                </c:pt>
                <c:pt idx="1060">
                  <c:v>9.5941506717183671</c:v>
                </c:pt>
                <c:pt idx="1061">
                  <c:v>9.5904617624386219</c:v>
                </c:pt>
                <c:pt idx="1062">
                  <c:v>9.5887703040361263</c:v>
                </c:pt>
                <c:pt idx="1063">
                  <c:v>9.5867109261103849</c:v>
                </c:pt>
                <c:pt idx="1064">
                  <c:v>9.5838246399491567</c:v>
                </c:pt>
                <c:pt idx="1065">
                  <c:v>9.5815005542475546</c:v>
                </c:pt>
                <c:pt idx="1066">
                  <c:v>9.5806007906609096</c:v>
                </c:pt>
                <c:pt idx="1067">
                  <c:v>9.5794278195074885</c:v>
                </c:pt>
                <c:pt idx="1068">
                  <c:v>9.583150727951061</c:v>
                </c:pt>
                <c:pt idx="1069">
                  <c:v>9.5823068201336206</c:v>
                </c:pt>
                <c:pt idx="1070">
                  <c:v>9.5797532400758882</c:v>
                </c:pt>
                <c:pt idx="1071">
                  <c:v>9.5779792122754657</c:v>
                </c:pt>
                <c:pt idx="1072">
                  <c:v>9.5779124282035859</c:v>
                </c:pt>
                <c:pt idx="1073">
                  <c:v>9.5774777246084142</c:v>
                </c:pt>
                <c:pt idx="1074">
                  <c:v>9.5777788600598157</c:v>
                </c:pt>
                <c:pt idx="1075">
                  <c:v>9.5790052584708008</c:v>
                </c:pt>
                <c:pt idx="1076">
                  <c:v>9.5807926430855872</c:v>
                </c:pt>
                <c:pt idx="1077">
                  <c:v>9.5852756756928414</c:v>
                </c:pt>
                <c:pt idx="1078">
                  <c:v>9.5876616884428589</c:v>
                </c:pt>
                <c:pt idx="1079">
                  <c:v>9.5896457825057837</c:v>
                </c:pt>
                <c:pt idx="1080">
                  <c:v>9.5921762917022768</c:v>
                </c:pt>
                <c:pt idx="1081">
                  <c:v>9.593192623850781</c:v>
                </c:pt>
                <c:pt idx="1082">
                  <c:v>9.5936394700045025</c:v>
                </c:pt>
                <c:pt idx="1083">
                  <c:v>9.5928842028642993</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9.5935872570028646</c:v>
                </c:pt>
                <c:pt idx="1094">
                  <c:v>9.5986118477202496</c:v>
                </c:pt>
                <c:pt idx="1095">
                  <c:v>9.5950686491428172</c:v>
                </c:pt>
                <c:pt idx="1096">
                  <c:v>9.5950492210491767</c:v>
                </c:pt>
                <c:pt idx="1097">
                  <c:v>9.5934087613925136</c:v>
                </c:pt>
                <c:pt idx="1098">
                  <c:v>9.5921629348879449</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9.588662235265323</c:v>
                </c:pt>
                <c:pt idx="1107">
                  <c:v>9.587769757213735</c:v>
                </c:pt>
                <c:pt idx="1108">
                  <c:v>9.5863223642376312</c:v>
                </c:pt>
                <c:pt idx="1109">
                  <c:v>9.5865287877325098</c:v>
                </c:pt>
                <c:pt idx="1110">
                  <c:v>9.587275555081801</c:v>
                </c:pt>
                <c:pt idx="1111">
                  <c:v>9.5887970176649642</c:v>
                </c:pt>
                <c:pt idx="1112">
                  <c:v>9.592284360473144</c:v>
                </c:pt>
                <c:pt idx="1113">
                  <c:v>9.5894247879406578</c:v>
                </c:pt>
                <c:pt idx="1114">
                  <c:v>9.5869574200484351</c:v>
                </c:pt>
                <c:pt idx="1115">
                  <c:v>9.5833073669560029</c:v>
                </c:pt>
                <c:pt idx="1116">
                  <c:v>9.5791193985209517</c:v>
                </c:pt>
                <c:pt idx="1117">
                  <c:v>9.5759550477694226</c:v>
                </c:pt>
                <c:pt idx="1118">
                  <c:v>9.5744760841411818</c:v>
                </c:pt>
                <c:pt idx="1119">
                  <c:v>9.5716662960986323</c:v>
                </c:pt>
                <c:pt idx="1120">
                  <c:v>9.5724300630298362</c:v>
                </c:pt>
                <c:pt idx="1121">
                  <c:v>9.5767564566320527</c:v>
                </c:pt>
                <c:pt idx="1122">
                  <c:v>9.5747954334303671</c:v>
                </c:pt>
                <c:pt idx="1123">
                  <c:v>9.5728623381132767</c:v>
                </c:pt>
                <c:pt idx="1124">
                  <c:v>9.5715922264916227</c:v>
                </c:pt>
                <c:pt idx="1125">
                  <c:v>9.5697489861075695</c:v>
                </c:pt>
                <c:pt idx="1126">
                  <c:v>9.5675888249460748</c:v>
                </c:pt>
                <c:pt idx="1127">
                  <c:v>9.5647086100640877</c:v>
                </c:pt>
                <c:pt idx="1128">
                  <c:v>9.5610136295050836</c:v>
                </c:pt>
                <c:pt idx="1129">
                  <c:v>9.5597896596058423</c:v>
                </c:pt>
                <c:pt idx="1130">
                  <c:v>9.5632017185512126</c:v>
                </c:pt>
                <c:pt idx="1131">
                  <c:v>9.5631859332251228</c:v>
                </c:pt>
                <c:pt idx="1132">
                  <c:v>9.5587368997817652</c:v>
                </c:pt>
                <c:pt idx="1133">
                  <c:v>9.5566022379931823</c:v>
                </c:pt>
                <c:pt idx="1134">
                  <c:v>9.5542696525006097</c:v>
                </c:pt>
                <c:pt idx="1135">
                  <c:v>9.5501278257878823</c:v>
                </c:pt>
                <c:pt idx="1136">
                  <c:v>9.5470023312237373</c:v>
                </c:pt>
                <c:pt idx="1137">
                  <c:v>9.5438197666344067</c:v>
                </c:pt>
                <c:pt idx="1138">
                  <c:v>9.5413645413007639</c:v>
                </c:pt>
                <c:pt idx="1139">
                  <c:v>9.5423517313088109</c:v>
                </c:pt>
                <c:pt idx="1140">
                  <c:v>9.5386737503317711</c:v>
                </c:pt>
                <c:pt idx="1141">
                  <c:v>9.5361177417623679</c:v>
                </c:pt>
                <c:pt idx="1142">
                  <c:v>9.5324944022987097</c:v>
                </c:pt>
                <c:pt idx="1143">
                  <c:v>9.5303706688127399</c:v>
                </c:pt>
                <c:pt idx="1144">
                  <c:v>9.528509214590926</c:v>
                </c:pt>
                <c:pt idx="1145">
                  <c:v>9.5271237486632661</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9.509833959580325</c:v>
                </c:pt>
                <c:pt idx="1162">
                  <c:v>9.5077381539789947</c:v>
                </c:pt>
                <c:pt idx="1163">
                  <c:v>9.5127032461596368</c:v>
                </c:pt>
                <c:pt idx="1164">
                  <c:v>9.5095255385937776</c:v>
                </c:pt>
                <c:pt idx="1165">
                  <c:v>9.5075693724154888</c:v>
                </c:pt>
                <c:pt idx="1166">
                  <c:v>9.5051967164798494</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9.4968341364240541</c:v>
                </c:pt>
                <c:pt idx="1175">
                  <c:v>9.4958481606717999</c:v>
                </c:pt>
                <c:pt idx="1176">
                  <c:v>9.4964565028539116</c:v>
                </c:pt>
                <c:pt idx="1177">
                  <c:v>9.4962209372185207</c:v>
                </c:pt>
                <c:pt idx="1178">
                  <c:v>9.4959258730463745</c:v>
                </c:pt>
                <c:pt idx="1179">
                  <c:v>9.4952228189078163</c:v>
                </c:pt>
                <c:pt idx="1180">
                  <c:v>9.5004210482121589</c:v>
                </c:pt>
                <c:pt idx="1181">
                  <c:v>9.4996718523511809</c:v>
                </c:pt>
                <c:pt idx="1182">
                  <c:v>9.4971996274356201</c:v>
                </c:pt>
                <c:pt idx="1183">
                  <c:v>9.4945768347943496</c:v>
                </c:pt>
                <c:pt idx="1184">
                  <c:v>9.491941899594508</c:v>
                </c:pt>
                <c:pt idx="1185">
                  <c:v>9.4897562390601617</c:v>
                </c:pt>
                <c:pt idx="1186">
                  <c:v>9.4877393600891793</c:v>
                </c:pt>
                <c:pt idx="1187">
                  <c:v>9.4850558546553234</c:v>
                </c:pt>
                <c:pt idx="1188">
                  <c:v>9.4815842971731517</c:v>
                </c:pt>
                <c:pt idx="1189">
                  <c:v>9.4848020751821327</c:v>
                </c:pt>
                <c:pt idx="1190">
                  <c:v>9.4843345866789548</c:v>
                </c:pt>
                <c:pt idx="1191">
                  <c:v>9.4807076044476748</c:v>
                </c:pt>
                <c:pt idx="1192">
                  <c:v>9.4784138751423797</c:v>
                </c:pt>
                <c:pt idx="1193">
                  <c:v>9.4763399261464567</c:v>
                </c:pt>
                <c:pt idx="1194">
                  <c:v>9.4734244978447251</c:v>
                </c:pt>
                <c:pt idx="1195">
                  <c:v>9.4712934788236396</c:v>
                </c:pt>
                <c:pt idx="1196">
                  <c:v>9.4671091531561018</c:v>
                </c:pt>
                <c:pt idx="1197">
                  <c:v>9.4626807620622611</c:v>
                </c:pt>
                <c:pt idx="1198">
                  <c:v>9.465771043206729</c:v>
                </c:pt>
                <c:pt idx="1199">
                  <c:v>9.4576816707177347</c:v>
                </c:pt>
                <c:pt idx="1200">
                  <c:v>9.4553587992720054</c:v>
                </c:pt>
                <c:pt idx="1201">
                  <c:v>9.4533710624415139</c:v>
                </c:pt>
                <c:pt idx="1202">
                  <c:v>9.4519066698835168</c:v>
                </c:pt>
                <c:pt idx="1203">
                  <c:v>9.4496833674176628</c:v>
                </c:pt>
                <c:pt idx="1204">
                  <c:v>9.4469537202613569</c:v>
                </c:pt>
                <c:pt idx="1205">
                  <c:v>9.444828772519525</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9.4296675739459612</c:v>
                </c:pt>
                <c:pt idx="1221">
                  <c:v>9.4310384688033349</c:v>
                </c:pt>
                <c:pt idx="1222">
                  <c:v>9.4297756427168089</c:v>
                </c:pt>
                <c:pt idx="1223">
                  <c:v>9.4349860145796747</c:v>
                </c:pt>
                <c:pt idx="1224">
                  <c:v>9.4348900883672826</c:v>
                </c:pt>
                <c:pt idx="1225">
                  <c:v>9.4318593057595699</c:v>
                </c:pt>
                <c:pt idx="1226">
                  <c:v>9.4307458331428968</c:v>
                </c:pt>
                <c:pt idx="1227">
                  <c:v>9.4307349048402571</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9.4058645164704515</c:v>
                </c:pt>
                <c:pt idx="1237">
                  <c:v>9.4042908408856363</c:v>
                </c:pt>
                <c:pt idx="1238">
                  <c:v>9.4070666297643548</c:v>
                </c:pt>
                <c:pt idx="1239">
                  <c:v>9.4024160298494923</c:v>
                </c:pt>
                <c:pt idx="1240">
                  <c:v>9.3997094535543706</c:v>
                </c:pt>
                <c:pt idx="1241">
                  <c:v>9.396174754767884</c:v>
                </c:pt>
                <c:pt idx="1242">
                  <c:v>9.3939684518839925</c:v>
                </c:pt>
                <c:pt idx="1243">
                  <c:v>9.3907640306893754</c:v>
                </c:pt>
                <c:pt idx="1244">
                  <c:v>9.3887847936499416</c:v>
                </c:pt>
                <c:pt idx="1245">
                  <c:v>9.3855208739185549</c:v>
                </c:pt>
                <c:pt idx="1246">
                  <c:v>9.3814628308596824</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9.3598381483834512</c:v>
                </c:pt>
                <c:pt idx="1257">
                  <c:v>9.3530358870980272</c:v>
                </c:pt>
                <c:pt idx="1258">
                  <c:v>9.3497221828766719</c:v>
                </c:pt>
                <c:pt idx="1259">
                  <c:v>9.3477271605110932</c:v>
                </c:pt>
                <c:pt idx="1260">
                  <c:v>9.3443551720088696</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9.3295995348899812</c:v>
                </c:pt>
                <c:pt idx="1269">
                  <c:v>9.3259992662874645</c:v>
                </c:pt>
                <c:pt idx="1270">
                  <c:v>9.3230838379857222</c:v>
                </c:pt>
                <c:pt idx="1271">
                  <c:v>9.3208447501938156</c:v>
                </c:pt>
                <c:pt idx="1272">
                  <c:v>9.3185048791661664</c:v>
                </c:pt>
                <c:pt idx="1273">
                  <c:v>9.3164442869845345</c:v>
                </c:pt>
                <c:pt idx="1274">
                  <c:v>9.319076793672636</c:v>
                </c:pt>
                <c:pt idx="1275">
                  <c:v>9.3133175781644866</c:v>
                </c:pt>
                <c:pt idx="1276">
                  <c:v>9.3111331318859705</c:v>
                </c:pt>
                <c:pt idx="1277">
                  <c:v>9.3099140190100726</c:v>
                </c:pt>
                <c:pt idx="1278">
                  <c:v>9.3077647861512229</c:v>
                </c:pt>
                <c:pt idx="1279">
                  <c:v>9.3050460672976527</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9.2748171678509639</c:v>
                </c:pt>
                <c:pt idx="1293">
                  <c:v>9.2672001408885425</c:v>
                </c:pt>
                <c:pt idx="1294">
                  <c:v>9.2654176132971706</c:v>
                </c:pt>
                <c:pt idx="1295">
                  <c:v>9.2626005397195108</c:v>
                </c:pt>
                <c:pt idx="1296">
                  <c:v>9.2609527945277108</c:v>
                </c:pt>
                <c:pt idx="1297">
                  <c:v>9.2588642744615157</c:v>
                </c:pt>
                <c:pt idx="1298">
                  <c:v>9.256844966978873</c:v>
                </c:pt>
                <c:pt idx="1299">
                  <c:v>9.2536684736689097</c:v>
                </c:pt>
                <c:pt idx="1300">
                  <c:v>9.2560714860008613</c:v>
                </c:pt>
                <c:pt idx="1301">
                  <c:v>9.2512751753837179</c:v>
                </c:pt>
                <c:pt idx="1302">
                  <c:v>9.2486912389297107</c:v>
                </c:pt>
                <c:pt idx="1303">
                  <c:v>9.247218346580679</c:v>
                </c:pt>
                <c:pt idx="1304">
                  <c:v>9.2442871329528611</c:v>
                </c:pt>
                <c:pt idx="1305">
                  <c:v>9.2393948961233576</c:v>
                </c:pt>
                <c:pt idx="1306">
                  <c:v>9.2357703424038089</c:v>
                </c:pt>
                <c:pt idx="1307">
                  <c:v>9.2325865635587228</c:v>
                </c:pt>
                <c:pt idx="1308">
                  <c:v>9.228770157414429</c:v>
                </c:pt>
                <c:pt idx="1309">
                  <c:v>9.229230360382541</c:v>
                </c:pt>
                <c:pt idx="1310">
                  <c:v>9.2214384805773655</c:v>
                </c:pt>
                <c:pt idx="1311">
                  <c:v>9.2161977523182657</c:v>
                </c:pt>
                <c:pt idx="1312">
                  <c:v>9.2104482508569205</c:v>
                </c:pt>
                <c:pt idx="1313">
                  <c:v>9.2055341574220861</c:v>
                </c:pt>
                <c:pt idx="1314">
                  <c:v>9.2001890031595934</c:v>
                </c:pt>
                <c:pt idx="1315">
                  <c:v>9.1941565800846536</c:v>
                </c:pt>
                <c:pt idx="1316">
                  <c:v>9.188766498355605</c:v>
                </c:pt>
                <c:pt idx="1317">
                  <c:v>9.1859688528715679</c:v>
                </c:pt>
                <c:pt idx="1318">
                  <c:v>9.189111347017711</c:v>
                </c:pt>
                <c:pt idx="1319">
                  <c:v>9.1826952190934126</c:v>
                </c:pt>
                <c:pt idx="1320">
                  <c:v>9.1791750913771182</c:v>
                </c:pt>
                <c:pt idx="1321">
                  <c:v>9.1746094893719317</c:v>
                </c:pt>
                <c:pt idx="1322">
                  <c:v>9.1688478453520901</c:v>
                </c:pt>
                <c:pt idx="1323">
                  <c:v>9.1654685713147206</c:v>
                </c:pt>
                <c:pt idx="1324">
                  <c:v>9.1611409634565675</c:v>
                </c:pt>
                <c:pt idx="1325">
                  <c:v>9.1574617682237118</c:v>
                </c:pt>
                <c:pt idx="1326">
                  <c:v>9.1532980849056447</c:v>
                </c:pt>
                <c:pt idx="1327">
                  <c:v>9.1531098752485267</c:v>
                </c:pt>
                <c:pt idx="1328">
                  <c:v>9.145203855393234</c:v>
                </c:pt>
                <c:pt idx="1329">
                  <c:v>9.1415489452773482</c:v>
                </c:pt>
                <c:pt idx="1330">
                  <c:v>9.139359641975398</c:v>
                </c:pt>
                <c:pt idx="1331">
                  <c:v>9.1360495805216573</c:v>
                </c:pt>
                <c:pt idx="1332">
                  <c:v>9.1329083006313372</c:v>
                </c:pt>
                <c:pt idx="1333">
                  <c:v>9.130013514679133</c:v>
                </c:pt>
                <c:pt idx="1334">
                  <c:v>9.1283876260927119</c:v>
                </c:pt>
                <c:pt idx="1335">
                  <c:v>9.125792761336001</c:v>
                </c:pt>
                <c:pt idx="1336">
                  <c:v>9.1255705525150148</c:v>
                </c:pt>
                <c:pt idx="1337">
                  <c:v>9.1225992684441124</c:v>
                </c:pt>
                <c:pt idx="1338">
                  <c:v>9.116158855402702</c:v>
                </c:pt>
                <c:pt idx="1339">
                  <c:v>9.1128087235057684</c:v>
                </c:pt>
                <c:pt idx="1340">
                  <c:v>9.1110237674026919</c:v>
                </c:pt>
                <c:pt idx="1341">
                  <c:v>9.1083281194102792</c:v>
                </c:pt>
                <c:pt idx="1342">
                  <c:v>9.1060003909411336</c:v>
                </c:pt>
                <c:pt idx="1343">
                  <c:v>9.1035475941192345</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9.0691829392391323</c:v>
                </c:pt>
                <c:pt idx="1359">
                  <c:v>9.0666038598085326</c:v>
                </c:pt>
                <c:pt idx="1360">
                  <c:v>9.0644169850182568</c:v>
                </c:pt>
                <c:pt idx="1361">
                  <c:v>9.0641996332206567</c:v>
                </c:pt>
                <c:pt idx="1362">
                  <c:v>9.0661545851431242</c:v>
                </c:pt>
                <c:pt idx="1363">
                  <c:v>9.0620321865240747</c:v>
                </c:pt>
                <c:pt idx="1364">
                  <c:v>9.0575297258231871</c:v>
                </c:pt>
                <c:pt idx="1365">
                  <c:v>9.0538954580567861</c:v>
                </c:pt>
                <c:pt idx="1366">
                  <c:v>9.0508598184257245</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9.0189734597404119</c:v>
                </c:pt>
                <c:pt idx="1377">
                  <c:v>9.0149154166815819</c:v>
                </c:pt>
                <c:pt idx="1378">
                  <c:v>9.0122865527610116</c:v>
                </c:pt>
                <c:pt idx="1379">
                  <c:v>9.011292077217858</c:v>
                </c:pt>
                <c:pt idx="1380">
                  <c:v>9.0076990941504818</c:v>
                </c:pt>
                <c:pt idx="1381">
                  <c:v>9.0047071677300199</c:v>
                </c:pt>
                <c:pt idx="1382">
                  <c:v>9.001726169612251</c:v>
                </c:pt>
                <c:pt idx="1383">
                  <c:v>8.9981744712438534</c:v>
                </c:pt>
                <c:pt idx="1384">
                  <c:v>8.993997431111449</c:v>
                </c:pt>
                <c:pt idx="1385">
                  <c:v>8.9904457327431011</c:v>
                </c:pt>
                <c:pt idx="1386">
                  <c:v>8.9863184771005624</c:v>
                </c:pt>
                <c:pt idx="1387">
                  <c:v>8.9831225556969727</c:v>
                </c:pt>
                <c:pt idx="1388">
                  <c:v>8.9821730076203607</c:v>
                </c:pt>
                <c:pt idx="1389">
                  <c:v>8.9732336560346226</c:v>
                </c:pt>
                <c:pt idx="1390">
                  <c:v>8.9685842703756382</c:v>
                </c:pt>
                <c:pt idx="1391">
                  <c:v>8.9643902306612588</c:v>
                </c:pt>
                <c:pt idx="1392">
                  <c:v>8.960638180077181</c:v>
                </c:pt>
                <c:pt idx="1393">
                  <c:v>8.957931603782086</c:v>
                </c:pt>
                <c:pt idx="1394">
                  <c:v>8.9554958065420962</c:v>
                </c:pt>
                <c:pt idx="1395">
                  <c:v>8.953652566158075</c:v>
                </c:pt>
                <c:pt idx="1396">
                  <c:v>8.9534170005227267</c:v>
                </c:pt>
                <c:pt idx="1397">
                  <c:v>8.9536355665761267</c:v>
                </c:pt>
                <c:pt idx="1398">
                  <c:v>8.9398914045822835</c:v>
                </c:pt>
                <c:pt idx="1399">
                  <c:v>8.9349068843080008</c:v>
                </c:pt>
                <c:pt idx="1400">
                  <c:v>8.9315907515749586</c:v>
                </c:pt>
                <c:pt idx="1401">
                  <c:v>8.929437875948592</c:v>
                </c:pt>
                <c:pt idx="1402">
                  <c:v>8.9266159453474643</c:v>
                </c:pt>
                <c:pt idx="1403">
                  <c:v>8.9222956230244836</c:v>
                </c:pt>
                <c:pt idx="1404">
                  <c:v>8.920815445140363</c:v>
                </c:pt>
                <c:pt idx="1405">
                  <c:v>8.9147708795068628</c:v>
                </c:pt>
                <c:pt idx="1406">
                  <c:v>8.9087724555957699</c:v>
                </c:pt>
                <c:pt idx="1407">
                  <c:v>8.903036310948826</c:v>
                </c:pt>
                <c:pt idx="1408">
                  <c:v>8.8989515542611599</c:v>
                </c:pt>
                <c:pt idx="1409">
                  <c:v>8.8940131757093042</c:v>
                </c:pt>
                <c:pt idx="1410">
                  <c:v>8.8916805902167226</c:v>
                </c:pt>
                <c:pt idx="1411">
                  <c:v>8.8895580709867055</c:v>
                </c:pt>
                <c:pt idx="1412">
                  <c:v>8.8900959863293227</c:v>
                </c:pt>
                <c:pt idx="1413">
                  <c:v>8.8910431058942123</c:v>
                </c:pt>
                <c:pt idx="1414">
                  <c:v>8.8862747231616357</c:v>
                </c:pt>
                <c:pt idx="1415">
                  <c:v>8.8828262365407156</c:v>
                </c:pt>
                <c:pt idx="1416">
                  <c:v>8.8804062246267872</c:v>
                </c:pt>
                <c:pt idx="1417">
                  <c:v>8.8787876215754551</c:v>
                </c:pt>
                <c:pt idx="1418">
                  <c:v>8.8779509992931196</c:v>
                </c:pt>
                <c:pt idx="1419">
                  <c:v>8.8783286328632443</c:v>
                </c:pt>
                <c:pt idx="1420">
                  <c:v>8.8764465362919953</c:v>
                </c:pt>
                <c:pt idx="1421">
                  <c:v>8.8732712572378176</c:v>
                </c:pt>
                <c:pt idx="1422">
                  <c:v>8.873645248040372</c:v>
                </c:pt>
                <c:pt idx="1423">
                  <c:v>8.8707808184844552</c:v>
                </c:pt>
                <c:pt idx="1424">
                  <c:v>8.8683377357093267</c:v>
                </c:pt>
                <c:pt idx="1425">
                  <c:v>8.8677524643884027</c:v>
                </c:pt>
                <c:pt idx="1426">
                  <c:v>8.8657392281851077</c:v>
                </c:pt>
                <c:pt idx="1427">
                  <c:v>8.8635268540219574</c:v>
                </c:pt>
                <c:pt idx="1428">
                  <c:v>8.8631055072411087</c:v>
                </c:pt>
                <c:pt idx="1429">
                  <c:v>8.8616399004272353</c:v>
                </c:pt>
                <c:pt idx="1430">
                  <c:v>8.863072722333083</c:v>
                </c:pt>
                <c:pt idx="1431">
                  <c:v>8.8618098962465623</c:v>
                </c:pt>
                <c:pt idx="1432">
                  <c:v>8.8590887488812573</c:v>
                </c:pt>
                <c:pt idx="1433">
                  <c:v>8.8556341909810428</c:v>
                </c:pt>
                <c:pt idx="1434">
                  <c:v>8.8551193464995706</c:v>
                </c:pt>
                <c:pt idx="1435">
                  <c:v>8.8528499023113554</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8.850989662345409</c:v>
                </c:pt>
                <c:pt idx="1444">
                  <c:v>8.8501651826215699</c:v>
                </c:pt>
                <c:pt idx="1445">
                  <c:v>8.8502137528557085</c:v>
                </c:pt>
                <c:pt idx="1446">
                  <c:v>8.8493164177807557</c:v>
                </c:pt>
                <c:pt idx="1447">
                  <c:v>8.8524989823700047</c:v>
                </c:pt>
                <c:pt idx="1448">
                  <c:v>8.8529846847109823</c:v>
                </c:pt>
                <c:pt idx="1449">
                  <c:v>8.852897258289671</c:v>
                </c:pt>
                <c:pt idx="1450">
                  <c:v>8.8512992975877847</c:v>
                </c:pt>
                <c:pt idx="1451">
                  <c:v>8.849568982998008</c:v>
                </c:pt>
                <c:pt idx="1452">
                  <c:v>8.8483850835418689</c:v>
                </c:pt>
                <c:pt idx="1453">
                  <c:v>8.8468223362597946</c:v>
                </c:pt>
                <c:pt idx="1454">
                  <c:v>8.8453118019793635</c:v>
                </c:pt>
                <c:pt idx="1455">
                  <c:v>8.8448673843373484</c:v>
                </c:pt>
                <c:pt idx="1456">
                  <c:v>8.8450398086684512</c:v>
                </c:pt>
                <c:pt idx="1457">
                  <c:v>8.8408287693721057</c:v>
                </c:pt>
                <c:pt idx="1458">
                  <c:v>8.8391713101335156</c:v>
                </c:pt>
                <c:pt idx="1459">
                  <c:v>8.837215143955218</c:v>
                </c:pt>
                <c:pt idx="1460">
                  <c:v>8.8358903908202322</c:v>
                </c:pt>
                <c:pt idx="1461">
                  <c:v>8.8354471874340845</c:v>
                </c:pt>
                <c:pt idx="1462">
                  <c:v>8.8335578053276809</c:v>
                </c:pt>
                <c:pt idx="1463">
                  <c:v>8.8310115108050837</c:v>
                </c:pt>
                <c:pt idx="1464">
                  <c:v>8.8298215400696876</c:v>
                </c:pt>
                <c:pt idx="1465">
                  <c:v>8.8245213132737632</c:v>
                </c:pt>
                <c:pt idx="1466">
                  <c:v>8.8235353375216192</c:v>
                </c:pt>
                <c:pt idx="1467">
                  <c:v>8.8219082346793147</c:v>
                </c:pt>
                <c:pt idx="1468">
                  <c:v>8.8199727108505339</c:v>
                </c:pt>
                <c:pt idx="1469">
                  <c:v>8.8177336230586008</c:v>
                </c:pt>
                <c:pt idx="1470">
                  <c:v>8.8141199976416846</c:v>
                </c:pt>
                <c:pt idx="1471">
                  <c:v>8.8097474623170342</c:v>
                </c:pt>
                <c:pt idx="1472">
                  <c:v>8.8078192240234028</c:v>
                </c:pt>
                <c:pt idx="1473">
                  <c:v>8.8109325760290691</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20014848"/>
        <c:axId val="224181632"/>
        <c:extLst/>
      </c:lineChart>
      <c:catAx>
        <c:axId val="2200148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4181632"/>
        <c:crosses val="autoZero"/>
        <c:auto val="1"/>
        <c:lblAlgn val="ctr"/>
        <c:lblOffset val="100"/>
        <c:noMultiLvlLbl val="0"/>
      </c:catAx>
      <c:valAx>
        <c:axId val="224181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00148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83.690987124463277</c:v>
                </c:pt>
                <c:pt idx="13">
                  <c:v>88.626609442060087</c:v>
                </c:pt>
                <c:pt idx="14">
                  <c:v>100</c:v>
                </c:pt>
                <c:pt idx="15">
                  <c:v>90.128755364806608</c:v>
                </c:pt>
                <c:pt idx="16">
                  <c:v>83.690987124463277</c:v>
                </c:pt>
                <c:pt idx="17">
                  <c:v>75.321888412017159</c:v>
                </c:pt>
                <c:pt idx="18">
                  <c:v>71.030042918454626</c:v>
                </c:pt>
                <c:pt idx="19">
                  <c:v>64.806866952789449</c:v>
                </c:pt>
                <c:pt idx="20">
                  <c:v>53.433476394849812</c:v>
                </c:pt>
                <c:pt idx="21">
                  <c:v>49.356223175965539</c:v>
                </c:pt>
                <c:pt idx="22">
                  <c:v>35.836909871244494</c:v>
                </c:pt>
                <c:pt idx="23">
                  <c:v>27.253218884120123</c:v>
                </c:pt>
                <c:pt idx="24">
                  <c:v>13.948497854077269</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37.931034482758534</c:v>
                </c:pt>
                <c:pt idx="8">
                  <c:v>74.137931034482506</c:v>
                </c:pt>
                <c:pt idx="9">
                  <c:v>88.505747126436418</c:v>
                </c:pt>
                <c:pt idx="10">
                  <c:v>75.287356321839084</c:v>
                </c:pt>
                <c:pt idx="11">
                  <c:v>78.160919540229884</c:v>
                </c:pt>
                <c:pt idx="12">
                  <c:v>80.459770114942458</c:v>
                </c:pt>
                <c:pt idx="13">
                  <c:v>78.160919540229884</c:v>
                </c:pt>
                <c:pt idx="14">
                  <c:v>100</c:v>
                </c:pt>
                <c:pt idx="15">
                  <c:v>84.482758620689424</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85.142857142856883</c:v>
                </c:pt>
                <c:pt idx="3">
                  <c:v>94.285714285714292</c:v>
                </c:pt>
                <c:pt idx="4">
                  <c:v>81.714285714285722</c:v>
                </c:pt>
                <c:pt idx="5">
                  <c:v>85.714285714285722</c:v>
                </c:pt>
                <c:pt idx="6">
                  <c:v>77.714285714285722</c:v>
                </c:pt>
                <c:pt idx="7">
                  <c:v>90.285714285714292</c:v>
                </c:pt>
                <c:pt idx="8">
                  <c:v>88.571428571428399</c:v>
                </c:pt>
                <c:pt idx="9">
                  <c:v>94.857142857142819</c:v>
                </c:pt>
                <c:pt idx="10">
                  <c:v>89.714285714285722</c:v>
                </c:pt>
                <c:pt idx="11">
                  <c:v>87.428571428571388</c:v>
                </c:pt>
                <c:pt idx="12">
                  <c:v>81.714285714285722</c:v>
                </c:pt>
                <c:pt idx="13">
                  <c:v>77.714285714285722</c:v>
                </c:pt>
                <c:pt idx="14">
                  <c:v>71.428571428571388</c:v>
                </c:pt>
                <c:pt idx="15">
                  <c:v>85.142857142856883</c:v>
                </c:pt>
                <c:pt idx="16">
                  <c:v>81.142857142856883</c:v>
                </c:pt>
                <c:pt idx="17">
                  <c:v>97.714285714285722</c:v>
                </c:pt>
                <c:pt idx="18">
                  <c:v>100</c:v>
                </c:pt>
                <c:pt idx="19">
                  <c:v>93.142857142856883</c:v>
                </c:pt>
                <c:pt idx="20">
                  <c:v>99.428571428571388</c:v>
                </c:pt>
                <c:pt idx="21">
                  <c:v>92</c:v>
                </c:pt>
                <c:pt idx="22">
                  <c:v>97.714285714285722</c:v>
                </c:pt>
                <c:pt idx="23">
                  <c:v>84</c:v>
                </c:pt>
                <c:pt idx="24">
                  <c:v>83.428571428571388</c:v>
                </c:pt>
                <c:pt idx="25">
                  <c:v>84</c:v>
                </c:pt>
                <c:pt idx="26">
                  <c:v>94.133142857142857</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37408256"/>
        <c:axId val="237409792"/>
      </c:lineChart>
      <c:catAx>
        <c:axId val="23740825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09792"/>
        <c:crosses val="autoZero"/>
        <c:auto val="1"/>
        <c:lblAlgn val="ctr"/>
        <c:lblOffset val="100"/>
        <c:noMultiLvlLbl val="0"/>
      </c:catAx>
      <c:valAx>
        <c:axId val="23740979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08256"/>
        <c:crosses val="autoZero"/>
        <c:crossBetween val="between"/>
      </c:valAx>
      <c:spPr>
        <a:noFill/>
        <a:ln>
          <a:noFill/>
        </a:ln>
        <a:effectLst/>
      </c:spPr>
    </c:plotArea>
    <c:legend>
      <c:legendPos val="b"/>
      <c:layout>
        <c:manualLayout>
          <c:xMode val="edge"/>
          <c:yMode val="edge"/>
          <c:x val="0.31395538143882418"/>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0.24459620574994323</c:v>
                </c:pt>
                <c:pt idx="3">
                  <c:v>0.24574078574981711</c:v>
                </c:pt>
                <c:pt idx="4">
                  <c:v>0.24629611574994248</c:v>
                </c:pt>
                <c:pt idx="5">
                  <c:v>0.24562840574995448</c:v>
                </c:pt>
                <c:pt idx="6">
                  <c:v>0.24805692498075868</c:v>
                </c:pt>
                <c:pt idx="7">
                  <c:v>0.24918040574996791</c:v>
                </c:pt>
                <c:pt idx="8">
                  <c:v>0.24976742574992325</c:v>
                </c:pt>
                <c:pt idx="9">
                  <c:v>0.25102434574991211</c:v>
                </c:pt>
                <c:pt idx="10">
                  <c:v>0.25063972574992022</c:v>
                </c:pt>
                <c:pt idx="11">
                  <c:v>0.25002008574998136</c:v>
                </c:pt>
                <c:pt idx="12">
                  <c:v>0.25106057663602144</c:v>
                </c:pt>
                <c:pt idx="13">
                  <c:v>0.24990894698716265</c:v>
                </c:pt>
                <c:pt idx="14">
                  <c:v>0.24943275575010698</c:v>
                </c:pt>
                <c:pt idx="15">
                  <c:v>0.25041992575002331</c:v>
                </c:pt>
                <c:pt idx="16">
                  <c:v>0.24897576574991831</c:v>
                </c:pt>
                <c:pt idx="17">
                  <c:v>0.24883520166837089</c:v>
                </c:pt>
                <c:pt idx="18">
                  <c:v>0.24746130575003686</c:v>
                </c:pt>
                <c:pt idx="19">
                  <c:v>0.24713022339703641</c:v>
                </c:pt>
                <c:pt idx="20">
                  <c:v>0.24493583432142504</c:v>
                </c:pt>
                <c:pt idx="21">
                  <c:v>0.24411454574996591</c:v>
                </c:pt>
                <c:pt idx="22">
                  <c:v>0.24440906736603596</c:v>
                </c:pt>
                <c:pt idx="23">
                  <c:v>0.24390582574991981</c:v>
                </c:pt>
                <c:pt idx="24">
                  <c:v>0.24322901575004621</c:v>
                </c:pt>
                <c:pt idx="25">
                  <c:v>0.24322158575006397</c:v>
                </c:pt>
                <c:pt idx="26">
                  <c:v>0.24191274574997157</c:v>
                </c:pt>
                <c:pt idx="27">
                  <c:v>0.24196410983151428</c:v>
                </c:pt>
                <c:pt idx="28">
                  <c:v>0.24241930230172731</c:v>
                </c:pt>
                <c:pt idx="29">
                  <c:v>0.24150566524355063</c:v>
                </c:pt>
                <c:pt idx="30">
                  <c:v>0.24032382574992539</c:v>
                </c:pt>
                <c:pt idx="31">
                  <c:v>0.24035906575008426</c:v>
                </c:pt>
                <c:pt idx="32">
                  <c:v>0.24014641574989104</c:v>
                </c:pt>
                <c:pt idx="33">
                  <c:v>0.23940676575013276</c:v>
                </c:pt>
                <c:pt idx="34">
                  <c:v>0.2393777457499624</c:v>
                </c:pt>
                <c:pt idx="35">
                  <c:v>0.23957803574997191</c:v>
                </c:pt>
                <c:pt idx="36">
                  <c:v>0.23925234575000362</c:v>
                </c:pt>
                <c:pt idx="37">
                  <c:v>0.23995680370921946</c:v>
                </c:pt>
                <c:pt idx="38">
                  <c:v>0.2396819657499237</c:v>
                </c:pt>
                <c:pt idx="39">
                  <c:v>0.2406229657499637</c:v>
                </c:pt>
                <c:pt idx="40">
                  <c:v>0.24140224574991048</c:v>
                </c:pt>
                <c:pt idx="41">
                  <c:v>0.24132227948746324</c:v>
                </c:pt>
                <c:pt idx="42">
                  <c:v>0.24049196574993945</c:v>
                </c:pt>
                <c:pt idx="43">
                  <c:v>0.24118763302266191</c:v>
                </c:pt>
                <c:pt idx="44">
                  <c:v>0.2426356045450575</c:v>
                </c:pt>
                <c:pt idx="45">
                  <c:v>0.24366560574995333</c:v>
                </c:pt>
                <c:pt idx="46">
                  <c:v>0.24386895625505645</c:v>
                </c:pt>
                <c:pt idx="47">
                  <c:v>0.2445416057499159</c:v>
                </c:pt>
                <c:pt idx="48">
                  <c:v>0.24523602574986145</c:v>
                </c:pt>
                <c:pt idx="49">
                  <c:v>0.24531721574997817</c:v>
                </c:pt>
                <c:pt idx="50">
                  <c:v>0.24538259574987364</c:v>
                </c:pt>
                <c:pt idx="51">
                  <c:v>0.24674057943425964</c:v>
                </c:pt>
                <c:pt idx="52">
                  <c:v>0.24652046635598879</c:v>
                </c:pt>
                <c:pt idx="53">
                  <c:v>0.24633673574989282</c:v>
                </c:pt>
                <c:pt idx="54">
                  <c:v>0.24646897574993473</c:v>
                </c:pt>
                <c:pt idx="55">
                  <c:v>0.24586444575007296</c:v>
                </c:pt>
                <c:pt idx="56">
                  <c:v>0.24519616837619693</c:v>
                </c:pt>
                <c:pt idx="57">
                  <c:v>0.24551062575007171</c:v>
                </c:pt>
                <c:pt idx="58">
                  <c:v>0.24469760574990573</c:v>
                </c:pt>
                <c:pt idx="59">
                  <c:v>0.24517841574999039</c:v>
                </c:pt>
                <c:pt idx="60">
                  <c:v>0.24602090574997248</c:v>
                </c:pt>
                <c:pt idx="61">
                  <c:v>0.2436475826730487</c:v>
                </c:pt>
                <c:pt idx="62">
                  <c:v>0.24305206038903293</c:v>
                </c:pt>
                <c:pt idx="63">
                  <c:v>0.24301281574994971</c:v>
                </c:pt>
                <c:pt idx="64">
                  <c:v>0.24334970574997791</c:v>
                </c:pt>
                <c:pt idx="65">
                  <c:v>0.24267849574992825</c:v>
                </c:pt>
                <c:pt idx="66">
                  <c:v>0.2430303757499104</c:v>
                </c:pt>
                <c:pt idx="67">
                  <c:v>0.24272690574987621</c:v>
                </c:pt>
                <c:pt idx="68">
                  <c:v>0.24349185755726011</c:v>
                </c:pt>
                <c:pt idx="69">
                  <c:v>0.24360178215447126</c:v>
                </c:pt>
                <c:pt idx="70">
                  <c:v>0.24488702574993226</c:v>
                </c:pt>
                <c:pt idx="71">
                  <c:v>0.24553765574991371</c:v>
                </c:pt>
                <c:pt idx="72">
                  <c:v>0.24578245677044258</c:v>
                </c:pt>
                <c:pt idx="73">
                  <c:v>0.24635502574990653</c:v>
                </c:pt>
                <c:pt idx="74">
                  <c:v>0.24610088574993941</c:v>
                </c:pt>
                <c:pt idx="75">
                  <c:v>0.24647644575006269</c:v>
                </c:pt>
                <c:pt idx="76">
                  <c:v>0.24689937633819201</c:v>
                </c:pt>
                <c:pt idx="77">
                  <c:v>0.24784658316932051</c:v>
                </c:pt>
                <c:pt idx="78">
                  <c:v>0.24871976574998231</c:v>
                </c:pt>
                <c:pt idx="79">
                  <c:v>0.24946650574995041</c:v>
                </c:pt>
                <c:pt idx="80">
                  <c:v>0.24981668574999158</c:v>
                </c:pt>
                <c:pt idx="81">
                  <c:v>0.25114250574983998</c:v>
                </c:pt>
                <c:pt idx="82">
                  <c:v>0.2512806914643308</c:v>
                </c:pt>
                <c:pt idx="83">
                  <c:v>0.25115271824999752</c:v>
                </c:pt>
                <c:pt idx="84">
                  <c:v>0.25396796527368876</c:v>
                </c:pt>
                <c:pt idx="85">
                  <c:v>0.25531292575001951</c:v>
                </c:pt>
                <c:pt idx="86">
                  <c:v>0.25541510574997572</c:v>
                </c:pt>
                <c:pt idx="87">
                  <c:v>0.25766607921937695</c:v>
                </c:pt>
                <c:pt idx="88">
                  <c:v>0.25853529574996531</c:v>
                </c:pt>
                <c:pt idx="89">
                  <c:v>0.25978996574997476</c:v>
                </c:pt>
                <c:pt idx="90">
                  <c:v>0.26060834574992958</c:v>
                </c:pt>
                <c:pt idx="91">
                  <c:v>0.26144486408317391</c:v>
                </c:pt>
                <c:pt idx="92">
                  <c:v>0.26195828574998442</c:v>
                </c:pt>
                <c:pt idx="93">
                  <c:v>0.26361688574991243</c:v>
                </c:pt>
                <c:pt idx="94">
                  <c:v>0.2639321357500678</c:v>
                </c:pt>
                <c:pt idx="95">
                  <c:v>0.26461269574997542</c:v>
                </c:pt>
                <c:pt idx="96">
                  <c:v>0.26586562739947905</c:v>
                </c:pt>
                <c:pt idx="97">
                  <c:v>0.26565613574992142</c:v>
                </c:pt>
                <c:pt idx="98">
                  <c:v>0.26569920574992528</c:v>
                </c:pt>
                <c:pt idx="99">
                  <c:v>0.26634853574989936</c:v>
                </c:pt>
                <c:pt idx="100">
                  <c:v>0.26582292595202389</c:v>
                </c:pt>
                <c:pt idx="101">
                  <c:v>0.26642853575000991</c:v>
                </c:pt>
                <c:pt idx="102">
                  <c:v>0.26704780575011</c:v>
                </c:pt>
                <c:pt idx="103">
                  <c:v>0.26744278574995073</c:v>
                </c:pt>
                <c:pt idx="104">
                  <c:v>0.2686526067809325</c:v>
                </c:pt>
                <c:pt idx="105">
                  <c:v>0.26723622575008221</c:v>
                </c:pt>
                <c:pt idx="106">
                  <c:v>0.26747062575006542</c:v>
                </c:pt>
                <c:pt idx="107">
                  <c:v>0.26696818574993203</c:v>
                </c:pt>
                <c:pt idx="108">
                  <c:v>0.26723531575001375</c:v>
                </c:pt>
                <c:pt idx="109">
                  <c:v>0.26818664044382956</c:v>
                </c:pt>
                <c:pt idx="110">
                  <c:v>0.26785466574993777</c:v>
                </c:pt>
                <c:pt idx="111">
                  <c:v>0.268052765749901</c:v>
                </c:pt>
                <c:pt idx="112">
                  <c:v>0.26935690574997417</c:v>
                </c:pt>
                <c:pt idx="113">
                  <c:v>0.26858895190385246</c:v>
                </c:pt>
                <c:pt idx="114">
                  <c:v>0.26892017105618038</c:v>
                </c:pt>
                <c:pt idx="115">
                  <c:v>0.26835821574995689</c:v>
                </c:pt>
                <c:pt idx="116">
                  <c:v>0.26871736575005006</c:v>
                </c:pt>
                <c:pt idx="117">
                  <c:v>0.26841593574990058</c:v>
                </c:pt>
                <c:pt idx="118">
                  <c:v>0.26815014533333675</c:v>
                </c:pt>
                <c:pt idx="119">
                  <c:v>0.26767803575000931</c:v>
                </c:pt>
                <c:pt idx="120">
                  <c:v>0.26730215280879577</c:v>
                </c:pt>
                <c:pt idx="121">
                  <c:v>0.26609104659509258</c:v>
                </c:pt>
                <c:pt idx="122">
                  <c:v>0.26660986574984358</c:v>
                </c:pt>
                <c:pt idx="123">
                  <c:v>0.26443032843033554</c:v>
                </c:pt>
                <c:pt idx="124">
                  <c:v>0.26261486575001042</c:v>
                </c:pt>
                <c:pt idx="125">
                  <c:v>0.26069800574981683</c:v>
                </c:pt>
                <c:pt idx="126">
                  <c:v>0.25900283574996841</c:v>
                </c:pt>
                <c:pt idx="127">
                  <c:v>0.25637418699992154</c:v>
                </c:pt>
                <c:pt idx="128">
                  <c:v>0.25416418574978705</c:v>
                </c:pt>
                <c:pt idx="129">
                  <c:v>0.25353729463886054</c:v>
                </c:pt>
                <c:pt idx="130">
                  <c:v>0.2472576257499384</c:v>
                </c:pt>
                <c:pt idx="131">
                  <c:v>0.24625990574990936</c:v>
                </c:pt>
                <c:pt idx="132">
                  <c:v>0.24449001574996077</c:v>
                </c:pt>
                <c:pt idx="133">
                  <c:v>0.24288326657476494</c:v>
                </c:pt>
                <c:pt idx="134">
                  <c:v>0.24250705574985434</c:v>
                </c:pt>
                <c:pt idx="135">
                  <c:v>0.24123456574996291</c:v>
                </c:pt>
                <c:pt idx="136">
                  <c:v>0.23966859575007504</c:v>
                </c:pt>
                <c:pt idx="137">
                  <c:v>0.23796840574995351</c:v>
                </c:pt>
                <c:pt idx="138">
                  <c:v>0.23879182378276231</c:v>
                </c:pt>
                <c:pt idx="139">
                  <c:v>0.23791010575003257</c:v>
                </c:pt>
                <c:pt idx="140">
                  <c:v>0.23713503574992986</c:v>
                </c:pt>
                <c:pt idx="141">
                  <c:v>0.23697658574994321</c:v>
                </c:pt>
                <c:pt idx="142">
                  <c:v>0.2366861657499868</c:v>
                </c:pt>
                <c:pt idx="143">
                  <c:v>0.23623414533328471</c:v>
                </c:pt>
                <c:pt idx="144">
                  <c:v>0.23489608574996657</c:v>
                </c:pt>
                <c:pt idx="145">
                  <c:v>0.23419581000526091</c:v>
                </c:pt>
                <c:pt idx="146">
                  <c:v>0.22935654860712873</c:v>
                </c:pt>
                <c:pt idx="147">
                  <c:v>0.2280666377087357</c:v>
                </c:pt>
                <c:pt idx="148">
                  <c:v>0.22714114574995392</c:v>
                </c:pt>
                <c:pt idx="149">
                  <c:v>0.22569844574985609</c:v>
                </c:pt>
                <c:pt idx="150">
                  <c:v>0.22437725574995682</c:v>
                </c:pt>
                <c:pt idx="151">
                  <c:v>0.22366730781189437</c:v>
                </c:pt>
                <c:pt idx="152">
                  <c:v>0.22243355574997281</c:v>
                </c:pt>
                <c:pt idx="153">
                  <c:v>0.22143579574995442</c:v>
                </c:pt>
                <c:pt idx="154">
                  <c:v>0.22118462797219252</c:v>
                </c:pt>
                <c:pt idx="155">
                  <c:v>0.2178009057499537</c:v>
                </c:pt>
                <c:pt idx="156">
                  <c:v>0.21761370574998296</c:v>
                </c:pt>
                <c:pt idx="157">
                  <c:v>0.21719001915202832</c:v>
                </c:pt>
                <c:pt idx="158">
                  <c:v>0.21545258574998641</c:v>
                </c:pt>
                <c:pt idx="159">
                  <c:v>0.21492787574997871</c:v>
                </c:pt>
                <c:pt idx="160">
                  <c:v>0.21400300991662391</c:v>
                </c:pt>
                <c:pt idx="161">
                  <c:v>0.21394279463879717</c:v>
                </c:pt>
                <c:pt idx="162">
                  <c:v>0.21309600048685728</c:v>
                </c:pt>
                <c:pt idx="163">
                  <c:v>0.21218166890788837</c:v>
                </c:pt>
                <c:pt idx="164">
                  <c:v>0.21304580574992862</c:v>
                </c:pt>
                <c:pt idx="165">
                  <c:v>0.2125659676056415</c:v>
                </c:pt>
                <c:pt idx="166">
                  <c:v>0.21431129574993726</c:v>
                </c:pt>
                <c:pt idx="167">
                  <c:v>0.21342963574998924</c:v>
                </c:pt>
                <c:pt idx="168">
                  <c:v>0.21421881574998741</c:v>
                </c:pt>
                <c:pt idx="169">
                  <c:v>0.21453469956443927</c:v>
                </c:pt>
                <c:pt idx="170">
                  <c:v>0.21523668984086491</c:v>
                </c:pt>
                <c:pt idx="171">
                  <c:v>0.21574882241652951</c:v>
                </c:pt>
                <c:pt idx="172">
                  <c:v>0.21681836575001548</c:v>
                </c:pt>
                <c:pt idx="173">
                  <c:v>0.21714965575002096</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0.22522934575003747</c:v>
                </c:pt>
                <c:pt idx="184">
                  <c:v>0.22623419574998141</c:v>
                </c:pt>
                <c:pt idx="185">
                  <c:v>0.22597551574993702</c:v>
                </c:pt>
                <c:pt idx="186">
                  <c:v>0.22703341101318131</c:v>
                </c:pt>
                <c:pt idx="187">
                  <c:v>0.22721768352767008</c:v>
                </c:pt>
                <c:pt idx="188">
                  <c:v>0.22873697393173131</c:v>
                </c:pt>
                <c:pt idx="189">
                  <c:v>0.22865486574998767</c:v>
                </c:pt>
                <c:pt idx="190">
                  <c:v>0.22970389544074976</c:v>
                </c:pt>
                <c:pt idx="191">
                  <c:v>0.22966086574993483</c:v>
                </c:pt>
                <c:pt idx="192">
                  <c:v>0.230240565749952</c:v>
                </c:pt>
                <c:pt idx="193">
                  <c:v>0.23100306038915619</c:v>
                </c:pt>
                <c:pt idx="194">
                  <c:v>0.23156858574992642</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0.23390837450004687</c:v>
                </c:pt>
                <c:pt idx="203">
                  <c:v>0.23447814574993261</c:v>
                </c:pt>
                <c:pt idx="204">
                  <c:v>0.23399323908327618</c:v>
                </c:pt>
                <c:pt idx="205">
                  <c:v>0.23700558574992694</c:v>
                </c:pt>
                <c:pt idx="206">
                  <c:v>0.23603784259205476</c:v>
                </c:pt>
                <c:pt idx="207">
                  <c:v>0.23734558574996392</c:v>
                </c:pt>
                <c:pt idx="208">
                  <c:v>0.23775243574991153</c:v>
                </c:pt>
                <c:pt idx="209">
                  <c:v>0.23849800575007452</c:v>
                </c:pt>
                <c:pt idx="210">
                  <c:v>0.23762782797220439</c:v>
                </c:pt>
                <c:pt idx="211">
                  <c:v>0.23793416574994836</c:v>
                </c:pt>
                <c:pt idx="212">
                  <c:v>0.23958866574986359</c:v>
                </c:pt>
                <c:pt idx="213">
                  <c:v>0.23975957241664503</c:v>
                </c:pt>
                <c:pt idx="214">
                  <c:v>0.24044154067058798</c:v>
                </c:pt>
                <c:pt idx="215">
                  <c:v>0.24007978453772738</c:v>
                </c:pt>
                <c:pt idx="216">
                  <c:v>0.24007397574990819</c:v>
                </c:pt>
                <c:pt idx="217">
                  <c:v>0.23961679574993874</c:v>
                </c:pt>
                <c:pt idx="218">
                  <c:v>0.23866688574996459</c:v>
                </c:pt>
                <c:pt idx="219">
                  <c:v>0.23907010355220881</c:v>
                </c:pt>
                <c:pt idx="220">
                  <c:v>0.23981736574981491</c:v>
                </c:pt>
                <c:pt idx="221">
                  <c:v>0.24029381686104082</c:v>
                </c:pt>
                <c:pt idx="222">
                  <c:v>0.23763116437058318</c:v>
                </c:pt>
                <c:pt idx="223">
                  <c:v>0.23786305311843173</c:v>
                </c:pt>
                <c:pt idx="224">
                  <c:v>0.23757362574995933</c:v>
                </c:pt>
                <c:pt idx="225">
                  <c:v>0.23568609574998334</c:v>
                </c:pt>
                <c:pt idx="226">
                  <c:v>0.23528233732882628</c:v>
                </c:pt>
                <c:pt idx="227">
                  <c:v>0.23470828574990363</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0.22396330575004725</c:v>
                </c:pt>
                <c:pt idx="247">
                  <c:v>0.22730397927935517</c:v>
                </c:pt>
                <c:pt idx="248">
                  <c:v>0.22824770574997899</c:v>
                </c:pt>
                <c:pt idx="249">
                  <c:v>0.22906292847727641</c:v>
                </c:pt>
                <c:pt idx="250">
                  <c:v>0.23042208574996473</c:v>
                </c:pt>
                <c:pt idx="251">
                  <c:v>0.23168042575007064</c:v>
                </c:pt>
                <c:pt idx="252">
                  <c:v>0.23226175423478418</c:v>
                </c:pt>
                <c:pt idx="253">
                  <c:v>0.23417989574998888</c:v>
                </c:pt>
                <c:pt idx="254">
                  <c:v>0.23414367574990536</c:v>
                </c:pt>
                <c:pt idx="255">
                  <c:v>0.23745772833065357</c:v>
                </c:pt>
                <c:pt idx="256">
                  <c:v>0.23887038049734646</c:v>
                </c:pt>
                <c:pt idx="257">
                  <c:v>0.23898312574995373</c:v>
                </c:pt>
                <c:pt idx="258">
                  <c:v>0.24003265574997101</c:v>
                </c:pt>
                <c:pt idx="259">
                  <c:v>0.24098731686106648</c:v>
                </c:pt>
                <c:pt idx="260">
                  <c:v>0.2410377957499179</c:v>
                </c:pt>
                <c:pt idx="261">
                  <c:v>0.24188326574996238</c:v>
                </c:pt>
                <c:pt idx="262">
                  <c:v>0.24260946896836799</c:v>
                </c:pt>
                <c:pt idx="263">
                  <c:v>0.24300472927937733</c:v>
                </c:pt>
                <c:pt idx="264">
                  <c:v>0.24448395120450073</c:v>
                </c:pt>
                <c:pt idx="265">
                  <c:v>0.24442000574998701</c:v>
                </c:pt>
                <c:pt idx="266">
                  <c:v>0.24475115827517871</c:v>
                </c:pt>
                <c:pt idx="267">
                  <c:v>0.24505590574992228</c:v>
                </c:pt>
                <c:pt idx="268">
                  <c:v>0.24514577575001795</c:v>
                </c:pt>
                <c:pt idx="269">
                  <c:v>0.24503110574988796</c:v>
                </c:pt>
                <c:pt idx="270">
                  <c:v>0.24581215280876761</c:v>
                </c:pt>
                <c:pt idx="271">
                  <c:v>0.24749467955946663</c:v>
                </c:pt>
                <c:pt idx="272">
                  <c:v>0.24815874575007521</c:v>
                </c:pt>
                <c:pt idx="273">
                  <c:v>0.24943938575003771</c:v>
                </c:pt>
                <c:pt idx="274">
                  <c:v>0.25018764574987595</c:v>
                </c:pt>
                <c:pt idx="275">
                  <c:v>0.25026082574994807</c:v>
                </c:pt>
                <c:pt idx="276">
                  <c:v>0.25153862449992914</c:v>
                </c:pt>
                <c:pt idx="277">
                  <c:v>0.2521502257499863</c:v>
                </c:pt>
                <c:pt idx="278">
                  <c:v>0.25197790574989742</c:v>
                </c:pt>
                <c:pt idx="279">
                  <c:v>0.25242538194041303</c:v>
                </c:pt>
                <c:pt idx="280">
                  <c:v>0.25346450034459234</c:v>
                </c:pt>
                <c:pt idx="281">
                  <c:v>0.25251076142005574</c:v>
                </c:pt>
                <c:pt idx="282">
                  <c:v>0.25373321574996055</c:v>
                </c:pt>
                <c:pt idx="283">
                  <c:v>0.25436170574995826</c:v>
                </c:pt>
                <c:pt idx="284">
                  <c:v>0.25528865843816079</c:v>
                </c:pt>
                <c:pt idx="285">
                  <c:v>0.25437315575008768</c:v>
                </c:pt>
                <c:pt idx="286">
                  <c:v>0.25361960574998932</c:v>
                </c:pt>
                <c:pt idx="287">
                  <c:v>0.25224353989631193</c:v>
                </c:pt>
                <c:pt idx="288">
                  <c:v>0.24843893075001286</c:v>
                </c:pt>
                <c:pt idx="289">
                  <c:v>0.24654386574998471</c:v>
                </c:pt>
                <c:pt idx="290">
                  <c:v>0.24546403074997214</c:v>
                </c:pt>
                <c:pt idx="291">
                  <c:v>0.24448139574994379</c:v>
                </c:pt>
                <c:pt idx="292">
                  <c:v>0.24314001575002941</c:v>
                </c:pt>
                <c:pt idx="293">
                  <c:v>0.24278402153946432</c:v>
                </c:pt>
                <c:pt idx="294">
                  <c:v>0.24136270574990704</c:v>
                </c:pt>
                <c:pt idx="295">
                  <c:v>0.23850793699996614</c:v>
                </c:pt>
                <c:pt idx="296">
                  <c:v>0.23839797943422544</c:v>
                </c:pt>
                <c:pt idx="297">
                  <c:v>0.23771190574991871</c:v>
                </c:pt>
                <c:pt idx="298">
                  <c:v>0.23697378575002437</c:v>
                </c:pt>
                <c:pt idx="299">
                  <c:v>0.23627375838151465</c:v>
                </c:pt>
                <c:pt idx="300">
                  <c:v>0.23665227574997516</c:v>
                </c:pt>
                <c:pt idx="301">
                  <c:v>0.23554723574993425</c:v>
                </c:pt>
                <c:pt idx="302">
                  <c:v>0.23478425802262881</c:v>
                </c:pt>
                <c:pt idx="303">
                  <c:v>0.23576185311839062</c:v>
                </c:pt>
                <c:pt idx="304">
                  <c:v>0.23375036189037293</c:v>
                </c:pt>
                <c:pt idx="305">
                  <c:v>0.23457207574995187</c:v>
                </c:pt>
                <c:pt idx="306">
                  <c:v>0.23416067170748533</c:v>
                </c:pt>
                <c:pt idx="307">
                  <c:v>0.2338934357498775</c:v>
                </c:pt>
                <c:pt idx="308">
                  <c:v>0.23386291574995255</c:v>
                </c:pt>
                <c:pt idx="309">
                  <c:v>0.23365919298394988</c:v>
                </c:pt>
                <c:pt idx="310">
                  <c:v>0.23341425574992114</c:v>
                </c:pt>
                <c:pt idx="311">
                  <c:v>0.23266724270652644</c:v>
                </c:pt>
                <c:pt idx="312">
                  <c:v>0.23350972927944719</c:v>
                </c:pt>
                <c:pt idx="313">
                  <c:v>0.23169467574989255</c:v>
                </c:pt>
                <c:pt idx="314">
                  <c:v>0.23171512574997191</c:v>
                </c:pt>
                <c:pt idx="315">
                  <c:v>0.23142447417102169</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0.22065757574998163</c:v>
                </c:pt>
                <c:pt idx="327">
                  <c:v>0.21943507779307941</c:v>
                </c:pt>
                <c:pt idx="328">
                  <c:v>0.22007233432141504</c:v>
                </c:pt>
                <c:pt idx="329">
                  <c:v>0.21719011209921746</c:v>
                </c:pt>
                <c:pt idx="330">
                  <c:v>0.21582049575003773</c:v>
                </c:pt>
                <c:pt idx="331">
                  <c:v>0.21448252680262694</c:v>
                </c:pt>
                <c:pt idx="332">
                  <c:v>0.21364922574989045</c:v>
                </c:pt>
                <c:pt idx="333">
                  <c:v>0.21147784574989745</c:v>
                </c:pt>
                <c:pt idx="334">
                  <c:v>0.20961366364483069</c:v>
                </c:pt>
                <c:pt idx="335">
                  <c:v>0.2085065657498717</c:v>
                </c:pt>
                <c:pt idx="336">
                  <c:v>0.20726430575000201</c:v>
                </c:pt>
                <c:pt idx="337">
                  <c:v>0.20540332510475423</c:v>
                </c:pt>
                <c:pt idx="338">
                  <c:v>0.20301848469729655</c:v>
                </c:pt>
                <c:pt idx="339">
                  <c:v>0.20203139574995541</c:v>
                </c:pt>
                <c:pt idx="340">
                  <c:v>0.20249834192014798</c:v>
                </c:pt>
                <c:pt idx="341">
                  <c:v>0.20194888575001402</c:v>
                </c:pt>
                <c:pt idx="342">
                  <c:v>0.20144818574996806</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0.19709717456709142</c:v>
                </c:pt>
                <c:pt idx="353">
                  <c:v>0.19785305959615584</c:v>
                </c:pt>
                <c:pt idx="354">
                  <c:v>0.19779539574987873</c:v>
                </c:pt>
                <c:pt idx="355">
                  <c:v>0.19753953574999641</c:v>
                </c:pt>
                <c:pt idx="356">
                  <c:v>0.19700497026613564</c:v>
                </c:pt>
                <c:pt idx="357">
                  <c:v>0.19748088574992584</c:v>
                </c:pt>
                <c:pt idx="358">
                  <c:v>0.19678643206570748</c:v>
                </c:pt>
                <c:pt idx="359">
                  <c:v>0.19744712797221131</c:v>
                </c:pt>
                <c:pt idx="360">
                  <c:v>0.19720504575003894</c:v>
                </c:pt>
                <c:pt idx="361">
                  <c:v>0.19720817847725441</c:v>
                </c:pt>
                <c:pt idx="362">
                  <c:v>0.19859295703197691</c:v>
                </c:pt>
                <c:pt idx="363">
                  <c:v>0.19859797574997629</c:v>
                </c:pt>
                <c:pt idx="364">
                  <c:v>0.19899585198662384</c:v>
                </c:pt>
                <c:pt idx="365">
                  <c:v>0.19916565575003631</c:v>
                </c:pt>
                <c:pt idx="366">
                  <c:v>0.20000379574997851</c:v>
                </c:pt>
                <c:pt idx="367">
                  <c:v>0.19943611923308419</c:v>
                </c:pt>
                <c:pt idx="368">
                  <c:v>0.20045396575002891</c:v>
                </c:pt>
                <c:pt idx="369">
                  <c:v>0.20108500149466124</c:v>
                </c:pt>
                <c:pt idx="370">
                  <c:v>0.20147003618475878</c:v>
                </c:pt>
                <c:pt idx="371">
                  <c:v>0.20175028506029993</c:v>
                </c:pt>
                <c:pt idx="372">
                  <c:v>0.20222685311840394</c:v>
                </c:pt>
                <c:pt idx="373">
                  <c:v>0.20186154574992091</c:v>
                </c:pt>
                <c:pt idx="374">
                  <c:v>0.20273122574994321</c:v>
                </c:pt>
                <c:pt idx="375">
                  <c:v>0.20169082064371899</c:v>
                </c:pt>
                <c:pt idx="376">
                  <c:v>0.20295941574994489</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0.20293088574997883</c:v>
                </c:pt>
                <c:pt idx="385">
                  <c:v>0.20353383504286213</c:v>
                </c:pt>
                <c:pt idx="386">
                  <c:v>0.20372804404779332</c:v>
                </c:pt>
                <c:pt idx="387">
                  <c:v>0.20591732882684308</c:v>
                </c:pt>
                <c:pt idx="388">
                  <c:v>0.20595855575002991</c:v>
                </c:pt>
                <c:pt idx="389">
                  <c:v>0.20776610574986906</c:v>
                </c:pt>
                <c:pt idx="390">
                  <c:v>0.20888902574992591</c:v>
                </c:pt>
                <c:pt idx="391">
                  <c:v>0.20964026745217304</c:v>
                </c:pt>
                <c:pt idx="392">
                  <c:v>0.21040516574996146</c:v>
                </c:pt>
                <c:pt idx="393">
                  <c:v>0.21201413155638774</c:v>
                </c:pt>
                <c:pt idx="394">
                  <c:v>0.21295609893185491</c:v>
                </c:pt>
                <c:pt idx="395">
                  <c:v>0.21478781600639299</c:v>
                </c:pt>
                <c:pt idx="396">
                  <c:v>0.21634164574999246</c:v>
                </c:pt>
                <c:pt idx="397">
                  <c:v>0.21699516574993583</c:v>
                </c:pt>
                <c:pt idx="398">
                  <c:v>0.21772669522360388</c:v>
                </c:pt>
                <c:pt idx="399">
                  <c:v>0.21930095574988684</c:v>
                </c:pt>
                <c:pt idx="400">
                  <c:v>0.21962813155626357</c:v>
                </c:pt>
                <c:pt idx="401">
                  <c:v>0.22134818574987494</c:v>
                </c:pt>
                <c:pt idx="402">
                  <c:v>0.22171181783780045</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0.23492264259212503</c:v>
                </c:pt>
                <c:pt idx="416">
                  <c:v>0.23503699574995096</c:v>
                </c:pt>
                <c:pt idx="417">
                  <c:v>0.23579594830323486</c:v>
                </c:pt>
                <c:pt idx="418">
                  <c:v>0.23542799574997303</c:v>
                </c:pt>
                <c:pt idx="419">
                  <c:v>0.23621573732897624</c:v>
                </c:pt>
                <c:pt idx="420">
                  <c:v>0.23587452277124038</c:v>
                </c:pt>
                <c:pt idx="421">
                  <c:v>0.23654098037683063</c:v>
                </c:pt>
                <c:pt idx="422">
                  <c:v>0.23713625574995945</c:v>
                </c:pt>
                <c:pt idx="423">
                  <c:v>0.23600393800808206</c:v>
                </c:pt>
                <c:pt idx="424">
                  <c:v>0.23583416574996371</c:v>
                </c:pt>
                <c:pt idx="425">
                  <c:v>0.23508624983601606</c:v>
                </c:pt>
                <c:pt idx="426">
                  <c:v>0.23461652574994218</c:v>
                </c:pt>
                <c:pt idx="427">
                  <c:v>0.23360102277118239</c:v>
                </c:pt>
                <c:pt idx="428">
                  <c:v>0.23268475575000025</c:v>
                </c:pt>
                <c:pt idx="429">
                  <c:v>0.2306664613055176</c:v>
                </c:pt>
                <c:pt idx="430">
                  <c:v>0.23139725662719049</c:v>
                </c:pt>
                <c:pt idx="431">
                  <c:v>0.22916167574996388</c:v>
                </c:pt>
                <c:pt idx="432">
                  <c:v>0.22887612080373287</c:v>
                </c:pt>
                <c:pt idx="433">
                  <c:v>0.22765906575001787</c:v>
                </c:pt>
                <c:pt idx="434">
                  <c:v>0.2263403946389389</c:v>
                </c:pt>
                <c:pt idx="435">
                  <c:v>0.22549320574994194</c:v>
                </c:pt>
                <c:pt idx="436">
                  <c:v>0.22363311264653868</c:v>
                </c:pt>
                <c:pt idx="437">
                  <c:v>0.22202489476106291</c:v>
                </c:pt>
                <c:pt idx="438">
                  <c:v>0.22124064345481997</c:v>
                </c:pt>
                <c:pt idx="439">
                  <c:v>0.21625570262494875</c:v>
                </c:pt>
                <c:pt idx="440">
                  <c:v>0.21539241595408498</c:v>
                </c:pt>
                <c:pt idx="441">
                  <c:v>0.21468841574987621</c:v>
                </c:pt>
                <c:pt idx="442">
                  <c:v>0.21298141124447093</c:v>
                </c:pt>
                <c:pt idx="443">
                  <c:v>0.21245396575000094</c:v>
                </c:pt>
                <c:pt idx="444">
                  <c:v>0.21170495120445321</c:v>
                </c:pt>
                <c:pt idx="445">
                  <c:v>0.21043038723139831</c:v>
                </c:pt>
                <c:pt idx="446">
                  <c:v>0.20865294830318237</c:v>
                </c:pt>
                <c:pt idx="447">
                  <c:v>0.2081410757500777</c:v>
                </c:pt>
                <c:pt idx="448">
                  <c:v>0.20662488447337071</c:v>
                </c:pt>
                <c:pt idx="449">
                  <c:v>0.20644746130548747</c:v>
                </c:pt>
                <c:pt idx="450">
                  <c:v>0.20621491575005291</c:v>
                </c:pt>
                <c:pt idx="451">
                  <c:v>0.20483220878027483</c:v>
                </c:pt>
                <c:pt idx="452">
                  <c:v>0.20494225802272642</c:v>
                </c:pt>
                <c:pt idx="453">
                  <c:v>0.20420142574995739</c:v>
                </c:pt>
                <c:pt idx="454">
                  <c:v>0.20346748738255413</c:v>
                </c:pt>
                <c:pt idx="455">
                  <c:v>0.20383931627628726</c:v>
                </c:pt>
                <c:pt idx="456">
                  <c:v>0.2041705253151061</c:v>
                </c:pt>
                <c:pt idx="457">
                  <c:v>0.2037394457500033</c:v>
                </c:pt>
                <c:pt idx="458">
                  <c:v>0.20378899665904271</c:v>
                </c:pt>
                <c:pt idx="459">
                  <c:v>0.20427818574994233</c:v>
                </c:pt>
                <c:pt idx="460">
                  <c:v>0.20556716837619196</c:v>
                </c:pt>
                <c:pt idx="461">
                  <c:v>0.2057656057499318</c:v>
                </c:pt>
                <c:pt idx="462">
                  <c:v>0.20756519146425523</c:v>
                </c:pt>
                <c:pt idx="463">
                  <c:v>0.20787538574994371</c:v>
                </c:pt>
                <c:pt idx="464">
                  <c:v>0.20808804553493626</c:v>
                </c:pt>
                <c:pt idx="465">
                  <c:v>0.20924560574999904</c:v>
                </c:pt>
                <c:pt idx="466">
                  <c:v>0.20955108756815841</c:v>
                </c:pt>
                <c:pt idx="467">
                  <c:v>0.21011286273929394</c:v>
                </c:pt>
                <c:pt idx="468">
                  <c:v>0.21033490574990321</c:v>
                </c:pt>
                <c:pt idx="469">
                  <c:v>0.2116490815739957</c:v>
                </c:pt>
                <c:pt idx="470">
                  <c:v>0.21207344741661421</c:v>
                </c:pt>
                <c:pt idx="471">
                  <c:v>0.21362678810288571</c:v>
                </c:pt>
                <c:pt idx="472">
                  <c:v>0.21466996760571533</c:v>
                </c:pt>
                <c:pt idx="473">
                  <c:v>0.21531416575000184</c:v>
                </c:pt>
                <c:pt idx="474">
                  <c:v>0.21563806704025978</c:v>
                </c:pt>
                <c:pt idx="475">
                  <c:v>0.21578016948628012</c:v>
                </c:pt>
                <c:pt idx="476">
                  <c:v>0.21595214575003799</c:v>
                </c:pt>
                <c:pt idx="477">
                  <c:v>0.2166345401586654</c:v>
                </c:pt>
                <c:pt idx="478">
                  <c:v>0.21745282797222426</c:v>
                </c:pt>
                <c:pt idx="479">
                  <c:v>0.2173340875681623</c:v>
                </c:pt>
                <c:pt idx="480">
                  <c:v>0.21837490574996821</c:v>
                </c:pt>
                <c:pt idx="481">
                  <c:v>0.21925563693264394</c:v>
                </c:pt>
                <c:pt idx="482">
                  <c:v>0.2206686557500035</c:v>
                </c:pt>
                <c:pt idx="483">
                  <c:v>0.22069308660110221</c:v>
                </c:pt>
                <c:pt idx="484">
                  <c:v>0.2222308657499639</c:v>
                </c:pt>
                <c:pt idx="485">
                  <c:v>0.22249770144900091</c:v>
                </c:pt>
                <c:pt idx="486">
                  <c:v>0.22272715849717911</c:v>
                </c:pt>
                <c:pt idx="487">
                  <c:v>0.2231478538019474</c:v>
                </c:pt>
                <c:pt idx="488">
                  <c:v>0.22407892772801538</c:v>
                </c:pt>
                <c:pt idx="489">
                  <c:v>0.22490701574999181</c:v>
                </c:pt>
                <c:pt idx="490">
                  <c:v>0.22679316661952953</c:v>
                </c:pt>
                <c:pt idx="491">
                  <c:v>0.22780105881118121</c:v>
                </c:pt>
                <c:pt idx="492">
                  <c:v>0.22963627575002479</c:v>
                </c:pt>
                <c:pt idx="493">
                  <c:v>0.23049444922831699</c:v>
                </c:pt>
                <c:pt idx="494">
                  <c:v>0.23192828330098791</c:v>
                </c:pt>
                <c:pt idx="495">
                  <c:v>0.23204603670242893</c:v>
                </c:pt>
                <c:pt idx="496">
                  <c:v>0.23721587241668374</c:v>
                </c:pt>
                <c:pt idx="497">
                  <c:v>0.2368185361847</c:v>
                </c:pt>
                <c:pt idx="498">
                  <c:v>0.23707601575004839</c:v>
                </c:pt>
                <c:pt idx="499">
                  <c:v>0.23803962003569271</c:v>
                </c:pt>
                <c:pt idx="500">
                  <c:v>0.23902721888127626</c:v>
                </c:pt>
                <c:pt idx="501">
                  <c:v>0.23948658996053496</c:v>
                </c:pt>
                <c:pt idx="502">
                  <c:v>0.23904829936699976</c:v>
                </c:pt>
                <c:pt idx="503">
                  <c:v>0.23985086029549071</c:v>
                </c:pt>
                <c:pt idx="504">
                  <c:v>0.23907029036533378</c:v>
                </c:pt>
                <c:pt idx="505">
                  <c:v>0.24170340574997376</c:v>
                </c:pt>
                <c:pt idx="506">
                  <c:v>0.24078071187243263</c:v>
                </c:pt>
                <c:pt idx="507">
                  <c:v>0.24076551574991356</c:v>
                </c:pt>
                <c:pt idx="508">
                  <c:v>0.24131085472950531</c:v>
                </c:pt>
                <c:pt idx="509">
                  <c:v>0.24235757596272833</c:v>
                </c:pt>
                <c:pt idx="510">
                  <c:v>0.24184830158328952</c:v>
                </c:pt>
                <c:pt idx="511">
                  <c:v>0.24162649001969791</c:v>
                </c:pt>
                <c:pt idx="512">
                  <c:v>0.24192734324995521</c:v>
                </c:pt>
                <c:pt idx="513">
                  <c:v>0.2414718640833087</c:v>
                </c:pt>
                <c:pt idx="514">
                  <c:v>0.24196665869116923</c:v>
                </c:pt>
                <c:pt idx="515">
                  <c:v>0.24297212915422536</c:v>
                </c:pt>
                <c:pt idx="516">
                  <c:v>0.2431504957499584</c:v>
                </c:pt>
                <c:pt idx="517">
                  <c:v>0.24390359962748706</c:v>
                </c:pt>
                <c:pt idx="518">
                  <c:v>0.24410971220154917</c:v>
                </c:pt>
                <c:pt idx="519">
                  <c:v>0.24472723908333244</c:v>
                </c:pt>
                <c:pt idx="520">
                  <c:v>0.2448253782775254</c:v>
                </c:pt>
                <c:pt idx="521">
                  <c:v>0.24475744421144482</c:v>
                </c:pt>
                <c:pt idx="522">
                  <c:v>0.24584666574996589</c:v>
                </c:pt>
                <c:pt idx="523">
                  <c:v>0.24624229936706923</c:v>
                </c:pt>
                <c:pt idx="524">
                  <c:v>0.24688104553489196</c:v>
                </c:pt>
                <c:pt idx="525">
                  <c:v>0.24693398655807691</c:v>
                </c:pt>
                <c:pt idx="526">
                  <c:v>0.24766187278288498</c:v>
                </c:pt>
                <c:pt idx="527">
                  <c:v>0.24807729350507698</c:v>
                </c:pt>
                <c:pt idx="528">
                  <c:v>0.24831326938633025</c:v>
                </c:pt>
                <c:pt idx="529">
                  <c:v>0.24822889575004609</c:v>
                </c:pt>
                <c:pt idx="530">
                  <c:v>0.24786923228060723</c:v>
                </c:pt>
                <c:pt idx="531">
                  <c:v>0.2476009057499767</c:v>
                </c:pt>
                <c:pt idx="532">
                  <c:v>0.24959809723930038</c:v>
                </c:pt>
                <c:pt idx="533">
                  <c:v>0.24960832843048339</c:v>
                </c:pt>
                <c:pt idx="534">
                  <c:v>0.2501260281988778</c:v>
                </c:pt>
                <c:pt idx="535">
                  <c:v>0.25102444338438151</c:v>
                </c:pt>
                <c:pt idx="536">
                  <c:v>0.25062392615821233</c:v>
                </c:pt>
                <c:pt idx="537">
                  <c:v>0.25259632411739119</c:v>
                </c:pt>
                <c:pt idx="538">
                  <c:v>0.25375717105623574</c:v>
                </c:pt>
                <c:pt idx="539">
                  <c:v>0.25362353537966087</c:v>
                </c:pt>
                <c:pt idx="540">
                  <c:v>0.2559190307499648</c:v>
                </c:pt>
                <c:pt idx="541">
                  <c:v>0.25759528379875007</c:v>
                </c:pt>
                <c:pt idx="542">
                  <c:v>0.25756966661960295</c:v>
                </c:pt>
                <c:pt idx="543">
                  <c:v>0.2582541765833497</c:v>
                </c:pt>
                <c:pt idx="544">
                  <c:v>0.25882101915202332</c:v>
                </c:pt>
                <c:pt idx="545">
                  <c:v>0.25852467498072046</c:v>
                </c:pt>
                <c:pt idx="546">
                  <c:v>0.25909618126009132</c:v>
                </c:pt>
                <c:pt idx="547">
                  <c:v>0.25948173403284691</c:v>
                </c:pt>
                <c:pt idx="548">
                  <c:v>0.25953978453779314</c:v>
                </c:pt>
                <c:pt idx="549">
                  <c:v>0.26093090574997357</c:v>
                </c:pt>
                <c:pt idx="550">
                  <c:v>0.25988069679468262</c:v>
                </c:pt>
                <c:pt idx="551">
                  <c:v>0.25897755523442417</c:v>
                </c:pt>
                <c:pt idx="552">
                  <c:v>0.25878369741671725</c:v>
                </c:pt>
                <c:pt idx="553">
                  <c:v>0.25927146697448278</c:v>
                </c:pt>
                <c:pt idx="554">
                  <c:v>0.25859836130546043</c:v>
                </c:pt>
                <c:pt idx="555">
                  <c:v>0.2587658953332978</c:v>
                </c:pt>
                <c:pt idx="556">
                  <c:v>0.25819812003565801</c:v>
                </c:pt>
                <c:pt idx="557">
                  <c:v>0.25811230574994753</c:v>
                </c:pt>
                <c:pt idx="558">
                  <c:v>0.25839967170733757</c:v>
                </c:pt>
                <c:pt idx="559">
                  <c:v>0.25800280347722548</c:v>
                </c:pt>
                <c:pt idx="560">
                  <c:v>0.25867628719318247</c:v>
                </c:pt>
                <c:pt idx="561">
                  <c:v>0.25801744507577951</c:v>
                </c:pt>
                <c:pt idx="562">
                  <c:v>0.25765088534178932</c:v>
                </c:pt>
                <c:pt idx="563">
                  <c:v>0.25834751213298546</c:v>
                </c:pt>
                <c:pt idx="564">
                  <c:v>0.25869375357606772</c:v>
                </c:pt>
                <c:pt idx="565">
                  <c:v>0.25686162003563595</c:v>
                </c:pt>
                <c:pt idx="566">
                  <c:v>0.25735568596978542</c:v>
                </c:pt>
                <c:pt idx="567">
                  <c:v>0.25804239554588548</c:v>
                </c:pt>
                <c:pt idx="568">
                  <c:v>0.25773040575002426</c:v>
                </c:pt>
                <c:pt idx="569">
                  <c:v>0.25679713023981776</c:v>
                </c:pt>
                <c:pt idx="570">
                  <c:v>0.2562678312818889</c:v>
                </c:pt>
                <c:pt idx="571">
                  <c:v>0.25598405881115127</c:v>
                </c:pt>
                <c:pt idx="572">
                  <c:v>0.25641012449993639</c:v>
                </c:pt>
                <c:pt idx="573">
                  <c:v>0.2558386330226915</c:v>
                </c:pt>
                <c:pt idx="574">
                  <c:v>0.25555175190379475</c:v>
                </c:pt>
                <c:pt idx="575">
                  <c:v>0.25493074270650579</c:v>
                </c:pt>
                <c:pt idx="576">
                  <c:v>0.25465476289284195</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0.25333290574987288</c:v>
                </c:pt>
                <c:pt idx="586">
                  <c:v>0.2534357957499368</c:v>
                </c:pt>
                <c:pt idx="587">
                  <c:v>0.25335838574997738</c:v>
                </c:pt>
                <c:pt idx="588">
                  <c:v>0.25271889574986628</c:v>
                </c:pt>
                <c:pt idx="589">
                  <c:v>0.2531587657499309</c:v>
                </c:pt>
                <c:pt idx="590">
                  <c:v>0.25260307574987512</c:v>
                </c:pt>
                <c:pt idx="591">
                  <c:v>0.25288428075006747</c:v>
                </c:pt>
                <c:pt idx="592">
                  <c:v>0.25183359805765831</c:v>
                </c:pt>
                <c:pt idx="593">
                  <c:v>0.25120316500917284</c:v>
                </c:pt>
                <c:pt idx="594">
                  <c:v>0.25169648575004588</c:v>
                </c:pt>
                <c:pt idx="595">
                  <c:v>0.25142767574993807</c:v>
                </c:pt>
                <c:pt idx="596">
                  <c:v>0.25087072575000557</c:v>
                </c:pt>
                <c:pt idx="597">
                  <c:v>0.25084065574988362</c:v>
                </c:pt>
                <c:pt idx="598">
                  <c:v>0.25101738534185442</c:v>
                </c:pt>
                <c:pt idx="599">
                  <c:v>0.25020692574996484</c:v>
                </c:pt>
                <c:pt idx="600">
                  <c:v>0.25036383598266904</c:v>
                </c:pt>
                <c:pt idx="601">
                  <c:v>0.24885830048677388</c:v>
                </c:pt>
                <c:pt idx="602">
                  <c:v>0.24898444574991219</c:v>
                </c:pt>
                <c:pt idx="603">
                  <c:v>0.24896329575001677</c:v>
                </c:pt>
                <c:pt idx="604">
                  <c:v>0.24792327937640873</c:v>
                </c:pt>
                <c:pt idx="605">
                  <c:v>0.24768957574991637</c:v>
                </c:pt>
                <c:pt idx="606">
                  <c:v>0.24777758574995801</c:v>
                </c:pt>
                <c:pt idx="607">
                  <c:v>0.24770409574988181</c:v>
                </c:pt>
                <c:pt idx="608">
                  <c:v>0.24793521527377041</c:v>
                </c:pt>
                <c:pt idx="609">
                  <c:v>0.24644090574996419</c:v>
                </c:pt>
                <c:pt idx="610">
                  <c:v>0.24724512314126976</c:v>
                </c:pt>
                <c:pt idx="611">
                  <c:v>0.24663668574999098</c:v>
                </c:pt>
                <c:pt idx="612">
                  <c:v>0.24637810575003991</c:v>
                </c:pt>
                <c:pt idx="613">
                  <c:v>0.24696042575003263</c:v>
                </c:pt>
                <c:pt idx="614">
                  <c:v>0.24564085574992617</c:v>
                </c:pt>
                <c:pt idx="615">
                  <c:v>0.24497513575008192</c:v>
                </c:pt>
                <c:pt idx="616">
                  <c:v>0.24394771256815803</c:v>
                </c:pt>
                <c:pt idx="617">
                  <c:v>0.24390890574996196</c:v>
                </c:pt>
                <c:pt idx="618">
                  <c:v>0.24149372927936971</c:v>
                </c:pt>
                <c:pt idx="619">
                  <c:v>0.24217677575005317</c:v>
                </c:pt>
                <c:pt idx="620">
                  <c:v>0.24198667574992791</c:v>
                </c:pt>
                <c:pt idx="621">
                  <c:v>0.24145922574997791</c:v>
                </c:pt>
                <c:pt idx="622">
                  <c:v>0.24137540574997729</c:v>
                </c:pt>
                <c:pt idx="623">
                  <c:v>0.24113873574999931</c:v>
                </c:pt>
                <c:pt idx="624">
                  <c:v>0.24119807574994923</c:v>
                </c:pt>
                <c:pt idx="625">
                  <c:v>0.24046884574995891</c:v>
                </c:pt>
                <c:pt idx="626">
                  <c:v>0.23901102515297654</c:v>
                </c:pt>
                <c:pt idx="627">
                  <c:v>0.24060590574995888</c:v>
                </c:pt>
                <c:pt idx="628">
                  <c:v>0.24035905574996291</c:v>
                </c:pt>
                <c:pt idx="629">
                  <c:v>0.23935581296652231</c:v>
                </c:pt>
                <c:pt idx="630">
                  <c:v>0.23968417574992884</c:v>
                </c:pt>
                <c:pt idx="631">
                  <c:v>0.23920253574989689</c:v>
                </c:pt>
                <c:pt idx="632">
                  <c:v>0.23926743575002335</c:v>
                </c:pt>
                <c:pt idx="633">
                  <c:v>0.23894044574998974</c:v>
                </c:pt>
                <c:pt idx="634">
                  <c:v>0.23815610799721298</c:v>
                </c:pt>
                <c:pt idx="635">
                  <c:v>0.23926743636224118</c:v>
                </c:pt>
                <c:pt idx="636">
                  <c:v>0.23743967241661323</c:v>
                </c:pt>
                <c:pt idx="637">
                  <c:v>0.23790309575001378</c:v>
                </c:pt>
                <c:pt idx="638">
                  <c:v>0.2382345657500764</c:v>
                </c:pt>
                <c:pt idx="639">
                  <c:v>0.23714914575002458</c:v>
                </c:pt>
                <c:pt idx="640">
                  <c:v>0.23673312574989341</c:v>
                </c:pt>
                <c:pt idx="641">
                  <c:v>0.23731628209402852</c:v>
                </c:pt>
                <c:pt idx="642">
                  <c:v>0.23703208574993123</c:v>
                </c:pt>
                <c:pt idx="643">
                  <c:v>0.23835506575002796</c:v>
                </c:pt>
                <c:pt idx="644">
                  <c:v>0.23843990575001356</c:v>
                </c:pt>
                <c:pt idx="645">
                  <c:v>0.23844142299137219</c:v>
                </c:pt>
                <c:pt idx="646">
                  <c:v>0.23778103574994724</c:v>
                </c:pt>
                <c:pt idx="647">
                  <c:v>0.23793022443133838</c:v>
                </c:pt>
                <c:pt idx="648">
                  <c:v>0.23795142574998351</c:v>
                </c:pt>
                <c:pt idx="649">
                  <c:v>0.23777270574996123</c:v>
                </c:pt>
                <c:pt idx="650">
                  <c:v>0.23813920574997391</c:v>
                </c:pt>
                <c:pt idx="651">
                  <c:v>0.23799755575007031</c:v>
                </c:pt>
                <c:pt idx="652">
                  <c:v>0.23770545574986149</c:v>
                </c:pt>
                <c:pt idx="653">
                  <c:v>0.23819975632457613</c:v>
                </c:pt>
                <c:pt idx="654">
                  <c:v>0.23888452546837868</c:v>
                </c:pt>
                <c:pt idx="655">
                  <c:v>0.23807313574995703</c:v>
                </c:pt>
                <c:pt idx="656">
                  <c:v>0.2378840457498797</c:v>
                </c:pt>
                <c:pt idx="657">
                  <c:v>0.23797655575000931</c:v>
                </c:pt>
                <c:pt idx="658">
                  <c:v>0.23851126938627976</c:v>
                </c:pt>
                <c:pt idx="659">
                  <c:v>0.23891854574999674</c:v>
                </c:pt>
                <c:pt idx="660">
                  <c:v>0.23874760574999279</c:v>
                </c:pt>
                <c:pt idx="661">
                  <c:v>0.23970485140199613</c:v>
                </c:pt>
                <c:pt idx="662">
                  <c:v>0.24033383432146183</c:v>
                </c:pt>
                <c:pt idx="663">
                  <c:v>0.23922407058506709</c:v>
                </c:pt>
                <c:pt idx="664">
                  <c:v>0.23911075575000496</c:v>
                </c:pt>
                <c:pt idx="665">
                  <c:v>0.23962328574990024</c:v>
                </c:pt>
                <c:pt idx="666">
                  <c:v>0.2389774257498945</c:v>
                </c:pt>
                <c:pt idx="667">
                  <c:v>0.24050317575003541</c:v>
                </c:pt>
                <c:pt idx="668">
                  <c:v>0.23987139574990124</c:v>
                </c:pt>
                <c:pt idx="669">
                  <c:v>0.23987147717848245</c:v>
                </c:pt>
                <c:pt idx="670">
                  <c:v>0.23920175760181905</c:v>
                </c:pt>
                <c:pt idx="671">
                  <c:v>0.23927233432137074</c:v>
                </c:pt>
                <c:pt idx="672">
                  <c:v>0.24028678575000159</c:v>
                </c:pt>
                <c:pt idx="673">
                  <c:v>0.23974701574988444</c:v>
                </c:pt>
                <c:pt idx="674">
                  <c:v>0.24011207574996271</c:v>
                </c:pt>
                <c:pt idx="675">
                  <c:v>0.24041949949990804</c:v>
                </c:pt>
                <c:pt idx="676">
                  <c:v>0.24098538491662727</c:v>
                </c:pt>
                <c:pt idx="677">
                  <c:v>0.23993090575000087</c:v>
                </c:pt>
                <c:pt idx="678">
                  <c:v>0.24012459574998957</c:v>
                </c:pt>
                <c:pt idx="679">
                  <c:v>0.24093184575002669</c:v>
                </c:pt>
                <c:pt idx="680">
                  <c:v>0.24015792574998318</c:v>
                </c:pt>
                <c:pt idx="681">
                  <c:v>0.24093143908328374</c:v>
                </c:pt>
                <c:pt idx="682">
                  <c:v>0.24026354574995423</c:v>
                </c:pt>
                <c:pt idx="683">
                  <c:v>0.24066535574999681</c:v>
                </c:pt>
                <c:pt idx="684">
                  <c:v>0.24048289575000611</c:v>
                </c:pt>
                <c:pt idx="685">
                  <c:v>0.24107729350502938</c:v>
                </c:pt>
                <c:pt idx="686">
                  <c:v>0.24100532241662651</c:v>
                </c:pt>
                <c:pt idx="687">
                  <c:v>0.24150124282860491</c:v>
                </c:pt>
                <c:pt idx="688">
                  <c:v>0.24100716574987771</c:v>
                </c:pt>
                <c:pt idx="689">
                  <c:v>0.24147735574986517</c:v>
                </c:pt>
                <c:pt idx="690">
                  <c:v>0.24125109575000209</c:v>
                </c:pt>
                <c:pt idx="691">
                  <c:v>0.24218826574985997</c:v>
                </c:pt>
                <c:pt idx="692">
                  <c:v>0.24252702574983689</c:v>
                </c:pt>
                <c:pt idx="693">
                  <c:v>0.24179788513153308</c:v>
                </c:pt>
                <c:pt idx="694">
                  <c:v>0.24230694496569091</c:v>
                </c:pt>
                <c:pt idx="695">
                  <c:v>0.24375690574998998</c:v>
                </c:pt>
                <c:pt idx="696">
                  <c:v>0.24313190574997634</c:v>
                </c:pt>
                <c:pt idx="697">
                  <c:v>0.24350478574994841</c:v>
                </c:pt>
                <c:pt idx="698">
                  <c:v>0.24404439554587107</c:v>
                </c:pt>
                <c:pt idx="699">
                  <c:v>0.24393646574995423</c:v>
                </c:pt>
                <c:pt idx="700">
                  <c:v>0.24394202575004476</c:v>
                </c:pt>
                <c:pt idx="701">
                  <c:v>0.24471434575001236</c:v>
                </c:pt>
                <c:pt idx="702">
                  <c:v>0.24421340574998893</c:v>
                </c:pt>
                <c:pt idx="703">
                  <c:v>0.24411462196627554</c:v>
                </c:pt>
                <c:pt idx="704">
                  <c:v>0.24545145336907159</c:v>
                </c:pt>
                <c:pt idx="705">
                  <c:v>0.24601954574990295</c:v>
                </c:pt>
                <c:pt idx="706">
                  <c:v>0.24591806574999056</c:v>
                </c:pt>
                <c:pt idx="707">
                  <c:v>0.24649078575004113</c:v>
                </c:pt>
                <c:pt idx="708">
                  <c:v>0.24608020912069184</c:v>
                </c:pt>
                <c:pt idx="709">
                  <c:v>0.24661164574993691</c:v>
                </c:pt>
                <c:pt idx="710">
                  <c:v>0.24634958575008201</c:v>
                </c:pt>
                <c:pt idx="711">
                  <c:v>0.24680219324999114</c:v>
                </c:pt>
                <c:pt idx="712">
                  <c:v>0.24830834053258899</c:v>
                </c:pt>
                <c:pt idx="713">
                  <c:v>0.24885641595409441</c:v>
                </c:pt>
                <c:pt idx="714">
                  <c:v>0.24827420574996528</c:v>
                </c:pt>
                <c:pt idx="715">
                  <c:v>0.24898598574998274</c:v>
                </c:pt>
                <c:pt idx="716">
                  <c:v>0.24904769574989469</c:v>
                </c:pt>
                <c:pt idx="717">
                  <c:v>0.24882586575009241</c:v>
                </c:pt>
                <c:pt idx="718">
                  <c:v>0.24942084893183394</c:v>
                </c:pt>
                <c:pt idx="719">
                  <c:v>0.24850645894149245</c:v>
                </c:pt>
                <c:pt idx="720">
                  <c:v>0.24777715574997244</c:v>
                </c:pt>
                <c:pt idx="721">
                  <c:v>0.2497372118724151</c:v>
                </c:pt>
                <c:pt idx="722">
                  <c:v>0.24959776574998221</c:v>
                </c:pt>
                <c:pt idx="723">
                  <c:v>0.24967420574989774</c:v>
                </c:pt>
                <c:pt idx="724">
                  <c:v>0.24929039028613495</c:v>
                </c:pt>
                <c:pt idx="725">
                  <c:v>0.24959223575010075</c:v>
                </c:pt>
                <c:pt idx="726">
                  <c:v>0.25011132574982758</c:v>
                </c:pt>
                <c:pt idx="727">
                  <c:v>0.24896462574993478</c:v>
                </c:pt>
                <c:pt idx="728">
                  <c:v>0.24912756246638423</c:v>
                </c:pt>
                <c:pt idx="729">
                  <c:v>0.24953893800807264</c:v>
                </c:pt>
                <c:pt idx="730">
                  <c:v>0.25034552575000646</c:v>
                </c:pt>
                <c:pt idx="731">
                  <c:v>0.25021558574989938</c:v>
                </c:pt>
                <c:pt idx="732">
                  <c:v>0.25045672519446877</c:v>
                </c:pt>
                <c:pt idx="733">
                  <c:v>0.24984090574999174</c:v>
                </c:pt>
                <c:pt idx="734">
                  <c:v>0.25090312797216541</c:v>
                </c:pt>
                <c:pt idx="735">
                  <c:v>0.25180978574991364</c:v>
                </c:pt>
                <c:pt idx="736">
                  <c:v>0.25183627574982453</c:v>
                </c:pt>
                <c:pt idx="737">
                  <c:v>0.25077456574997903</c:v>
                </c:pt>
                <c:pt idx="738">
                  <c:v>0.25073369575001425</c:v>
                </c:pt>
                <c:pt idx="739">
                  <c:v>0.25141889276297108</c:v>
                </c:pt>
                <c:pt idx="740">
                  <c:v>0.25108052797219232</c:v>
                </c:pt>
                <c:pt idx="741">
                  <c:v>0.25235765574998936</c:v>
                </c:pt>
                <c:pt idx="742">
                  <c:v>0.25148324574985353</c:v>
                </c:pt>
                <c:pt idx="743">
                  <c:v>0.25178866574990022</c:v>
                </c:pt>
                <c:pt idx="744">
                  <c:v>0.25150046575004203</c:v>
                </c:pt>
                <c:pt idx="745">
                  <c:v>0.25140226130548726</c:v>
                </c:pt>
                <c:pt idx="746">
                  <c:v>0.25141694575002332</c:v>
                </c:pt>
                <c:pt idx="747">
                  <c:v>0.25177864574993691</c:v>
                </c:pt>
                <c:pt idx="748">
                  <c:v>0.25190210575007682</c:v>
                </c:pt>
                <c:pt idx="749">
                  <c:v>0.25233618574995453</c:v>
                </c:pt>
                <c:pt idx="750">
                  <c:v>0.25275367498066731</c:v>
                </c:pt>
                <c:pt idx="751">
                  <c:v>0.25272707596273847</c:v>
                </c:pt>
                <c:pt idx="752">
                  <c:v>0.25284251574984873</c:v>
                </c:pt>
                <c:pt idx="753">
                  <c:v>0.25372638575005696</c:v>
                </c:pt>
                <c:pt idx="754">
                  <c:v>0.25410119575002454</c:v>
                </c:pt>
                <c:pt idx="755">
                  <c:v>0.25394511306700451</c:v>
                </c:pt>
                <c:pt idx="756">
                  <c:v>0.25493974574982331</c:v>
                </c:pt>
                <c:pt idx="757">
                  <c:v>0.25472535472958663</c:v>
                </c:pt>
                <c:pt idx="758">
                  <c:v>0.25591778074996863</c:v>
                </c:pt>
                <c:pt idx="759">
                  <c:v>0.25469180574995681</c:v>
                </c:pt>
                <c:pt idx="760">
                  <c:v>0.25573937574993977</c:v>
                </c:pt>
                <c:pt idx="761">
                  <c:v>0.25554149758667677</c:v>
                </c:pt>
                <c:pt idx="762">
                  <c:v>0.25521808575001631</c:v>
                </c:pt>
                <c:pt idx="763">
                  <c:v>0.25612654574996507</c:v>
                </c:pt>
                <c:pt idx="764">
                  <c:v>0.25590152575000502</c:v>
                </c:pt>
                <c:pt idx="765">
                  <c:v>0.25648619986763876</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0.25684946715345874</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0.25732340574997253</c:v>
                </c:pt>
                <c:pt idx="784">
                  <c:v>0.25340799398529218</c:v>
                </c:pt>
                <c:pt idx="785">
                  <c:v>0.25356632575002891</c:v>
                </c:pt>
                <c:pt idx="786">
                  <c:v>0.25375393871698226</c:v>
                </c:pt>
                <c:pt idx="787">
                  <c:v>0.25373056574994796</c:v>
                </c:pt>
                <c:pt idx="788">
                  <c:v>0.25244944574995998</c:v>
                </c:pt>
                <c:pt idx="789">
                  <c:v>0.25273412574989607</c:v>
                </c:pt>
                <c:pt idx="790">
                  <c:v>0.25190824617550334</c:v>
                </c:pt>
                <c:pt idx="791">
                  <c:v>0.25194660574996497</c:v>
                </c:pt>
                <c:pt idx="792">
                  <c:v>0.25075109574996191</c:v>
                </c:pt>
                <c:pt idx="793">
                  <c:v>0.25024204574984332</c:v>
                </c:pt>
                <c:pt idx="794">
                  <c:v>0.24926011574991946</c:v>
                </c:pt>
                <c:pt idx="795">
                  <c:v>0.25033937575007331</c:v>
                </c:pt>
                <c:pt idx="796">
                  <c:v>0.24994860983150649</c:v>
                </c:pt>
                <c:pt idx="797">
                  <c:v>0.24987642574988911</c:v>
                </c:pt>
                <c:pt idx="798">
                  <c:v>0.24934100574984094</c:v>
                </c:pt>
                <c:pt idx="799">
                  <c:v>0.2489905954051613</c:v>
                </c:pt>
                <c:pt idx="800">
                  <c:v>0.24841545120452269</c:v>
                </c:pt>
                <c:pt idx="801">
                  <c:v>0.24812995226166379</c:v>
                </c:pt>
                <c:pt idx="802">
                  <c:v>0.24701469574993984</c:v>
                </c:pt>
                <c:pt idx="803">
                  <c:v>0.2474492557499138</c:v>
                </c:pt>
                <c:pt idx="804">
                  <c:v>0.24694853574993708</c:v>
                </c:pt>
                <c:pt idx="805">
                  <c:v>0.24635542955947226</c:v>
                </c:pt>
                <c:pt idx="806">
                  <c:v>0.24679169575004806</c:v>
                </c:pt>
                <c:pt idx="807">
                  <c:v>0.24652798574993573</c:v>
                </c:pt>
                <c:pt idx="808">
                  <c:v>0.24695090574999801</c:v>
                </c:pt>
                <c:pt idx="809">
                  <c:v>0.24695936728844037</c:v>
                </c:pt>
                <c:pt idx="810">
                  <c:v>0.24686702946127101</c:v>
                </c:pt>
                <c:pt idx="811">
                  <c:v>0.2461908657499379</c:v>
                </c:pt>
                <c:pt idx="812">
                  <c:v>0.24598135575001867</c:v>
                </c:pt>
                <c:pt idx="813">
                  <c:v>0.24642299575005241</c:v>
                </c:pt>
                <c:pt idx="814">
                  <c:v>0.24601966863659191</c:v>
                </c:pt>
                <c:pt idx="815">
                  <c:v>0.24640850574994044</c:v>
                </c:pt>
                <c:pt idx="816">
                  <c:v>0.24600696574994174</c:v>
                </c:pt>
                <c:pt idx="817">
                  <c:v>0.24540842187896375</c:v>
                </c:pt>
                <c:pt idx="818">
                  <c:v>0.24634023908332436</c:v>
                </c:pt>
                <c:pt idx="819">
                  <c:v>0.24529117456718602</c:v>
                </c:pt>
                <c:pt idx="820">
                  <c:v>0.24505911575002448</c:v>
                </c:pt>
                <c:pt idx="821">
                  <c:v>0.24489536574994047</c:v>
                </c:pt>
                <c:pt idx="822">
                  <c:v>0.24550413574991156</c:v>
                </c:pt>
                <c:pt idx="823">
                  <c:v>0.24595835402584537</c:v>
                </c:pt>
                <c:pt idx="824">
                  <c:v>0.24605969574993491</c:v>
                </c:pt>
                <c:pt idx="825">
                  <c:v>0.24591630575004386</c:v>
                </c:pt>
                <c:pt idx="826">
                  <c:v>0.24541662003571221</c:v>
                </c:pt>
                <c:pt idx="827">
                  <c:v>0.24415270574996839</c:v>
                </c:pt>
                <c:pt idx="828">
                  <c:v>0.24541729211360119</c:v>
                </c:pt>
                <c:pt idx="829">
                  <c:v>0.24548294574999874</c:v>
                </c:pt>
                <c:pt idx="830">
                  <c:v>0.24599611575004626</c:v>
                </c:pt>
                <c:pt idx="831">
                  <c:v>0.24572619463890541</c:v>
                </c:pt>
                <c:pt idx="832">
                  <c:v>0.24675867417104771</c:v>
                </c:pt>
                <c:pt idx="833">
                  <c:v>0.24639348574999137</c:v>
                </c:pt>
                <c:pt idx="834">
                  <c:v>0.24662816574992524</c:v>
                </c:pt>
                <c:pt idx="835">
                  <c:v>0.24545243908313852</c:v>
                </c:pt>
                <c:pt idx="836">
                  <c:v>0.24655856289281541</c:v>
                </c:pt>
                <c:pt idx="837">
                  <c:v>0.24724905007988732</c:v>
                </c:pt>
                <c:pt idx="838">
                  <c:v>0.24715875574995039</c:v>
                </c:pt>
                <c:pt idx="839">
                  <c:v>0.24753719440977343</c:v>
                </c:pt>
                <c:pt idx="840">
                  <c:v>0.24828662575011151</c:v>
                </c:pt>
                <c:pt idx="841">
                  <c:v>0.24836250574996654</c:v>
                </c:pt>
                <c:pt idx="842">
                  <c:v>0.24870587574997671</c:v>
                </c:pt>
                <c:pt idx="843">
                  <c:v>0.24895118410033551</c:v>
                </c:pt>
                <c:pt idx="844">
                  <c:v>0.24726090574996851</c:v>
                </c:pt>
                <c:pt idx="845">
                  <c:v>0.24935993800806971</c:v>
                </c:pt>
                <c:pt idx="846">
                  <c:v>0.24907544574993809</c:v>
                </c:pt>
                <c:pt idx="847">
                  <c:v>0.24831105575007967</c:v>
                </c:pt>
                <c:pt idx="848">
                  <c:v>0.24925748306948547</c:v>
                </c:pt>
                <c:pt idx="849">
                  <c:v>0.24866271574992993</c:v>
                </c:pt>
                <c:pt idx="850">
                  <c:v>0.24871504574994718</c:v>
                </c:pt>
                <c:pt idx="851">
                  <c:v>0.24831005869120346</c:v>
                </c:pt>
                <c:pt idx="852">
                  <c:v>0.24710073908326541</c:v>
                </c:pt>
                <c:pt idx="853">
                  <c:v>0.2446959645735092</c:v>
                </c:pt>
                <c:pt idx="854">
                  <c:v>0.24640830575003797</c:v>
                </c:pt>
                <c:pt idx="855">
                  <c:v>0.24573113574990699</c:v>
                </c:pt>
                <c:pt idx="856">
                  <c:v>0.24546290574984683</c:v>
                </c:pt>
                <c:pt idx="857">
                  <c:v>0.24503596575000591</c:v>
                </c:pt>
                <c:pt idx="858">
                  <c:v>0.24532824574997394</c:v>
                </c:pt>
                <c:pt idx="859">
                  <c:v>0.24503075968260646</c:v>
                </c:pt>
                <c:pt idx="860">
                  <c:v>0.24474794656639268</c:v>
                </c:pt>
                <c:pt idx="861">
                  <c:v>0.24472231115540008</c:v>
                </c:pt>
                <c:pt idx="862">
                  <c:v>0.24451657241664293</c:v>
                </c:pt>
                <c:pt idx="863">
                  <c:v>0.24471164575004453</c:v>
                </c:pt>
                <c:pt idx="864">
                  <c:v>0.24533745120446362</c:v>
                </c:pt>
                <c:pt idx="865">
                  <c:v>0.24533129574997789</c:v>
                </c:pt>
                <c:pt idx="866">
                  <c:v>0.24408961575002774</c:v>
                </c:pt>
                <c:pt idx="867">
                  <c:v>0.24500097717854885</c:v>
                </c:pt>
                <c:pt idx="868">
                  <c:v>0.24355512574994975</c:v>
                </c:pt>
                <c:pt idx="869">
                  <c:v>0.24390077575003491</c:v>
                </c:pt>
                <c:pt idx="870">
                  <c:v>0.24444774785524775</c:v>
                </c:pt>
                <c:pt idx="871">
                  <c:v>0.24483363302270791</c:v>
                </c:pt>
                <c:pt idx="872">
                  <c:v>0.24406742299142145</c:v>
                </c:pt>
                <c:pt idx="873">
                  <c:v>0.24465184574995638</c:v>
                </c:pt>
                <c:pt idx="874">
                  <c:v>0.24556891574992823</c:v>
                </c:pt>
                <c:pt idx="875">
                  <c:v>0.24549316156391437</c:v>
                </c:pt>
                <c:pt idx="876">
                  <c:v>0.24667030575007234</c:v>
                </c:pt>
                <c:pt idx="877">
                  <c:v>0.24728169574997594</c:v>
                </c:pt>
                <c:pt idx="878">
                  <c:v>0.24955879350507398</c:v>
                </c:pt>
                <c:pt idx="879">
                  <c:v>0.2501015954051411</c:v>
                </c:pt>
                <c:pt idx="880">
                  <c:v>0.24893090574997279</c:v>
                </c:pt>
                <c:pt idx="881">
                  <c:v>0.25085307241664628</c:v>
                </c:pt>
                <c:pt idx="882">
                  <c:v>0.25225918574987832</c:v>
                </c:pt>
                <c:pt idx="883">
                  <c:v>0.25256291751477988</c:v>
                </c:pt>
                <c:pt idx="884">
                  <c:v>0.25350819575002981</c:v>
                </c:pt>
                <c:pt idx="885">
                  <c:v>0.2539268057498576</c:v>
                </c:pt>
                <c:pt idx="886">
                  <c:v>0.2551675657500283</c:v>
                </c:pt>
                <c:pt idx="887">
                  <c:v>0.25597590574997842</c:v>
                </c:pt>
                <c:pt idx="888">
                  <c:v>0.25625085169595252</c:v>
                </c:pt>
                <c:pt idx="889">
                  <c:v>0.25590428453777747</c:v>
                </c:pt>
                <c:pt idx="890">
                  <c:v>0.25632949574999564</c:v>
                </c:pt>
                <c:pt idx="891">
                  <c:v>0.25611917379124832</c:v>
                </c:pt>
                <c:pt idx="892">
                  <c:v>0.2568395457499833</c:v>
                </c:pt>
                <c:pt idx="893">
                  <c:v>0.25633229574985816</c:v>
                </c:pt>
                <c:pt idx="894">
                  <c:v>0.2563764961115283</c:v>
                </c:pt>
                <c:pt idx="895">
                  <c:v>0.25668130574992182</c:v>
                </c:pt>
                <c:pt idx="896">
                  <c:v>0.2569073343213546</c:v>
                </c:pt>
                <c:pt idx="897">
                  <c:v>0.2567849263684544</c:v>
                </c:pt>
                <c:pt idx="898">
                  <c:v>0.25718548908324196</c:v>
                </c:pt>
                <c:pt idx="899">
                  <c:v>0.25681243100258688</c:v>
                </c:pt>
                <c:pt idx="900">
                  <c:v>0.25701384574996688</c:v>
                </c:pt>
                <c:pt idx="901">
                  <c:v>0.25717055523450938</c:v>
                </c:pt>
                <c:pt idx="902">
                  <c:v>0.2573864557500094</c:v>
                </c:pt>
                <c:pt idx="903">
                  <c:v>0.25675343575005627</c:v>
                </c:pt>
                <c:pt idx="904">
                  <c:v>0.25647823908330736</c:v>
                </c:pt>
                <c:pt idx="905">
                  <c:v>0.25744966437065464</c:v>
                </c:pt>
                <c:pt idx="906">
                  <c:v>0.25690640575000206</c:v>
                </c:pt>
                <c:pt idx="907">
                  <c:v>0.25691022574993388</c:v>
                </c:pt>
                <c:pt idx="908">
                  <c:v>0.25680125268874576</c:v>
                </c:pt>
                <c:pt idx="909">
                  <c:v>0.25675234574994482</c:v>
                </c:pt>
                <c:pt idx="910">
                  <c:v>0.25807670575001457</c:v>
                </c:pt>
                <c:pt idx="911">
                  <c:v>0.25845202575004633</c:v>
                </c:pt>
                <c:pt idx="912">
                  <c:v>0.25785796760574525</c:v>
                </c:pt>
                <c:pt idx="913">
                  <c:v>0.25759392024278327</c:v>
                </c:pt>
                <c:pt idx="914">
                  <c:v>0.25929590574996558</c:v>
                </c:pt>
                <c:pt idx="915">
                  <c:v>0.25745417575009832</c:v>
                </c:pt>
                <c:pt idx="916">
                  <c:v>0.25838940574991043</c:v>
                </c:pt>
                <c:pt idx="917">
                  <c:v>0.25829282574991907</c:v>
                </c:pt>
                <c:pt idx="918">
                  <c:v>0.25787685574989994</c:v>
                </c:pt>
                <c:pt idx="919">
                  <c:v>0.25830986451285393</c:v>
                </c:pt>
                <c:pt idx="920">
                  <c:v>0.25856996574990015</c:v>
                </c:pt>
                <c:pt idx="921">
                  <c:v>0.25858945574998432</c:v>
                </c:pt>
                <c:pt idx="922">
                  <c:v>0.2575964307499703</c:v>
                </c:pt>
                <c:pt idx="923">
                  <c:v>0.2581510546859811</c:v>
                </c:pt>
                <c:pt idx="924">
                  <c:v>0.25800611574989391</c:v>
                </c:pt>
                <c:pt idx="925">
                  <c:v>0.2576333181211502</c:v>
                </c:pt>
                <c:pt idx="926">
                  <c:v>0.25770036574999738</c:v>
                </c:pt>
                <c:pt idx="927">
                  <c:v>0.25819001574987532</c:v>
                </c:pt>
                <c:pt idx="928">
                  <c:v>0.2576516958732783</c:v>
                </c:pt>
                <c:pt idx="929">
                  <c:v>0.25765773574993034</c:v>
                </c:pt>
                <c:pt idx="930">
                  <c:v>0.25850477367458846</c:v>
                </c:pt>
                <c:pt idx="931">
                  <c:v>0.25884590574996547</c:v>
                </c:pt>
                <c:pt idx="932">
                  <c:v>0.25728100149467537</c:v>
                </c:pt>
                <c:pt idx="933">
                  <c:v>0.25769379986756746</c:v>
                </c:pt>
                <c:pt idx="934">
                  <c:v>0.25770594575007522</c:v>
                </c:pt>
                <c:pt idx="935">
                  <c:v>0.25747336574981816</c:v>
                </c:pt>
                <c:pt idx="936">
                  <c:v>0.25579384389428128</c:v>
                </c:pt>
                <c:pt idx="937">
                  <c:v>0.25678821574996458</c:v>
                </c:pt>
                <c:pt idx="938">
                  <c:v>0.25631277033325389</c:v>
                </c:pt>
                <c:pt idx="939">
                  <c:v>0.25588175019443332</c:v>
                </c:pt>
                <c:pt idx="940">
                  <c:v>0.25598216890789266</c:v>
                </c:pt>
                <c:pt idx="941">
                  <c:v>0.25545734211361543</c:v>
                </c:pt>
                <c:pt idx="942">
                  <c:v>0.25561048574992701</c:v>
                </c:pt>
                <c:pt idx="943">
                  <c:v>0.25636291908328762</c:v>
                </c:pt>
                <c:pt idx="944">
                  <c:v>0.25592918575006324</c:v>
                </c:pt>
                <c:pt idx="945">
                  <c:v>0.25580057574998805</c:v>
                </c:pt>
                <c:pt idx="946">
                  <c:v>0.25551357585304474</c:v>
                </c:pt>
                <c:pt idx="947">
                  <c:v>0.25498845574996748</c:v>
                </c:pt>
                <c:pt idx="948">
                  <c:v>0.25613190574998157</c:v>
                </c:pt>
                <c:pt idx="949">
                  <c:v>0.25523186408325671</c:v>
                </c:pt>
                <c:pt idx="950">
                  <c:v>0.25452647574997062</c:v>
                </c:pt>
                <c:pt idx="951">
                  <c:v>0.25487651575008452</c:v>
                </c:pt>
                <c:pt idx="952">
                  <c:v>0.25505750574993158</c:v>
                </c:pt>
                <c:pt idx="953">
                  <c:v>0.25540317379116578</c:v>
                </c:pt>
                <c:pt idx="954">
                  <c:v>0.25501672575002488</c:v>
                </c:pt>
                <c:pt idx="955">
                  <c:v>0.25508298738260909</c:v>
                </c:pt>
                <c:pt idx="956">
                  <c:v>0.25466590574997439</c:v>
                </c:pt>
                <c:pt idx="957">
                  <c:v>0.2543673375680271</c:v>
                </c:pt>
                <c:pt idx="958">
                  <c:v>0.25539035575000935</c:v>
                </c:pt>
                <c:pt idx="959">
                  <c:v>0.25525305574997503</c:v>
                </c:pt>
                <c:pt idx="960">
                  <c:v>0.25417324595611029</c:v>
                </c:pt>
                <c:pt idx="961">
                  <c:v>0.25515788574996695</c:v>
                </c:pt>
                <c:pt idx="962">
                  <c:v>0.25359749575002866</c:v>
                </c:pt>
                <c:pt idx="963">
                  <c:v>0.25430453574993861</c:v>
                </c:pt>
                <c:pt idx="964">
                  <c:v>0.25394304368107579</c:v>
                </c:pt>
                <c:pt idx="965">
                  <c:v>0.25177740574996232</c:v>
                </c:pt>
                <c:pt idx="966">
                  <c:v>0.25353217157272928</c:v>
                </c:pt>
                <c:pt idx="967">
                  <c:v>0.25278993574993081</c:v>
                </c:pt>
                <c:pt idx="968">
                  <c:v>0.2519946257500294</c:v>
                </c:pt>
                <c:pt idx="969">
                  <c:v>0.25218469574990465</c:v>
                </c:pt>
                <c:pt idx="970">
                  <c:v>0.25227772575003371</c:v>
                </c:pt>
                <c:pt idx="971">
                  <c:v>0.25229877574997828</c:v>
                </c:pt>
                <c:pt idx="972">
                  <c:v>0.25224047276020656</c:v>
                </c:pt>
                <c:pt idx="973">
                  <c:v>0.25185272393176261</c:v>
                </c:pt>
                <c:pt idx="974">
                  <c:v>0.24935003908335321</c:v>
                </c:pt>
                <c:pt idx="975">
                  <c:v>0.24937423575005371</c:v>
                </c:pt>
                <c:pt idx="976">
                  <c:v>0.2492601657500873</c:v>
                </c:pt>
                <c:pt idx="977">
                  <c:v>0.24800363574999593</c:v>
                </c:pt>
                <c:pt idx="978">
                  <c:v>0.24748721574999924</c:v>
                </c:pt>
                <c:pt idx="979">
                  <c:v>0.24680079234779867</c:v>
                </c:pt>
                <c:pt idx="980">
                  <c:v>0.24643318574993658</c:v>
                </c:pt>
                <c:pt idx="981">
                  <c:v>0.24677807241664595</c:v>
                </c:pt>
                <c:pt idx="982">
                  <c:v>0.24526987126718341</c:v>
                </c:pt>
                <c:pt idx="983">
                  <c:v>0.24412190574993531</c:v>
                </c:pt>
                <c:pt idx="984">
                  <c:v>0.24441991574990182</c:v>
                </c:pt>
                <c:pt idx="985">
                  <c:v>0.24346112261743308</c:v>
                </c:pt>
                <c:pt idx="986">
                  <c:v>0.24381358574989101</c:v>
                </c:pt>
                <c:pt idx="987">
                  <c:v>0.24379339575003262</c:v>
                </c:pt>
                <c:pt idx="988">
                  <c:v>0.24286778453782243</c:v>
                </c:pt>
                <c:pt idx="989">
                  <c:v>0.24308718575001398</c:v>
                </c:pt>
                <c:pt idx="990">
                  <c:v>0.24291936728839458</c:v>
                </c:pt>
                <c:pt idx="991">
                  <c:v>0.24091090574997095</c:v>
                </c:pt>
                <c:pt idx="992">
                  <c:v>0.24117533432132673</c:v>
                </c:pt>
                <c:pt idx="993">
                  <c:v>0.24097636574998671</c:v>
                </c:pt>
                <c:pt idx="994">
                  <c:v>0.24039220575005521</c:v>
                </c:pt>
                <c:pt idx="995">
                  <c:v>0.24029542574997748</c:v>
                </c:pt>
                <c:pt idx="996">
                  <c:v>0.24000126574993891</c:v>
                </c:pt>
                <c:pt idx="997">
                  <c:v>0.24074334575004788</c:v>
                </c:pt>
                <c:pt idx="998">
                  <c:v>0.23991175111085294</c:v>
                </c:pt>
                <c:pt idx="999">
                  <c:v>0.23881978810295867</c:v>
                </c:pt>
                <c:pt idx="1000">
                  <c:v>0.23812095908319009</c:v>
                </c:pt>
                <c:pt idx="1001">
                  <c:v>0.23882365574999653</c:v>
                </c:pt>
                <c:pt idx="1002">
                  <c:v>0.23803112575002691</c:v>
                </c:pt>
                <c:pt idx="1003">
                  <c:v>0.23878520575003426</c:v>
                </c:pt>
                <c:pt idx="1004">
                  <c:v>0.2384288851314984</c:v>
                </c:pt>
                <c:pt idx="1005">
                  <c:v>0.23774394574998356</c:v>
                </c:pt>
                <c:pt idx="1006">
                  <c:v>0.23730966574999021</c:v>
                </c:pt>
                <c:pt idx="1007">
                  <c:v>0.23832590574997425</c:v>
                </c:pt>
                <c:pt idx="1008">
                  <c:v>0.23666490575000421</c:v>
                </c:pt>
                <c:pt idx="1009">
                  <c:v>0.23687119574998405</c:v>
                </c:pt>
                <c:pt idx="1010">
                  <c:v>0.23563886451289343</c:v>
                </c:pt>
                <c:pt idx="1011">
                  <c:v>0.23646965574995704</c:v>
                </c:pt>
                <c:pt idx="1012">
                  <c:v>0.23619696574994009</c:v>
                </c:pt>
                <c:pt idx="1013">
                  <c:v>0.2360096257500004</c:v>
                </c:pt>
                <c:pt idx="1014">
                  <c:v>0.23604311574997894</c:v>
                </c:pt>
                <c:pt idx="1015">
                  <c:v>0.2354137182499727</c:v>
                </c:pt>
                <c:pt idx="1016">
                  <c:v>0.23523397982401661</c:v>
                </c:pt>
                <c:pt idx="1017">
                  <c:v>0.23505714965239174</c:v>
                </c:pt>
                <c:pt idx="1018">
                  <c:v>0.23606453574998909</c:v>
                </c:pt>
                <c:pt idx="1019">
                  <c:v>0.23591053574990925</c:v>
                </c:pt>
                <c:pt idx="1020">
                  <c:v>0.23667328574997271</c:v>
                </c:pt>
                <c:pt idx="1021">
                  <c:v>0.23641511574996388</c:v>
                </c:pt>
                <c:pt idx="1022">
                  <c:v>0.23671041824997024</c:v>
                </c:pt>
                <c:pt idx="1023">
                  <c:v>0.23730430574995864</c:v>
                </c:pt>
                <c:pt idx="1024">
                  <c:v>0.23784282966302328</c:v>
                </c:pt>
                <c:pt idx="1025">
                  <c:v>0.23644197241677067</c:v>
                </c:pt>
                <c:pt idx="1026">
                  <c:v>0.23736820574990278</c:v>
                </c:pt>
                <c:pt idx="1027">
                  <c:v>0.23702042574991822</c:v>
                </c:pt>
                <c:pt idx="1028">
                  <c:v>0.23601903365697346</c:v>
                </c:pt>
                <c:pt idx="1029">
                  <c:v>0.23673932574990891</c:v>
                </c:pt>
                <c:pt idx="1030">
                  <c:v>0.2359235757499932</c:v>
                </c:pt>
                <c:pt idx="1031">
                  <c:v>0.2356035357499735</c:v>
                </c:pt>
                <c:pt idx="1032">
                  <c:v>0.23609608607780833</c:v>
                </c:pt>
                <c:pt idx="1033">
                  <c:v>0.23713534878797349</c:v>
                </c:pt>
                <c:pt idx="1034">
                  <c:v>0.23667080574998067</c:v>
                </c:pt>
                <c:pt idx="1035">
                  <c:v>0.23616866574987228</c:v>
                </c:pt>
                <c:pt idx="1036">
                  <c:v>0.23711130574999151</c:v>
                </c:pt>
                <c:pt idx="1037">
                  <c:v>0.23663538574993512</c:v>
                </c:pt>
                <c:pt idx="1038">
                  <c:v>0.23583281296654937</c:v>
                </c:pt>
                <c:pt idx="1039">
                  <c:v>0.23608365574986578</c:v>
                </c:pt>
                <c:pt idx="1040">
                  <c:v>0.23684495838148253</c:v>
                </c:pt>
                <c:pt idx="1041">
                  <c:v>0.23710726938632862</c:v>
                </c:pt>
                <c:pt idx="1042">
                  <c:v>0.23672375574992091</c:v>
                </c:pt>
                <c:pt idx="1043">
                  <c:v>0.23643012575008981</c:v>
                </c:pt>
                <c:pt idx="1044">
                  <c:v>0.23762758575000476</c:v>
                </c:pt>
                <c:pt idx="1045">
                  <c:v>0.23732571824987728</c:v>
                </c:pt>
                <c:pt idx="1046">
                  <c:v>0.23644979575006231</c:v>
                </c:pt>
                <c:pt idx="1047">
                  <c:v>0.23720704574999768</c:v>
                </c:pt>
                <c:pt idx="1048">
                  <c:v>0.23665187574989938</c:v>
                </c:pt>
                <c:pt idx="1049">
                  <c:v>0.2363355279722299</c:v>
                </c:pt>
                <c:pt idx="1050">
                  <c:v>0.2385709057499952</c:v>
                </c:pt>
                <c:pt idx="1051">
                  <c:v>0.23785945996689892</c:v>
                </c:pt>
                <c:pt idx="1052">
                  <c:v>0.23724580574992202</c:v>
                </c:pt>
                <c:pt idx="1053">
                  <c:v>0.23809420574994541</c:v>
                </c:pt>
                <c:pt idx="1054">
                  <c:v>0.23745336575004244</c:v>
                </c:pt>
                <c:pt idx="1055">
                  <c:v>0.23764711574996542</c:v>
                </c:pt>
                <c:pt idx="1056">
                  <c:v>0.23835669644768134</c:v>
                </c:pt>
                <c:pt idx="1057">
                  <c:v>0.23786952575009934</c:v>
                </c:pt>
                <c:pt idx="1058">
                  <c:v>0.23816061574983388</c:v>
                </c:pt>
                <c:pt idx="1059">
                  <c:v>0.23825490574996891</c:v>
                </c:pt>
                <c:pt idx="1060">
                  <c:v>0.2382723195430004</c:v>
                </c:pt>
                <c:pt idx="1061">
                  <c:v>0.23827543574996957</c:v>
                </c:pt>
                <c:pt idx="1062">
                  <c:v>0.23730195226163175</c:v>
                </c:pt>
                <c:pt idx="1063">
                  <c:v>0.23716814574996226</c:v>
                </c:pt>
                <c:pt idx="1064">
                  <c:v>0.23721558574992274</c:v>
                </c:pt>
                <c:pt idx="1065">
                  <c:v>0.23694680574989532</c:v>
                </c:pt>
                <c:pt idx="1066">
                  <c:v>0.23645161575002771</c:v>
                </c:pt>
                <c:pt idx="1067">
                  <c:v>0.2370444741710008</c:v>
                </c:pt>
                <c:pt idx="1068">
                  <c:v>0.23618664259210251</c:v>
                </c:pt>
                <c:pt idx="1069">
                  <c:v>0.2358555957500244</c:v>
                </c:pt>
                <c:pt idx="1070">
                  <c:v>0.23658837574993191</c:v>
                </c:pt>
                <c:pt idx="1071">
                  <c:v>0.23593094575001344</c:v>
                </c:pt>
                <c:pt idx="1072">
                  <c:v>0.23601885472965023</c:v>
                </c:pt>
                <c:pt idx="1073">
                  <c:v>0.23615961163237389</c:v>
                </c:pt>
                <c:pt idx="1074">
                  <c:v>0.23632083574995022</c:v>
                </c:pt>
                <c:pt idx="1075">
                  <c:v>0.23636112575007928</c:v>
                </c:pt>
                <c:pt idx="1076">
                  <c:v>0.23539404860710544</c:v>
                </c:pt>
                <c:pt idx="1077">
                  <c:v>0.2363998457499577</c:v>
                </c:pt>
                <c:pt idx="1078">
                  <c:v>0.23706636575006748</c:v>
                </c:pt>
                <c:pt idx="1079">
                  <c:v>0.23654010574986756</c:v>
                </c:pt>
                <c:pt idx="1080">
                  <c:v>0.23714010574995825</c:v>
                </c:pt>
                <c:pt idx="1081">
                  <c:v>0.23740368574993939</c:v>
                </c:pt>
                <c:pt idx="1082">
                  <c:v>0.23632673574998364</c:v>
                </c:pt>
                <c:pt idx="1083">
                  <c:v>0.23616234574993231</c:v>
                </c:pt>
                <c:pt idx="1084">
                  <c:v>0.23687787066215538</c:v>
                </c:pt>
                <c:pt idx="1085">
                  <c:v>0.23647708075002125</c:v>
                </c:pt>
                <c:pt idx="1086">
                  <c:v>0.23632769575004886</c:v>
                </c:pt>
                <c:pt idx="1087">
                  <c:v>0.23599302575006251</c:v>
                </c:pt>
                <c:pt idx="1088">
                  <c:v>0.23546596574990991</c:v>
                </c:pt>
                <c:pt idx="1089">
                  <c:v>0.2359916676547158</c:v>
                </c:pt>
                <c:pt idx="1090">
                  <c:v>0.23556016574988803</c:v>
                </c:pt>
                <c:pt idx="1091">
                  <c:v>0.23544142574988344</c:v>
                </c:pt>
                <c:pt idx="1092">
                  <c:v>0.23502440574995376</c:v>
                </c:pt>
                <c:pt idx="1093">
                  <c:v>0.23554040574997295</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0.23640249574995695</c:v>
                </c:pt>
                <c:pt idx="1104">
                  <c:v>0.23534960575003094</c:v>
                </c:pt>
                <c:pt idx="1105">
                  <c:v>0.23485285575009129</c:v>
                </c:pt>
                <c:pt idx="1106">
                  <c:v>0.23440295394266294</c:v>
                </c:pt>
                <c:pt idx="1107">
                  <c:v>0.23373792575002056</c:v>
                </c:pt>
                <c:pt idx="1108">
                  <c:v>0.23320136575000588</c:v>
                </c:pt>
                <c:pt idx="1109">
                  <c:v>0.23282470574983447</c:v>
                </c:pt>
                <c:pt idx="1110">
                  <c:v>0.23240778294304221</c:v>
                </c:pt>
                <c:pt idx="1111">
                  <c:v>0.23199090574996747</c:v>
                </c:pt>
                <c:pt idx="1112">
                  <c:v>0.23147690574997171</c:v>
                </c:pt>
                <c:pt idx="1113">
                  <c:v>0.22885899575000224</c:v>
                </c:pt>
                <c:pt idx="1114">
                  <c:v>0.22889109575000091</c:v>
                </c:pt>
                <c:pt idx="1115">
                  <c:v>0.22840826574996276</c:v>
                </c:pt>
                <c:pt idx="1116">
                  <c:v>0.22715844656640674</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0.21827459647173014</c:v>
                </c:pt>
                <c:pt idx="1128">
                  <c:v>0.21801438574989684</c:v>
                </c:pt>
                <c:pt idx="1129">
                  <c:v>0.21612873908334509</c:v>
                </c:pt>
                <c:pt idx="1130">
                  <c:v>0.21566565574991614</c:v>
                </c:pt>
                <c:pt idx="1131">
                  <c:v>0.2163563757500527</c:v>
                </c:pt>
                <c:pt idx="1132">
                  <c:v>0.21479232574999726</c:v>
                </c:pt>
                <c:pt idx="1133">
                  <c:v>0.21400543700004038</c:v>
                </c:pt>
                <c:pt idx="1134">
                  <c:v>0.21445459574999895</c:v>
                </c:pt>
                <c:pt idx="1135">
                  <c:v>0.21407737574993746</c:v>
                </c:pt>
                <c:pt idx="1136">
                  <c:v>0.21431211575004741</c:v>
                </c:pt>
                <c:pt idx="1137">
                  <c:v>0.21390762575001079</c:v>
                </c:pt>
                <c:pt idx="1138">
                  <c:v>0.21507937633820973</c:v>
                </c:pt>
                <c:pt idx="1139">
                  <c:v>0.21407625458714158</c:v>
                </c:pt>
                <c:pt idx="1140">
                  <c:v>0.21450625574993898</c:v>
                </c:pt>
                <c:pt idx="1141">
                  <c:v>0.21516874574994921</c:v>
                </c:pt>
                <c:pt idx="1142">
                  <c:v>0.21472582574992324</c:v>
                </c:pt>
                <c:pt idx="1143">
                  <c:v>0.21424427045580827</c:v>
                </c:pt>
                <c:pt idx="1144">
                  <c:v>0.21383558575014674</c:v>
                </c:pt>
                <c:pt idx="1145">
                  <c:v>0.21413267574996553</c:v>
                </c:pt>
                <c:pt idx="1146">
                  <c:v>0.21330651550606236</c:v>
                </c:pt>
                <c:pt idx="1147">
                  <c:v>0.21317117241665068</c:v>
                </c:pt>
                <c:pt idx="1148">
                  <c:v>0.21229828574992451</c:v>
                </c:pt>
                <c:pt idx="1149">
                  <c:v>0.21203023564670823</c:v>
                </c:pt>
                <c:pt idx="1150">
                  <c:v>0.21126982574996594</c:v>
                </c:pt>
                <c:pt idx="1151">
                  <c:v>0.21086923574996819</c:v>
                </c:pt>
                <c:pt idx="1152">
                  <c:v>0.21033604575005441</c:v>
                </c:pt>
                <c:pt idx="1153">
                  <c:v>0.20875915574994536</c:v>
                </c:pt>
                <c:pt idx="1154">
                  <c:v>0.20850533432143045</c:v>
                </c:pt>
                <c:pt idx="1155">
                  <c:v>0.20786141794512533</c:v>
                </c:pt>
                <c:pt idx="1156">
                  <c:v>0.20875383574988859</c:v>
                </c:pt>
                <c:pt idx="1157">
                  <c:v>0.20975841575008786</c:v>
                </c:pt>
                <c:pt idx="1158">
                  <c:v>0.21050613574993846</c:v>
                </c:pt>
                <c:pt idx="1159">
                  <c:v>0.21098236408330742</c:v>
                </c:pt>
                <c:pt idx="1160">
                  <c:v>0.21227008574999254</c:v>
                </c:pt>
                <c:pt idx="1161">
                  <c:v>0.21326406574989706</c:v>
                </c:pt>
                <c:pt idx="1162">
                  <c:v>0.21332756879344572</c:v>
                </c:pt>
                <c:pt idx="1163">
                  <c:v>0.21370706364480441</c:v>
                </c:pt>
                <c:pt idx="1164">
                  <c:v>0.2144201257498822</c:v>
                </c:pt>
                <c:pt idx="1165">
                  <c:v>0.21344511574993469</c:v>
                </c:pt>
                <c:pt idx="1166">
                  <c:v>0.21490172575001054</c:v>
                </c:pt>
                <c:pt idx="1167">
                  <c:v>0.21580454860709636</c:v>
                </c:pt>
                <c:pt idx="1168">
                  <c:v>0.21457409131701871</c:v>
                </c:pt>
                <c:pt idx="1169">
                  <c:v>0.21474265574983098</c:v>
                </c:pt>
                <c:pt idx="1170">
                  <c:v>0.21432693749591208</c:v>
                </c:pt>
                <c:pt idx="1171">
                  <c:v>0.21628090574996892</c:v>
                </c:pt>
                <c:pt idx="1172">
                  <c:v>0.21471833574997906</c:v>
                </c:pt>
                <c:pt idx="1173">
                  <c:v>0.2142788849166522</c:v>
                </c:pt>
                <c:pt idx="1174">
                  <c:v>0.21403600575001749</c:v>
                </c:pt>
                <c:pt idx="1175">
                  <c:v>0.21453926574997725</c:v>
                </c:pt>
                <c:pt idx="1176">
                  <c:v>0.21452562574989997</c:v>
                </c:pt>
                <c:pt idx="1177">
                  <c:v>0.2146625346159397</c:v>
                </c:pt>
                <c:pt idx="1178">
                  <c:v>0.21508386574997473</c:v>
                </c:pt>
                <c:pt idx="1179">
                  <c:v>0.21518123105109108</c:v>
                </c:pt>
                <c:pt idx="1180">
                  <c:v>0.21540141136800656</c:v>
                </c:pt>
                <c:pt idx="1181">
                  <c:v>0.21458878574992513</c:v>
                </c:pt>
                <c:pt idx="1182">
                  <c:v>0.21488761408328116</c:v>
                </c:pt>
                <c:pt idx="1183">
                  <c:v>0.21483083574995021</c:v>
                </c:pt>
                <c:pt idx="1184">
                  <c:v>0.21479730575001146</c:v>
                </c:pt>
                <c:pt idx="1185">
                  <c:v>0.21504296574991599</c:v>
                </c:pt>
                <c:pt idx="1186">
                  <c:v>0.21602587977592691</c:v>
                </c:pt>
                <c:pt idx="1187">
                  <c:v>0.215232767818961</c:v>
                </c:pt>
                <c:pt idx="1188">
                  <c:v>0.21598583908328836</c:v>
                </c:pt>
                <c:pt idx="1189">
                  <c:v>0.21576874574992694</c:v>
                </c:pt>
                <c:pt idx="1190">
                  <c:v>0.21463166575001935</c:v>
                </c:pt>
                <c:pt idx="1191">
                  <c:v>0.21523714104402863</c:v>
                </c:pt>
                <c:pt idx="1192">
                  <c:v>0.21551260574996461</c:v>
                </c:pt>
                <c:pt idx="1193">
                  <c:v>0.21548000575002432</c:v>
                </c:pt>
                <c:pt idx="1194">
                  <c:v>0.21502710575002523</c:v>
                </c:pt>
                <c:pt idx="1195">
                  <c:v>0.2146953361298222</c:v>
                </c:pt>
                <c:pt idx="1196">
                  <c:v>0.21508808100773583</c:v>
                </c:pt>
                <c:pt idx="1197">
                  <c:v>0.21514095574995906</c:v>
                </c:pt>
                <c:pt idx="1198">
                  <c:v>0.21548481484089207</c:v>
                </c:pt>
                <c:pt idx="1199">
                  <c:v>0.21468156574998432</c:v>
                </c:pt>
                <c:pt idx="1200">
                  <c:v>0.2147000757498887</c:v>
                </c:pt>
                <c:pt idx="1201">
                  <c:v>0.21596516457350423</c:v>
                </c:pt>
                <c:pt idx="1202">
                  <c:v>0.21552910575000794</c:v>
                </c:pt>
                <c:pt idx="1203">
                  <c:v>0.21525122575012326</c:v>
                </c:pt>
                <c:pt idx="1204">
                  <c:v>0.21510269575006191</c:v>
                </c:pt>
                <c:pt idx="1205">
                  <c:v>0.21489786097376395</c:v>
                </c:pt>
                <c:pt idx="1206">
                  <c:v>0.21507484389432863</c:v>
                </c:pt>
                <c:pt idx="1207">
                  <c:v>0.21577455574998788</c:v>
                </c:pt>
                <c:pt idx="1208">
                  <c:v>0.21497130574992732</c:v>
                </c:pt>
                <c:pt idx="1209">
                  <c:v>0.21607722866652071</c:v>
                </c:pt>
                <c:pt idx="1210">
                  <c:v>0.21683536575002946</c:v>
                </c:pt>
                <c:pt idx="1211">
                  <c:v>0.2162015757499347</c:v>
                </c:pt>
                <c:pt idx="1212">
                  <c:v>0.21618093575011699</c:v>
                </c:pt>
                <c:pt idx="1213">
                  <c:v>0.21704964899322512</c:v>
                </c:pt>
                <c:pt idx="1214">
                  <c:v>0.21671087241659881</c:v>
                </c:pt>
                <c:pt idx="1215">
                  <c:v>0.21826954211360344</c:v>
                </c:pt>
                <c:pt idx="1216">
                  <c:v>0.2202600757498914</c:v>
                </c:pt>
                <c:pt idx="1217">
                  <c:v>0.21978788574996647</c:v>
                </c:pt>
                <c:pt idx="1218">
                  <c:v>0.22063315574997938</c:v>
                </c:pt>
                <c:pt idx="1219">
                  <c:v>0.22173449949994536</c:v>
                </c:pt>
                <c:pt idx="1220">
                  <c:v>0.22127166574996687</c:v>
                </c:pt>
                <c:pt idx="1221">
                  <c:v>0.22189690575002891</c:v>
                </c:pt>
                <c:pt idx="1222">
                  <c:v>0.221841193421142</c:v>
                </c:pt>
                <c:pt idx="1223">
                  <c:v>0.2220330586911814</c:v>
                </c:pt>
                <c:pt idx="1224">
                  <c:v>0.22251125575000691</c:v>
                </c:pt>
                <c:pt idx="1225">
                  <c:v>0.22358184574994766</c:v>
                </c:pt>
                <c:pt idx="1226">
                  <c:v>0.22366906574998777</c:v>
                </c:pt>
                <c:pt idx="1227">
                  <c:v>0.22429069956433553</c:v>
                </c:pt>
                <c:pt idx="1228">
                  <c:v>0.22452767575001067</c:v>
                </c:pt>
                <c:pt idx="1229">
                  <c:v>0.22441541574993132</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0.21918524575002649</c:v>
                </c:pt>
                <c:pt idx="1238">
                  <c:v>0.21900930574992175</c:v>
                </c:pt>
                <c:pt idx="1239">
                  <c:v>0.21915076539909251</c:v>
                </c:pt>
                <c:pt idx="1240">
                  <c:v>0.21792230897592943</c:v>
                </c:pt>
                <c:pt idx="1241">
                  <c:v>0.21817781484089949</c:v>
                </c:pt>
                <c:pt idx="1242">
                  <c:v>0.21798381574993214</c:v>
                </c:pt>
                <c:pt idx="1243">
                  <c:v>0.21736476575003394</c:v>
                </c:pt>
                <c:pt idx="1244">
                  <c:v>0.21769882574994881</c:v>
                </c:pt>
                <c:pt idx="1245">
                  <c:v>0.21680680318591791</c:v>
                </c:pt>
                <c:pt idx="1246">
                  <c:v>0.21710177417105569</c:v>
                </c:pt>
                <c:pt idx="1247">
                  <c:v>0.21691829575004881</c:v>
                </c:pt>
                <c:pt idx="1248">
                  <c:v>0.21718575838148979</c:v>
                </c:pt>
                <c:pt idx="1249">
                  <c:v>0.21630291575003471</c:v>
                </c:pt>
                <c:pt idx="1250">
                  <c:v>0.21648262574993291</c:v>
                </c:pt>
                <c:pt idx="1251">
                  <c:v>0.21676559574991941</c:v>
                </c:pt>
                <c:pt idx="1252">
                  <c:v>0.21703395574988349</c:v>
                </c:pt>
                <c:pt idx="1253">
                  <c:v>0.21676034574994707</c:v>
                </c:pt>
                <c:pt idx="1254">
                  <c:v>0.21530602033330126</c:v>
                </c:pt>
                <c:pt idx="1255">
                  <c:v>0.2179172087802505</c:v>
                </c:pt>
                <c:pt idx="1256">
                  <c:v>0.21546245336905692</c:v>
                </c:pt>
                <c:pt idx="1257">
                  <c:v>0.21704184574981891</c:v>
                </c:pt>
                <c:pt idx="1258">
                  <c:v>0.21776653575000227</c:v>
                </c:pt>
                <c:pt idx="1259">
                  <c:v>0.21834899574996364</c:v>
                </c:pt>
                <c:pt idx="1260">
                  <c:v>0.21756705574991062</c:v>
                </c:pt>
                <c:pt idx="1261">
                  <c:v>0.21841163745737976</c:v>
                </c:pt>
                <c:pt idx="1262">
                  <c:v>0.21781211574992237</c:v>
                </c:pt>
                <c:pt idx="1263">
                  <c:v>0.21746392461790301</c:v>
                </c:pt>
                <c:pt idx="1264">
                  <c:v>0.21861218574997601</c:v>
                </c:pt>
                <c:pt idx="1265">
                  <c:v>0.21890848574995006</c:v>
                </c:pt>
                <c:pt idx="1266">
                  <c:v>0.21908986574985079</c:v>
                </c:pt>
                <c:pt idx="1267">
                  <c:v>0.21933254575009223</c:v>
                </c:pt>
                <c:pt idx="1268">
                  <c:v>0.21938674950003223</c:v>
                </c:pt>
                <c:pt idx="1269">
                  <c:v>0.22010431574999245</c:v>
                </c:pt>
                <c:pt idx="1270">
                  <c:v>0.219342285749861</c:v>
                </c:pt>
                <c:pt idx="1271">
                  <c:v>0.22039702575006004</c:v>
                </c:pt>
                <c:pt idx="1272">
                  <c:v>0.22139717847724691</c:v>
                </c:pt>
                <c:pt idx="1273">
                  <c:v>0.22222858432137121</c:v>
                </c:pt>
                <c:pt idx="1274">
                  <c:v>0.22230056574994675</c:v>
                </c:pt>
                <c:pt idx="1275">
                  <c:v>0.22229801213299588</c:v>
                </c:pt>
                <c:pt idx="1276">
                  <c:v>0.22252550574988531</c:v>
                </c:pt>
                <c:pt idx="1277">
                  <c:v>0.22331502575001139</c:v>
                </c:pt>
                <c:pt idx="1278">
                  <c:v>0.22354093574996653</c:v>
                </c:pt>
                <c:pt idx="1279">
                  <c:v>0.22397107574998637</c:v>
                </c:pt>
                <c:pt idx="1280">
                  <c:v>0.22426513862669173</c:v>
                </c:pt>
                <c:pt idx="1281">
                  <c:v>0.22475925626544324</c:v>
                </c:pt>
                <c:pt idx="1282">
                  <c:v>0.22816624821561488</c:v>
                </c:pt>
                <c:pt idx="1283">
                  <c:v>0.22868241575001488</c:v>
                </c:pt>
                <c:pt idx="1284">
                  <c:v>0.22913573574983559</c:v>
                </c:pt>
                <c:pt idx="1285">
                  <c:v>0.23008202574993675</c:v>
                </c:pt>
                <c:pt idx="1286">
                  <c:v>0.23032380048682921</c:v>
                </c:pt>
                <c:pt idx="1287">
                  <c:v>0.23043295575003273</c:v>
                </c:pt>
                <c:pt idx="1288">
                  <c:v>0.23140766574998395</c:v>
                </c:pt>
                <c:pt idx="1289">
                  <c:v>0.23131414575013348</c:v>
                </c:pt>
                <c:pt idx="1290">
                  <c:v>0.2314234994999825</c:v>
                </c:pt>
                <c:pt idx="1291">
                  <c:v>0.2320559057499452</c:v>
                </c:pt>
                <c:pt idx="1292">
                  <c:v>0.23299641574998051</c:v>
                </c:pt>
                <c:pt idx="1293">
                  <c:v>0.23280011851603891</c:v>
                </c:pt>
                <c:pt idx="1294">
                  <c:v>0.23329899574993401</c:v>
                </c:pt>
                <c:pt idx="1295">
                  <c:v>0.23266143575000373</c:v>
                </c:pt>
                <c:pt idx="1296">
                  <c:v>0.2334329257499948</c:v>
                </c:pt>
                <c:pt idx="1297">
                  <c:v>0.23383112575001519</c:v>
                </c:pt>
                <c:pt idx="1298">
                  <c:v>0.23391677898945321</c:v>
                </c:pt>
                <c:pt idx="1299">
                  <c:v>0.23401225190382041</c:v>
                </c:pt>
                <c:pt idx="1300">
                  <c:v>0.23368463124016614</c:v>
                </c:pt>
                <c:pt idx="1301">
                  <c:v>0.23313177575002442</c:v>
                </c:pt>
                <c:pt idx="1302">
                  <c:v>0.23403579574990374</c:v>
                </c:pt>
                <c:pt idx="1303">
                  <c:v>0.23394293574997999</c:v>
                </c:pt>
                <c:pt idx="1304">
                  <c:v>0.23421804575008345</c:v>
                </c:pt>
                <c:pt idx="1305">
                  <c:v>0.23409795783332796</c:v>
                </c:pt>
                <c:pt idx="1306">
                  <c:v>0.23408471575007184</c:v>
                </c:pt>
                <c:pt idx="1307">
                  <c:v>0.23480360945369227</c:v>
                </c:pt>
                <c:pt idx="1308">
                  <c:v>0.23490223908331162</c:v>
                </c:pt>
                <c:pt idx="1309">
                  <c:v>0.23576958574989287</c:v>
                </c:pt>
                <c:pt idx="1310">
                  <c:v>0.23557749574997899</c:v>
                </c:pt>
                <c:pt idx="1311">
                  <c:v>0.23620618574997851</c:v>
                </c:pt>
                <c:pt idx="1312">
                  <c:v>0.23668378996040929</c:v>
                </c:pt>
                <c:pt idx="1313">
                  <c:v>0.23651681575000794</c:v>
                </c:pt>
                <c:pt idx="1314">
                  <c:v>0.23725704575011294</c:v>
                </c:pt>
                <c:pt idx="1315">
                  <c:v>0.23737789574998658</c:v>
                </c:pt>
                <c:pt idx="1316">
                  <c:v>0.23788451359315838</c:v>
                </c:pt>
                <c:pt idx="1317">
                  <c:v>0.23735890574992879</c:v>
                </c:pt>
                <c:pt idx="1318">
                  <c:v>0.23787423074996641</c:v>
                </c:pt>
                <c:pt idx="1319">
                  <c:v>0.23781637575001471</c:v>
                </c:pt>
                <c:pt idx="1320">
                  <c:v>0.23857040575009594</c:v>
                </c:pt>
                <c:pt idx="1321">
                  <c:v>0.23921603574987713</c:v>
                </c:pt>
                <c:pt idx="1322">
                  <c:v>0.23947162574994252</c:v>
                </c:pt>
                <c:pt idx="1323">
                  <c:v>0.23945824574993019</c:v>
                </c:pt>
                <c:pt idx="1324">
                  <c:v>0.23818002153952023</c:v>
                </c:pt>
                <c:pt idx="1325">
                  <c:v>0.23926410574992518</c:v>
                </c:pt>
                <c:pt idx="1326">
                  <c:v>0.2384709057499777</c:v>
                </c:pt>
                <c:pt idx="1327">
                  <c:v>0.24004613023974741</c:v>
                </c:pt>
                <c:pt idx="1328">
                  <c:v>0.23933970574994134</c:v>
                </c:pt>
                <c:pt idx="1329">
                  <c:v>0.2390803957499375</c:v>
                </c:pt>
                <c:pt idx="1330">
                  <c:v>0.23935223451705701</c:v>
                </c:pt>
                <c:pt idx="1331">
                  <c:v>0.23999727575005644</c:v>
                </c:pt>
                <c:pt idx="1332">
                  <c:v>0.23969572574992526</c:v>
                </c:pt>
                <c:pt idx="1333">
                  <c:v>0.23947108574992662</c:v>
                </c:pt>
                <c:pt idx="1334">
                  <c:v>0.24011353286864789</c:v>
                </c:pt>
                <c:pt idx="1335">
                  <c:v>0.23916908756812957</c:v>
                </c:pt>
                <c:pt idx="1336">
                  <c:v>0.23861991574996474</c:v>
                </c:pt>
                <c:pt idx="1337">
                  <c:v>0.23871608469748712</c:v>
                </c:pt>
                <c:pt idx="1338">
                  <c:v>0.23854344575005404</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0.23823978574991175</c:v>
                </c:pt>
                <c:pt idx="1347">
                  <c:v>0.23717456574998122</c:v>
                </c:pt>
                <c:pt idx="1348">
                  <c:v>0.23731621574995643</c:v>
                </c:pt>
                <c:pt idx="1349">
                  <c:v>0.23816454116665398</c:v>
                </c:pt>
                <c:pt idx="1350">
                  <c:v>0.23800982574988439</c:v>
                </c:pt>
                <c:pt idx="1351">
                  <c:v>0.23802079575004598</c:v>
                </c:pt>
                <c:pt idx="1352">
                  <c:v>0.23815311029554187</c:v>
                </c:pt>
                <c:pt idx="1353">
                  <c:v>0.23801382141256539</c:v>
                </c:pt>
                <c:pt idx="1354">
                  <c:v>0.2389054908563403</c:v>
                </c:pt>
                <c:pt idx="1355">
                  <c:v>0.23921225575003333</c:v>
                </c:pt>
                <c:pt idx="1356">
                  <c:v>0.23859302575006341</c:v>
                </c:pt>
                <c:pt idx="1357">
                  <c:v>0.23856639574985677</c:v>
                </c:pt>
                <c:pt idx="1358">
                  <c:v>0.23864942575009748</c:v>
                </c:pt>
                <c:pt idx="1359">
                  <c:v>0.23872473908322461</c:v>
                </c:pt>
                <c:pt idx="1360">
                  <c:v>0.2388977557498464</c:v>
                </c:pt>
                <c:pt idx="1361">
                  <c:v>0.23783090574998766</c:v>
                </c:pt>
                <c:pt idx="1362">
                  <c:v>0.23863573908330693</c:v>
                </c:pt>
                <c:pt idx="1363">
                  <c:v>0.23898164574998759</c:v>
                </c:pt>
                <c:pt idx="1364">
                  <c:v>0.23754604574996607</c:v>
                </c:pt>
                <c:pt idx="1365">
                  <c:v>0.23794530575004608</c:v>
                </c:pt>
                <c:pt idx="1366">
                  <c:v>0.23819060048681706</c:v>
                </c:pt>
                <c:pt idx="1367">
                  <c:v>0.23777050574994968</c:v>
                </c:pt>
                <c:pt idx="1368">
                  <c:v>0.23720178575003137</c:v>
                </c:pt>
                <c:pt idx="1369">
                  <c:v>0.23772950224122291</c:v>
                </c:pt>
                <c:pt idx="1370">
                  <c:v>0.23814240574995441</c:v>
                </c:pt>
                <c:pt idx="1371">
                  <c:v>0.23833208942343762</c:v>
                </c:pt>
                <c:pt idx="1372">
                  <c:v>0.23818224752218983</c:v>
                </c:pt>
                <c:pt idx="1373">
                  <c:v>0.23849433574999143</c:v>
                </c:pt>
                <c:pt idx="1374">
                  <c:v>0.23929488575007027</c:v>
                </c:pt>
                <c:pt idx="1375">
                  <c:v>0.23898956574996091</c:v>
                </c:pt>
                <c:pt idx="1376">
                  <c:v>0.23883546574997191</c:v>
                </c:pt>
                <c:pt idx="1377">
                  <c:v>0.23884841101317991</c:v>
                </c:pt>
                <c:pt idx="1378">
                  <c:v>0.23972298639512293</c:v>
                </c:pt>
                <c:pt idx="1379">
                  <c:v>0.23920398267307524</c:v>
                </c:pt>
                <c:pt idx="1380">
                  <c:v>0.23986995574995271</c:v>
                </c:pt>
                <c:pt idx="1381">
                  <c:v>0.24083904574982323</c:v>
                </c:pt>
                <c:pt idx="1382">
                  <c:v>0.2401371079971569</c:v>
                </c:pt>
                <c:pt idx="1383">
                  <c:v>0.24028573529528791</c:v>
                </c:pt>
                <c:pt idx="1384">
                  <c:v>0.24010004574999771</c:v>
                </c:pt>
                <c:pt idx="1385">
                  <c:v>0.24004034574991842</c:v>
                </c:pt>
                <c:pt idx="1386">
                  <c:v>0.24027472393177618</c:v>
                </c:pt>
                <c:pt idx="1387">
                  <c:v>0.23972653074997671</c:v>
                </c:pt>
                <c:pt idx="1388">
                  <c:v>0.24032676890780635</c:v>
                </c:pt>
                <c:pt idx="1389">
                  <c:v>0.23996283574996419</c:v>
                </c:pt>
                <c:pt idx="1390">
                  <c:v>0.23972972575005258</c:v>
                </c:pt>
                <c:pt idx="1391">
                  <c:v>0.24062056574992138</c:v>
                </c:pt>
                <c:pt idx="1392">
                  <c:v>0.23985959261864287</c:v>
                </c:pt>
                <c:pt idx="1393">
                  <c:v>0.24066149241660667</c:v>
                </c:pt>
                <c:pt idx="1394">
                  <c:v>0.2412658657499665</c:v>
                </c:pt>
                <c:pt idx="1395">
                  <c:v>0.23991595052622555</c:v>
                </c:pt>
                <c:pt idx="1396">
                  <c:v>0.24023533128182412</c:v>
                </c:pt>
                <c:pt idx="1397">
                  <c:v>0.24057055574994018</c:v>
                </c:pt>
                <c:pt idx="1398">
                  <c:v>0.23971941101322664</c:v>
                </c:pt>
                <c:pt idx="1399">
                  <c:v>0.24021958574996957</c:v>
                </c:pt>
                <c:pt idx="1400">
                  <c:v>0.24094080574997209</c:v>
                </c:pt>
                <c:pt idx="1401">
                  <c:v>0.24024581574987294</c:v>
                </c:pt>
                <c:pt idx="1402">
                  <c:v>0.24083618574999877</c:v>
                </c:pt>
                <c:pt idx="1403">
                  <c:v>0.24125796208809921</c:v>
                </c:pt>
                <c:pt idx="1404">
                  <c:v>0.24099993516178186</c:v>
                </c:pt>
                <c:pt idx="1405">
                  <c:v>0.24053267847725124</c:v>
                </c:pt>
                <c:pt idx="1406">
                  <c:v>0.24075700575005499</c:v>
                </c:pt>
                <c:pt idx="1407">
                  <c:v>0.24056876574999841</c:v>
                </c:pt>
                <c:pt idx="1408">
                  <c:v>0.24132332680267171</c:v>
                </c:pt>
                <c:pt idx="1409">
                  <c:v>0.24097447574999398</c:v>
                </c:pt>
                <c:pt idx="1410">
                  <c:v>0.24081177575006071</c:v>
                </c:pt>
                <c:pt idx="1411">
                  <c:v>0.24028729705428051</c:v>
                </c:pt>
                <c:pt idx="1412">
                  <c:v>0.24096903074999496</c:v>
                </c:pt>
                <c:pt idx="1413">
                  <c:v>0.24039781484088971</c:v>
                </c:pt>
                <c:pt idx="1414">
                  <c:v>0.24085780158330294</c:v>
                </c:pt>
                <c:pt idx="1415">
                  <c:v>0.24037295625495828</c:v>
                </c:pt>
                <c:pt idx="1416">
                  <c:v>0.24044597574987878</c:v>
                </c:pt>
                <c:pt idx="1417">
                  <c:v>0.24049823574982623</c:v>
                </c:pt>
                <c:pt idx="1418">
                  <c:v>0.2406670457499587</c:v>
                </c:pt>
                <c:pt idx="1419">
                  <c:v>0.23945117658334444</c:v>
                </c:pt>
                <c:pt idx="1420">
                  <c:v>0.24022269741662691</c:v>
                </c:pt>
                <c:pt idx="1421">
                  <c:v>0.240403079663011</c:v>
                </c:pt>
                <c:pt idx="1422">
                  <c:v>0.24055518575001175</c:v>
                </c:pt>
                <c:pt idx="1423">
                  <c:v>0.24115739574999429</c:v>
                </c:pt>
                <c:pt idx="1424">
                  <c:v>0.2406761357498084</c:v>
                </c:pt>
                <c:pt idx="1425">
                  <c:v>0.24043336408337304</c:v>
                </c:pt>
                <c:pt idx="1426">
                  <c:v>0.24036055574994464</c:v>
                </c:pt>
                <c:pt idx="1427">
                  <c:v>0.24106563575004741</c:v>
                </c:pt>
                <c:pt idx="1428">
                  <c:v>0.24044491575001845</c:v>
                </c:pt>
                <c:pt idx="1429">
                  <c:v>0.24081752870080209</c:v>
                </c:pt>
                <c:pt idx="1430">
                  <c:v>0.24095469522366386</c:v>
                </c:pt>
                <c:pt idx="1431">
                  <c:v>0.24070585574988004</c:v>
                </c:pt>
                <c:pt idx="1432">
                  <c:v>0.24032546575003291</c:v>
                </c:pt>
                <c:pt idx="1433">
                  <c:v>0.24024721574994634</c:v>
                </c:pt>
                <c:pt idx="1434">
                  <c:v>0.24014511575005321</c:v>
                </c:pt>
                <c:pt idx="1435">
                  <c:v>0.24081692680260874</c:v>
                </c:pt>
                <c:pt idx="1436">
                  <c:v>0.24038243575002177</c:v>
                </c:pt>
                <c:pt idx="1437">
                  <c:v>0.24080169006367669</c:v>
                </c:pt>
                <c:pt idx="1438">
                  <c:v>0.24191480574992899</c:v>
                </c:pt>
                <c:pt idx="1439">
                  <c:v>0.24083324575005349</c:v>
                </c:pt>
                <c:pt idx="1440">
                  <c:v>0.24064098574991991</c:v>
                </c:pt>
                <c:pt idx="1441">
                  <c:v>0.24103061574997753</c:v>
                </c:pt>
                <c:pt idx="1442">
                  <c:v>0.24062858996047964</c:v>
                </c:pt>
                <c:pt idx="1443">
                  <c:v>0.24137736574991209</c:v>
                </c:pt>
                <c:pt idx="1444">
                  <c:v>0.24134028575002786</c:v>
                </c:pt>
                <c:pt idx="1445">
                  <c:v>0.24108247574996286</c:v>
                </c:pt>
                <c:pt idx="1446">
                  <c:v>0.24181906791214686</c:v>
                </c:pt>
                <c:pt idx="1447">
                  <c:v>0.24163502339706638</c:v>
                </c:pt>
                <c:pt idx="1448">
                  <c:v>0.24193876490484456</c:v>
                </c:pt>
                <c:pt idx="1449">
                  <c:v>0.24167722574996731</c:v>
                </c:pt>
                <c:pt idx="1450">
                  <c:v>0.24208925574993179</c:v>
                </c:pt>
                <c:pt idx="1451">
                  <c:v>0.24204895575005056</c:v>
                </c:pt>
                <c:pt idx="1452">
                  <c:v>0.24206628574999969</c:v>
                </c:pt>
                <c:pt idx="1453">
                  <c:v>0.24199765575005491</c:v>
                </c:pt>
                <c:pt idx="1454">
                  <c:v>0.24143338491663302</c:v>
                </c:pt>
                <c:pt idx="1455">
                  <c:v>0.24151350574997821</c:v>
                </c:pt>
                <c:pt idx="1456">
                  <c:v>0.2428200992983279</c:v>
                </c:pt>
                <c:pt idx="1457">
                  <c:v>0.24203820878032958</c:v>
                </c:pt>
                <c:pt idx="1458">
                  <c:v>0.24143530574990324</c:v>
                </c:pt>
                <c:pt idx="1459">
                  <c:v>0.24320148574994999</c:v>
                </c:pt>
                <c:pt idx="1460">
                  <c:v>0.24362408574992883</c:v>
                </c:pt>
                <c:pt idx="1461">
                  <c:v>0.2440582425921613</c:v>
                </c:pt>
                <c:pt idx="1462">
                  <c:v>0.24383392574992521</c:v>
                </c:pt>
                <c:pt idx="1463">
                  <c:v>0.24437303478222869</c:v>
                </c:pt>
                <c:pt idx="1464">
                  <c:v>0.24639636029540704</c:v>
                </c:pt>
                <c:pt idx="1465">
                  <c:v>0.24680594615388429</c:v>
                </c:pt>
                <c:pt idx="1466">
                  <c:v>0.24678874574995291</c:v>
                </c:pt>
                <c:pt idx="1467">
                  <c:v>0.24648027574995979</c:v>
                </c:pt>
                <c:pt idx="1468">
                  <c:v>0.2473217957499827</c:v>
                </c:pt>
                <c:pt idx="1469">
                  <c:v>0.24667391627629343</c:v>
                </c:pt>
                <c:pt idx="1470">
                  <c:v>0.24785542574997521</c:v>
                </c:pt>
                <c:pt idx="1471">
                  <c:v>0.24728665043080891</c:v>
                </c:pt>
                <c:pt idx="1472">
                  <c:v>0.24658621609478359</c:v>
                </c:pt>
                <c:pt idx="1473">
                  <c:v>0.24869935574994911</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0.56593963651919288</c:v>
                </c:pt>
                <c:pt idx="7">
                  <c:v>0.56633956574999789</c:v>
                </c:pt>
                <c:pt idx="8">
                  <c:v>0.56686800574988183</c:v>
                </c:pt>
                <c:pt idx="9">
                  <c:v>0.56744787574997702</c:v>
                </c:pt>
                <c:pt idx="10">
                  <c:v>0.56783343575003187</c:v>
                </c:pt>
                <c:pt idx="11">
                  <c:v>0.56791685574998496</c:v>
                </c:pt>
                <c:pt idx="12">
                  <c:v>0.56812936144613968</c:v>
                </c:pt>
                <c:pt idx="13">
                  <c:v>0.56895850368806689</c:v>
                </c:pt>
                <c:pt idx="14">
                  <c:v>0.56910292574997356</c:v>
                </c:pt>
                <c:pt idx="15">
                  <c:v>0.56959740575000239</c:v>
                </c:pt>
                <c:pt idx="16">
                  <c:v>0.56981636574994121</c:v>
                </c:pt>
                <c:pt idx="17">
                  <c:v>0.56944886493366198</c:v>
                </c:pt>
                <c:pt idx="18">
                  <c:v>0.56960796574986716</c:v>
                </c:pt>
                <c:pt idx="19">
                  <c:v>0.56991298810289948</c:v>
                </c:pt>
                <c:pt idx="20">
                  <c:v>0.57105789384518013</c:v>
                </c:pt>
                <c:pt idx="21">
                  <c:v>0.57158190575002155</c:v>
                </c:pt>
                <c:pt idx="22">
                  <c:v>0.57196744110345321</c:v>
                </c:pt>
                <c:pt idx="23">
                  <c:v>0.57238325574992532</c:v>
                </c:pt>
                <c:pt idx="24">
                  <c:v>0.57276189575000569</c:v>
                </c:pt>
                <c:pt idx="25">
                  <c:v>0.57254263575006759</c:v>
                </c:pt>
                <c:pt idx="26">
                  <c:v>0.57295531575003622</c:v>
                </c:pt>
                <c:pt idx="27">
                  <c:v>0.57333003840305763</c:v>
                </c:pt>
                <c:pt idx="28">
                  <c:v>0.57379437126728305</c:v>
                </c:pt>
                <c:pt idx="29">
                  <c:v>0.57669923486382646</c:v>
                </c:pt>
                <c:pt idx="30">
                  <c:v>0.57722724575005158</c:v>
                </c:pt>
                <c:pt idx="31">
                  <c:v>0.57777519574985092</c:v>
                </c:pt>
                <c:pt idx="32">
                  <c:v>0.578405295749846</c:v>
                </c:pt>
                <c:pt idx="33">
                  <c:v>0.57911098574996145</c:v>
                </c:pt>
                <c:pt idx="34">
                  <c:v>0.57938597574997153</c:v>
                </c:pt>
                <c:pt idx="35">
                  <c:v>0.57953516575008657</c:v>
                </c:pt>
                <c:pt idx="36">
                  <c:v>0.57974274574992457</c:v>
                </c:pt>
                <c:pt idx="37">
                  <c:v>0.58022699758661989</c:v>
                </c:pt>
                <c:pt idx="38">
                  <c:v>0.58052819574993209</c:v>
                </c:pt>
                <c:pt idx="39">
                  <c:v>0.5807981057500472</c:v>
                </c:pt>
                <c:pt idx="40">
                  <c:v>0.58113516574999635</c:v>
                </c:pt>
                <c:pt idx="41">
                  <c:v>0.5814471178713333</c:v>
                </c:pt>
                <c:pt idx="42">
                  <c:v>0.58182860575001849</c:v>
                </c:pt>
                <c:pt idx="43">
                  <c:v>0.58209438302269156</c:v>
                </c:pt>
                <c:pt idx="44">
                  <c:v>0.58309649611149461</c:v>
                </c:pt>
                <c:pt idx="45">
                  <c:v>0.58367164575001551</c:v>
                </c:pt>
                <c:pt idx="46">
                  <c:v>0.58394222898227932</c:v>
                </c:pt>
                <c:pt idx="47">
                  <c:v>0.5843462457500822</c:v>
                </c:pt>
                <c:pt idx="48">
                  <c:v>0.58449364574999985</c:v>
                </c:pt>
                <c:pt idx="49">
                  <c:v>0.58472660575004787</c:v>
                </c:pt>
                <c:pt idx="50">
                  <c:v>0.58497238574990451</c:v>
                </c:pt>
                <c:pt idx="51">
                  <c:v>0.5855222741710111</c:v>
                </c:pt>
                <c:pt idx="52">
                  <c:v>0.586415754234763</c:v>
                </c:pt>
                <c:pt idx="53">
                  <c:v>0.58671588574999556</c:v>
                </c:pt>
                <c:pt idx="54">
                  <c:v>0.58655774574989827</c:v>
                </c:pt>
                <c:pt idx="55">
                  <c:v>0.58709619574990568</c:v>
                </c:pt>
                <c:pt idx="56">
                  <c:v>0.58724017847727339</c:v>
                </c:pt>
                <c:pt idx="57">
                  <c:v>0.58757890574994787</c:v>
                </c:pt>
                <c:pt idx="58">
                  <c:v>0.58794342574991143</c:v>
                </c:pt>
                <c:pt idx="59">
                  <c:v>0.58824180574997342</c:v>
                </c:pt>
                <c:pt idx="60">
                  <c:v>0.58832090574996465</c:v>
                </c:pt>
                <c:pt idx="61">
                  <c:v>0.58960882882693855</c:v>
                </c:pt>
                <c:pt idx="62">
                  <c:v>0.58995226657472699</c:v>
                </c:pt>
                <c:pt idx="63">
                  <c:v>0.59045886575003526</c:v>
                </c:pt>
                <c:pt idx="64">
                  <c:v>0.5909413057500631</c:v>
                </c:pt>
                <c:pt idx="65">
                  <c:v>0.59124299574987949</c:v>
                </c:pt>
                <c:pt idx="66">
                  <c:v>0.59163439574996146</c:v>
                </c:pt>
                <c:pt idx="67">
                  <c:v>0.5920072665745697</c:v>
                </c:pt>
                <c:pt idx="68">
                  <c:v>0.59226700213545758</c:v>
                </c:pt>
                <c:pt idx="69">
                  <c:v>0.59360971473867663</c:v>
                </c:pt>
                <c:pt idx="70">
                  <c:v>0.5939580057499102</c:v>
                </c:pt>
                <c:pt idx="71">
                  <c:v>0.59436806574997381</c:v>
                </c:pt>
                <c:pt idx="72">
                  <c:v>0.59467530370915267</c:v>
                </c:pt>
                <c:pt idx="73">
                  <c:v>0.59512443574992346</c:v>
                </c:pt>
                <c:pt idx="74">
                  <c:v>0.59552201574994756</c:v>
                </c:pt>
                <c:pt idx="75">
                  <c:v>0.59599430575005241</c:v>
                </c:pt>
                <c:pt idx="76">
                  <c:v>0.59611431751467592</c:v>
                </c:pt>
                <c:pt idx="77">
                  <c:v>0.59748348639509152</c:v>
                </c:pt>
                <c:pt idx="78">
                  <c:v>0.59771450574994645</c:v>
                </c:pt>
                <c:pt idx="79">
                  <c:v>0.59797725575008087</c:v>
                </c:pt>
                <c:pt idx="80">
                  <c:v>0.59833824574995487</c:v>
                </c:pt>
                <c:pt idx="81">
                  <c:v>0.59785377574998111</c:v>
                </c:pt>
                <c:pt idx="82">
                  <c:v>0.59811692615816958</c:v>
                </c:pt>
                <c:pt idx="83">
                  <c:v>0.59838490574989556</c:v>
                </c:pt>
                <c:pt idx="84">
                  <c:v>0.59805435813098029</c:v>
                </c:pt>
                <c:pt idx="85">
                  <c:v>0.5977513757499493</c:v>
                </c:pt>
                <c:pt idx="86">
                  <c:v>0.59749615575003445</c:v>
                </c:pt>
                <c:pt idx="87">
                  <c:v>0.59778928330104009</c:v>
                </c:pt>
                <c:pt idx="88">
                  <c:v>0.59796695574983816</c:v>
                </c:pt>
                <c:pt idx="89">
                  <c:v>0.59824244575005825</c:v>
                </c:pt>
                <c:pt idx="90">
                  <c:v>0.59857427574995214</c:v>
                </c:pt>
                <c:pt idx="91">
                  <c:v>0.59881189533332702</c:v>
                </c:pt>
                <c:pt idx="92">
                  <c:v>0.59914833574998738</c:v>
                </c:pt>
                <c:pt idx="93">
                  <c:v>0.59944977574990221</c:v>
                </c:pt>
                <c:pt idx="94">
                  <c:v>0.5998184357499371</c:v>
                </c:pt>
                <c:pt idx="95">
                  <c:v>0.6000706457499092</c:v>
                </c:pt>
                <c:pt idx="96">
                  <c:v>0.60049685420361265</c:v>
                </c:pt>
                <c:pt idx="97">
                  <c:v>0.60077465574991662</c:v>
                </c:pt>
                <c:pt idx="98">
                  <c:v>0.60111320574986848</c:v>
                </c:pt>
                <c:pt idx="99">
                  <c:v>0.60138116574996847</c:v>
                </c:pt>
                <c:pt idx="100">
                  <c:v>0.60172959261864156</c:v>
                </c:pt>
                <c:pt idx="101">
                  <c:v>0.60212503574986465</c:v>
                </c:pt>
                <c:pt idx="102">
                  <c:v>0.6024629057499149</c:v>
                </c:pt>
                <c:pt idx="103">
                  <c:v>0.60255508575011152</c:v>
                </c:pt>
                <c:pt idx="104">
                  <c:v>0.6028617201828439</c:v>
                </c:pt>
                <c:pt idx="105">
                  <c:v>0.60336492575001333</c:v>
                </c:pt>
                <c:pt idx="106">
                  <c:v>0.60367244574995027</c:v>
                </c:pt>
                <c:pt idx="107">
                  <c:v>0.60410934574991859</c:v>
                </c:pt>
                <c:pt idx="108">
                  <c:v>0.60444785574988336</c:v>
                </c:pt>
                <c:pt idx="109">
                  <c:v>0.60484292615818702</c:v>
                </c:pt>
                <c:pt idx="110">
                  <c:v>0.60514434575000553</c:v>
                </c:pt>
                <c:pt idx="111">
                  <c:v>0.60537946574987811</c:v>
                </c:pt>
                <c:pt idx="112">
                  <c:v>0.60554590574996259</c:v>
                </c:pt>
                <c:pt idx="113">
                  <c:v>0.60653250574998041</c:v>
                </c:pt>
                <c:pt idx="114">
                  <c:v>0.60685210983164817</c:v>
                </c:pt>
                <c:pt idx="115">
                  <c:v>0.60714294574997041</c:v>
                </c:pt>
                <c:pt idx="116">
                  <c:v>0.6074216857499265</c:v>
                </c:pt>
                <c:pt idx="117">
                  <c:v>0.60772459574992854</c:v>
                </c:pt>
                <c:pt idx="118">
                  <c:v>0.60793360366660965</c:v>
                </c:pt>
                <c:pt idx="119">
                  <c:v>0.60833416574986521</c:v>
                </c:pt>
                <c:pt idx="120">
                  <c:v>0.6086782822205834</c:v>
                </c:pt>
                <c:pt idx="121">
                  <c:v>0.60952848321468989</c:v>
                </c:pt>
                <c:pt idx="122">
                  <c:v>0.60930459574997542</c:v>
                </c:pt>
                <c:pt idx="123">
                  <c:v>0.60958581296651593</c:v>
                </c:pt>
                <c:pt idx="124">
                  <c:v>0.60958819575000656</c:v>
                </c:pt>
                <c:pt idx="125">
                  <c:v>0.60984873575004883</c:v>
                </c:pt>
                <c:pt idx="126">
                  <c:v>0.60997391575003235</c:v>
                </c:pt>
                <c:pt idx="127">
                  <c:v>0.60967681200010559</c:v>
                </c:pt>
                <c:pt idx="128">
                  <c:v>0.60938543575007065</c:v>
                </c:pt>
                <c:pt idx="129">
                  <c:v>0.60945785019443233</c:v>
                </c:pt>
                <c:pt idx="130">
                  <c:v>0.61070350574996657</c:v>
                </c:pt>
                <c:pt idx="131">
                  <c:v>0.61064845574993865</c:v>
                </c:pt>
                <c:pt idx="132">
                  <c:v>0.6109383457498726</c:v>
                </c:pt>
                <c:pt idx="133">
                  <c:v>0.61127090574997567</c:v>
                </c:pt>
                <c:pt idx="134">
                  <c:v>0.61159433574984234</c:v>
                </c:pt>
                <c:pt idx="135">
                  <c:v>0.61181285574994559</c:v>
                </c:pt>
                <c:pt idx="136">
                  <c:v>0.61206233574993829</c:v>
                </c:pt>
                <c:pt idx="137">
                  <c:v>0.61224403074999278</c:v>
                </c:pt>
                <c:pt idx="138">
                  <c:v>0.61331884017624816</c:v>
                </c:pt>
                <c:pt idx="139">
                  <c:v>0.61355917575005459</c:v>
                </c:pt>
                <c:pt idx="140">
                  <c:v>0.61355721574994959</c:v>
                </c:pt>
                <c:pt idx="141">
                  <c:v>0.61355184574972554</c:v>
                </c:pt>
                <c:pt idx="142">
                  <c:v>0.61397248574996743</c:v>
                </c:pt>
                <c:pt idx="143">
                  <c:v>0.61442799949989668</c:v>
                </c:pt>
                <c:pt idx="144">
                  <c:v>0.6148315157500267</c:v>
                </c:pt>
                <c:pt idx="145">
                  <c:v>0.61512556532447749</c:v>
                </c:pt>
                <c:pt idx="146">
                  <c:v>0.61501029146424468</c:v>
                </c:pt>
                <c:pt idx="147">
                  <c:v>0.61531443152323162</c:v>
                </c:pt>
                <c:pt idx="148">
                  <c:v>0.61547732574999259</c:v>
                </c:pt>
                <c:pt idx="149">
                  <c:v>0.61574413575006304</c:v>
                </c:pt>
                <c:pt idx="150">
                  <c:v>0.61597314574994644</c:v>
                </c:pt>
                <c:pt idx="151">
                  <c:v>0.61619551399741235</c:v>
                </c:pt>
                <c:pt idx="152">
                  <c:v>0.6164957757499675</c:v>
                </c:pt>
                <c:pt idx="153">
                  <c:v>0.61661426575004441</c:v>
                </c:pt>
                <c:pt idx="154">
                  <c:v>0.61682423908328798</c:v>
                </c:pt>
                <c:pt idx="155">
                  <c:v>0.61760320204629826</c:v>
                </c:pt>
                <c:pt idx="156">
                  <c:v>0.61777415838152339</c:v>
                </c:pt>
                <c:pt idx="157">
                  <c:v>0.61795999853345218</c:v>
                </c:pt>
                <c:pt idx="158">
                  <c:v>0.61818319574994829</c:v>
                </c:pt>
                <c:pt idx="159">
                  <c:v>0.61841482574992257</c:v>
                </c:pt>
                <c:pt idx="160">
                  <c:v>0.61902235366672265</c:v>
                </c:pt>
                <c:pt idx="161">
                  <c:v>0.61945594615403365</c:v>
                </c:pt>
                <c:pt idx="162">
                  <c:v>0.61972167417096236</c:v>
                </c:pt>
                <c:pt idx="163">
                  <c:v>0.62024077417099588</c:v>
                </c:pt>
                <c:pt idx="164">
                  <c:v>0.6197429957499736</c:v>
                </c:pt>
                <c:pt idx="165">
                  <c:v>0.61983745214166674</c:v>
                </c:pt>
                <c:pt idx="166">
                  <c:v>0.6201523857500163</c:v>
                </c:pt>
                <c:pt idx="167">
                  <c:v>0.62038923575005367</c:v>
                </c:pt>
                <c:pt idx="168">
                  <c:v>0.62055358574991537</c:v>
                </c:pt>
                <c:pt idx="169">
                  <c:v>0.6209194418324695</c:v>
                </c:pt>
                <c:pt idx="170">
                  <c:v>0.6209603943864157</c:v>
                </c:pt>
                <c:pt idx="171">
                  <c:v>0.62134173908332124</c:v>
                </c:pt>
                <c:pt idx="172">
                  <c:v>0.62060810575005121</c:v>
                </c:pt>
                <c:pt idx="173">
                  <c:v>0.6199439057499776</c:v>
                </c:pt>
                <c:pt idx="174">
                  <c:v>0.62009110574989401</c:v>
                </c:pt>
                <c:pt idx="175">
                  <c:v>0.6202787057499819</c:v>
                </c:pt>
                <c:pt idx="176">
                  <c:v>0.62055957575006448</c:v>
                </c:pt>
                <c:pt idx="177">
                  <c:v>0.62072035838157802</c:v>
                </c:pt>
                <c:pt idx="178">
                  <c:v>0.62070328575003941</c:v>
                </c:pt>
                <c:pt idx="179">
                  <c:v>0.6207937807499776</c:v>
                </c:pt>
                <c:pt idx="180">
                  <c:v>0.6209375724166506</c:v>
                </c:pt>
                <c:pt idx="181">
                  <c:v>0.62102685574994609</c:v>
                </c:pt>
                <c:pt idx="182">
                  <c:v>0.62124562449988086</c:v>
                </c:pt>
                <c:pt idx="183">
                  <c:v>0.62141374575005948</c:v>
                </c:pt>
                <c:pt idx="184">
                  <c:v>0.62148954574990956</c:v>
                </c:pt>
                <c:pt idx="185">
                  <c:v>0.62140785574997892</c:v>
                </c:pt>
                <c:pt idx="186">
                  <c:v>0.62135232680259378</c:v>
                </c:pt>
                <c:pt idx="187">
                  <c:v>0.62159428846599962</c:v>
                </c:pt>
                <c:pt idx="188">
                  <c:v>0.6224888489318946</c:v>
                </c:pt>
                <c:pt idx="189">
                  <c:v>0.62273588575007577</c:v>
                </c:pt>
                <c:pt idx="190">
                  <c:v>0.62304009131693761</c:v>
                </c:pt>
                <c:pt idx="191">
                  <c:v>0.62315523575003362</c:v>
                </c:pt>
                <c:pt idx="192">
                  <c:v>0.622877845749926</c:v>
                </c:pt>
                <c:pt idx="193">
                  <c:v>0.62314102946130978</c:v>
                </c:pt>
                <c:pt idx="194">
                  <c:v>0.62327617575002137</c:v>
                </c:pt>
                <c:pt idx="195">
                  <c:v>0.62359005575009974</c:v>
                </c:pt>
                <c:pt idx="196">
                  <c:v>0.62364458996046324</c:v>
                </c:pt>
                <c:pt idx="197">
                  <c:v>0.62447492847732633</c:v>
                </c:pt>
                <c:pt idx="198">
                  <c:v>0.62469420783341689</c:v>
                </c:pt>
                <c:pt idx="199">
                  <c:v>0.6250487957500187</c:v>
                </c:pt>
                <c:pt idx="200">
                  <c:v>0.62534903574994871</c:v>
                </c:pt>
                <c:pt idx="201">
                  <c:v>0.62565687575002471</c:v>
                </c:pt>
                <c:pt idx="202">
                  <c:v>0.62599324949998592</c:v>
                </c:pt>
                <c:pt idx="203">
                  <c:v>0.62623096574996717</c:v>
                </c:pt>
                <c:pt idx="204">
                  <c:v>0.62635273114683798</c:v>
                </c:pt>
                <c:pt idx="205">
                  <c:v>0.6262405057499475</c:v>
                </c:pt>
                <c:pt idx="206">
                  <c:v>0.62657326364472965</c:v>
                </c:pt>
                <c:pt idx="207">
                  <c:v>0.62681140574999061</c:v>
                </c:pt>
                <c:pt idx="208">
                  <c:v>0.62720766575006337</c:v>
                </c:pt>
                <c:pt idx="209">
                  <c:v>0.62750154574985118</c:v>
                </c:pt>
                <c:pt idx="210">
                  <c:v>0.62780962797212814</c:v>
                </c:pt>
                <c:pt idx="211">
                  <c:v>0.62812419574996159</c:v>
                </c:pt>
                <c:pt idx="212">
                  <c:v>0.62840970574988864</c:v>
                </c:pt>
                <c:pt idx="213">
                  <c:v>0.6285684057499582</c:v>
                </c:pt>
                <c:pt idx="214">
                  <c:v>0.62878569940082396</c:v>
                </c:pt>
                <c:pt idx="215">
                  <c:v>0.62882643100255164</c:v>
                </c:pt>
                <c:pt idx="216">
                  <c:v>0.62915967574990361</c:v>
                </c:pt>
                <c:pt idx="217">
                  <c:v>0.62960455574994967</c:v>
                </c:pt>
                <c:pt idx="218">
                  <c:v>0.62982666574993118</c:v>
                </c:pt>
                <c:pt idx="219">
                  <c:v>0.63022282882684522</c:v>
                </c:pt>
                <c:pt idx="220">
                  <c:v>0.63048207575003756</c:v>
                </c:pt>
                <c:pt idx="221">
                  <c:v>0.63087176130558675</c:v>
                </c:pt>
                <c:pt idx="222">
                  <c:v>0.6307091816120477</c:v>
                </c:pt>
                <c:pt idx="223">
                  <c:v>0.63070763206585212</c:v>
                </c:pt>
                <c:pt idx="224">
                  <c:v>0.63068145574992263</c:v>
                </c:pt>
                <c:pt idx="225">
                  <c:v>0.63077882575005662</c:v>
                </c:pt>
                <c:pt idx="226">
                  <c:v>0.63058233732880364</c:v>
                </c:pt>
                <c:pt idx="227">
                  <c:v>0.63064607574996501</c:v>
                </c:pt>
                <c:pt idx="228">
                  <c:v>0.63067538574993853</c:v>
                </c:pt>
                <c:pt idx="229">
                  <c:v>0.63091425098815668</c:v>
                </c:pt>
                <c:pt idx="230">
                  <c:v>0.63112980048680611</c:v>
                </c:pt>
                <c:pt idx="231">
                  <c:v>0.63113124575012591</c:v>
                </c:pt>
                <c:pt idx="232">
                  <c:v>0.63154827574993533</c:v>
                </c:pt>
                <c:pt idx="233">
                  <c:v>0.63205139574995428</c:v>
                </c:pt>
                <c:pt idx="234">
                  <c:v>0.63267747574992961</c:v>
                </c:pt>
                <c:pt idx="235">
                  <c:v>0.63280634575009742</c:v>
                </c:pt>
                <c:pt idx="236">
                  <c:v>0.63336065575006728</c:v>
                </c:pt>
                <c:pt idx="237">
                  <c:v>0.63347443908330225</c:v>
                </c:pt>
                <c:pt idx="238">
                  <c:v>0.6335575724166207</c:v>
                </c:pt>
                <c:pt idx="239">
                  <c:v>0.63402258222063779</c:v>
                </c:pt>
                <c:pt idx="240">
                  <c:v>0.63407400574992323</c:v>
                </c:pt>
                <c:pt idx="241">
                  <c:v>0.63422681575012563</c:v>
                </c:pt>
                <c:pt idx="242">
                  <c:v>0.63455224983599057</c:v>
                </c:pt>
                <c:pt idx="243">
                  <c:v>0.63471543574998301</c:v>
                </c:pt>
                <c:pt idx="244">
                  <c:v>0.63445510574996322</c:v>
                </c:pt>
                <c:pt idx="245">
                  <c:v>0.63425373732897716</c:v>
                </c:pt>
                <c:pt idx="246">
                  <c:v>0.63433701575004853</c:v>
                </c:pt>
                <c:pt idx="247">
                  <c:v>0.63441040574994556</c:v>
                </c:pt>
                <c:pt idx="248">
                  <c:v>0.6343599157499682</c:v>
                </c:pt>
                <c:pt idx="249">
                  <c:v>0.63457011029538668</c:v>
                </c:pt>
                <c:pt idx="250">
                  <c:v>0.63415458575001049</c:v>
                </c:pt>
                <c:pt idx="251">
                  <c:v>0.63446866575002048</c:v>
                </c:pt>
                <c:pt idx="252">
                  <c:v>0.63472754211351201</c:v>
                </c:pt>
                <c:pt idx="253">
                  <c:v>0.63460023574994295</c:v>
                </c:pt>
                <c:pt idx="254">
                  <c:v>0.63446290574991171</c:v>
                </c:pt>
                <c:pt idx="255">
                  <c:v>0.63517164768555534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0.63646196457348614</c:v>
                </c:pt>
                <c:pt idx="264">
                  <c:v>0.63718220878034459</c:v>
                </c:pt>
                <c:pt idx="265">
                  <c:v>0.63739771574992687</c:v>
                </c:pt>
                <c:pt idx="266">
                  <c:v>0.63759452191160859</c:v>
                </c:pt>
                <c:pt idx="267">
                  <c:v>0.63788618574996125</c:v>
                </c:pt>
                <c:pt idx="268">
                  <c:v>0.63803556575007292</c:v>
                </c:pt>
                <c:pt idx="269">
                  <c:v>0.63837942574983264</c:v>
                </c:pt>
                <c:pt idx="270">
                  <c:v>0.6383325057499134</c:v>
                </c:pt>
                <c:pt idx="271">
                  <c:v>0.63826290574993827</c:v>
                </c:pt>
                <c:pt idx="272">
                  <c:v>0.63819066574987593</c:v>
                </c:pt>
                <c:pt idx="273">
                  <c:v>0.63850228574992096</c:v>
                </c:pt>
                <c:pt idx="274">
                  <c:v>0.63866797574983991</c:v>
                </c:pt>
                <c:pt idx="275">
                  <c:v>0.63896718574994626</c:v>
                </c:pt>
                <c:pt idx="276">
                  <c:v>0.63919105158336909</c:v>
                </c:pt>
                <c:pt idx="277">
                  <c:v>0.63943678575004825</c:v>
                </c:pt>
                <c:pt idx="278">
                  <c:v>0.63966540575008091</c:v>
                </c:pt>
                <c:pt idx="279">
                  <c:v>0.63979304860711894</c:v>
                </c:pt>
                <c:pt idx="280">
                  <c:v>0.64029090575002101</c:v>
                </c:pt>
                <c:pt idx="281">
                  <c:v>0.64057207069839883</c:v>
                </c:pt>
                <c:pt idx="282">
                  <c:v>0.6408836757500187</c:v>
                </c:pt>
                <c:pt idx="283">
                  <c:v>0.64112650574993757</c:v>
                </c:pt>
                <c:pt idx="284">
                  <c:v>0.6411276261800819</c:v>
                </c:pt>
                <c:pt idx="285">
                  <c:v>0.64134237574991459</c:v>
                </c:pt>
                <c:pt idx="286">
                  <c:v>0.64131765575000088</c:v>
                </c:pt>
                <c:pt idx="287">
                  <c:v>0.64127934477436099</c:v>
                </c:pt>
                <c:pt idx="288">
                  <c:v>0.64194831824989085</c:v>
                </c:pt>
                <c:pt idx="289">
                  <c:v>0.64192459574998395</c:v>
                </c:pt>
                <c:pt idx="290">
                  <c:v>0.64175724949993262</c:v>
                </c:pt>
                <c:pt idx="291">
                  <c:v>0.64193952574999003</c:v>
                </c:pt>
                <c:pt idx="292">
                  <c:v>0.64214044574993068</c:v>
                </c:pt>
                <c:pt idx="293">
                  <c:v>0.64225150574986867</c:v>
                </c:pt>
                <c:pt idx="294">
                  <c:v>0.64250308352772834</c:v>
                </c:pt>
                <c:pt idx="295">
                  <c:v>0.64312153074986722</c:v>
                </c:pt>
                <c:pt idx="296">
                  <c:v>0.64325406364463455</c:v>
                </c:pt>
                <c:pt idx="297">
                  <c:v>0.64341881574992499</c:v>
                </c:pt>
                <c:pt idx="298">
                  <c:v>0.64364322574989963</c:v>
                </c:pt>
                <c:pt idx="299">
                  <c:v>0.64389310575000991</c:v>
                </c:pt>
                <c:pt idx="300">
                  <c:v>0.64405355575001977</c:v>
                </c:pt>
                <c:pt idx="301">
                  <c:v>0.64432481575008316</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0.64568508660112189</c:v>
                </c:pt>
                <c:pt idx="310">
                  <c:v>0.64588990575003891</c:v>
                </c:pt>
                <c:pt idx="311">
                  <c:v>0.64605976444566693</c:v>
                </c:pt>
                <c:pt idx="312">
                  <c:v>0.64656096457346734</c:v>
                </c:pt>
                <c:pt idx="313">
                  <c:v>0.64674490575001264</c:v>
                </c:pt>
                <c:pt idx="314">
                  <c:v>0.64693977574985695</c:v>
                </c:pt>
                <c:pt idx="315">
                  <c:v>0.64712902153958685</c:v>
                </c:pt>
                <c:pt idx="316">
                  <c:v>0.64707019575008962</c:v>
                </c:pt>
                <c:pt idx="317">
                  <c:v>0.64691822574998525</c:v>
                </c:pt>
                <c:pt idx="318">
                  <c:v>0.6465864771785752</c:v>
                </c:pt>
                <c:pt idx="319">
                  <c:v>0.64695021101322103</c:v>
                </c:pt>
                <c:pt idx="320">
                  <c:v>0.64740152218826164</c:v>
                </c:pt>
                <c:pt idx="321">
                  <c:v>0.64732326574997501</c:v>
                </c:pt>
                <c:pt idx="322">
                  <c:v>0.64737631391318629</c:v>
                </c:pt>
                <c:pt idx="323">
                  <c:v>0.64764186574999072</c:v>
                </c:pt>
                <c:pt idx="324">
                  <c:v>0.64717732510473525</c:v>
                </c:pt>
                <c:pt idx="325">
                  <c:v>0.6471720957499798</c:v>
                </c:pt>
                <c:pt idx="326">
                  <c:v>0.64730648574996386</c:v>
                </c:pt>
                <c:pt idx="327">
                  <c:v>0.64737988424455906</c:v>
                </c:pt>
                <c:pt idx="328">
                  <c:v>0.64782804860713983</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0.64866269463898785</c:v>
                </c:pt>
                <c:pt idx="337">
                  <c:v>0.64865143800796088</c:v>
                </c:pt>
                <c:pt idx="338">
                  <c:v>0.6492289057499363</c:v>
                </c:pt>
                <c:pt idx="339">
                  <c:v>0.64942001575001063</c:v>
                </c:pt>
                <c:pt idx="340">
                  <c:v>0.64956455468616525</c:v>
                </c:pt>
                <c:pt idx="341">
                  <c:v>0.64973326574994417</c:v>
                </c:pt>
                <c:pt idx="342">
                  <c:v>0.64980936575007364</c:v>
                </c:pt>
                <c:pt idx="343">
                  <c:v>0.64999248222058514</c:v>
                </c:pt>
                <c:pt idx="344">
                  <c:v>0.65013260787759464</c:v>
                </c:pt>
                <c:pt idx="345">
                  <c:v>0.65065757698279603</c:v>
                </c:pt>
                <c:pt idx="346">
                  <c:v>0.6506800257500347</c:v>
                </c:pt>
                <c:pt idx="347">
                  <c:v>0.65087938574991711</c:v>
                </c:pt>
                <c:pt idx="348">
                  <c:v>0.65099737886825471</c:v>
                </c:pt>
                <c:pt idx="349">
                  <c:v>0.65118832574994157</c:v>
                </c:pt>
                <c:pt idx="350">
                  <c:v>0.65122338574994265</c:v>
                </c:pt>
                <c:pt idx="351">
                  <c:v>0.6513993948804726</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0.653081996659028</c:v>
                </c:pt>
                <c:pt idx="362">
                  <c:v>0.6534269570320248</c:v>
                </c:pt>
                <c:pt idx="363">
                  <c:v>0.65350024574999566</c:v>
                </c:pt>
                <c:pt idx="364">
                  <c:v>0.6536204326317574</c:v>
                </c:pt>
                <c:pt idx="365">
                  <c:v>0.65379052574992613</c:v>
                </c:pt>
                <c:pt idx="366">
                  <c:v>0.65388369574985461</c:v>
                </c:pt>
                <c:pt idx="367">
                  <c:v>0.65373572597455665</c:v>
                </c:pt>
                <c:pt idx="368">
                  <c:v>0.65357283574994052</c:v>
                </c:pt>
                <c:pt idx="369">
                  <c:v>0.65364792702655594</c:v>
                </c:pt>
                <c:pt idx="370">
                  <c:v>0.65383786227167384</c:v>
                </c:pt>
                <c:pt idx="371">
                  <c:v>0.65409780230172243</c:v>
                </c:pt>
                <c:pt idx="372">
                  <c:v>0.65420933732883912</c:v>
                </c:pt>
                <c:pt idx="373">
                  <c:v>0.6543783057499295</c:v>
                </c:pt>
                <c:pt idx="374">
                  <c:v>0.65456545574991754</c:v>
                </c:pt>
                <c:pt idx="375">
                  <c:v>0.65466436319684362</c:v>
                </c:pt>
                <c:pt idx="376">
                  <c:v>0.65475886574994069</c:v>
                </c:pt>
                <c:pt idx="377">
                  <c:v>0.65494799085644262</c:v>
                </c:pt>
                <c:pt idx="378">
                  <c:v>0.65513495838160962</c:v>
                </c:pt>
                <c:pt idx="379">
                  <c:v>0.65573033432139183</c:v>
                </c:pt>
                <c:pt idx="380">
                  <c:v>0.65589361542733271</c:v>
                </c:pt>
                <c:pt idx="381">
                  <c:v>0.65594234575002019</c:v>
                </c:pt>
                <c:pt idx="382">
                  <c:v>0.65623020048679015</c:v>
                </c:pt>
                <c:pt idx="383">
                  <c:v>0.65643876574999638</c:v>
                </c:pt>
                <c:pt idx="384">
                  <c:v>0.65645556574992259</c:v>
                </c:pt>
                <c:pt idx="385">
                  <c:v>0.65673950170951079</c:v>
                </c:pt>
                <c:pt idx="386">
                  <c:v>0.65675812915434062</c:v>
                </c:pt>
                <c:pt idx="387">
                  <c:v>0.65654318780123222</c:v>
                </c:pt>
                <c:pt idx="388">
                  <c:v>0.65599219574995959</c:v>
                </c:pt>
                <c:pt idx="389">
                  <c:v>0.65596191627629885</c:v>
                </c:pt>
                <c:pt idx="390">
                  <c:v>0.65574109574993278</c:v>
                </c:pt>
                <c:pt idx="391">
                  <c:v>0.65518253340957466</c:v>
                </c:pt>
                <c:pt idx="392">
                  <c:v>0.65534505574994761</c:v>
                </c:pt>
                <c:pt idx="393">
                  <c:v>0.65530979822303115</c:v>
                </c:pt>
                <c:pt idx="394">
                  <c:v>0.65544998529550602</c:v>
                </c:pt>
                <c:pt idx="395">
                  <c:v>0.65596286728838182</c:v>
                </c:pt>
                <c:pt idx="396">
                  <c:v>0.65577829575003965</c:v>
                </c:pt>
                <c:pt idx="397">
                  <c:v>0.65553728574998549</c:v>
                </c:pt>
                <c:pt idx="398">
                  <c:v>0.65570404259209414</c:v>
                </c:pt>
                <c:pt idx="399">
                  <c:v>0.65590595574994381</c:v>
                </c:pt>
                <c:pt idx="400">
                  <c:v>0.6560302928466657</c:v>
                </c:pt>
                <c:pt idx="401">
                  <c:v>0.65633378575007839</c:v>
                </c:pt>
                <c:pt idx="402">
                  <c:v>0.6563852354204458</c:v>
                </c:pt>
                <c:pt idx="403">
                  <c:v>0.65644974701979408</c:v>
                </c:pt>
                <c:pt idx="404">
                  <c:v>0.65455090574997143</c:v>
                </c:pt>
                <c:pt idx="405">
                  <c:v>0.65465815574992803</c:v>
                </c:pt>
                <c:pt idx="406">
                  <c:v>0.65476075268869027</c:v>
                </c:pt>
                <c:pt idx="407">
                  <c:v>0.65488042575005068</c:v>
                </c:pt>
                <c:pt idx="408">
                  <c:v>0.65513370372983104</c:v>
                </c:pt>
                <c:pt idx="409">
                  <c:v>0.6551669357498896</c:v>
                </c:pt>
                <c:pt idx="410">
                  <c:v>0.65541258660108781</c:v>
                </c:pt>
                <c:pt idx="411">
                  <c:v>0.65552488574992651</c:v>
                </c:pt>
                <c:pt idx="412">
                  <c:v>0.65552590574996827</c:v>
                </c:pt>
                <c:pt idx="413">
                  <c:v>0.65600132510478348</c:v>
                </c:pt>
                <c:pt idx="414">
                  <c:v>0.65604220574986982</c:v>
                </c:pt>
                <c:pt idx="415">
                  <c:v>0.6562059162762226</c:v>
                </c:pt>
                <c:pt idx="416">
                  <c:v>0.65627414575000387</c:v>
                </c:pt>
                <c:pt idx="417">
                  <c:v>0.6564112036222991</c:v>
                </c:pt>
                <c:pt idx="418">
                  <c:v>0.65670051574990462</c:v>
                </c:pt>
                <c:pt idx="419">
                  <c:v>0.65677794785516164</c:v>
                </c:pt>
                <c:pt idx="420">
                  <c:v>0.65699159723941392</c:v>
                </c:pt>
                <c:pt idx="421">
                  <c:v>0.6574649356006006</c:v>
                </c:pt>
                <c:pt idx="422">
                  <c:v>0.65770740574994591</c:v>
                </c:pt>
                <c:pt idx="423">
                  <c:v>0.65831837886823052</c:v>
                </c:pt>
                <c:pt idx="424">
                  <c:v>0.65854105575000765</c:v>
                </c:pt>
                <c:pt idx="425">
                  <c:v>0.65860034661022993</c:v>
                </c:pt>
                <c:pt idx="426">
                  <c:v>0.65924330574986811</c:v>
                </c:pt>
                <c:pt idx="427">
                  <c:v>0.65945741638828093</c:v>
                </c:pt>
                <c:pt idx="428">
                  <c:v>0.65961340574999383</c:v>
                </c:pt>
                <c:pt idx="429">
                  <c:v>0.65965157241663708</c:v>
                </c:pt>
                <c:pt idx="430">
                  <c:v>0.65930137943412737</c:v>
                </c:pt>
                <c:pt idx="431">
                  <c:v>0.65899229574996809</c:v>
                </c:pt>
                <c:pt idx="432">
                  <c:v>0.65912232510488988</c:v>
                </c:pt>
                <c:pt idx="433">
                  <c:v>0.65936003574996949</c:v>
                </c:pt>
                <c:pt idx="434">
                  <c:v>0.65933290575000558</c:v>
                </c:pt>
                <c:pt idx="435">
                  <c:v>0.6595048557497889</c:v>
                </c:pt>
                <c:pt idx="436">
                  <c:v>0.65967260689946405</c:v>
                </c:pt>
                <c:pt idx="437">
                  <c:v>0.65983513651920822</c:v>
                </c:pt>
                <c:pt idx="438">
                  <c:v>0.66007328279914779</c:v>
                </c:pt>
                <c:pt idx="439">
                  <c:v>0.66060968700007805</c:v>
                </c:pt>
                <c:pt idx="440">
                  <c:v>0.66063569146425183</c:v>
                </c:pt>
                <c:pt idx="441">
                  <c:v>0.66061100574997189</c:v>
                </c:pt>
                <c:pt idx="442">
                  <c:v>0.66085752113467433</c:v>
                </c:pt>
                <c:pt idx="443">
                  <c:v>0.66117740574992467</c:v>
                </c:pt>
                <c:pt idx="444">
                  <c:v>0.66128633756815836</c:v>
                </c:pt>
                <c:pt idx="445">
                  <c:v>0.66161538723140845</c:v>
                </c:pt>
                <c:pt idx="446">
                  <c:v>0.66171523553710399</c:v>
                </c:pt>
                <c:pt idx="447">
                  <c:v>0.66190453575006813</c:v>
                </c:pt>
                <c:pt idx="448">
                  <c:v>0.66199151213287499</c:v>
                </c:pt>
                <c:pt idx="449">
                  <c:v>0.66215598655809305</c:v>
                </c:pt>
                <c:pt idx="450">
                  <c:v>0.66232165575006263</c:v>
                </c:pt>
                <c:pt idx="451">
                  <c:v>0.66239052191161818</c:v>
                </c:pt>
                <c:pt idx="452">
                  <c:v>0.66253426938632742</c:v>
                </c:pt>
                <c:pt idx="453">
                  <c:v>0.66297007908339611</c:v>
                </c:pt>
                <c:pt idx="454">
                  <c:v>0.66315401799490081</c:v>
                </c:pt>
                <c:pt idx="455">
                  <c:v>0.66319600048685012</c:v>
                </c:pt>
                <c:pt idx="456">
                  <c:v>0.66328574270661989</c:v>
                </c:pt>
                <c:pt idx="457">
                  <c:v>0.66336695574994897</c:v>
                </c:pt>
                <c:pt idx="458">
                  <c:v>0.66223974665906982</c:v>
                </c:pt>
                <c:pt idx="459">
                  <c:v>0.66148663575002331</c:v>
                </c:pt>
                <c:pt idx="460">
                  <c:v>0.66137830979046441</c:v>
                </c:pt>
                <c:pt idx="461">
                  <c:v>0.66106730574999517</c:v>
                </c:pt>
                <c:pt idx="462">
                  <c:v>0.66114769146423791</c:v>
                </c:pt>
                <c:pt idx="463">
                  <c:v>0.6611917657499049</c:v>
                </c:pt>
                <c:pt idx="464">
                  <c:v>0.66134634661027425</c:v>
                </c:pt>
                <c:pt idx="465">
                  <c:v>0.66141460574993949</c:v>
                </c:pt>
                <c:pt idx="466">
                  <c:v>0.66154361282066565</c:v>
                </c:pt>
                <c:pt idx="467">
                  <c:v>0.66170373370688806</c:v>
                </c:pt>
                <c:pt idx="468">
                  <c:v>0.66181955574994333</c:v>
                </c:pt>
                <c:pt idx="469">
                  <c:v>0.66179743322246265</c:v>
                </c:pt>
                <c:pt idx="470">
                  <c:v>0.66099694741664905</c:v>
                </c:pt>
                <c:pt idx="471">
                  <c:v>0.66121972927942363</c:v>
                </c:pt>
                <c:pt idx="472">
                  <c:v>0.66137793667789679</c:v>
                </c:pt>
                <c:pt idx="473">
                  <c:v>0.66145391575003032</c:v>
                </c:pt>
                <c:pt idx="474">
                  <c:v>0.66156699177140732</c:v>
                </c:pt>
                <c:pt idx="475">
                  <c:v>0.66171165300278534</c:v>
                </c:pt>
                <c:pt idx="476">
                  <c:v>0.66127858574999721</c:v>
                </c:pt>
                <c:pt idx="477">
                  <c:v>0.66132866919072364</c:v>
                </c:pt>
                <c:pt idx="478">
                  <c:v>0.66135042797212462</c:v>
                </c:pt>
                <c:pt idx="479">
                  <c:v>0.66136745120449936</c:v>
                </c:pt>
                <c:pt idx="480">
                  <c:v>0.66136100378912599</c:v>
                </c:pt>
                <c:pt idx="481">
                  <c:v>0.66112552940593661</c:v>
                </c:pt>
                <c:pt idx="482">
                  <c:v>0.66125351574993352</c:v>
                </c:pt>
                <c:pt idx="483">
                  <c:v>0.66147219298410675</c:v>
                </c:pt>
                <c:pt idx="484">
                  <c:v>0.66163425575003065</c:v>
                </c:pt>
                <c:pt idx="485">
                  <c:v>0.66172750790043833</c:v>
                </c:pt>
                <c:pt idx="486">
                  <c:v>0.66182653212361431</c:v>
                </c:pt>
                <c:pt idx="487">
                  <c:v>0.66188451613962396</c:v>
                </c:pt>
                <c:pt idx="488">
                  <c:v>0.66140854311274211</c:v>
                </c:pt>
                <c:pt idx="489">
                  <c:v>0.66011615574981852</c:v>
                </c:pt>
                <c:pt idx="490">
                  <c:v>0.65984888401082931</c:v>
                </c:pt>
                <c:pt idx="491">
                  <c:v>0.6600823241172975</c:v>
                </c:pt>
                <c:pt idx="492">
                  <c:v>0.66015321574995767</c:v>
                </c:pt>
                <c:pt idx="493">
                  <c:v>0.66023224270644221</c:v>
                </c:pt>
                <c:pt idx="494">
                  <c:v>0.6600386914642099</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0.66057428872859836</c:v>
                </c:pt>
                <c:pt idx="503">
                  <c:v>0.66060987165892282</c:v>
                </c:pt>
                <c:pt idx="504">
                  <c:v>0.66072875190382008</c:v>
                </c:pt>
                <c:pt idx="505">
                  <c:v>0.66119811408334916</c:v>
                </c:pt>
                <c:pt idx="506">
                  <c:v>0.66125305881124052</c:v>
                </c:pt>
                <c:pt idx="507">
                  <c:v>0.66138559574990552</c:v>
                </c:pt>
                <c:pt idx="508">
                  <c:v>0.661528446566224</c:v>
                </c:pt>
                <c:pt idx="509">
                  <c:v>0.66161091638818825</c:v>
                </c:pt>
                <c:pt idx="510">
                  <c:v>0.66179027033334392</c:v>
                </c:pt>
                <c:pt idx="511">
                  <c:v>0.66195855743544196</c:v>
                </c:pt>
                <c:pt idx="512">
                  <c:v>0.66197350991667769</c:v>
                </c:pt>
                <c:pt idx="513">
                  <c:v>0.66225140574998465</c:v>
                </c:pt>
                <c:pt idx="514">
                  <c:v>0.66240275280883065</c:v>
                </c:pt>
                <c:pt idx="515">
                  <c:v>0.66215462915418977</c:v>
                </c:pt>
                <c:pt idx="516">
                  <c:v>0.66230703574996141</c:v>
                </c:pt>
                <c:pt idx="517">
                  <c:v>0.66212033432134465</c:v>
                </c:pt>
                <c:pt idx="518">
                  <c:v>0.66199718531989193</c:v>
                </c:pt>
                <c:pt idx="519">
                  <c:v>0.66219295625504193</c:v>
                </c:pt>
                <c:pt idx="520">
                  <c:v>0.66226638926647752</c:v>
                </c:pt>
                <c:pt idx="521">
                  <c:v>0.66243975190383264</c:v>
                </c:pt>
                <c:pt idx="522">
                  <c:v>0.66186090574998968</c:v>
                </c:pt>
                <c:pt idx="523">
                  <c:v>0.66213209723936473</c:v>
                </c:pt>
                <c:pt idx="524">
                  <c:v>0.66228354015861168</c:v>
                </c:pt>
                <c:pt idx="525">
                  <c:v>0.66253511787127195</c:v>
                </c:pt>
                <c:pt idx="526">
                  <c:v>0.66270175190376912</c:v>
                </c:pt>
                <c:pt idx="527">
                  <c:v>0.66268954860713492</c:v>
                </c:pt>
                <c:pt idx="528">
                  <c:v>0.66270518857820226</c:v>
                </c:pt>
                <c:pt idx="529">
                  <c:v>0.66279198574997733</c:v>
                </c:pt>
                <c:pt idx="530">
                  <c:v>0.66291325268865553</c:v>
                </c:pt>
                <c:pt idx="531">
                  <c:v>0.66316353732894162</c:v>
                </c:pt>
                <c:pt idx="532">
                  <c:v>0.66321739511164357</c:v>
                </c:pt>
                <c:pt idx="533">
                  <c:v>0.66331086451292254</c:v>
                </c:pt>
                <c:pt idx="534">
                  <c:v>0.66339714044384956</c:v>
                </c:pt>
                <c:pt idx="535">
                  <c:v>0.66338178747040044</c:v>
                </c:pt>
                <c:pt idx="536">
                  <c:v>0.66342932411719024</c:v>
                </c:pt>
                <c:pt idx="537">
                  <c:v>0.66268750779076413</c:v>
                </c:pt>
                <c:pt idx="538">
                  <c:v>0.66190223228064005</c:v>
                </c:pt>
                <c:pt idx="539">
                  <c:v>0.66191583167592816</c:v>
                </c:pt>
                <c:pt idx="540">
                  <c:v>0.66228090574998077</c:v>
                </c:pt>
                <c:pt idx="541">
                  <c:v>0.6623967228232317</c:v>
                </c:pt>
                <c:pt idx="542">
                  <c:v>0.66257840574992599</c:v>
                </c:pt>
                <c:pt idx="543">
                  <c:v>0.662822676583392</c:v>
                </c:pt>
                <c:pt idx="544">
                  <c:v>0.66300475111076262</c:v>
                </c:pt>
                <c:pt idx="545">
                  <c:v>0.66314830135439884</c:v>
                </c:pt>
                <c:pt idx="546">
                  <c:v>0.66335270166838833</c:v>
                </c:pt>
                <c:pt idx="547">
                  <c:v>0.66344854211361493</c:v>
                </c:pt>
                <c:pt idx="548">
                  <c:v>0.66355151181059691</c:v>
                </c:pt>
                <c:pt idx="549">
                  <c:v>0.66368090574997063</c:v>
                </c:pt>
                <c:pt idx="550">
                  <c:v>0.66426690574998259</c:v>
                </c:pt>
                <c:pt idx="551">
                  <c:v>0.66444164801805683</c:v>
                </c:pt>
                <c:pt idx="552">
                  <c:v>0.66464434325000565</c:v>
                </c:pt>
                <c:pt idx="553">
                  <c:v>0.66480433432139052</c:v>
                </c:pt>
                <c:pt idx="554">
                  <c:v>0.66494809463891857</c:v>
                </c:pt>
                <c:pt idx="555">
                  <c:v>0.66510800991666486</c:v>
                </c:pt>
                <c:pt idx="556">
                  <c:v>0.6652660486070946</c:v>
                </c:pt>
                <c:pt idx="557">
                  <c:v>0.6656673268025346</c:v>
                </c:pt>
                <c:pt idx="558">
                  <c:v>0.6657030121330112</c:v>
                </c:pt>
                <c:pt idx="559">
                  <c:v>0.66583574665895795</c:v>
                </c:pt>
                <c:pt idx="560">
                  <c:v>0.66598859647153741</c:v>
                </c:pt>
                <c:pt idx="561">
                  <c:v>0.6660649282219</c:v>
                </c:pt>
                <c:pt idx="562">
                  <c:v>0.66621801799493663</c:v>
                </c:pt>
                <c:pt idx="563">
                  <c:v>0.66633549085625532</c:v>
                </c:pt>
                <c:pt idx="564">
                  <c:v>0.66664307966299152</c:v>
                </c:pt>
                <c:pt idx="565">
                  <c:v>0.66741144146425313</c:v>
                </c:pt>
                <c:pt idx="566">
                  <c:v>0.66739777388178945</c:v>
                </c:pt>
                <c:pt idx="567">
                  <c:v>0.66754740574998561</c:v>
                </c:pt>
                <c:pt idx="568">
                  <c:v>0.66770284324994245</c:v>
                </c:pt>
                <c:pt idx="569">
                  <c:v>0.66802056901528362</c:v>
                </c:pt>
                <c:pt idx="570">
                  <c:v>0.66773451213289803</c:v>
                </c:pt>
                <c:pt idx="571">
                  <c:v>0.66768690575005951</c:v>
                </c:pt>
                <c:pt idx="572">
                  <c:v>0.66783843700008805</c:v>
                </c:pt>
                <c:pt idx="573">
                  <c:v>0.66793013302272264</c:v>
                </c:pt>
                <c:pt idx="574">
                  <c:v>0.66828905959613538</c:v>
                </c:pt>
                <c:pt idx="575">
                  <c:v>0.66843818835872071</c:v>
                </c:pt>
                <c:pt idx="576">
                  <c:v>0.66858196697435801</c:v>
                </c:pt>
                <c:pt idx="577">
                  <c:v>0.66876470987378533</c:v>
                </c:pt>
                <c:pt idx="578">
                  <c:v>0.66885755158323101</c:v>
                </c:pt>
                <c:pt idx="579">
                  <c:v>0.66878261542743311</c:v>
                </c:pt>
                <c:pt idx="580">
                  <c:v>0.66875435472961464</c:v>
                </c:pt>
                <c:pt idx="581">
                  <c:v>0.66847524259215318</c:v>
                </c:pt>
                <c:pt idx="582">
                  <c:v>0.66865329350527503</c:v>
                </c:pt>
                <c:pt idx="583">
                  <c:v>0.66866299665905293</c:v>
                </c:pt>
                <c:pt idx="584">
                  <c:v>0.66901133712252803</c:v>
                </c:pt>
                <c:pt idx="585">
                  <c:v>0.66919866863661204</c:v>
                </c:pt>
                <c:pt idx="586">
                  <c:v>0.66928927575003172</c:v>
                </c:pt>
                <c:pt idx="587">
                  <c:v>0.6697881257498608</c:v>
                </c:pt>
                <c:pt idx="588">
                  <c:v>0.66997339574997761</c:v>
                </c:pt>
                <c:pt idx="589">
                  <c:v>0.67009762574991782</c:v>
                </c:pt>
                <c:pt idx="590">
                  <c:v>0.6701702657500167</c:v>
                </c:pt>
                <c:pt idx="591">
                  <c:v>0.67020323529539083</c:v>
                </c:pt>
                <c:pt idx="592">
                  <c:v>0.67026590574998579</c:v>
                </c:pt>
                <c:pt idx="593">
                  <c:v>0.67094070204635303</c:v>
                </c:pt>
                <c:pt idx="594">
                  <c:v>0.6709874057499976</c:v>
                </c:pt>
                <c:pt idx="595">
                  <c:v>0.67111930575001111</c:v>
                </c:pt>
                <c:pt idx="596">
                  <c:v>0.67139057574992478</c:v>
                </c:pt>
                <c:pt idx="597">
                  <c:v>0.67119922575003099</c:v>
                </c:pt>
                <c:pt idx="598">
                  <c:v>0.67128712003557334</c:v>
                </c:pt>
                <c:pt idx="599">
                  <c:v>0.67148434575007343</c:v>
                </c:pt>
                <c:pt idx="600">
                  <c:v>0.67155437086616132</c:v>
                </c:pt>
                <c:pt idx="601">
                  <c:v>0.67185406364469002</c:v>
                </c:pt>
                <c:pt idx="602">
                  <c:v>0.67208195574995955</c:v>
                </c:pt>
                <c:pt idx="603">
                  <c:v>0.67226907574995209</c:v>
                </c:pt>
                <c:pt idx="604">
                  <c:v>0.67229283981589694</c:v>
                </c:pt>
                <c:pt idx="605">
                  <c:v>0.67253519575005749</c:v>
                </c:pt>
                <c:pt idx="606">
                  <c:v>0.67249395575004201</c:v>
                </c:pt>
                <c:pt idx="607">
                  <c:v>0.67227720575006344</c:v>
                </c:pt>
                <c:pt idx="608">
                  <c:v>0.67228769146427814</c:v>
                </c:pt>
                <c:pt idx="609">
                  <c:v>0.67274119986760184</c:v>
                </c:pt>
                <c:pt idx="610">
                  <c:v>0.67274959053250682</c:v>
                </c:pt>
                <c:pt idx="611">
                  <c:v>0.67289069574992877</c:v>
                </c:pt>
                <c:pt idx="612">
                  <c:v>0.67321609575006358</c:v>
                </c:pt>
                <c:pt idx="613">
                  <c:v>0.67367015574993161</c:v>
                </c:pt>
                <c:pt idx="614">
                  <c:v>0.67403863574998135</c:v>
                </c:pt>
                <c:pt idx="615">
                  <c:v>0.67484643575006964</c:v>
                </c:pt>
                <c:pt idx="616">
                  <c:v>0.67498549665895069</c:v>
                </c:pt>
                <c:pt idx="617">
                  <c:v>0.67514229463883413</c:v>
                </c:pt>
                <c:pt idx="618">
                  <c:v>0.67543014104408883</c:v>
                </c:pt>
                <c:pt idx="619">
                  <c:v>0.67552381575001164</c:v>
                </c:pt>
                <c:pt idx="620">
                  <c:v>0.67558409574995437</c:v>
                </c:pt>
                <c:pt idx="621">
                  <c:v>0.67569222574998489</c:v>
                </c:pt>
                <c:pt idx="622">
                  <c:v>0.67574916711362421</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0.67687500574990744</c:v>
                </c:pt>
                <c:pt idx="631">
                  <c:v>0.67729240574998073</c:v>
                </c:pt>
                <c:pt idx="632">
                  <c:v>0.67746474575008619</c:v>
                </c:pt>
                <c:pt idx="633">
                  <c:v>0.67753334574986457</c:v>
                </c:pt>
                <c:pt idx="634">
                  <c:v>0.67764934395222565</c:v>
                </c:pt>
                <c:pt idx="635">
                  <c:v>0.67776470166829639</c:v>
                </c:pt>
                <c:pt idx="636">
                  <c:v>0.6779607390833049</c:v>
                </c:pt>
                <c:pt idx="637">
                  <c:v>0.67804199574983803</c:v>
                </c:pt>
                <c:pt idx="638">
                  <c:v>0.67810786574996451</c:v>
                </c:pt>
                <c:pt idx="639">
                  <c:v>0.67822683574992482</c:v>
                </c:pt>
                <c:pt idx="640">
                  <c:v>0.67832140575008415</c:v>
                </c:pt>
                <c:pt idx="641">
                  <c:v>0.67836264768546073</c:v>
                </c:pt>
                <c:pt idx="642">
                  <c:v>0.67833489574984185</c:v>
                </c:pt>
                <c:pt idx="643">
                  <c:v>0.67853024574996756</c:v>
                </c:pt>
                <c:pt idx="644">
                  <c:v>0.67860757241669734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0.67969921574996484</c:v>
                </c:pt>
                <c:pt idx="653">
                  <c:v>0.67977268735920549</c:v>
                </c:pt>
                <c:pt idx="654">
                  <c:v>0.68023780715839277</c:v>
                </c:pt>
                <c:pt idx="655">
                  <c:v>0.68039189574990644</c:v>
                </c:pt>
                <c:pt idx="656">
                  <c:v>0.68061384575010209</c:v>
                </c:pt>
                <c:pt idx="657">
                  <c:v>0.68064504575008411</c:v>
                </c:pt>
                <c:pt idx="658">
                  <c:v>0.68071089438629462</c:v>
                </c:pt>
                <c:pt idx="659">
                  <c:v>0.68087765574992432</c:v>
                </c:pt>
                <c:pt idx="660">
                  <c:v>0.68095852574997151</c:v>
                </c:pt>
                <c:pt idx="661">
                  <c:v>0.68108191661961981</c:v>
                </c:pt>
                <c:pt idx="662">
                  <c:v>0.68134894860712369</c:v>
                </c:pt>
                <c:pt idx="663">
                  <c:v>0.68145277388188652</c:v>
                </c:pt>
                <c:pt idx="664">
                  <c:v>0.68163854574996074</c:v>
                </c:pt>
                <c:pt idx="665">
                  <c:v>0.6815972657500553</c:v>
                </c:pt>
                <c:pt idx="666">
                  <c:v>0.68172175574991911</c:v>
                </c:pt>
                <c:pt idx="667">
                  <c:v>0.68183956574991056</c:v>
                </c:pt>
                <c:pt idx="668">
                  <c:v>0.6819404757498988</c:v>
                </c:pt>
                <c:pt idx="669">
                  <c:v>0.68202214384508852</c:v>
                </c:pt>
                <c:pt idx="670">
                  <c:v>0.6820737946388834</c:v>
                </c:pt>
                <c:pt idx="671">
                  <c:v>0.68225997717860365</c:v>
                </c:pt>
                <c:pt idx="672">
                  <c:v>0.68239093574992149</c:v>
                </c:pt>
                <c:pt idx="673">
                  <c:v>0.68243090574998067</c:v>
                </c:pt>
                <c:pt idx="674">
                  <c:v>0.68252725574988915</c:v>
                </c:pt>
                <c:pt idx="675">
                  <c:v>0.68261617658336604</c:v>
                </c:pt>
                <c:pt idx="676">
                  <c:v>0.68267173908324763</c:v>
                </c:pt>
                <c:pt idx="677">
                  <c:v>0.68302128075001178</c:v>
                </c:pt>
                <c:pt idx="678">
                  <c:v>0.68303284575003309</c:v>
                </c:pt>
                <c:pt idx="679">
                  <c:v>0.68311684574994813</c:v>
                </c:pt>
                <c:pt idx="680">
                  <c:v>0.68315800575000196</c:v>
                </c:pt>
                <c:pt idx="681">
                  <c:v>0.68324449463888715</c:v>
                </c:pt>
                <c:pt idx="682">
                  <c:v>0.68336308575005722</c:v>
                </c:pt>
                <c:pt idx="683">
                  <c:v>0.68343199574984226</c:v>
                </c:pt>
                <c:pt idx="684">
                  <c:v>0.68350063574996456</c:v>
                </c:pt>
                <c:pt idx="685">
                  <c:v>0.68362559962744762</c:v>
                </c:pt>
                <c:pt idx="686">
                  <c:v>0.68391215574993525</c:v>
                </c:pt>
                <c:pt idx="687">
                  <c:v>0.68401531024427764</c:v>
                </c:pt>
                <c:pt idx="688">
                  <c:v>0.68411036574982953</c:v>
                </c:pt>
                <c:pt idx="689">
                  <c:v>0.68421661575005877</c:v>
                </c:pt>
                <c:pt idx="690">
                  <c:v>0.68429199574993049</c:v>
                </c:pt>
                <c:pt idx="691">
                  <c:v>0.68431255575008132</c:v>
                </c:pt>
                <c:pt idx="692">
                  <c:v>0.68448869574997651</c:v>
                </c:pt>
                <c:pt idx="693">
                  <c:v>0.6845308232756796</c:v>
                </c:pt>
                <c:pt idx="694">
                  <c:v>0.68446670967153866</c:v>
                </c:pt>
                <c:pt idx="695">
                  <c:v>0.68482570574995749</c:v>
                </c:pt>
                <c:pt idx="696">
                  <c:v>0.68476470574994031</c:v>
                </c:pt>
                <c:pt idx="697">
                  <c:v>0.6848571257499414</c:v>
                </c:pt>
                <c:pt idx="698">
                  <c:v>0.68500620166835802</c:v>
                </c:pt>
                <c:pt idx="699">
                  <c:v>0.68508624574999888</c:v>
                </c:pt>
                <c:pt idx="700">
                  <c:v>0.68521983575004697</c:v>
                </c:pt>
                <c:pt idx="701">
                  <c:v>0.68528797574992817</c:v>
                </c:pt>
                <c:pt idx="702">
                  <c:v>0.68529070574993456</c:v>
                </c:pt>
                <c:pt idx="703">
                  <c:v>0.68540437872286342</c:v>
                </c:pt>
                <c:pt idx="704">
                  <c:v>0.68570870336903189</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0.68652024248469112</c:v>
                </c:pt>
                <c:pt idx="714">
                  <c:v>0.68663476574995608</c:v>
                </c:pt>
                <c:pt idx="715">
                  <c:v>0.68670285574980061</c:v>
                </c:pt>
                <c:pt idx="716">
                  <c:v>0.68683914575002758</c:v>
                </c:pt>
                <c:pt idx="717">
                  <c:v>0.68685173574993996</c:v>
                </c:pt>
                <c:pt idx="718">
                  <c:v>0.68686883756810135</c:v>
                </c:pt>
                <c:pt idx="719">
                  <c:v>0.68701818234568179</c:v>
                </c:pt>
                <c:pt idx="720">
                  <c:v>0.68729694741664049</c:v>
                </c:pt>
                <c:pt idx="721">
                  <c:v>0.68732891595408363</c:v>
                </c:pt>
                <c:pt idx="722">
                  <c:v>0.68744948575006459</c:v>
                </c:pt>
                <c:pt idx="723">
                  <c:v>0.6875854157499075</c:v>
                </c:pt>
                <c:pt idx="724">
                  <c:v>0.68757406038930924</c:v>
                </c:pt>
                <c:pt idx="725">
                  <c:v>0.68776554575005266</c:v>
                </c:pt>
                <c:pt idx="726">
                  <c:v>0.68787200574999452</c:v>
                </c:pt>
                <c:pt idx="727">
                  <c:v>0.68793692575004983</c:v>
                </c:pt>
                <c:pt idx="728">
                  <c:v>0.68795045798867849</c:v>
                </c:pt>
                <c:pt idx="729">
                  <c:v>0.6886711799434696</c:v>
                </c:pt>
                <c:pt idx="730">
                  <c:v>0.68856580575001658</c:v>
                </c:pt>
                <c:pt idx="731">
                  <c:v>0.68878438574993905</c:v>
                </c:pt>
                <c:pt idx="732">
                  <c:v>0.68879073908327504</c:v>
                </c:pt>
                <c:pt idx="733">
                  <c:v>0.68939396457349855</c:v>
                </c:pt>
                <c:pt idx="734">
                  <c:v>0.68941201686109821</c:v>
                </c:pt>
                <c:pt idx="735">
                  <c:v>0.68934339574991443</c:v>
                </c:pt>
                <c:pt idx="736">
                  <c:v>0.68958342574988751</c:v>
                </c:pt>
                <c:pt idx="737">
                  <c:v>0.68954278574991945</c:v>
                </c:pt>
                <c:pt idx="738">
                  <c:v>0.68963214574998122</c:v>
                </c:pt>
                <c:pt idx="739">
                  <c:v>0.68974268497066749</c:v>
                </c:pt>
                <c:pt idx="740">
                  <c:v>0.68977439463884727</c:v>
                </c:pt>
                <c:pt idx="741">
                  <c:v>0.68999128074999305</c:v>
                </c:pt>
                <c:pt idx="742">
                  <c:v>0.6900339857498915</c:v>
                </c:pt>
                <c:pt idx="743">
                  <c:v>0.69009335574999398</c:v>
                </c:pt>
                <c:pt idx="744">
                  <c:v>0.69015570575004359</c:v>
                </c:pt>
                <c:pt idx="745">
                  <c:v>0.69027400575002651</c:v>
                </c:pt>
                <c:pt idx="746">
                  <c:v>0.69034972574988274</c:v>
                </c:pt>
                <c:pt idx="747">
                  <c:v>0.69044605574995777</c:v>
                </c:pt>
                <c:pt idx="748">
                  <c:v>0.69052334575002139</c:v>
                </c:pt>
                <c:pt idx="749">
                  <c:v>0.69054842574999498</c:v>
                </c:pt>
                <c:pt idx="750">
                  <c:v>0.6908668031859122</c:v>
                </c:pt>
                <c:pt idx="751">
                  <c:v>0.6908948419201989</c:v>
                </c:pt>
                <c:pt idx="752">
                  <c:v>0.69093612574991248</c:v>
                </c:pt>
                <c:pt idx="753">
                  <c:v>0.69103034574992117</c:v>
                </c:pt>
                <c:pt idx="754">
                  <c:v>0.6911194357500392</c:v>
                </c:pt>
                <c:pt idx="755">
                  <c:v>0.69122418623769022</c:v>
                </c:pt>
                <c:pt idx="756">
                  <c:v>0.69129055574997267</c:v>
                </c:pt>
                <c:pt idx="757">
                  <c:v>0.69141474248471013</c:v>
                </c:pt>
                <c:pt idx="758">
                  <c:v>0.69172853074989993</c:v>
                </c:pt>
                <c:pt idx="759">
                  <c:v>0.69175149575005435</c:v>
                </c:pt>
                <c:pt idx="760">
                  <c:v>0.69188509575005241</c:v>
                </c:pt>
                <c:pt idx="761">
                  <c:v>0.69200520166831003</c:v>
                </c:pt>
                <c:pt idx="762">
                  <c:v>0.69199193574989826</c:v>
                </c:pt>
                <c:pt idx="763">
                  <c:v>0.69171385574993849</c:v>
                </c:pt>
                <c:pt idx="764">
                  <c:v>0.69179444574996296</c:v>
                </c:pt>
                <c:pt idx="765">
                  <c:v>0.69184616065203386</c:v>
                </c:pt>
                <c:pt idx="766">
                  <c:v>0.69201012314125743</c:v>
                </c:pt>
                <c:pt idx="767">
                  <c:v>0.69210580574994651</c:v>
                </c:pt>
                <c:pt idx="768">
                  <c:v>0.69225297575002165</c:v>
                </c:pt>
                <c:pt idx="769">
                  <c:v>0.69238765574992556</c:v>
                </c:pt>
                <c:pt idx="770">
                  <c:v>0.69249443206587347</c:v>
                </c:pt>
                <c:pt idx="771">
                  <c:v>0.69255242748913304</c:v>
                </c:pt>
                <c:pt idx="772">
                  <c:v>0.69267116575014143</c:v>
                </c:pt>
                <c:pt idx="773">
                  <c:v>0.69267590575000781</c:v>
                </c:pt>
                <c:pt idx="774">
                  <c:v>0.69263090575000752</c:v>
                </c:pt>
                <c:pt idx="775">
                  <c:v>0.69280430925874725</c:v>
                </c:pt>
                <c:pt idx="776">
                  <c:v>0.69325190574998852</c:v>
                </c:pt>
                <c:pt idx="777">
                  <c:v>0.69321670575001637</c:v>
                </c:pt>
                <c:pt idx="778">
                  <c:v>0.69324018574995527</c:v>
                </c:pt>
                <c:pt idx="779">
                  <c:v>0.6934248857498917</c:v>
                </c:pt>
                <c:pt idx="780">
                  <c:v>0.69344380818903062</c:v>
                </c:pt>
                <c:pt idx="781">
                  <c:v>0.69373127574996829</c:v>
                </c:pt>
                <c:pt idx="782">
                  <c:v>0.69395757574990558</c:v>
                </c:pt>
                <c:pt idx="783">
                  <c:v>0.69403690574998156</c:v>
                </c:pt>
                <c:pt idx="784">
                  <c:v>0.69442934692646929</c:v>
                </c:pt>
                <c:pt idx="785">
                  <c:v>0.69446754574992764</c:v>
                </c:pt>
                <c:pt idx="786">
                  <c:v>0.69452219146425742</c:v>
                </c:pt>
                <c:pt idx="787">
                  <c:v>0.69457442574994721</c:v>
                </c:pt>
                <c:pt idx="788">
                  <c:v>0.69462730574998943</c:v>
                </c:pt>
                <c:pt idx="789">
                  <c:v>0.69468310575011549</c:v>
                </c:pt>
                <c:pt idx="790">
                  <c:v>0.69471345894146452</c:v>
                </c:pt>
                <c:pt idx="791">
                  <c:v>0.69509230574996517</c:v>
                </c:pt>
                <c:pt idx="792">
                  <c:v>0.69501233574994903</c:v>
                </c:pt>
                <c:pt idx="793">
                  <c:v>0.69507857575013077</c:v>
                </c:pt>
                <c:pt idx="794">
                  <c:v>0.69511967574997868</c:v>
                </c:pt>
                <c:pt idx="795">
                  <c:v>0.69520255574994227</c:v>
                </c:pt>
                <c:pt idx="796">
                  <c:v>0.69526819146416552</c:v>
                </c:pt>
                <c:pt idx="797">
                  <c:v>0.69536036575001803</c:v>
                </c:pt>
                <c:pt idx="798">
                  <c:v>0.69540720574992909</c:v>
                </c:pt>
                <c:pt idx="799">
                  <c:v>0.69541373333615297</c:v>
                </c:pt>
                <c:pt idx="800">
                  <c:v>0.69491817847723758</c:v>
                </c:pt>
                <c:pt idx="801">
                  <c:v>0.69494363830821881</c:v>
                </c:pt>
                <c:pt idx="802">
                  <c:v>0.6950526757500195</c:v>
                </c:pt>
                <c:pt idx="803">
                  <c:v>0.69514929575005624</c:v>
                </c:pt>
                <c:pt idx="804">
                  <c:v>0.69531536574990416</c:v>
                </c:pt>
                <c:pt idx="805">
                  <c:v>0.69535938194050551</c:v>
                </c:pt>
                <c:pt idx="806">
                  <c:v>0.69543827574997852</c:v>
                </c:pt>
                <c:pt idx="807">
                  <c:v>0.69550013575005087</c:v>
                </c:pt>
                <c:pt idx="808">
                  <c:v>0.69553473908341368</c:v>
                </c:pt>
                <c:pt idx="809">
                  <c:v>0.69570805959614412</c:v>
                </c:pt>
                <c:pt idx="810">
                  <c:v>0.69576770987366265</c:v>
                </c:pt>
                <c:pt idx="811">
                  <c:v>0.69579243575002181</c:v>
                </c:pt>
                <c:pt idx="812">
                  <c:v>0.69586716575001473</c:v>
                </c:pt>
                <c:pt idx="813">
                  <c:v>0.69592078574986249</c:v>
                </c:pt>
                <c:pt idx="814">
                  <c:v>0.69596489544069584</c:v>
                </c:pt>
                <c:pt idx="815">
                  <c:v>0.6956543857499895</c:v>
                </c:pt>
                <c:pt idx="816">
                  <c:v>0.69574480574995334</c:v>
                </c:pt>
                <c:pt idx="817">
                  <c:v>0.69586076058860169</c:v>
                </c:pt>
                <c:pt idx="818">
                  <c:v>0.69602490574997944</c:v>
                </c:pt>
                <c:pt idx="819">
                  <c:v>0.69619100252423183</c:v>
                </c:pt>
                <c:pt idx="820">
                  <c:v>0.69616870574998257</c:v>
                </c:pt>
                <c:pt idx="821">
                  <c:v>0.69626321575012151</c:v>
                </c:pt>
                <c:pt idx="822">
                  <c:v>0.696299395749989</c:v>
                </c:pt>
                <c:pt idx="823">
                  <c:v>0.69636833103731866</c:v>
                </c:pt>
                <c:pt idx="824">
                  <c:v>0.69637554574992921</c:v>
                </c:pt>
                <c:pt idx="825">
                  <c:v>0.69647587575008174</c:v>
                </c:pt>
                <c:pt idx="826">
                  <c:v>0.69658243636223449</c:v>
                </c:pt>
                <c:pt idx="827">
                  <c:v>0.69656090574997498</c:v>
                </c:pt>
                <c:pt idx="828">
                  <c:v>0.69674262165912793</c:v>
                </c:pt>
                <c:pt idx="829">
                  <c:v>0.69692868574989575</c:v>
                </c:pt>
                <c:pt idx="830">
                  <c:v>0.69695989574980044</c:v>
                </c:pt>
                <c:pt idx="831">
                  <c:v>0.69698942797221253</c:v>
                </c:pt>
                <c:pt idx="832">
                  <c:v>0.69699477943424881</c:v>
                </c:pt>
                <c:pt idx="833">
                  <c:v>0.69720427574995358</c:v>
                </c:pt>
                <c:pt idx="834">
                  <c:v>0.69737806574997308</c:v>
                </c:pt>
                <c:pt idx="835">
                  <c:v>0.69733114574999777</c:v>
                </c:pt>
                <c:pt idx="836">
                  <c:v>0.6975451200356847</c:v>
                </c:pt>
                <c:pt idx="837">
                  <c:v>0.6974874624510079</c:v>
                </c:pt>
                <c:pt idx="838">
                  <c:v>0.697564855750058</c:v>
                </c:pt>
                <c:pt idx="839">
                  <c:v>0.69772640059532964</c:v>
                </c:pt>
                <c:pt idx="840">
                  <c:v>0.69783589574989113</c:v>
                </c:pt>
                <c:pt idx="841">
                  <c:v>0.69786283574988772</c:v>
                </c:pt>
                <c:pt idx="842">
                  <c:v>0.69792479574981314</c:v>
                </c:pt>
                <c:pt idx="843">
                  <c:v>0.69790348306972305</c:v>
                </c:pt>
                <c:pt idx="844">
                  <c:v>0.6978826200356707</c:v>
                </c:pt>
                <c:pt idx="845">
                  <c:v>0.69835542187888788</c:v>
                </c:pt>
                <c:pt idx="846">
                  <c:v>0.6984264457500573</c:v>
                </c:pt>
                <c:pt idx="847">
                  <c:v>0.69846108575011057</c:v>
                </c:pt>
                <c:pt idx="848">
                  <c:v>0.69854539028604279</c:v>
                </c:pt>
                <c:pt idx="849">
                  <c:v>0.69866832575006188</c:v>
                </c:pt>
                <c:pt idx="850">
                  <c:v>0.69878030574984951</c:v>
                </c:pt>
                <c:pt idx="851">
                  <c:v>0.69887530574990819</c:v>
                </c:pt>
                <c:pt idx="852">
                  <c:v>0.69889677241663162</c:v>
                </c:pt>
                <c:pt idx="853">
                  <c:v>0.69912867045586446</c:v>
                </c:pt>
                <c:pt idx="854">
                  <c:v>0.69908200575005586</c:v>
                </c:pt>
                <c:pt idx="855">
                  <c:v>0.69916690575003138</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0.69985783756814857</c:v>
                </c:pt>
                <c:pt idx="865">
                  <c:v>0.69994646575004538</c:v>
                </c:pt>
                <c:pt idx="866">
                  <c:v>0.70002447574997062</c:v>
                </c:pt>
                <c:pt idx="867">
                  <c:v>0.70014329350503723</c:v>
                </c:pt>
                <c:pt idx="868">
                  <c:v>0.70018000575012707</c:v>
                </c:pt>
                <c:pt idx="869">
                  <c:v>0.70026636575002277</c:v>
                </c:pt>
                <c:pt idx="870">
                  <c:v>0.70028893206577592</c:v>
                </c:pt>
                <c:pt idx="871">
                  <c:v>0.70042317847722257</c:v>
                </c:pt>
                <c:pt idx="872">
                  <c:v>0.70049589425566694</c:v>
                </c:pt>
                <c:pt idx="873">
                  <c:v>0.70028663574990446</c:v>
                </c:pt>
                <c:pt idx="874">
                  <c:v>0.70013291574997538</c:v>
                </c:pt>
                <c:pt idx="875">
                  <c:v>0.70017696388956097</c:v>
                </c:pt>
                <c:pt idx="876">
                  <c:v>0.7000427857499133</c:v>
                </c:pt>
                <c:pt idx="877">
                  <c:v>0.69995436574998848</c:v>
                </c:pt>
                <c:pt idx="878">
                  <c:v>0.70001363023973795</c:v>
                </c:pt>
                <c:pt idx="879">
                  <c:v>0.7002393195431309</c:v>
                </c:pt>
                <c:pt idx="880">
                  <c:v>0.70022090574997253</c:v>
                </c:pt>
                <c:pt idx="881">
                  <c:v>0.70027207241663803</c:v>
                </c:pt>
                <c:pt idx="882">
                  <c:v>0.70033020575007754</c:v>
                </c:pt>
                <c:pt idx="883">
                  <c:v>0.70032244692639267</c:v>
                </c:pt>
                <c:pt idx="884">
                  <c:v>0.70043484575000958</c:v>
                </c:pt>
                <c:pt idx="885">
                  <c:v>0.70056905574988093</c:v>
                </c:pt>
                <c:pt idx="886">
                  <c:v>0.70064595574999211</c:v>
                </c:pt>
                <c:pt idx="887">
                  <c:v>0.70073889522363764</c:v>
                </c:pt>
                <c:pt idx="888">
                  <c:v>0.70071106791213822</c:v>
                </c:pt>
                <c:pt idx="889">
                  <c:v>0.70098155726505262</c:v>
                </c:pt>
                <c:pt idx="890">
                  <c:v>0.70093100574999312</c:v>
                </c:pt>
                <c:pt idx="891">
                  <c:v>0.70102166863658733</c:v>
                </c:pt>
                <c:pt idx="892">
                  <c:v>0.70108010574989521</c:v>
                </c:pt>
                <c:pt idx="893">
                  <c:v>0.70116162574986152</c:v>
                </c:pt>
                <c:pt idx="894">
                  <c:v>0.70126011056919546</c:v>
                </c:pt>
                <c:pt idx="895">
                  <c:v>0.70126830574990451</c:v>
                </c:pt>
                <c:pt idx="896">
                  <c:v>0.7013459851150543</c:v>
                </c:pt>
                <c:pt idx="897">
                  <c:v>0.70147537997659981</c:v>
                </c:pt>
                <c:pt idx="898">
                  <c:v>0.70158319741666608</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0.70201890574990844</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0.70258746574984221</c:v>
                </c:pt>
                <c:pt idx="916">
                  <c:v>0.70271518700006652</c:v>
                </c:pt>
                <c:pt idx="917">
                  <c:v>0.70279178575003698</c:v>
                </c:pt>
                <c:pt idx="918">
                  <c:v>0.70281098574996126</c:v>
                </c:pt>
                <c:pt idx="919">
                  <c:v>0.70278229750250965</c:v>
                </c:pt>
                <c:pt idx="920">
                  <c:v>0.70285115574989765</c:v>
                </c:pt>
                <c:pt idx="921">
                  <c:v>0.70289166575000195</c:v>
                </c:pt>
                <c:pt idx="922">
                  <c:v>0.7028739057500385</c:v>
                </c:pt>
                <c:pt idx="923">
                  <c:v>0.70326581000527821</c:v>
                </c:pt>
                <c:pt idx="924">
                  <c:v>0.70316245574989011</c:v>
                </c:pt>
                <c:pt idx="925">
                  <c:v>0.70313961709024464</c:v>
                </c:pt>
                <c:pt idx="926">
                  <c:v>0.70322709574992359</c:v>
                </c:pt>
                <c:pt idx="927">
                  <c:v>0.70329140574992266</c:v>
                </c:pt>
                <c:pt idx="928">
                  <c:v>0.70336041192274457</c:v>
                </c:pt>
                <c:pt idx="929">
                  <c:v>0.70335380575005457</c:v>
                </c:pt>
                <c:pt idx="930">
                  <c:v>0.70335128310840511</c:v>
                </c:pt>
                <c:pt idx="931">
                  <c:v>0.70376090574997352</c:v>
                </c:pt>
                <c:pt idx="932">
                  <c:v>0.70373420362227668</c:v>
                </c:pt>
                <c:pt idx="933">
                  <c:v>0.70386878810290787</c:v>
                </c:pt>
                <c:pt idx="934">
                  <c:v>0.70424121574987653</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0.70488749241670356</c:v>
                </c:pt>
                <c:pt idx="944">
                  <c:v>0.70485988575003944</c:v>
                </c:pt>
                <c:pt idx="945">
                  <c:v>0.70490870574995756</c:v>
                </c:pt>
                <c:pt idx="946">
                  <c:v>0.70492591605916965</c:v>
                </c:pt>
                <c:pt idx="947">
                  <c:v>0.70495399575003148</c:v>
                </c:pt>
                <c:pt idx="948">
                  <c:v>0.70512036728838845</c:v>
                </c:pt>
                <c:pt idx="949">
                  <c:v>0.70524382241661965</c:v>
                </c:pt>
                <c:pt idx="950">
                  <c:v>0.70534265574988864</c:v>
                </c:pt>
                <c:pt idx="951">
                  <c:v>0.70539209574998551</c:v>
                </c:pt>
                <c:pt idx="952">
                  <c:v>0.7054955657501405</c:v>
                </c:pt>
                <c:pt idx="953">
                  <c:v>0.70558326657469195</c:v>
                </c:pt>
                <c:pt idx="954">
                  <c:v>0.70556824574990029</c:v>
                </c:pt>
                <c:pt idx="955">
                  <c:v>0.70572310983155251</c:v>
                </c:pt>
                <c:pt idx="956">
                  <c:v>0.70580090574996746</c:v>
                </c:pt>
                <c:pt idx="957">
                  <c:v>0.70621480347723753</c:v>
                </c:pt>
                <c:pt idx="958">
                  <c:v>0.70629259574991332</c:v>
                </c:pt>
                <c:pt idx="959">
                  <c:v>0.70629482574997871</c:v>
                </c:pt>
                <c:pt idx="960">
                  <c:v>0.70627629750256915</c:v>
                </c:pt>
                <c:pt idx="961">
                  <c:v>0.70628298575004811</c:v>
                </c:pt>
                <c:pt idx="962">
                  <c:v>0.70639665574996957</c:v>
                </c:pt>
                <c:pt idx="963">
                  <c:v>0.70633815575005932</c:v>
                </c:pt>
                <c:pt idx="964">
                  <c:v>0.70647862988786858</c:v>
                </c:pt>
                <c:pt idx="965">
                  <c:v>0.70608090574995552</c:v>
                </c:pt>
                <c:pt idx="966">
                  <c:v>0.7060986779019206</c:v>
                </c:pt>
                <c:pt idx="967">
                  <c:v>0.70623733574995939</c:v>
                </c:pt>
                <c:pt idx="968">
                  <c:v>0.70636997574985116</c:v>
                </c:pt>
                <c:pt idx="969">
                  <c:v>0.706382885749958</c:v>
                </c:pt>
                <c:pt idx="970">
                  <c:v>0.70656521574997555</c:v>
                </c:pt>
                <c:pt idx="971">
                  <c:v>0.70647894574997849</c:v>
                </c:pt>
                <c:pt idx="972">
                  <c:v>0.70653294698718128</c:v>
                </c:pt>
                <c:pt idx="973">
                  <c:v>0.70685469362882969</c:v>
                </c:pt>
                <c:pt idx="974">
                  <c:v>0.70737340574986252</c:v>
                </c:pt>
                <c:pt idx="975">
                  <c:v>0.70736912575000477</c:v>
                </c:pt>
                <c:pt idx="976">
                  <c:v>0.70702200574999097</c:v>
                </c:pt>
                <c:pt idx="977">
                  <c:v>0.70686881575007132</c:v>
                </c:pt>
                <c:pt idx="978">
                  <c:v>0.70677338574999737</c:v>
                </c:pt>
                <c:pt idx="979">
                  <c:v>0.70688146245102379</c:v>
                </c:pt>
                <c:pt idx="980">
                  <c:v>0.70693965574990614</c:v>
                </c:pt>
                <c:pt idx="981">
                  <c:v>0.70700007241660623</c:v>
                </c:pt>
                <c:pt idx="982">
                  <c:v>0.70725090574995741</c:v>
                </c:pt>
                <c:pt idx="983">
                  <c:v>0.7073237157499932</c:v>
                </c:pt>
                <c:pt idx="984">
                  <c:v>0.70741949574986052</c:v>
                </c:pt>
                <c:pt idx="985">
                  <c:v>0.70743926719572414</c:v>
                </c:pt>
                <c:pt idx="986">
                  <c:v>0.70746567575005759</c:v>
                </c:pt>
                <c:pt idx="987">
                  <c:v>0.70752642574991731</c:v>
                </c:pt>
                <c:pt idx="988">
                  <c:v>0.70751119867917234</c:v>
                </c:pt>
                <c:pt idx="989">
                  <c:v>0.70752395575001958</c:v>
                </c:pt>
                <c:pt idx="990">
                  <c:v>0.70764055190388064</c:v>
                </c:pt>
                <c:pt idx="991">
                  <c:v>0.70773090574996789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0.70893063770871956</c:v>
                </c:pt>
                <c:pt idx="1005">
                  <c:v>0.70893168574998811</c:v>
                </c:pt>
                <c:pt idx="1006">
                  <c:v>0.70902426574986066</c:v>
                </c:pt>
                <c:pt idx="1007">
                  <c:v>0.70895090574997255</c:v>
                </c:pt>
                <c:pt idx="1008">
                  <c:v>0.70920466765473245</c:v>
                </c:pt>
                <c:pt idx="1009">
                  <c:v>0.7091450257498626</c:v>
                </c:pt>
                <c:pt idx="1010">
                  <c:v>0.70905572018297391</c:v>
                </c:pt>
                <c:pt idx="1011">
                  <c:v>0.70914593574990192</c:v>
                </c:pt>
                <c:pt idx="1012">
                  <c:v>0.70877464574989923</c:v>
                </c:pt>
                <c:pt idx="1013">
                  <c:v>0.70851258574998388</c:v>
                </c:pt>
                <c:pt idx="1014">
                  <c:v>0.70847748574998048</c:v>
                </c:pt>
                <c:pt idx="1015">
                  <c:v>0.70846892658322269</c:v>
                </c:pt>
                <c:pt idx="1016">
                  <c:v>0.70852157241662894</c:v>
                </c:pt>
                <c:pt idx="1017">
                  <c:v>0.70824660087188862</c:v>
                </c:pt>
                <c:pt idx="1018">
                  <c:v>0.70774755574989123</c:v>
                </c:pt>
                <c:pt idx="1019">
                  <c:v>0.70773163574992282</c:v>
                </c:pt>
                <c:pt idx="1020">
                  <c:v>0.70740681575000508</c:v>
                </c:pt>
                <c:pt idx="1021">
                  <c:v>0.7071526357499065</c:v>
                </c:pt>
                <c:pt idx="1022">
                  <c:v>0.70722215575004443</c:v>
                </c:pt>
                <c:pt idx="1023">
                  <c:v>0.70727477574996556</c:v>
                </c:pt>
                <c:pt idx="1024">
                  <c:v>0.70731205792394258</c:v>
                </c:pt>
                <c:pt idx="1025">
                  <c:v>0.70734647908335568</c:v>
                </c:pt>
                <c:pt idx="1026">
                  <c:v>0.70731963574989765</c:v>
                </c:pt>
                <c:pt idx="1027">
                  <c:v>0.7072716857499155</c:v>
                </c:pt>
                <c:pt idx="1028">
                  <c:v>0.7072545685406767</c:v>
                </c:pt>
                <c:pt idx="1029">
                  <c:v>0.70731593574995943</c:v>
                </c:pt>
                <c:pt idx="1030">
                  <c:v>0.70734677574999649</c:v>
                </c:pt>
                <c:pt idx="1031">
                  <c:v>0.70744413574995157</c:v>
                </c:pt>
                <c:pt idx="1032">
                  <c:v>0.70736462706145176</c:v>
                </c:pt>
                <c:pt idx="1033">
                  <c:v>0.70661398169927769</c:v>
                </c:pt>
                <c:pt idx="1034">
                  <c:v>0.70656624575000937</c:v>
                </c:pt>
                <c:pt idx="1035">
                  <c:v>0.70659094575009351</c:v>
                </c:pt>
                <c:pt idx="1036">
                  <c:v>0.70658085575000451</c:v>
                </c:pt>
                <c:pt idx="1037">
                  <c:v>0.70662934574988989</c:v>
                </c:pt>
                <c:pt idx="1038">
                  <c:v>0.70663447276024272</c:v>
                </c:pt>
                <c:pt idx="1039">
                  <c:v>0.70638770574998833</c:v>
                </c:pt>
                <c:pt idx="1040">
                  <c:v>0.70597829171498461</c:v>
                </c:pt>
                <c:pt idx="1041">
                  <c:v>0.70611726938631136</c:v>
                </c:pt>
                <c:pt idx="1042">
                  <c:v>0.70588237574992119</c:v>
                </c:pt>
                <c:pt idx="1043">
                  <c:v>0.7060660757499293</c:v>
                </c:pt>
                <c:pt idx="1044">
                  <c:v>0.70611120574996256</c:v>
                </c:pt>
                <c:pt idx="1045">
                  <c:v>0.70612930575008193</c:v>
                </c:pt>
                <c:pt idx="1046">
                  <c:v>0.70615435574988794</c:v>
                </c:pt>
                <c:pt idx="1047">
                  <c:v>0.70618893574994956</c:v>
                </c:pt>
                <c:pt idx="1048">
                  <c:v>0.70625341574995559</c:v>
                </c:pt>
                <c:pt idx="1049">
                  <c:v>0.70634401686108284</c:v>
                </c:pt>
                <c:pt idx="1050">
                  <c:v>0.70620778075001911</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0.70616090574996637</c:v>
                </c:pt>
                <c:pt idx="1060">
                  <c:v>0.70590535402568944</c:v>
                </c:pt>
                <c:pt idx="1061">
                  <c:v>0.7060242557499663</c:v>
                </c:pt>
                <c:pt idx="1062">
                  <c:v>0.70599859179645819</c:v>
                </c:pt>
                <c:pt idx="1063">
                  <c:v>0.70613152575003757</c:v>
                </c:pt>
                <c:pt idx="1064">
                  <c:v>0.70624497574989675</c:v>
                </c:pt>
                <c:pt idx="1065">
                  <c:v>0.70622454574996008</c:v>
                </c:pt>
                <c:pt idx="1066">
                  <c:v>0.70631651574991705</c:v>
                </c:pt>
                <c:pt idx="1067">
                  <c:v>0.70628437943415179</c:v>
                </c:pt>
                <c:pt idx="1068">
                  <c:v>0.70653378732879468</c:v>
                </c:pt>
                <c:pt idx="1069">
                  <c:v>0.70653601575000358</c:v>
                </c:pt>
                <c:pt idx="1070">
                  <c:v>0.70665883575001964</c:v>
                </c:pt>
                <c:pt idx="1071">
                  <c:v>0.70667456574993537</c:v>
                </c:pt>
                <c:pt idx="1072">
                  <c:v>0.70674425268875329</c:v>
                </c:pt>
                <c:pt idx="1073">
                  <c:v>0.70676518810293365</c:v>
                </c:pt>
                <c:pt idx="1074">
                  <c:v>0.70683237574995272</c:v>
                </c:pt>
                <c:pt idx="1075">
                  <c:v>0.7068745857499863</c:v>
                </c:pt>
                <c:pt idx="1076">
                  <c:v>0.70692090574996758</c:v>
                </c:pt>
                <c:pt idx="1077">
                  <c:v>0.70692612575000158</c:v>
                </c:pt>
                <c:pt idx="1078">
                  <c:v>0.706932025749893</c:v>
                </c:pt>
                <c:pt idx="1079">
                  <c:v>0.70711817633826968</c:v>
                </c:pt>
                <c:pt idx="1080">
                  <c:v>0.70700266575005233</c:v>
                </c:pt>
                <c:pt idx="1081">
                  <c:v>0.70706404574994386</c:v>
                </c:pt>
                <c:pt idx="1082">
                  <c:v>0.70713356575001129</c:v>
                </c:pt>
                <c:pt idx="1083">
                  <c:v>0.70715092575002758</c:v>
                </c:pt>
                <c:pt idx="1084">
                  <c:v>0.7072214671535183</c:v>
                </c:pt>
                <c:pt idx="1085">
                  <c:v>0.70723008075005056</c:v>
                </c:pt>
                <c:pt idx="1086">
                  <c:v>0.70731257574990825</c:v>
                </c:pt>
                <c:pt idx="1087">
                  <c:v>0.70746817574989507</c:v>
                </c:pt>
                <c:pt idx="1088">
                  <c:v>0.70740186574998631</c:v>
                </c:pt>
                <c:pt idx="1089">
                  <c:v>0.70738946527389279</c:v>
                </c:pt>
                <c:pt idx="1090">
                  <c:v>0.70749028575004047</c:v>
                </c:pt>
                <c:pt idx="1091">
                  <c:v>0.70756118574992177</c:v>
                </c:pt>
                <c:pt idx="1092">
                  <c:v>0.70758315575014186</c:v>
                </c:pt>
                <c:pt idx="1093">
                  <c:v>0.70753426938632857</c:v>
                </c:pt>
                <c:pt idx="1094">
                  <c:v>0.70764081315741356</c:v>
                </c:pt>
                <c:pt idx="1095">
                  <c:v>0.70770365899670662</c:v>
                </c:pt>
                <c:pt idx="1096">
                  <c:v>0.70760563575007196</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0.70839588165355993</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0.70806516085192883</c:v>
                </c:pt>
                <c:pt idx="1117">
                  <c:v>0.70796705869113963</c:v>
                </c:pt>
                <c:pt idx="1118">
                  <c:v>0.70720547574980264</c:v>
                </c:pt>
                <c:pt idx="1119">
                  <c:v>0.70719562668016311</c:v>
                </c:pt>
                <c:pt idx="1120">
                  <c:v>0.70723998908327701</c:v>
                </c:pt>
                <c:pt idx="1121">
                  <c:v>0.70732178574986859</c:v>
                </c:pt>
                <c:pt idx="1122">
                  <c:v>0.70731917574995717</c:v>
                </c:pt>
                <c:pt idx="1123">
                  <c:v>0.70724405007993663</c:v>
                </c:pt>
                <c:pt idx="1124">
                  <c:v>0.70721712574996087</c:v>
                </c:pt>
                <c:pt idx="1125">
                  <c:v>0.70715000575003728</c:v>
                </c:pt>
                <c:pt idx="1126">
                  <c:v>0.70706113575010932</c:v>
                </c:pt>
                <c:pt idx="1127">
                  <c:v>0.70690709131702079</c:v>
                </c:pt>
                <c:pt idx="1128">
                  <c:v>0.7063053057499632</c:v>
                </c:pt>
                <c:pt idx="1129">
                  <c:v>0.70648965574996159</c:v>
                </c:pt>
                <c:pt idx="1130">
                  <c:v>0.70651136574998796</c:v>
                </c:pt>
                <c:pt idx="1131">
                  <c:v>0.70676456574986446</c:v>
                </c:pt>
                <c:pt idx="1132">
                  <c:v>0.70670337575006659</c:v>
                </c:pt>
                <c:pt idx="1133">
                  <c:v>0.7067934786666269</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0.70697544692643643</c:v>
                </c:pt>
                <c:pt idx="1144">
                  <c:v>0.70684836574989163</c:v>
                </c:pt>
                <c:pt idx="1145">
                  <c:v>0.7068237757499245</c:v>
                </c:pt>
                <c:pt idx="1146">
                  <c:v>0.70698278379876456</c:v>
                </c:pt>
                <c:pt idx="1147">
                  <c:v>0.70727090574994977</c:v>
                </c:pt>
                <c:pt idx="1148">
                  <c:v>0.70725342574992556</c:v>
                </c:pt>
                <c:pt idx="1149">
                  <c:v>0.70710340059530163</c:v>
                </c:pt>
                <c:pt idx="1150">
                  <c:v>0.70650226574989006</c:v>
                </c:pt>
                <c:pt idx="1151">
                  <c:v>0.70637213575000146</c:v>
                </c:pt>
                <c:pt idx="1152">
                  <c:v>0.7063695557499865</c:v>
                </c:pt>
                <c:pt idx="1153">
                  <c:v>0.70643284575002818</c:v>
                </c:pt>
                <c:pt idx="1154">
                  <c:v>0.70642241224352831</c:v>
                </c:pt>
                <c:pt idx="1155">
                  <c:v>0.70634846672558782</c:v>
                </c:pt>
                <c:pt idx="1156">
                  <c:v>0.704762965749962</c:v>
                </c:pt>
                <c:pt idx="1157">
                  <c:v>0.70480202575002648</c:v>
                </c:pt>
                <c:pt idx="1158">
                  <c:v>0.70478331575006337</c:v>
                </c:pt>
                <c:pt idx="1159">
                  <c:v>0.70484209324993685</c:v>
                </c:pt>
                <c:pt idx="1160">
                  <c:v>0.70491156574986746</c:v>
                </c:pt>
                <c:pt idx="1161">
                  <c:v>0.70496424575007666</c:v>
                </c:pt>
                <c:pt idx="1162">
                  <c:v>0.7049092535760354</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0.70499212797223132</c:v>
                </c:pt>
                <c:pt idx="1171">
                  <c:v>0.70491123908331665</c:v>
                </c:pt>
                <c:pt idx="1172">
                  <c:v>0.70483759575000648</c:v>
                </c:pt>
                <c:pt idx="1173">
                  <c:v>0.70482908283340073</c:v>
                </c:pt>
                <c:pt idx="1174">
                  <c:v>0.70484742575000325</c:v>
                </c:pt>
                <c:pt idx="1175">
                  <c:v>0.70484111575002861</c:v>
                </c:pt>
                <c:pt idx="1176">
                  <c:v>0.70485316575005053</c:v>
                </c:pt>
                <c:pt idx="1177">
                  <c:v>0.70484250368811441</c:v>
                </c:pt>
                <c:pt idx="1178">
                  <c:v>0.70474525574998514</c:v>
                </c:pt>
                <c:pt idx="1179">
                  <c:v>0.70479977321991916</c:v>
                </c:pt>
                <c:pt idx="1180">
                  <c:v>0.70478618664879045</c:v>
                </c:pt>
                <c:pt idx="1181">
                  <c:v>0.7048532657498896</c:v>
                </c:pt>
                <c:pt idx="1182">
                  <c:v>0.70482464533331901</c:v>
                </c:pt>
                <c:pt idx="1183">
                  <c:v>0.70491366574998437</c:v>
                </c:pt>
                <c:pt idx="1184">
                  <c:v>0.70496088574993943</c:v>
                </c:pt>
                <c:pt idx="1185">
                  <c:v>0.70499988574997063</c:v>
                </c:pt>
                <c:pt idx="1186">
                  <c:v>0.70505585380188218</c:v>
                </c:pt>
                <c:pt idx="1187">
                  <c:v>0.70510585402576065</c:v>
                </c:pt>
                <c:pt idx="1188">
                  <c:v>0.70495690574993708</c:v>
                </c:pt>
                <c:pt idx="1189">
                  <c:v>0.70504733575003797</c:v>
                </c:pt>
                <c:pt idx="1190">
                  <c:v>0.70512268574991199</c:v>
                </c:pt>
                <c:pt idx="1191">
                  <c:v>0.70504376457354689</c:v>
                </c:pt>
                <c:pt idx="1192">
                  <c:v>0.70510919575002617</c:v>
                </c:pt>
                <c:pt idx="1193">
                  <c:v>0.70515500575007195</c:v>
                </c:pt>
                <c:pt idx="1194">
                  <c:v>0.70508870575001459</c:v>
                </c:pt>
                <c:pt idx="1195">
                  <c:v>0.7051054500538656</c:v>
                </c:pt>
                <c:pt idx="1196">
                  <c:v>0.70504716348200702</c:v>
                </c:pt>
                <c:pt idx="1197">
                  <c:v>0.70521590575000859</c:v>
                </c:pt>
                <c:pt idx="1198">
                  <c:v>0.70479829211356815</c:v>
                </c:pt>
                <c:pt idx="1199">
                  <c:v>0.70497710574998951</c:v>
                </c:pt>
                <c:pt idx="1200">
                  <c:v>0.70485912574997667</c:v>
                </c:pt>
                <c:pt idx="1201">
                  <c:v>0.70491108222052068</c:v>
                </c:pt>
                <c:pt idx="1202">
                  <c:v>0.70495719574992566</c:v>
                </c:pt>
                <c:pt idx="1203">
                  <c:v>0.70490353574999176</c:v>
                </c:pt>
                <c:pt idx="1204">
                  <c:v>0.70493505574991389</c:v>
                </c:pt>
                <c:pt idx="1205">
                  <c:v>0.70494426395897991</c:v>
                </c:pt>
                <c:pt idx="1206">
                  <c:v>0.70493187482215092</c:v>
                </c:pt>
                <c:pt idx="1207">
                  <c:v>0.70501834574994715</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0.70472820783331402</c:v>
                </c:pt>
                <c:pt idx="1220">
                  <c:v>0.70465594575003354</c:v>
                </c:pt>
                <c:pt idx="1221">
                  <c:v>0.70472587574992962</c:v>
                </c:pt>
                <c:pt idx="1222">
                  <c:v>0.70487249479110403</c:v>
                </c:pt>
                <c:pt idx="1223">
                  <c:v>0.70477855280877799</c:v>
                </c:pt>
                <c:pt idx="1224">
                  <c:v>0.70485964575001969</c:v>
                </c:pt>
                <c:pt idx="1225">
                  <c:v>0.70487990575006154</c:v>
                </c:pt>
                <c:pt idx="1226">
                  <c:v>0.70491374574997656</c:v>
                </c:pt>
                <c:pt idx="1227">
                  <c:v>0.70491674080156352</c:v>
                </c:pt>
                <c:pt idx="1228">
                  <c:v>0.70492861575004895</c:v>
                </c:pt>
                <c:pt idx="1229">
                  <c:v>0.70479982574990174</c:v>
                </c:pt>
                <c:pt idx="1230">
                  <c:v>0.70482399950000763</c:v>
                </c:pt>
                <c:pt idx="1231">
                  <c:v>0.70492785019442461</c:v>
                </c:pt>
                <c:pt idx="1232">
                  <c:v>0.70489992360720177</c:v>
                </c:pt>
                <c:pt idx="1233">
                  <c:v>0.70495397574990148</c:v>
                </c:pt>
                <c:pt idx="1234">
                  <c:v>0.7050022657500381</c:v>
                </c:pt>
                <c:pt idx="1235">
                  <c:v>0.70505322866658693</c:v>
                </c:pt>
                <c:pt idx="1236">
                  <c:v>0.70506311574992131</c:v>
                </c:pt>
                <c:pt idx="1237">
                  <c:v>0.70502079574997367</c:v>
                </c:pt>
                <c:pt idx="1238">
                  <c:v>0.7050497157497817</c:v>
                </c:pt>
                <c:pt idx="1239">
                  <c:v>0.70507016890786556</c:v>
                </c:pt>
                <c:pt idx="1240">
                  <c:v>0.70509497026615975</c:v>
                </c:pt>
                <c:pt idx="1241">
                  <c:v>0.70516610055525908</c:v>
                </c:pt>
                <c:pt idx="1242">
                  <c:v>0.70517769575002376</c:v>
                </c:pt>
                <c:pt idx="1243">
                  <c:v>0.70523349574992256</c:v>
                </c:pt>
                <c:pt idx="1244">
                  <c:v>0.70522667574994058</c:v>
                </c:pt>
                <c:pt idx="1245">
                  <c:v>0.70519908523718411</c:v>
                </c:pt>
                <c:pt idx="1246">
                  <c:v>0.70526677417099359</c:v>
                </c:pt>
                <c:pt idx="1247">
                  <c:v>0.70515475574998732</c:v>
                </c:pt>
                <c:pt idx="1248">
                  <c:v>0.70515182153937583</c:v>
                </c:pt>
                <c:pt idx="1249">
                  <c:v>0.70521325574991056</c:v>
                </c:pt>
                <c:pt idx="1250">
                  <c:v>0.70517369575003386</c:v>
                </c:pt>
                <c:pt idx="1251">
                  <c:v>0.70527259575001611</c:v>
                </c:pt>
                <c:pt idx="1252">
                  <c:v>0.70521459574992063</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0.70560594348585104</c:v>
                </c:pt>
                <c:pt idx="1264">
                  <c:v>0.70556354574998026</c:v>
                </c:pt>
                <c:pt idx="1265">
                  <c:v>0.70557758574997698</c:v>
                </c:pt>
                <c:pt idx="1266">
                  <c:v>0.70558189575001506</c:v>
                </c:pt>
                <c:pt idx="1267">
                  <c:v>0.70560109574999785</c:v>
                </c:pt>
                <c:pt idx="1268">
                  <c:v>0.70552874950000444</c:v>
                </c:pt>
                <c:pt idx="1269">
                  <c:v>0.70554105574997561</c:v>
                </c:pt>
                <c:pt idx="1270">
                  <c:v>0.70560592574976511</c:v>
                </c:pt>
                <c:pt idx="1271">
                  <c:v>0.70555265574993931</c:v>
                </c:pt>
                <c:pt idx="1272">
                  <c:v>0.70560495120456446</c:v>
                </c:pt>
                <c:pt idx="1273">
                  <c:v>0.70544294146422659</c:v>
                </c:pt>
                <c:pt idx="1274">
                  <c:v>0.70548315574992948</c:v>
                </c:pt>
                <c:pt idx="1275">
                  <c:v>0.70540143766491914</c:v>
                </c:pt>
                <c:pt idx="1276">
                  <c:v>0.70545926575003648</c:v>
                </c:pt>
                <c:pt idx="1277">
                  <c:v>0.70538341574999208</c:v>
                </c:pt>
                <c:pt idx="1278">
                  <c:v>0.70539803574988158</c:v>
                </c:pt>
                <c:pt idx="1279">
                  <c:v>0.70546717575005669</c:v>
                </c:pt>
                <c:pt idx="1280">
                  <c:v>0.70535305643497415</c:v>
                </c:pt>
                <c:pt idx="1281">
                  <c:v>0.70521256554378908</c:v>
                </c:pt>
                <c:pt idx="1282">
                  <c:v>0.70534530301026166</c:v>
                </c:pt>
                <c:pt idx="1283">
                  <c:v>0.70524229574979813</c:v>
                </c:pt>
                <c:pt idx="1284">
                  <c:v>0.70525806575004357</c:v>
                </c:pt>
                <c:pt idx="1285">
                  <c:v>0.70522292574985057</c:v>
                </c:pt>
                <c:pt idx="1286">
                  <c:v>0.70516615574999131</c:v>
                </c:pt>
                <c:pt idx="1287">
                  <c:v>0.70516351574994329</c:v>
                </c:pt>
                <c:pt idx="1288">
                  <c:v>0.70516323575002049</c:v>
                </c:pt>
                <c:pt idx="1289">
                  <c:v>0.70514850575003152</c:v>
                </c:pt>
                <c:pt idx="1290">
                  <c:v>0.70506196824996437</c:v>
                </c:pt>
                <c:pt idx="1291">
                  <c:v>0.70511907648170913</c:v>
                </c:pt>
                <c:pt idx="1292">
                  <c:v>0.70513423574992351</c:v>
                </c:pt>
                <c:pt idx="1293">
                  <c:v>0.7052159589414515</c:v>
                </c:pt>
                <c:pt idx="1294">
                  <c:v>0.70521019575005406</c:v>
                </c:pt>
                <c:pt idx="1295">
                  <c:v>0.70524521574999821</c:v>
                </c:pt>
                <c:pt idx="1296">
                  <c:v>0.70525414575004541</c:v>
                </c:pt>
                <c:pt idx="1297">
                  <c:v>0.70518457574996629</c:v>
                </c:pt>
                <c:pt idx="1298">
                  <c:v>0.70521251138386276</c:v>
                </c:pt>
                <c:pt idx="1299">
                  <c:v>0.70541509805761349</c:v>
                </c:pt>
                <c:pt idx="1300">
                  <c:v>0.70528090574995717</c:v>
                </c:pt>
                <c:pt idx="1301">
                  <c:v>0.70535803574996658</c:v>
                </c:pt>
                <c:pt idx="1302">
                  <c:v>0.70546635574998928</c:v>
                </c:pt>
                <c:pt idx="1303">
                  <c:v>0.70538338574985293</c:v>
                </c:pt>
                <c:pt idx="1304">
                  <c:v>0.70539854575000049</c:v>
                </c:pt>
                <c:pt idx="1305">
                  <c:v>0.70542012449998071</c:v>
                </c:pt>
                <c:pt idx="1306">
                  <c:v>0.70539776574999258</c:v>
                </c:pt>
                <c:pt idx="1307">
                  <c:v>0.70538662797217455</c:v>
                </c:pt>
                <c:pt idx="1308">
                  <c:v>0.70521090574996326</c:v>
                </c:pt>
                <c:pt idx="1309">
                  <c:v>0.70512282574992458</c:v>
                </c:pt>
                <c:pt idx="1310">
                  <c:v>0.70513310575007859</c:v>
                </c:pt>
                <c:pt idx="1311">
                  <c:v>0.70519970575006141</c:v>
                </c:pt>
                <c:pt idx="1312">
                  <c:v>0.7051933689078993</c:v>
                </c:pt>
                <c:pt idx="1313">
                  <c:v>0.70519869574992811</c:v>
                </c:pt>
                <c:pt idx="1314">
                  <c:v>0.70530098574991329</c:v>
                </c:pt>
                <c:pt idx="1315">
                  <c:v>0.70533938574988042</c:v>
                </c:pt>
                <c:pt idx="1316">
                  <c:v>0.70540019986759717</c:v>
                </c:pt>
                <c:pt idx="1317">
                  <c:v>0.70552165574996151</c:v>
                </c:pt>
                <c:pt idx="1318">
                  <c:v>0.70556971825001824</c:v>
                </c:pt>
                <c:pt idx="1319">
                  <c:v>0.7055741057499163</c:v>
                </c:pt>
                <c:pt idx="1320">
                  <c:v>0.7055663457498712</c:v>
                </c:pt>
                <c:pt idx="1321">
                  <c:v>0.70561429574999579</c:v>
                </c:pt>
                <c:pt idx="1322">
                  <c:v>0.7056395957499717</c:v>
                </c:pt>
                <c:pt idx="1323">
                  <c:v>0.70562510575000204</c:v>
                </c:pt>
                <c:pt idx="1324">
                  <c:v>0.70560104259199519</c:v>
                </c:pt>
                <c:pt idx="1325">
                  <c:v>0.70556602241659061</c:v>
                </c:pt>
                <c:pt idx="1326">
                  <c:v>0.70554090574995476</c:v>
                </c:pt>
                <c:pt idx="1327">
                  <c:v>0.7055511608520233</c:v>
                </c:pt>
                <c:pt idx="1328">
                  <c:v>0.705577075750071</c:v>
                </c:pt>
                <c:pt idx="1329">
                  <c:v>0.70563837574999866</c:v>
                </c:pt>
                <c:pt idx="1330">
                  <c:v>0.70568802903754602</c:v>
                </c:pt>
                <c:pt idx="1331">
                  <c:v>0.70559433575006358</c:v>
                </c:pt>
                <c:pt idx="1332">
                  <c:v>0.70569509574984701</c:v>
                </c:pt>
                <c:pt idx="1333">
                  <c:v>0.7057030657500718</c:v>
                </c:pt>
                <c:pt idx="1334">
                  <c:v>0.70585793964825461</c:v>
                </c:pt>
                <c:pt idx="1335">
                  <c:v>0.70595090574995756</c:v>
                </c:pt>
                <c:pt idx="1336">
                  <c:v>0.70586738575005215</c:v>
                </c:pt>
                <c:pt idx="1337">
                  <c:v>0.70588385311843782</c:v>
                </c:pt>
                <c:pt idx="1338">
                  <c:v>0.70590808574996688</c:v>
                </c:pt>
                <c:pt idx="1339">
                  <c:v>0.7058934657499375</c:v>
                </c:pt>
                <c:pt idx="1340">
                  <c:v>0.70591554574978943</c:v>
                </c:pt>
                <c:pt idx="1341">
                  <c:v>0.70589274574997751</c:v>
                </c:pt>
                <c:pt idx="1342">
                  <c:v>0.70589045241654236</c:v>
                </c:pt>
                <c:pt idx="1343">
                  <c:v>0.70586926574985398</c:v>
                </c:pt>
                <c:pt idx="1344">
                  <c:v>0.70602090574996557</c:v>
                </c:pt>
                <c:pt idx="1345">
                  <c:v>0.70604041368643999</c:v>
                </c:pt>
                <c:pt idx="1346">
                  <c:v>0.7060074057500717</c:v>
                </c:pt>
                <c:pt idx="1347">
                  <c:v>0.70603888574986229</c:v>
                </c:pt>
                <c:pt idx="1348">
                  <c:v>0.70600242574990058</c:v>
                </c:pt>
                <c:pt idx="1349">
                  <c:v>0.70607772866652863</c:v>
                </c:pt>
                <c:pt idx="1350">
                  <c:v>0.70611575574997687</c:v>
                </c:pt>
                <c:pt idx="1351">
                  <c:v>0.70608224574995226</c:v>
                </c:pt>
                <c:pt idx="1352">
                  <c:v>0.70614874665912652</c:v>
                </c:pt>
                <c:pt idx="1353">
                  <c:v>0.70615084550885865</c:v>
                </c:pt>
                <c:pt idx="1354">
                  <c:v>0.70620684192007843</c:v>
                </c:pt>
                <c:pt idx="1355">
                  <c:v>0.70625975575016753</c:v>
                </c:pt>
                <c:pt idx="1356">
                  <c:v>0.70621222574989417</c:v>
                </c:pt>
                <c:pt idx="1357">
                  <c:v>0.70610210574980659</c:v>
                </c:pt>
                <c:pt idx="1358">
                  <c:v>0.70616044574994286</c:v>
                </c:pt>
                <c:pt idx="1359">
                  <c:v>0.70620398908332049</c:v>
                </c:pt>
                <c:pt idx="1360">
                  <c:v>0.70630742574979877</c:v>
                </c:pt>
                <c:pt idx="1361">
                  <c:v>0.70611233432138931</c:v>
                </c:pt>
                <c:pt idx="1362">
                  <c:v>0.70605607241657453</c:v>
                </c:pt>
                <c:pt idx="1363">
                  <c:v>0.70611702575014557</c:v>
                </c:pt>
                <c:pt idx="1364">
                  <c:v>0.70609838574998207</c:v>
                </c:pt>
                <c:pt idx="1365">
                  <c:v>0.70615345574991251</c:v>
                </c:pt>
                <c:pt idx="1366">
                  <c:v>0.7061428110131247</c:v>
                </c:pt>
                <c:pt idx="1367">
                  <c:v>0.70626242574991083</c:v>
                </c:pt>
                <c:pt idx="1368">
                  <c:v>0.7062710657499025</c:v>
                </c:pt>
                <c:pt idx="1369">
                  <c:v>0.70621880048683761</c:v>
                </c:pt>
                <c:pt idx="1370">
                  <c:v>0.7062009057499653</c:v>
                </c:pt>
                <c:pt idx="1371">
                  <c:v>0.70623545677037358</c:v>
                </c:pt>
                <c:pt idx="1372">
                  <c:v>0.70621257663600545</c:v>
                </c:pt>
                <c:pt idx="1373">
                  <c:v>0.70613423574998535</c:v>
                </c:pt>
                <c:pt idx="1374">
                  <c:v>0.70623030574991097</c:v>
                </c:pt>
                <c:pt idx="1375">
                  <c:v>0.7061007257499905</c:v>
                </c:pt>
                <c:pt idx="1376">
                  <c:v>0.70613325574983321</c:v>
                </c:pt>
                <c:pt idx="1377">
                  <c:v>0.70609690574994377</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0.70634481101321123</c:v>
                </c:pt>
                <c:pt idx="1389">
                  <c:v>0.70640723574994957</c:v>
                </c:pt>
                <c:pt idx="1390">
                  <c:v>0.70641441574990438</c:v>
                </c:pt>
                <c:pt idx="1391">
                  <c:v>0.70648448574992395</c:v>
                </c:pt>
                <c:pt idx="1392">
                  <c:v>0.70652799665899246</c:v>
                </c:pt>
                <c:pt idx="1393">
                  <c:v>0.70644023908323561</c:v>
                </c:pt>
                <c:pt idx="1394">
                  <c:v>0.70644739574993187</c:v>
                </c:pt>
                <c:pt idx="1395">
                  <c:v>0.70638633858578714</c:v>
                </c:pt>
                <c:pt idx="1396">
                  <c:v>0.70652856532446151</c:v>
                </c:pt>
                <c:pt idx="1397">
                  <c:v>0.70658693574998099</c:v>
                </c:pt>
                <c:pt idx="1398">
                  <c:v>0.70658871627625786</c:v>
                </c:pt>
                <c:pt idx="1399">
                  <c:v>0.70660300574995449</c:v>
                </c:pt>
                <c:pt idx="1400">
                  <c:v>0.7065636157499553</c:v>
                </c:pt>
                <c:pt idx="1401">
                  <c:v>0.70661258574999286</c:v>
                </c:pt>
                <c:pt idx="1402">
                  <c:v>0.70668290574992787</c:v>
                </c:pt>
                <c:pt idx="1403">
                  <c:v>0.7067109057499863</c:v>
                </c:pt>
                <c:pt idx="1404">
                  <c:v>0.7066345086910828</c:v>
                </c:pt>
                <c:pt idx="1405">
                  <c:v>0.70660649665905051</c:v>
                </c:pt>
                <c:pt idx="1406">
                  <c:v>0.70665420574991344</c:v>
                </c:pt>
                <c:pt idx="1407">
                  <c:v>0.70677332575000651</c:v>
                </c:pt>
                <c:pt idx="1408">
                  <c:v>0.70677955838151418</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0.7070162557499613</c:v>
                </c:pt>
                <c:pt idx="1425">
                  <c:v>0.70700782241674265</c:v>
                </c:pt>
                <c:pt idx="1426">
                  <c:v>0.70700468575000741</c:v>
                </c:pt>
                <c:pt idx="1427">
                  <c:v>0.70709566574989102</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0.70706448574995151</c:v>
                </c:pt>
                <c:pt idx="1437">
                  <c:v>0.70698859202444464</c:v>
                </c:pt>
                <c:pt idx="1438">
                  <c:v>0.70721040575000416</c:v>
                </c:pt>
                <c:pt idx="1439">
                  <c:v>0.70706998574993785</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0.70750171751480373</c:v>
                </c:pt>
                <c:pt idx="1448">
                  <c:v>0.70749377898931698</c:v>
                </c:pt>
                <c:pt idx="1449">
                  <c:v>0.70747350574990131</c:v>
                </c:pt>
                <c:pt idx="1450">
                  <c:v>0.70741129574969353</c:v>
                </c:pt>
                <c:pt idx="1451">
                  <c:v>0.70748451574995252</c:v>
                </c:pt>
                <c:pt idx="1452">
                  <c:v>0.70734402575000388</c:v>
                </c:pt>
                <c:pt idx="1453">
                  <c:v>0.70736802574995605</c:v>
                </c:pt>
                <c:pt idx="1454">
                  <c:v>0.70744487449999982</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0.70745628574999719</c:v>
                </c:pt>
                <c:pt idx="1463">
                  <c:v>0.70723090574990866</c:v>
                </c:pt>
                <c:pt idx="1464">
                  <c:v>0.70755731484089779</c:v>
                </c:pt>
                <c:pt idx="1465">
                  <c:v>0.7075758047398466</c:v>
                </c:pt>
                <c:pt idx="1466">
                  <c:v>0.70760953574995267</c:v>
                </c:pt>
                <c:pt idx="1467">
                  <c:v>0.70767357575006429</c:v>
                </c:pt>
                <c:pt idx="1468">
                  <c:v>0.70764049574982968</c:v>
                </c:pt>
                <c:pt idx="1469">
                  <c:v>0.70765896890789293</c:v>
                </c:pt>
                <c:pt idx="1470">
                  <c:v>0.70768249575004916</c:v>
                </c:pt>
                <c:pt idx="1471">
                  <c:v>0.70767367170748263</c:v>
                </c:pt>
                <c:pt idx="1472">
                  <c:v>0.70778176781891489</c:v>
                </c:pt>
                <c:pt idx="1473">
                  <c:v>0.7077323857498925</c:v>
                </c:pt>
                <c:pt idx="1474">
                  <c:v>0.70782561574999792</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0.21140444110352563</c:v>
                </c:pt>
                <c:pt idx="2">
                  <c:v>0.20956636575000723</c:v>
                </c:pt>
                <c:pt idx="3">
                  <c:v>0.20899286575017617</c:v>
                </c:pt>
                <c:pt idx="4">
                  <c:v>0.2103638057499069</c:v>
                </c:pt>
                <c:pt idx="5">
                  <c:v>0.20790590574996801</c:v>
                </c:pt>
                <c:pt idx="6">
                  <c:v>0.21406590574993378</c:v>
                </c:pt>
                <c:pt idx="7">
                  <c:v>0.21358440574992738</c:v>
                </c:pt>
                <c:pt idx="8">
                  <c:v>0.21451856574995531</c:v>
                </c:pt>
                <c:pt idx="9">
                  <c:v>0.211384625749929</c:v>
                </c:pt>
                <c:pt idx="10">
                  <c:v>0.20811926575005671</c:v>
                </c:pt>
                <c:pt idx="11">
                  <c:v>0.20781322574980271</c:v>
                </c:pt>
                <c:pt idx="12">
                  <c:v>0.20907556397777682</c:v>
                </c:pt>
                <c:pt idx="13">
                  <c:v>0.20428490574992991</c:v>
                </c:pt>
                <c:pt idx="14">
                  <c:v>0.2042849057499439</c:v>
                </c:pt>
                <c:pt idx="15">
                  <c:v>0.20392768574990341</c:v>
                </c:pt>
                <c:pt idx="16">
                  <c:v>0.20129482574998292</c:v>
                </c:pt>
                <c:pt idx="17">
                  <c:v>0.19750000779079371</c:v>
                </c:pt>
                <c:pt idx="18">
                  <c:v>0.19720090574996621</c:v>
                </c:pt>
                <c:pt idx="19">
                  <c:v>0.19720090574996621</c:v>
                </c:pt>
                <c:pt idx="20">
                  <c:v>0.19795900098793628</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0.19693504368099504</c:v>
                </c:pt>
                <c:pt idx="29">
                  <c:v>0.19578685511714874</c:v>
                </c:pt>
                <c:pt idx="30">
                  <c:v>0.19472146574989324</c:v>
                </c:pt>
                <c:pt idx="31">
                  <c:v>0.19456590574999671</c:v>
                </c:pt>
                <c:pt idx="32">
                  <c:v>0.19204045574986173</c:v>
                </c:pt>
                <c:pt idx="33">
                  <c:v>0.19233470574978637</c:v>
                </c:pt>
                <c:pt idx="34">
                  <c:v>0.19530154574978537</c:v>
                </c:pt>
                <c:pt idx="35">
                  <c:v>0.19617170574990417</c:v>
                </c:pt>
                <c:pt idx="36">
                  <c:v>0.19721090574986991</c:v>
                </c:pt>
                <c:pt idx="37">
                  <c:v>0.19820412003564059</c:v>
                </c:pt>
                <c:pt idx="38">
                  <c:v>0.19973228574986068</c:v>
                </c:pt>
                <c:pt idx="39">
                  <c:v>0.20000490574986429</c:v>
                </c:pt>
                <c:pt idx="40">
                  <c:v>0.20082988574979771</c:v>
                </c:pt>
                <c:pt idx="41">
                  <c:v>0.20125690574988653</c:v>
                </c:pt>
                <c:pt idx="42">
                  <c:v>0.20125690574988653</c:v>
                </c:pt>
                <c:pt idx="43">
                  <c:v>0.20143590575000334</c:v>
                </c:pt>
                <c:pt idx="44">
                  <c:v>0.20497090575005927</c:v>
                </c:pt>
                <c:pt idx="45">
                  <c:v>0.20541786575005036</c:v>
                </c:pt>
                <c:pt idx="46">
                  <c:v>0.20568472393169657</c:v>
                </c:pt>
                <c:pt idx="47">
                  <c:v>0.2057009057498789</c:v>
                </c:pt>
                <c:pt idx="48">
                  <c:v>0.20720586575001221</c:v>
                </c:pt>
                <c:pt idx="49">
                  <c:v>0.20731650574992971</c:v>
                </c:pt>
                <c:pt idx="50">
                  <c:v>0.20506230574991946</c:v>
                </c:pt>
                <c:pt idx="51">
                  <c:v>0.20488090574987439</c:v>
                </c:pt>
                <c:pt idx="52">
                  <c:v>0.20441878453776571</c:v>
                </c:pt>
                <c:pt idx="53">
                  <c:v>0.20221805575005194</c:v>
                </c:pt>
                <c:pt idx="54">
                  <c:v>0.20001090574992048</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0.20103430334029362</c:v>
                </c:pt>
                <c:pt idx="69">
                  <c:v>0.206140905749848</c:v>
                </c:pt>
                <c:pt idx="70">
                  <c:v>0.20614090574983379</c:v>
                </c:pt>
                <c:pt idx="71">
                  <c:v>0.20629210574986734</c:v>
                </c:pt>
                <c:pt idx="72">
                  <c:v>0.20715366085210021</c:v>
                </c:pt>
                <c:pt idx="73">
                  <c:v>0.20766090575008889</c:v>
                </c:pt>
                <c:pt idx="74">
                  <c:v>0.20766090575008889</c:v>
                </c:pt>
                <c:pt idx="75">
                  <c:v>0.20766090575008889</c:v>
                </c:pt>
                <c:pt idx="76">
                  <c:v>0.20766090574994678</c:v>
                </c:pt>
                <c:pt idx="77">
                  <c:v>0.21186155091122341</c:v>
                </c:pt>
                <c:pt idx="78">
                  <c:v>0.2124435057500878</c:v>
                </c:pt>
                <c:pt idx="79">
                  <c:v>0.21270090575009737</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0.22648690575002242</c:v>
                </c:pt>
                <c:pt idx="96">
                  <c:v>0.22648690574999394</c:v>
                </c:pt>
                <c:pt idx="97">
                  <c:v>0.22648690575002242</c:v>
                </c:pt>
                <c:pt idx="98">
                  <c:v>0.22648690575002242</c:v>
                </c:pt>
                <c:pt idx="99">
                  <c:v>0.22648690575002242</c:v>
                </c:pt>
                <c:pt idx="100">
                  <c:v>0.22648690575000791</c:v>
                </c:pt>
                <c:pt idx="101">
                  <c:v>0.22648690575002242</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0.22565676575001675</c:v>
                </c:pt>
                <c:pt idx="116">
                  <c:v>0.22519910575009333</c:v>
                </c:pt>
                <c:pt idx="117">
                  <c:v>0.22469090575015116</c:v>
                </c:pt>
                <c:pt idx="118">
                  <c:v>0.22469090575013695</c:v>
                </c:pt>
                <c:pt idx="119">
                  <c:v>0.22469090575015116</c:v>
                </c:pt>
                <c:pt idx="120">
                  <c:v>0.22382290574984137</c:v>
                </c:pt>
                <c:pt idx="121">
                  <c:v>0.21533259589094231</c:v>
                </c:pt>
                <c:pt idx="122">
                  <c:v>0.21101826575008462</c:v>
                </c:pt>
                <c:pt idx="123">
                  <c:v>0.20356647276024406</c:v>
                </c:pt>
                <c:pt idx="124">
                  <c:v>0.20094341574997579</c:v>
                </c:pt>
                <c:pt idx="125">
                  <c:v>0.19891820574979183</c:v>
                </c:pt>
                <c:pt idx="126">
                  <c:v>0.19512522575003288</c:v>
                </c:pt>
                <c:pt idx="127">
                  <c:v>0.1900894265833557</c:v>
                </c:pt>
                <c:pt idx="128">
                  <c:v>0.18878090574989448</c:v>
                </c:pt>
                <c:pt idx="129">
                  <c:v>0.18878090575000794</c:v>
                </c:pt>
                <c:pt idx="130">
                  <c:v>0.19011270574993938</c:v>
                </c:pt>
                <c:pt idx="131">
                  <c:v>0.18928110574972867</c:v>
                </c:pt>
                <c:pt idx="132">
                  <c:v>0.18908090574973371</c:v>
                </c:pt>
                <c:pt idx="133">
                  <c:v>0.18908090574974779</c:v>
                </c:pt>
                <c:pt idx="134">
                  <c:v>0.18908090574973371</c:v>
                </c:pt>
                <c:pt idx="135">
                  <c:v>0.18908090574973371</c:v>
                </c:pt>
                <c:pt idx="136">
                  <c:v>0.18908090574973371</c:v>
                </c:pt>
                <c:pt idx="137">
                  <c:v>0.18908090574997521</c:v>
                </c:pt>
                <c:pt idx="138">
                  <c:v>0.18908090574986178</c:v>
                </c:pt>
                <c:pt idx="139">
                  <c:v>0.18908090574973371</c:v>
                </c:pt>
                <c:pt idx="140">
                  <c:v>0.18908090574973371</c:v>
                </c:pt>
                <c:pt idx="141">
                  <c:v>0.18908090574973371</c:v>
                </c:pt>
                <c:pt idx="142">
                  <c:v>0.18861656574986796</c:v>
                </c:pt>
                <c:pt idx="143">
                  <c:v>0.1857163015832419</c:v>
                </c:pt>
                <c:pt idx="144">
                  <c:v>0.18264090575007691</c:v>
                </c:pt>
                <c:pt idx="145">
                  <c:v>0.17984335255852149</c:v>
                </c:pt>
                <c:pt idx="146">
                  <c:v>0.17254090574992662</c:v>
                </c:pt>
                <c:pt idx="147">
                  <c:v>0.17186750368803416</c:v>
                </c:pt>
                <c:pt idx="148">
                  <c:v>0.17077820575005376</c:v>
                </c:pt>
                <c:pt idx="149">
                  <c:v>0.17036490575003441</c:v>
                </c:pt>
                <c:pt idx="150">
                  <c:v>0.17036490575003441</c:v>
                </c:pt>
                <c:pt idx="151">
                  <c:v>0.17036490575002036</c:v>
                </c:pt>
                <c:pt idx="152">
                  <c:v>0.17021862574988234</c:v>
                </c:pt>
                <c:pt idx="153">
                  <c:v>0.16867110575005018</c:v>
                </c:pt>
                <c:pt idx="154">
                  <c:v>0.16865090574997055</c:v>
                </c:pt>
                <c:pt idx="155">
                  <c:v>0.1681449057499407</c:v>
                </c:pt>
                <c:pt idx="156">
                  <c:v>0.16574198996042408</c:v>
                </c:pt>
                <c:pt idx="157">
                  <c:v>0.16361929750245047</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0.17741445336916742</c:v>
                </c:pt>
                <c:pt idx="172">
                  <c:v>0.18189810575005091</c:v>
                </c:pt>
                <c:pt idx="173">
                  <c:v>0.18568423908310194</c:v>
                </c:pt>
                <c:pt idx="174">
                  <c:v>0.18591090574977931</c:v>
                </c:pt>
                <c:pt idx="175">
                  <c:v>0.18591090574977931</c:v>
                </c:pt>
                <c:pt idx="176">
                  <c:v>0.18591090574977931</c:v>
                </c:pt>
                <c:pt idx="177">
                  <c:v>0.18608616890776394</c:v>
                </c:pt>
                <c:pt idx="178">
                  <c:v>0.18648090574990336</c:v>
                </c:pt>
                <c:pt idx="179">
                  <c:v>0.18648090574997442</c:v>
                </c:pt>
                <c:pt idx="180">
                  <c:v>0.18774623908331081</c:v>
                </c:pt>
                <c:pt idx="181">
                  <c:v>0.18826090575007051</c:v>
                </c:pt>
                <c:pt idx="182">
                  <c:v>0.18826090575007051</c:v>
                </c:pt>
                <c:pt idx="183">
                  <c:v>0.1884699057499693</c:v>
                </c:pt>
                <c:pt idx="184">
                  <c:v>0.18860090574996491</c:v>
                </c:pt>
                <c:pt idx="185">
                  <c:v>0.18934590574987487</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0.19414566765468036</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0.19846606736607014</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0.18875764259212327</c:v>
                </c:pt>
                <c:pt idx="224">
                  <c:v>0.18712090574994988</c:v>
                </c:pt>
                <c:pt idx="225">
                  <c:v>0.18663016574988942</c:v>
                </c:pt>
                <c:pt idx="226">
                  <c:v>0.1841588004869695</c:v>
                </c:pt>
                <c:pt idx="227">
                  <c:v>0.18317142574977652</c:v>
                </c:pt>
                <c:pt idx="228">
                  <c:v>0.18267090574977368</c:v>
                </c:pt>
                <c:pt idx="229">
                  <c:v>0.18267090574981637</c:v>
                </c:pt>
                <c:pt idx="230">
                  <c:v>0.18084090574998871</c:v>
                </c:pt>
                <c:pt idx="231">
                  <c:v>0.18043692574990194</c:v>
                </c:pt>
                <c:pt idx="232">
                  <c:v>0.18033690574992561</c:v>
                </c:pt>
                <c:pt idx="233">
                  <c:v>0.17880854575008698</c:v>
                </c:pt>
                <c:pt idx="234">
                  <c:v>0.17680371574991227</c:v>
                </c:pt>
                <c:pt idx="235">
                  <c:v>0.17517668574988932</c:v>
                </c:pt>
                <c:pt idx="236">
                  <c:v>0.17387090574996478</c:v>
                </c:pt>
                <c:pt idx="237">
                  <c:v>0.17387090574996478</c:v>
                </c:pt>
                <c:pt idx="238">
                  <c:v>0.17387090574996478</c:v>
                </c:pt>
                <c:pt idx="239">
                  <c:v>0.17424561163220206</c:v>
                </c:pt>
                <c:pt idx="240">
                  <c:v>0.17439090574976041</c:v>
                </c:pt>
                <c:pt idx="241">
                  <c:v>0.17439090574976041</c:v>
                </c:pt>
                <c:pt idx="242">
                  <c:v>0.17463176596488919</c:v>
                </c:pt>
                <c:pt idx="243">
                  <c:v>0.18096891574991533</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0.20051549574991198</c:v>
                </c:pt>
                <c:pt idx="254">
                  <c:v>0.20348736575003593</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0.20691443516180713</c:v>
                </c:pt>
                <c:pt idx="271">
                  <c:v>0.21002376289280306</c:v>
                </c:pt>
                <c:pt idx="272">
                  <c:v>0.21391060575012988</c:v>
                </c:pt>
                <c:pt idx="273">
                  <c:v>0.21435590575012528</c:v>
                </c:pt>
                <c:pt idx="274">
                  <c:v>0.21435590575012528</c:v>
                </c:pt>
                <c:pt idx="275">
                  <c:v>0.21435590575012528</c:v>
                </c:pt>
                <c:pt idx="276">
                  <c:v>0.21421371825009344</c:v>
                </c:pt>
                <c:pt idx="277">
                  <c:v>0.21390090575006623</c:v>
                </c:pt>
                <c:pt idx="278">
                  <c:v>0.21390090575006623</c:v>
                </c:pt>
                <c:pt idx="279">
                  <c:v>0.21390090575000928</c:v>
                </c:pt>
                <c:pt idx="280">
                  <c:v>0.21390090575003773</c:v>
                </c:pt>
                <c:pt idx="281">
                  <c:v>0.21390090575006623</c:v>
                </c:pt>
                <c:pt idx="282">
                  <c:v>0.21390090575006623</c:v>
                </c:pt>
                <c:pt idx="283">
                  <c:v>0.21372730574994173</c:v>
                </c:pt>
                <c:pt idx="284">
                  <c:v>0.21185227134137136</c:v>
                </c:pt>
                <c:pt idx="285">
                  <c:v>0.20639028574990481</c:v>
                </c:pt>
                <c:pt idx="286">
                  <c:v>0.20045247574984171</c:v>
                </c:pt>
                <c:pt idx="287">
                  <c:v>0.19944090574982495</c:v>
                </c:pt>
                <c:pt idx="288">
                  <c:v>0.19180298074985558</c:v>
                </c:pt>
                <c:pt idx="289">
                  <c:v>0.18989630574998304</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0.18946090574995397</c:v>
                </c:pt>
                <c:pt idx="305">
                  <c:v>0.18946090575002525</c:v>
                </c:pt>
                <c:pt idx="306">
                  <c:v>0.18946090574998245</c:v>
                </c:pt>
                <c:pt idx="307">
                  <c:v>0.18961274574994041</c:v>
                </c:pt>
                <c:pt idx="308">
                  <c:v>0.1896109057499305</c:v>
                </c:pt>
                <c:pt idx="309">
                  <c:v>0.18961090574988759</c:v>
                </c:pt>
                <c:pt idx="310">
                  <c:v>0.1896109057499305</c:v>
                </c:pt>
                <c:pt idx="311">
                  <c:v>0.18961090574987341</c:v>
                </c:pt>
                <c:pt idx="312">
                  <c:v>0.18460781751467439</c:v>
                </c:pt>
                <c:pt idx="313">
                  <c:v>0.1835905057499759</c:v>
                </c:pt>
                <c:pt idx="314">
                  <c:v>0.18359090574996659</c:v>
                </c:pt>
                <c:pt idx="315">
                  <c:v>0.18359090574996659</c:v>
                </c:pt>
                <c:pt idx="316">
                  <c:v>0.18244932575009956</c:v>
                </c:pt>
                <c:pt idx="317">
                  <c:v>0.17980813574990898</c:v>
                </c:pt>
                <c:pt idx="318">
                  <c:v>0.17745793871721158</c:v>
                </c:pt>
                <c:pt idx="319">
                  <c:v>0.17676780048674379</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0.15233438574995298</c:v>
                </c:pt>
                <c:pt idx="333">
                  <c:v>0.15165090575000306</c:v>
                </c:pt>
                <c:pt idx="334">
                  <c:v>0.15191427417109155</c:v>
                </c:pt>
                <c:pt idx="335">
                  <c:v>0.15256590574981041</c:v>
                </c:pt>
                <c:pt idx="336">
                  <c:v>0.15256590574981041</c:v>
                </c:pt>
                <c:pt idx="337">
                  <c:v>0.15256590574983891</c:v>
                </c:pt>
                <c:pt idx="338">
                  <c:v>0.15256590574985296</c:v>
                </c:pt>
                <c:pt idx="339">
                  <c:v>0.15260135574980893</c:v>
                </c:pt>
                <c:pt idx="340">
                  <c:v>0.15373090575010936</c:v>
                </c:pt>
                <c:pt idx="341">
                  <c:v>0.15373090575006679</c:v>
                </c:pt>
                <c:pt idx="342">
                  <c:v>0.15373090575006679</c:v>
                </c:pt>
                <c:pt idx="343">
                  <c:v>0.15373090575010936</c:v>
                </c:pt>
                <c:pt idx="344">
                  <c:v>0.15373090575010936</c:v>
                </c:pt>
                <c:pt idx="345">
                  <c:v>0.15373090575008094</c:v>
                </c:pt>
                <c:pt idx="346">
                  <c:v>0.15373090575006679</c:v>
                </c:pt>
                <c:pt idx="347">
                  <c:v>0.15373090575006679</c:v>
                </c:pt>
                <c:pt idx="348">
                  <c:v>0.15345563693254871</c:v>
                </c:pt>
                <c:pt idx="349">
                  <c:v>0.15333090574981156</c:v>
                </c:pt>
                <c:pt idx="350">
                  <c:v>0.15333090574981156</c:v>
                </c:pt>
                <c:pt idx="351">
                  <c:v>0.15333090574976893</c:v>
                </c:pt>
                <c:pt idx="352">
                  <c:v>0.15333090574976893</c:v>
                </c:pt>
                <c:pt idx="353">
                  <c:v>0.15454090574991144</c:v>
                </c:pt>
                <c:pt idx="354">
                  <c:v>0.15454090574999713</c:v>
                </c:pt>
                <c:pt idx="355">
                  <c:v>0.15454090574999713</c:v>
                </c:pt>
                <c:pt idx="356">
                  <c:v>0.15454090574992607</c:v>
                </c:pt>
                <c:pt idx="357">
                  <c:v>0.15465940574996784</c:v>
                </c:pt>
                <c:pt idx="358">
                  <c:v>0.15469090574993088</c:v>
                </c:pt>
                <c:pt idx="359">
                  <c:v>0.15632868352780396</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0.17599590574998586</c:v>
                </c:pt>
                <c:pt idx="390">
                  <c:v>0.17745175574988536</c:v>
                </c:pt>
                <c:pt idx="391">
                  <c:v>0.17890090575005504</c:v>
                </c:pt>
                <c:pt idx="392">
                  <c:v>0.17892040575006307</c:v>
                </c:pt>
                <c:pt idx="393">
                  <c:v>0.18010375521214428</c:v>
                </c:pt>
                <c:pt idx="394">
                  <c:v>0.18011590574977276</c:v>
                </c:pt>
                <c:pt idx="395">
                  <c:v>0.18011590574980121</c:v>
                </c:pt>
                <c:pt idx="396">
                  <c:v>0.18171615574992531</c:v>
                </c:pt>
                <c:pt idx="397">
                  <c:v>0.18544090574990024</c:v>
                </c:pt>
                <c:pt idx="398">
                  <c:v>0.18544090574987182</c:v>
                </c:pt>
                <c:pt idx="399">
                  <c:v>0.18544090574990024</c:v>
                </c:pt>
                <c:pt idx="400">
                  <c:v>0.18544090574985744</c:v>
                </c:pt>
                <c:pt idx="401">
                  <c:v>0.18544090574990024</c:v>
                </c:pt>
                <c:pt idx="402">
                  <c:v>0.18544090574984332</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0.18799361542750181</c:v>
                </c:pt>
                <c:pt idx="424">
                  <c:v>0.18655226575008044</c:v>
                </c:pt>
                <c:pt idx="425">
                  <c:v>0.18593623908338988</c:v>
                </c:pt>
                <c:pt idx="426">
                  <c:v>0.18299938574995231</c:v>
                </c:pt>
                <c:pt idx="427">
                  <c:v>0.18275490574988851</c:v>
                </c:pt>
                <c:pt idx="428">
                  <c:v>0.18275490574994541</c:v>
                </c:pt>
                <c:pt idx="429">
                  <c:v>0.18275490574995956</c:v>
                </c:pt>
                <c:pt idx="430">
                  <c:v>0.17937143206575001</c:v>
                </c:pt>
                <c:pt idx="431">
                  <c:v>0.17794911574995387</c:v>
                </c:pt>
                <c:pt idx="432">
                  <c:v>0.17665897026607522</c:v>
                </c:pt>
                <c:pt idx="433">
                  <c:v>0.17482404575004296</c:v>
                </c:pt>
                <c:pt idx="434">
                  <c:v>0.17076919463892223</c:v>
                </c:pt>
                <c:pt idx="435">
                  <c:v>0.167887365749948</c:v>
                </c:pt>
                <c:pt idx="436">
                  <c:v>0.16636217011775045</c:v>
                </c:pt>
                <c:pt idx="437">
                  <c:v>0.16495090574980509</c:v>
                </c:pt>
                <c:pt idx="438">
                  <c:v>0.16495090574983351</c:v>
                </c:pt>
                <c:pt idx="439">
                  <c:v>0.16424090575009162</c:v>
                </c:pt>
                <c:pt idx="440">
                  <c:v>0.16347127309698806</c:v>
                </c:pt>
                <c:pt idx="441">
                  <c:v>0.16142090574984988</c:v>
                </c:pt>
                <c:pt idx="442">
                  <c:v>0.16069431234342346</c:v>
                </c:pt>
                <c:pt idx="443">
                  <c:v>0.16012690575004737</c:v>
                </c:pt>
                <c:pt idx="444">
                  <c:v>0.16012690575004737</c:v>
                </c:pt>
                <c:pt idx="445">
                  <c:v>0.15902257241661738</c:v>
                </c:pt>
                <c:pt idx="446">
                  <c:v>0.15792045894136264</c:v>
                </c:pt>
                <c:pt idx="447">
                  <c:v>0.15747090574973299</c:v>
                </c:pt>
                <c:pt idx="448">
                  <c:v>0.1574709057497472</c:v>
                </c:pt>
                <c:pt idx="449">
                  <c:v>0.15747090574973299</c:v>
                </c:pt>
                <c:pt idx="450">
                  <c:v>0.15747090574973299</c:v>
                </c:pt>
                <c:pt idx="451">
                  <c:v>0.15747090574973299</c:v>
                </c:pt>
                <c:pt idx="452">
                  <c:v>0.15827817847734638</c:v>
                </c:pt>
                <c:pt idx="453">
                  <c:v>0.15861813241669212</c:v>
                </c:pt>
                <c:pt idx="454">
                  <c:v>0.15951937513767742</c:v>
                </c:pt>
                <c:pt idx="455">
                  <c:v>0.160010905749985</c:v>
                </c:pt>
                <c:pt idx="456">
                  <c:v>0.16001090574995658</c:v>
                </c:pt>
                <c:pt idx="457">
                  <c:v>0.1604613057499194</c:v>
                </c:pt>
                <c:pt idx="458">
                  <c:v>0.16493020120448421</c:v>
                </c:pt>
                <c:pt idx="459">
                  <c:v>0.1666409057499294</c:v>
                </c:pt>
                <c:pt idx="460">
                  <c:v>0.16779858251759147</c:v>
                </c:pt>
                <c:pt idx="461">
                  <c:v>0.16891590575005491</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0.17372578487091098</c:v>
                </c:pt>
                <c:pt idx="470">
                  <c:v>0.17684923908332512</c:v>
                </c:pt>
                <c:pt idx="471">
                  <c:v>0.17732090575000825</c:v>
                </c:pt>
                <c:pt idx="472">
                  <c:v>0.17732090575006509</c:v>
                </c:pt>
                <c:pt idx="473">
                  <c:v>0.17732090575006509</c:v>
                </c:pt>
                <c:pt idx="474">
                  <c:v>0.17732090575006509</c:v>
                </c:pt>
                <c:pt idx="475">
                  <c:v>0.17746068596979148</c:v>
                </c:pt>
                <c:pt idx="476">
                  <c:v>0.18013560574993903</c:v>
                </c:pt>
                <c:pt idx="477">
                  <c:v>0.18028090574993891</c:v>
                </c:pt>
                <c:pt idx="478">
                  <c:v>0.18028090574993891</c:v>
                </c:pt>
                <c:pt idx="479">
                  <c:v>0.18028090574993891</c:v>
                </c:pt>
                <c:pt idx="480">
                  <c:v>0.18268941555400894</c:v>
                </c:pt>
                <c:pt idx="481">
                  <c:v>0.18374934661010006</c:v>
                </c:pt>
                <c:pt idx="482">
                  <c:v>0.18410590574987395</c:v>
                </c:pt>
                <c:pt idx="483">
                  <c:v>0.18410590574987395</c:v>
                </c:pt>
                <c:pt idx="484">
                  <c:v>0.18410590574987395</c:v>
                </c:pt>
                <c:pt idx="485">
                  <c:v>0.18410590574987395</c:v>
                </c:pt>
                <c:pt idx="486">
                  <c:v>0.18420293871710719</c:v>
                </c:pt>
                <c:pt idx="487">
                  <c:v>0.18423090575011289</c:v>
                </c:pt>
                <c:pt idx="488">
                  <c:v>0.19081827937621654</c:v>
                </c:pt>
                <c:pt idx="489">
                  <c:v>0.19705460575006839</c:v>
                </c:pt>
                <c:pt idx="490">
                  <c:v>0.19784090575009841</c:v>
                </c:pt>
                <c:pt idx="491">
                  <c:v>0.19784090575009841</c:v>
                </c:pt>
                <c:pt idx="492">
                  <c:v>0.19784090575009841</c:v>
                </c:pt>
                <c:pt idx="493">
                  <c:v>0.19795829705444173</c:v>
                </c:pt>
                <c:pt idx="494">
                  <c:v>0.19909090575012586</c:v>
                </c:pt>
                <c:pt idx="495">
                  <c:v>0.19923614384521257</c:v>
                </c:pt>
                <c:pt idx="496">
                  <c:v>0.201220905749949</c:v>
                </c:pt>
                <c:pt idx="497">
                  <c:v>0.20122090575007689</c:v>
                </c:pt>
                <c:pt idx="498">
                  <c:v>0.20122090575009124</c:v>
                </c:pt>
                <c:pt idx="499">
                  <c:v>0.20112264044387018</c:v>
                </c:pt>
                <c:pt idx="500">
                  <c:v>0.2004818148408419</c:v>
                </c:pt>
                <c:pt idx="501">
                  <c:v>0.20041090574990536</c:v>
                </c:pt>
                <c:pt idx="502">
                  <c:v>0.20041090574990536</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0.20140090574992123</c:v>
                </c:pt>
                <c:pt idx="513">
                  <c:v>0.20140090574997771</c:v>
                </c:pt>
                <c:pt idx="514">
                  <c:v>0.20241231751472852</c:v>
                </c:pt>
                <c:pt idx="515">
                  <c:v>0.20457090575000336</c:v>
                </c:pt>
                <c:pt idx="516">
                  <c:v>0.20457090574996073</c:v>
                </c:pt>
                <c:pt idx="517">
                  <c:v>0.20536139554570845</c:v>
                </c:pt>
                <c:pt idx="518">
                  <c:v>0.20564090574977456</c:v>
                </c:pt>
                <c:pt idx="519">
                  <c:v>0.20564090574976041</c:v>
                </c:pt>
                <c:pt idx="520">
                  <c:v>0.2049576090468577</c:v>
                </c:pt>
                <c:pt idx="521">
                  <c:v>0.20431590574997929</c:v>
                </c:pt>
                <c:pt idx="522">
                  <c:v>0.20804090574992559</c:v>
                </c:pt>
                <c:pt idx="523">
                  <c:v>0.20804090574992559</c:v>
                </c:pt>
                <c:pt idx="524">
                  <c:v>0.20804090574991121</c:v>
                </c:pt>
                <c:pt idx="525">
                  <c:v>0.20804090574996822</c:v>
                </c:pt>
                <c:pt idx="526">
                  <c:v>0.20804090574989717</c:v>
                </c:pt>
                <c:pt idx="527">
                  <c:v>0.20867223228073328</c:v>
                </c:pt>
                <c:pt idx="528">
                  <c:v>0.20928090575017691</c:v>
                </c:pt>
                <c:pt idx="529">
                  <c:v>0.20928090575017691</c:v>
                </c:pt>
                <c:pt idx="530">
                  <c:v>0.20928090574996389</c:v>
                </c:pt>
                <c:pt idx="531">
                  <c:v>0.21026690574994691</c:v>
                </c:pt>
                <c:pt idx="532">
                  <c:v>0.21026690575013207</c:v>
                </c:pt>
                <c:pt idx="533">
                  <c:v>0.21026690575011744</c:v>
                </c:pt>
                <c:pt idx="534">
                  <c:v>0.21026690575010354</c:v>
                </c:pt>
                <c:pt idx="535">
                  <c:v>0.21394634661032871</c:v>
                </c:pt>
                <c:pt idx="536">
                  <c:v>0.21440090575012549</c:v>
                </c:pt>
                <c:pt idx="537">
                  <c:v>0.21839936493365997</c:v>
                </c:pt>
                <c:pt idx="538">
                  <c:v>0.22148159962746689</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0.21689600675993889</c:v>
                </c:pt>
                <c:pt idx="548">
                  <c:v>0.21577439059838399</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0.21569832843033548</c:v>
                </c:pt>
                <c:pt idx="561">
                  <c:v>0.2155309057498869</c:v>
                </c:pt>
                <c:pt idx="562">
                  <c:v>0.21545437513766827</c:v>
                </c:pt>
                <c:pt idx="563">
                  <c:v>0.21490590575010102</c:v>
                </c:pt>
                <c:pt idx="564">
                  <c:v>0.21280444922822994</c:v>
                </c:pt>
                <c:pt idx="565">
                  <c:v>0.21477590574995986</c:v>
                </c:pt>
                <c:pt idx="566">
                  <c:v>0.21477590574986041</c:v>
                </c:pt>
                <c:pt idx="567">
                  <c:v>0.21477590574986041</c:v>
                </c:pt>
                <c:pt idx="568">
                  <c:v>0.21268793699985622</c:v>
                </c:pt>
                <c:pt idx="569">
                  <c:v>0.21048422207664441</c:v>
                </c:pt>
                <c:pt idx="570">
                  <c:v>0.20991590574989569</c:v>
                </c:pt>
                <c:pt idx="571">
                  <c:v>0.20991590574992408</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0.20963238534177744</c:v>
                </c:pt>
                <c:pt idx="581">
                  <c:v>0.21092816890795521</c:v>
                </c:pt>
                <c:pt idx="582">
                  <c:v>0.21098090575004846</c:v>
                </c:pt>
                <c:pt idx="583">
                  <c:v>0.2109809057499635</c:v>
                </c:pt>
                <c:pt idx="584">
                  <c:v>0.20975590575008596</c:v>
                </c:pt>
                <c:pt idx="585">
                  <c:v>0.20975590575007191</c:v>
                </c:pt>
                <c:pt idx="586">
                  <c:v>0.20947765575006391</c:v>
                </c:pt>
                <c:pt idx="587">
                  <c:v>0.20793720574988594</c:v>
                </c:pt>
                <c:pt idx="588">
                  <c:v>0.20784690574986123</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0.20323315849715617</c:v>
                </c:pt>
                <c:pt idx="605">
                  <c:v>0.20183590575004473</c:v>
                </c:pt>
                <c:pt idx="606">
                  <c:v>0.20198515574998074</c:v>
                </c:pt>
                <c:pt idx="607">
                  <c:v>0.20220090574994742</c:v>
                </c:pt>
                <c:pt idx="608">
                  <c:v>0.20220090575003274</c:v>
                </c:pt>
                <c:pt idx="609">
                  <c:v>0.20220090574999036</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0.19543440575003543</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0.19719833432128583</c:v>
                </c:pt>
                <c:pt idx="664">
                  <c:v>0.19717090574992818</c:v>
                </c:pt>
                <c:pt idx="665">
                  <c:v>0.19717090574992818</c:v>
                </c:pt>
                <c:pt idx="666">
                  <c:v>0.19717090574992818</c:v>
                </c:pt>
                <c:pt idx="667">
                  <c:v>0.19717090574992818</c:v>
                </c:pt>
                <c:pt idx="668">
                  <c:v>0.19717090574992818</c:v>
                </c:pt>
                <c:pt idx="669">
                  <c:v>0.19717090574985682</c:v>
                </c:pt>
                <c:pt idx="670">
                  <c:v>0.19717090574997087</c:v>
                </c:pt>
                <c:pt idx="671">
                  <c:v>0.19848690574997371</c:v>
                </c:pt>
                <c:pt idx="672">
                  <c:v>0.19848690574991679</c:v>
                </c:pt>
                <c:pt idx="673">
                  <c:v>0.19848690574991679</c:v>
                </c:pt>
                <c:pt idx="674">
                  <c:v>0.19848690574991679</c:v>
                </c:pt>
                <c:pt idx="675">
                  <c:v>0.19848690574988836</c:v>
                </c:pt>
                <c:pt idx="676">
                  <c:v>0.19848690575000233</c:v>
                </c:pt>
                <c:pt idx="677">
                  <c:v>0.19848690574995942</c:v>
                </c:pt>
                <c:pt idx="678">
                  <c:v>0.19848690574991679</c:v>
                </c:pt>
                <c:pt idx="679">
                  <c:v>0.19848690574991679</c:v>
                </c:pt>
                <c:pt idx="680">
                  <c:v>0.19819626574994231</c:v>
                </c:pt>
                <c:pt idx="681">
                  <c:v>0.19717090574985682</c:v>
                </c:pt>
                <c:pt idx="682">
                  <c:v>0.19717090574992818</c:v>
                </c:pt>
                <c:pt idx="683">
                  <c:v>0.19717090574992818</c:v>
                </c:pt>
                <c:pt idx="684">
                  <c:v>0.19733190574982021</c:v>
                </c:pt>
                <c:pt idx="685">
                  <c:v>0.19911755881116741</c:v>
                </c:pt>
                <c:pt idx="686">
                  <c:v>0.2000049057499354</c:v>
                </c:pt>
                <c:pt idx="687">
                  <c:v>0.20021290575009273</c:v>
                </c:pt>
                <c:pt idx="688">
                  <c:v>0.2003609057501024</c:v>
                </c:pt>
                <c:pt idx="689">
                  <c:v>0.2003609057501024</c:v>
                </c:pt>
                <c:pt idx="690">
                  <c:v>0.20033090575013546</c:v>
                </c:pt>
                <c:pt idx="691">
                  <c:v>0.19976090574996874</c:v>
                </c:pt>
                <c:pt idx="692">
                  <c:v>0.19976090574996874</c:v>
                </c:pt>
                <c:pt idx="693">
                  <c:v>0.20101849337883981</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0.20477472597464408</c:v>
                </c:pt>
                <c:pt idx="709">
                  <c:v>0.20534225574985498</c:v>
                </c:pt>
                <c:pt idx="710">
                  <c:v>0.2082719057500384</c:v>
                </c:pt>
                <c:pt idx="711">
                  <c:v>0.20834690575004799</c:v>
                </c:pt>
                <c:pt idx="712">
                  <c:v>0.20837490575007678</c:v>
                </c:pt>
                <c:pt idx="713">
                  <c:v>0.20707486493358784</c:v>
                </c:pt>
                <c:pt idx="714">
                  <c:v>0.20704090574992093</c:v>
                </c:pt>
                <c:pt idx="715">
                  <c:v>0.20704090574992093</c:v>
                </c:pt>
                <c:pt idx="716">
                  <c:v>0.20704090574992093</c:v>
                </c:pt>
                <c:pt idx="717">
                  <c:v>0.20704090574992093</c:v>
                </c:pt>
                <c:pt idx="718">
                  <c:v>0.20704090574984946</c:v>
                </c:pt>
                <c:pt idx="719">
                  <c:v>0.20704090575001999</c:v>
                </c:pt>
                <c:pt idx="720">
                  <c:v>0.20704090574994893</c:v>
                </c:pt>
                <c:pt idx="721">
                  <c:v>0.20704090574990641</c:v>
                </c:pt>
                <c:pt idx="722">
                  <c:v>0.20704090574992093</c:v>
                </c:pt>
                <c:pt idx="723">
                  <c:v>0.20704090574992093</c:v>
                </c:pt>
                <c:pt idx="724">
                  <c:v>0.20704090574989245</c:v>
                </c:pt>
                <c:pt idx="725">
                  <c:v>0.20704090574992093</c:v>
                </c:pt>
                <c:pt idx="726">
                  <c:v>0.20726970575005071</c:v>
                </c:pt>
                <c:pt idx="727">
                  <c:v>0.20756090575011399</c:v>
                </c:pt>
                <c:pt idx="728">
                  <c:v>0.20756090575008559</c:v>
                </c:pt>
                <c:pt idx="729">
                  <c:v>0.20743751865315119</c:v>
                </c:pt>
                <c:pt idx="730">
                  <c:v>0.20739090575003188</c:v>
                </c:pt>
                <c:pt idx="731">
                  <c:v>0.20739090575003188</c:v>
                </c:pt>
                <c:pt idx="732">
                  <c:v>0.20739090574993221</c:v>
                </c:pt>
                <c:pt idx="733">
                  <c:v>0.20853490574997124</c:v>
                </c:pt>
                <c:pt idx="734">
                  <c:v>0.20853490574982941</c:v>
                </c:pt>
                <c:pt idx="735">
                  <c:v>0.20903632574992095</c:v>
                </c:pt>
                <c:pt idx="736">
                  <c:v>0.2097709057499629</c:v>
                </c:pt>
                <c:pt idx="737">
                  <c:v>0.2097709057499629</c:v>
                </c:pt>
                <c:pt idx="738">
                  <c:v>0.2097709057499629</c:v>
                </c:pt>
                <c:pt idx="739">
                  <c:v>0.20977090574987756</c:v>
                </c:pt>
                <c:pt idx="740">
                  <c:v>0.20955979463894892</c:v>
                </c:pt>
                <c:pt idx="741">
                  <c:v>0.20971090574997248</c:v>
                </c:pt>
                <c:pt idx="742">
                  <c:v>0.20971090575022847</c:v>
                </c:pt>
                <c:pt idx="743">
                  <c:v>0.20971090575022847</c:v>
                </c:pt>
                <c:pt idx="744">
                  <c:v>0.20971090575022847</c:v>
                </c:pt>
                <c:pt idx="745">
                  <c:v>0.20971090575020002</c:v>
                </c:pt>
                <c:pt idx="746">
                  <c:v>0.20971090575022847</c:v>
                </c:pt>
                <c:pt idx="747">
                  <c:v>0.20971090575022847</c:v>
                </c:pt>
                <c:pt idx="748">
                  <c:v>0.20994490575023464</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0.21601968574981392</c:v>
                </c:pt>
                <c:pt idx="764">
                  <c:v>0.21606490574981771</c:v>
                </c:pt>
                <c:pt idx="765">
                  <c:v>0.21606490574998821</c:v>
                </c:pt>
                <c:pt idx="766">
                  <c:v>0.21606490575001674</c:v>
                </c:pt>
                <c:pt idx="767">
                  <c:v>0.21606490574981771</c:v>
                </c:pt>
                <c:pt idx="768">
                  <c:v>0.21606490574981771</c:v>
                </c:pt>
                <c:pt idx="769">
                  <c:v>0.21606490574981771</c:v>
                </c:pt>
                <c:pt idx="770">
                  <c:v>0.21606490574983211</c:v>
                </c:pt>
                <c:pt idx="771">
                  <c:v>0.21606490574983211</c:v>
                </c:pt>
                <c:pt idx="772">
                  <c:v>0.21606490574981771</c:v>
                </c:pt>
                <c:pt idx="773">
                  <c:v>0.21606490574981771</c:v>
                </c:pt>
                <c:pt idx="774">
                  <c:v>0.21606490574981771</c:v>
                </c:pt>
                <c:pt idx="775">
                  <c:v>0.21606490574995973</c:v>
                </c:pt>
                <c:pt idx="776">
                  <c:v>0.21606490575003118</c:v>
                </c:pt>
                <c:pt idx="777">
                  <c:v>0.21606490574981771</c:v>
                </c:pt>
                <c:pt idx="778">
                  <c:v>0.21606490574981771</c:v>
                </c:pt>
                <c:pt idx="779">
                  <c:v>0.21606490574981771</c:v>
                </c:pt>
                <c:pt idx="780">
                  <c:v>0.21446244233544637</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0.20596145894143147</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0.20299590574997273</c:v>
                </c:pt>
                <c:pt idx="819">
                  <c:v>0.20299590574994428</c:v>
                </c:pt>
                <c:pt idx="820">
                  <c:v>0.20299590574987322</c:v>
                </c:pt>
                <c:pt idx="821">
                  <c:v>0.20299590574987322</c:v>
                </c:pt>
                <c:pt idx="822">
                  <c:v>0.20299590574987322</c:v>
                </c:pt>
                <c:pt idx="823">
                  <c:v>0.20299590574997273</c:v>
                </c:pt>
                <c:pt idx="824">
                  <c:v>0.20299590574987322</c:v>
                </c:pt>
                <c:pt idx="825">
                  <c:v>0.20299590574987322</c:v>
                </c:pt>
                <c:pt idx="826">
                  <c:v>0.20299590574997273</c:v>
                </c:pt>
                <c:pt idx="827">
                  <c:v>0.20407090574997255</c:v>
                </c:pt>
                <c:pt idx="828">
                  <c:v>0.20407090575005782</c:v>
                </c:pt>
                <c:pt idx="829">
                  <c:v>0.20407090574997255</c:v>
                </c:pt>
                <c:pt idx="830">
                  <c:v>0.20407090574997255</c:v>
                </c:pt>
                <c:pt idx="831">
                  <c:v>0.20407090575005782</c:v>
                </c:pt>
                <c:pt idx="832">
                  <c:v>0.20407090575001519</c:v>
                </c:pt>
                <c:pt idx="833">
                  <c:v>0.20491790575005131</c:v>
                </c:pt>
                <c:pt idx="834">
                  <c:v>0.20586090575008598</c:v>
                </c:pt>
                <c:pt idx="835">
                  <c:v>0.20586090575010021</c:v>
                </c:pt>
                <c:pt idx="836">
                  <c:v>0.20586090575008598</c:v>
                </c:pt>
                <c:pt idx="837">
                  <c:v>0.20604410162630457</c:v>
                </c:pt>
                <c:pt idx="838">
                  <c:v>0.20671440574983577</c:v>
                </c:pt>
                <c:pt idx="839">
                  <c:v>0.20756020471888803</c:v>
                </c:pt>
                <c:pt idx="840">
                  <c:v>0.20759690574982448</c:v>
                </c:pt>
                <c:pt idx="841">
                  <c:v>0.20759690574982448</c:v>
                </c:pt>
                <c:pt idx="842">
                  <c:v>0.20759690574982448</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0.20054690575013051</c:v>
                </c:pt>
                <c:pt idx="852">
                  <c:v>0.20054690575004491</c:v>
                </c:pt>
                <c:pt idx="853">
                  <c:v>0.20054690574994541</c:v>
                </c:pt>
                <c:pt idx="854">
                  <c:v>0.20054690575008749</c:v>
                </c:pt>
                <c:pt idx="855">
                  <c:v>0.20054690575008749</c:v>
                </c:pt>
                <c:pt idx="856">
                  <c:v>0.20054690575010201</c:v>
                </c:pt>
                <c:pt idx="857">
                  <c:v>0.20054690575008749</c:v>
                </c:pt>
                <c:pt idx="858">
                  <c:v>0.20054690575008749</c:v>
                </c:pt>
                <c:pt idx="859">
                  <c:v>0.20054690575014444</c:v>
                </c:pt>
                <c:pt idx="860">
                  <c:v>0.20054690575008749</c:v>
                </c:pt>
                <c:pt idx="861">
                  <c:v>0.20054690574993148</c:v>
                </c:pt>
                <c:pt idx="862">
                  <c:v>0.20054690574993148</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0.20054690574993148</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0.21339490574982309</c:v>
                </c:pt>
                <c:pt idx="891">
                  <c:v>0.21402588513130683</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0.21747690575000461</c:v>
                </c:pt>
                <c:pt idx="910">
                  <c:v>0.21727860574995361</c:v>
                </c:pt>
                <c:pt idx="911">
                  <c:v>0.2170509057498862</c:v>
                </c:pt>
                <c:pt idx="912">
                  <c:v>0.21668294698709223</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0.21503840575000807</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0.21519590575002248</c:v>
                </c:pt>
                <c:pt idx="931">
                  <c:v>0.21519590574997949</c:v>
                </c:pt>
                <c:pt idx="932">
                  <c:v>0.21419469298390936</c:v>
                </c:pt>
                <c:pt idx="933">
                  <c:v>0.21299267045586173</c:v>
                </c:pt>
                <c:pt idx="934">
                  <c:v>0.212040905749831</c:v>
                </c:pt>
                <c:pt idx="935">
                  <c:v>0.212040905749831</c:v>
                </c:pt>
                <c:pt idx="936">
                  <c:v>0.212040905749831</c:v>
                </c:pt>
                <c:pt idx="937">
                  <c:v>0.212040905749831</c:v>
                </c:pt>
                <c:pt idx="938">
                  <c:v>0.212040905749831</c:v>
                </c:pt>
                <c:pt idx="939">
                  <c:v>0.212040905749831</c:v>
                </c:pt>
                <c:pt idx="940">
                  <c:v>0.21204090574998721</c:v>
                </c:pt>
                <c:pt idx="941">
                  <c:v>0.21204090574987344</c:v>
                </c:pt>
                <c:pt idx="942">
                  <c:v>0.212040905749831</c:v>
                </c:pt>
                <c:pt idx="943">
                  <c:v>0.21204090574984491</c:v>
                </c:pt>
                <c:pt idx="944">
                  <c:v>0.212040905749831</c:v>
                </c:pt>
                <c:pt idx="945">
                  <c:v>0.212040905749831</c:v>
                </c:pt>
                <c:pt idx="946">
                  <c:v>0.212040905749831</c:v>
                </c:pt>
                <c:pt idx="947">
                  <c:v>0.212040905749831</c:v>
                </c:pt>
                <c:pt idx="948">
                  <c:v>0.21204090574990203</c:v>
                </c:pt>
                <c:pt idx="949">
                  <c:v>0.21204090574988754</c:v>
                </c:pt>
                <c:pt idx="950">
                  <c:v>0.212040905749831</c:v>
                </c:pt>
                <c:pt idx="951">
                  <c:v>0.212040905749831</c:v>
                </c:pt>
                <c:pt idx="952">
                  <c:v>0.212040905749831</c:v>
                </c:pt>
                <c:pt idx="953">
                  <c:v>0.212040905749831</c:v>
                </c:pt>
                <c:pt idx="954">
                  <c:v>0.212040905749831</c:v>
                </c:pt>
                <c:pt idx="955">
                  <c:v>0.21204090574988754</c:v>
                </c:pt>
                <c:pt idx="956">
                  <c:v>0.21043090574997364</c:v>
                </c:pt>
                <c:pt idx="957">
                  <c:v>0.21046562165892624</c:v>
                </c:pt>
                <c:pt idx="958">
                  <c:v>0.21049590574995164</c:v>
                </c:pt>
                <c:pt idx="959">
                  <c:v>0.21049590574995164</c:v>
                </c:pt>
                <c:pt idx="960">
                  <c:v>0.21049590574992344</c:v>
                </c:pt>
                <c:pt idx="961">
                  <c:v>0.21049590574995164</c:v>
                </c:pt>
                <c:pt idx="962">
                  <c:v>0.21049590574995164</c:v>
                </c:pt>
                <c:pt idx="963">
                  <c:v>0.21049865574988771</c:v>
                </c:pt>
                <c:pt idx="964">
                  <c:v>0.21011694023269492</c:v>
                </c:pt>
                <c:pt idx="965">
                  <c:v>0.20755090574996871</c:v>
                </c:pt>
                <c:pt idx="966">
                  <c:v>0.20755090575016771</c:v>
                </c:pt>
                <c:pt idx="967">
                  <c:v>0.20755090575022481</c:v>
                </c:pt>
                <c:pt idx="968">
                  <c:v>0.20755090575022481</c:v>
                </c:pt>
                <c:pt idx="969">
                  <c:v>0.20755090575022481</c:v>
                </c:pt>
                <c:pt idx="970">
                  <c:v>0.20755090575022481</c:v>
                </c:pt>
                <c:pt idx="971">
                  <c:v>0.20755090575022481</c:v>
                </c:pt>
                <c:pt idx="972">
                  <c:v>0.20755090575021029</c:v>
                </c:pt>
                <c:pt idx="973">
                  <c:v>0.2051290370632444</c:v>
                </c:pt>
                <c:pt idx="974">
                  <c:v>0.20270090575007771</c:v>
                </c:pt>
                <c:pt idx="975">
                  <c:v>0.20179920575002142</c:v>
                </c:pt>
                <c:pt idx="976">
                  <c:v>0.20055686575007314</c:v>
                </c:pt>
                <c:pt idx="977">
                  <c:v>0.20012304575000428</c:v>
                </c:pt>
                <c:pt idx="978">
                  <c:v>0.19823256574983361</c:v>
                </c:pt>
                <c:pt idx="979">
                  <c:v>0.19826090574981947</c:v>
                </c:pt>
                <c:pt idx="980">
                  <c:v>0.19826090574983371</c:v>
                </c:pt>
                <c:pt idx="981">
                  <c:v>0.19826090574999031</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0.19608228670219363</c:v>
                </c:pt>
                <c:pt idx="993">
                  <c:v>0.19436090574997422</c:v>
                </c:pt>
                <c:pt idx="994">
                  <c:v>0.19441205574989373</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0.19445320575006544</c:v>
                </c:pt>
                <c:pt idx="1020">
                  <c:v>0.19540380575008953</c:v>
                </c:pt>
                <c:pt idx="1021">
                  <c:v>0.19684710575012374</c:v>
                </c:pt>
                <c:pt idx="1022">
                  <c:v>0.19729090575015121</c:v>
                </c:pt>
                <c:pt idx="1023">
                  <c:v>0.19729090575012298</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0.19417352870070159</c:v>
                </c:pt>
                <c:pt idx="1033">
                  <c:v>0.19416090575010969</c:v>
                </c:pt>
                <c:pt idx="1034">
                  <c:v>0.19395314574988731</c:v>
                </c:pt>
                <c:pt idx="1035">
                  <c:v>0.19419190574994616</c:v>
                </c:pt>
                <c:pt idx="1036">
                  <c:v>0.19425990574988816</c:v>
                </c:pt>
                <c:pt idx="1037">
                  <c:v>0.1924058057500278</c:v>
                </c:pt>
                <c:pt idx="1038">
                  <c:v>0.19238874080154739</c:v>
                </c:pt>
                <c:pt idx="1039">
                  <c:v>0.1936982057499253</c:v>
                </c:pt>
                <c:pt idx="1040">
                  <c:v>0.19500932680251992</c:v>
                </c:pt>
                <c:pt idx="1041">
                  <c:v>0.19489090574997192</c:v>
                </c:pt>
                <c:pt idx="1042">
                  <c:v>0.19499330575000362</c:v>
                </c:pt>
                <c:pt idx="1043">
                  <c:v>0.19521090575005928</c:v>
                </c:pt>
                <c:pt idx="1044">
                  <c:v>0.19521090575005928</c:v>
                </c:pt>
                <c:pt idx="1045">
                  <c:v>0.19521090575013061</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0.19341790574989695</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0.17947123574992968</c:v>
                </c:pt>
                <c:pt idx="1114">
                  <c:v>0.17663090575001661</c:v>
                </c:pt>
                <c:pt idx="1115">
                  <c:v>0.17719025575003428</c:v>
                </c:pt>
                <c:pt idx="1116">
                  <c:v>0.1790613139132092</c:v>
                </c:pt>
                <c:pt idx="1117">
                  <c:v>0.17670935280881425</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0.16904693575007498</c:v>
                </c:pt>
                <c:pt idx="1136">
                  <c:v>0.17086060575017825</c:v>
                </c:pt>
                <c:pt idx="1137">
                  <c:v>0.17162090575021688</c:v>
                </c:pt>
                <c:pt idx="1138">
                  <c:v>0.17132678810291679</c:v>
                </c:pt>
                <c:pt idx="1139">
                  <c:v>0.17322590574991636</c:v>
                </c:pt>
                <c:pt idx="1140">
                  <c:v>0.17322590574990221</c:v>
                </c:pt>
                <c:pt idx="1141">
                  <c:v>0.17233080574995085</c:v>
                </c:pt>
                <c:pt idx="1142">
                  <c:v>0.16981968574987177</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0.15957038574990218</c:v>
                </c:pt>
                <c:pt idx="1154">
                  <c:v>0.15941690574987932</c:v>
                </c:pt>
                <c:pt idx="1155">
                  <c:v>0.16125441794513051</c:v>
                </c:pt>
                <c:pt idx="1156">
                  <c:v>0.17315655574977018</c:v>
                </c:pt>
                <c:pt idx="1157">
                  <c:v>0.17475983574989618</c:v>
                </c:pt>
                <c:pt idx="1158">
                  <c:v>0.17424227574994691</c:v>
                </c:pt>
                <c:pt idx="1159">
                  <c:v>0.17437465575008557</c:v>
                </c:pt>
                <c:pt idx="1160">
                  <c:v>0.17454090575004971</c:v>
                </c:pt>
                <c:pt idx="1161">
                  <c:v>0.17477490575021193</c:v>
                </c:pt>
                <c:pt idx="1162">
                  <c:v>0.17477490575019791</c:v>
                </c:pt>
                <c:pt idx="1163">
                  <c:v>0.17248590574995148</c:v>
                </c:pt>
                <c:pt idx="1164">
                  <c:v>0.17248590575019349</c:v>
                </c:pt>
                <c:pt idx="1165">
                  <c:v>0.17248590575019349</c:v>
                </c:pt>
                <c:pt idx="1166">
                  <c:v>0.17248590575019349</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0.17270330574986337</c:v>
                </c:pt>
                <c:pt idx="1175">
                  <c:v>0.17280090574988088</c:v>
                </c:pt>
                <c:pt idx="1176">
                  <c:v>0.17280090574988088</c:v>
                </c:pt>
                <c:pt idx="1177">
                  <c:v>0.1729288438942978</c:v>
                </c:pt>
                <c:pt idx="1178">
                  <c:v>0.1740109057500519</c:v>
                </c:pt>
                <c:pt idx="1179">
                  <c:v>0.17401090575003791</c:v>
                </c:pt>
                <c:pt idx="1180">
                  <c:v>0.17199090575010731</c:v>
                </c:pt>
                <c:pt idx="1181">
                  <c:v>0.17199090575010731</c:v>
                </c:pt>
                <c:pt idx="1182">
                  <c:v>0.17199090575010731</c:v>
                </c:pt>
                <c:pt idx="1183">
                  <c:v>0.17199090575010731</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0.17294079574980994</c:v>
                </c:pt>
                <c:pt idx="1200">
                  <c:v>0.17329490574979931</c:v>
                </c:pt>
                <c:pt idx="1201">
                  <c:v>0.17329490574982775</c:v>
                </c:pt>
                <c:pt idx="1202">
                  <c:v>0.17329490574979931</c:v>
                </c:pt>
                <c:pt idx="1203">
                  <c:v>0.17329490574979931</c:v>
                </c:pt>
                <c:pt idx="1204">
                  <c:v>0.17329490574979931</c:v>
                </c:pt>
                <c:pt idx="1205">
                  <c:v>0.17329490574988426</c:v>
                </c:pt>
                <c:pt idx="1206">
                  <c:v>0.17329490574981321</c:v>
                </c:pt>
                <c:pt idx="1207">
                  <c:v>0.17429202574993496</c:v>
                </c:pt>
                <c:pt idx="1208">
                  <c:v>0.17511280574998977</c:v>
                </c:pt>
                <c:pt idx="1209">
                  <c:v>0.17574090575000448</c:v>
                </c:pt>
                <c:pt idx="1210">
                  <c:v>0.17574090575000448</c:v>
                </c:pt>
                <c:pt idx="1211">
                  <c:v>0.17574090575000448</c:v>
                </c:pt>
                <c:pt idx="1212">
                  <c:v>0.17574090575000448</c:v>
                </c:pt>
                <c:pt idx="1213">
                  <c:v>0.17591117602036424</c:v>
                </c:pt>
                <c:pt idx="1214">
                  <c:v>0.17998180575003203</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0.18290090575007448</c:v>
                </c:pt>
                <c:pt idx="1224">
                  <c:v>0.18290090575000342</c:v>
                </c:pt>
                <c:pt idx="1225">
                  <c:v>0.18290090575000342</c:v>
                </c:pt>
                <c:pt idx="1226">
                  <c:v>0.18290090575000342</c:v>
                </c:pt>
                <c:pt idx="1227">
                  <c:v>0.18290090575003187</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0.17384327417114806</c:v>
                </c:pt>
                <c:pt idx="1249">
                  <c:v>0.17393590575008491</c:v>
                </c:pt>
                <c:pt idx="1250">
                  <c:v>0.17393590575008491</c:v>
                </c:pt>
                <c:pt idx="1251">
                  <c:v>0.17393590575008491</c:v>
                </c:pt>
                <c:pt idx="1252">
                  <c:v>0.17393590575008491</c:v>
                </c:pt>
                <c:pt idx="1253">
                  <c:v>0.17393590575008491</c:v>
                </c:pt>
                <c:pt idx="1254">
                  <c:v>0.17393590575008491</c:v>
                </c:pt>
                <c:pt idx="1255">
                  <c:v>0.17393590574999998</c:v>
                </c:pt>
                <c:pt idx="1256">
                  <c:v>0.17495923908323663</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0.18126740574982192</c:v>
                </c:pt>
                <c:pt idx="1272">
                  <c:v>0.1833209057499659</c:v>
                </c:pt>
                <c:pt idx="1273">
                  <c:v>0.1833209057499659</c:v>
                </c:pt>
                <c:pt idx="1274">
                  <c:v>0.18332090574972426</c:v>
                </c:pt>
                <c:pt idx="1275">
                  <c:v>0.18372526745207593</c:v>
                </c:pt>
                <c:pt idx="1276">
                  <c:v>0.18384590575001891</c:v>
                </c:pt>
                <c:pt idx="1277">
                  <c:v>0.18384590575001891</c:v>
                </c:pt>
                <c:pt idx="1278">
                  <c:v>0.18384590575001891</c:v>
                </c:pt>
                <c:pt idx="1279">
                  <c:v>0.18422736574999063</c:v>
                </c:pt>
                <c:pt idx="1280">
                  <c:v>0.18786049479092587</c:v>
                </c:pt>
                <c:pt idx="1281">
                  <c:v>0.19160177172949489</c:v>
                </c:pt>
                <c:pt idx="1282">
                  <c:v>0.19229090575007041</c:v>
                </c:pt>
                <c:pt idx="1283">
                  <c:v>0.19229090575012744</c:v>
                </c:pt>
                <c:pt idx="1284">
                  <c:v>0.19229090575012744</c:v>
                </c:pt>
                <c:pt idx="1285">
                  <c:v>0.19241345575014224</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0.19723390574992578</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0.19484504575000047</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0.195020337568167</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0.19617090574995161</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0.19746858756819607</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0.19790705574986617</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0.19843227417089829</c:v>
                </c:pt>
                <c:pt idx="1436">
                  <c:v>0.19840090574990654</c:v>
                </c:pt>
                <c:pt idx="1437">
                  <c:v>0.19840090574997771</c:v>
                </c:pt>
                <c:pt idx="1438">
                  <c:v>0.19840090574993496</c:v>
                </c:pt>
                <c:pt idx="1439">
                  <c:v>0.19840090574990654</c:v>
                </c:pt>
                <c:pt idx="1440">
                  <c:v>0.19844410574990018</c:v>
                </c:pt>
                <c:pt idx="1441">
                  <c:v>0.20025446574989333</c:v>
                </c:pt>
                <c:pt idx="1442">
                  <c:v>0.20091688469753463</c:v>
                </c:pt>
                <c:pt idx="1443">
                  <c:v>0.20049346575002908</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0.20643915574984847</c:v>
                </c:pt>
                <c:pt idx="1459">
                  <c:v>0.20690090574984771</c:v>
                </c:pt>
                <c:pt idx="1460">
                  <c:v>0.20690090574984771</c:v>
                </c:pt>
                <c:pt idx="1461">
                  <c:v>0.20690090574981923</c:v>
                </c:pt>
                <c:pt idx="1462">
                  <c:v>0.20690090574984771</c:v>
                </c:pt>
                <c:pt idx="1463">
                  <c:v>0.20690090575000428</c:v>
                </c:pt>
                <c:pt idx="1464">
                  <c:v>0.20690090575000428</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-1.1166979219126771</c:v>
                </c:pt>
                <c:pt idx="5">
                  <c:v>-1.114925753441554</c:v>
                </c:pt>
                <c:pt idx="6">
                  <c:v>-1.1115953057703638</c:v>
                </c:pt>
                <c:pt idx="7">
                  <c:v>-1.1107890541138943</c:v>
                </c:pt>
                <c:pt idx="8">
                  <c:v>-1.1119401923779555</c:v>
                </c:pt>
                <c:pt idx="9">
                  <c:v>-1.110979730228224</c:v>
                </c:pt>
                <c:pt idx="10">
                  <c:v>-1.1102773116767297</c:v>
                </c:pt>
                <c:pt idx="11">
                  <c:v>-1.109766323406248</c:v>
                </c:pt>
                <c:pt idx="12">
                  <c:v>-1.108889426723753</c:v>
                </c:pt>
                <c:pt idx="13">
                  <c:v>-1.1076250164127686</c:v>
                </c:pt>
                <c:pt idx="14">
                  <c:v>-1.1084726760910701</c:v>
                </c:pt>
                <c:pt idx="15">
                  <c:v>-1.1106682973180138</c:v>
                </c:pt>
                <c:pt idx="16">
                  <c:v>-1.1126753484056167</c:v>
                </c:pt>
                <c:pt idx="17">
                  <c:v>-1.112075458582638</c:v>
                </c:pt>
                <c:pt idx="18">
                  <c:v>-1.1121487313342464</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-1.1188211763367257</c:v>
                </c:pt>
                <c:pt idx="30">
                  <c:v>-1.1216688909019439</c:v>
                </c:pt>
                <c:pt idx="31">
                  <c:v>-1.12277719344489</c:v>
                </c:pt>
                <c:pt idx="32">
                  <c:v>-1.1236977227038949</c:v>
                </c:pt>
                <c:pt idx="33">
                  <c:v>-1.1255466643985983</c:v>
                </c:pt>
                <c:pt idx="34">
                  <c:v>-1.1245314848445247</c:v>
                </c:pt>
                <c:pt idx="35">
                  <c:v>-1.1230471234695223</c:v>
                </c:pt>
                <c:pt idx="36">
                  <c:v>-1.123978841906478</c:v>
                </c:pt>
                <c:pt idx="37">
                  <c:v>-1.121041210746782</c:v>
                </c:pt>
                <c:pt idx="38">
                  <c:v>-1.1179050108096908</c:v>
                </c:pt>
                <c:pt idx="39">
                  <c:v>-1.1152144000817827</c:v>
                </c:pt>
                <c:pt idx="40">
                  <c:v>-1.1152582034130063</c:v>
                </c:pt>
                <c:pt idx="41">
                  <c:v>-1.1127954553849118</c:v>
                </c:pt>
                <c:pt idx="42">
                  <c:v>-1.1107365422914768</c:v>
                </c:pt>
                <c:pt idx="43">
                  <c:v>-1.1079257202341612</c:v>
                </c:pt>
                <c:pt idx="44">
                  <c:v>-1.1093443552679612</c:v>
                </c:pt>
                <c:pt idx="45">
                  <c:v>-1.1138916201125098</c:v>
                </c:pt>
                <c:pt idx="46">
                  <c:v>-1.1161759863668026</c:v>
                </c:pt>
                <c:pt idx="47">
                  <c:v>-1.1157569163157199</c:v>
                </c:pt>
                <c:pt idx="48">
                  <c:v>-1.1171154883734999</c:v>
                </c:pt>
                <c:pt idx="49">
                  <c:v>-1.1177426040894278</c:v>
                </c:pt>
                <c:pt idx="50">
                  <c:v>-1.1187921006009001</c:v>
                </c:pt>
                <c:pt idx="51">
                  <c:v>-1.1189692633756738</c:v>
                </c:pt>
                <c:pt idx="52">
                  <c:v>-1.1196003965709158</c:v>
                </c:pt>
                <c:pt idx="53">
                  <c:v>-1.119937362056348</c:v>
                </c:pt>
                <c:pt idx="54">
                  <c:v>-1.1199450744782831</c:v>
                </c:pt>
                <c:pt idx="55">
                  <c:v>-1.1188023885733287</c:v>
                </c:pt>
                <c:pt idx="56">
                  <c:v>-1.121078107997846</c:v>
                </c:pt>
                <c:pt idx="57">
                  <c:v>-1.1220924717237792</c:v>
                </c:pt>
                <c:pt idx="58">
                  <c:v>-1.1215103593653879</c:v>
                </c:pt>
                <c:pt idx="59">
                  <c:v>-1.1217058877599277</c:v>
                </c:pt>
                <c:pt idx="60">
                  <c:v>-1.1223922269077939</c:v>
                </c:pt>
                <c:pt idx="61">
                  <c:v>-1.1221933877687604</c:v>
                </c:pt>
                <c:pt idx="62">
                  <c:v>-1.1212651982628756</c:v>
                </c:pt>
                <c:pt idx="63">
                  <c:v>-1.1215580331371626</c:v>
                </c:pt>
                <c:pt idx="64">
                  <c:v>-1.1209984793757861</c:v>
                </c:pt>
                <c:pt idx="65">
                  <c:v>-1.1203274322625703</c:v>
                </c:pt>
                <c:pt idx="66">
                  <c:v>-1.1201164458218384</c:v>
                </c:pt>
                <c:pt idx="67">
                  <c:v>-1.1207411330260606</c:v>
                </c:pt>
                <c:pt idx="68">
                  <c:v>-1.1207353653107521</c:v>
                </c:pt>
                <c:pt idx="69">
                  <c:v>-1.1212906217447767</c:v>
                </c:pt>
                <c:pt idx="70">
                  <c:v>-1.1252244644540497</c:v>
                </c:pt>
                <c:pt idx="71">
                  <c:v>-1.125462596153554</c:v>
                </c:pt>
                <c:pt idx="72">
                  <c:v>-1.1253185929985541</c:v>
                </c:pt>
                <c:pt idx="73">
                  <c:v>-1.1252587624387218</c:v>
                </c:pt>
                <c:pt idx="74">
                  <c:v>-1.125373827410286</c:v>
                </c:pt>
                <c:pt idx="75">
                  <c:v>-1.1253143383598996</c:v>
                </c:pt>
                <c:pt idx="76">
                  <c:v>-1.1262891296773208</c:v>
                </c:pt>
                <c:pt idx="77">
                  <c:v>-1.1294431355381107</c:v>
                </c:pt>
                <c:pt idx="78">
                  <c:v>-1.1307239430462921</c:v>
                </c:pt>
                <c:pt idx="79">
                  <c:v>-1.1319677916419408</c:v>
                </c:pt>
                <c:pt idx="80">
                  <c:v>-1.1345116718823789</c:v>
                </c:pt>
                <c:pt idx="81">
                  <c:v>-1.1347676664238429</c:v>
                </c:pt>
                <c:pt idx="82">
                  <c:v>-1.1348953435294358</c:v>
                </c:pt>
                <c:pt idx="83">
                  <c:v>-1.135093044303602</c:v>
                </c:pt>
                <c:pt idx="84">
                  <c:v>-1.1346613336593798</c:v>
                </c:pt>
                <c:pt idx="85">
                  <c:v>-1.1333247557593567</c:v>
                </c:pt>
                <c:pt idx="86">
                  <c:v>-1.1338555990102901</c:v>
                </c:pt>
                <c:pt idx="87">
                  <c:v>-1.1327209101184934</c:v>
                </c:pt>
                <c:pt idx="88">
                  <c:v>-1.1312816469647515</c:v>
                </c:pt>
                <c:pt idx="89">
                  <c:v>-1.1304804468023661</c:v>
                </c:pt>
                <c:pt idx="90">
                  <c:v>-1.1298308104349224</c:v>
                </c:pt>
                <c:pt idx="91">
                  <c:v>-1.1289719378627441</c:v>
                </c:pt>
                <c:pt idx="92">
                  <c:v>-1.1290080050561073</c:v>
                </c:pt>
                <c:pt idx="93">
                  <c:v>-1.1290710182943946</c:v>
                </c:pt>
                <c:pt idx="94">
                  <c:v>-1.1292164538918441</c:v>
                </c:pt>
                <c:pt idx="95">
                  <c:v>-1.1289714682872329</c:v>
                </c:pt>
                <c:pt idx="96">
                  <c:v>-1.1278212786605595</c:v>
                </c:pt>
                <c:pt idx="97">
                  <c:v>-1.1272167167984577</c:v>
                </c:pt>
                <c:pt idx="98">
                  <c:v>-1.1259055291780582</c:v>
                </c:pt>
                <c:pt idx="99">
                  <c:v>-1.1248705041298881</c:v>
                </c:pt>
                <c:pt idx="100">
                  <c:v>-1.1265735643675645</c:v>
                </c:pt>
                <c:pt idx="101">
                  <c:v>-1.1282803432637845</c:v>
                </c:pt>
                <c:pt idx="102">
                  <c:v>-1.1297940554794599</c:v>
                </c:pt>
                <c:pt idx="103">
                  <c:v>-1.130644342883329</c:v>
                </c:pt>
                <c:pt idx="104">
                  <c:v>-1.1314508316991407</c:v>
                </c:pt>
                <c:pt idx="105">
                  <c:v>-1.1318819636745587</c:v>
                </c:pt>
                <c:pt idx="106">
                  <c:v>-1.131928579715634</c:v>
                </c:pt>
                <c:pt idx="107">
                  <c:v>-1.1312918400734566</c:v>
                </c:pt>
                <c:pt idx="108">
                  <c:v>-1.1291639562989815</c:v>
                </c:pt>
                <c:pt idx="109">
                  <c:v>-1.1272974837854122</c:v>
                </c:pt>
                <c:pt idx="110">
                  <c:v>-1.1262435618805333</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-1.1284343924886833</c:v>
                </c:pt>
                <c:pt idx="124">
                  <c:v>-1.1291901102316615</c:v>
                </c:pt>
                <c:pt idx="125">
                  <c:v>-1.1309105874517253</c:v>
                </c:pt>
                <c:pt idx="126">
                  <c:v>-1.1325685494681181</c:v>
                </c:pt>
                <c:pt idx="127">
                  <c:v>-1.1349056125291357</c:v>
                </c:pt>
                <c:pt idx="128">
                  <c:v>-1.1367613085220114</c:v>
                </c:pt>
                <c:pt idx="129">
                  <c:v>-1.1373194156113868</c:v>
                </c:pt>
                <c:pt idx="130">
                  <c:v>-1.1355571366849682</c:v>
                </c:pt>
                <c:pt idx="131">
                  <c:v>-1.1351950085929019</c:v>
                </c:pt>
                <c:pt idx="132">
                  <c:v>-1.1356360206266913</c:v>
                </c:pt>
                <c:pt idx="133">
                  <c:v>-1.1359086732406212</c:v>
                </c:pt>
                <c:pt idx="134">
                  <c:v>-1.1357234992231318</c:v>
                </c:pt>
                <c:pt idx="135">
                  <c:v>-1.1347131766924581</c:v>
                </c:pt>
                <c:pt idx="136">
                  <c:v>-1.133822150056119</c:v>
                </c:pt>
                <c:pt idx="137">
                  <c:v>-1.1325525459554366</c:v>
                </c:pt>
                <c:pt idx="138">
                  <c:v>-1.131285773537386</c:v>
                </c:pt>
                <c:pt idx="139">
                  <c:v>-1.1306264420958738</c:v>
                </c:pt>
                <c:pt idx="140">
                  <c:v>-1.1298582640008601</c:v>
                </c:pt>
                <c:pt idx="141">
                  <c:v>-1.1329638798686545</c:v>
                </c:pt>
                <c:pt idx="142">
                  <c:v>-1.1367518743232135</c:v>
                </c:pt>
                <c:pt idx="143">
                  <c:v>-1.1370371627871101</c:v>
                </c:pt>
                <c:pt idx="144">
                  <c:v>-1.1340802885180501</c:v>
                </c:pt>
                <c:pt idx="145">
                  <c:v>-1.1324554102304489</c:v>
                </c:pt>
                <c:pt idx="146">
                  <c:v>-1.1302379466277201</c:v>
                </c:pt>
                <c:pt idx="147">
                  <c:v>-1.1264164463007262</c:v>
                </c:pt>
                <c:pt idx="148">
                  <c:v>-1.12925482627405</c:v>
                </c:pt>
                <c:pt idx="149">
                  <c:v>-1.1304230447542101</c:v>
                </c:pt>
                <c:pt idx="150">
                  <c:v>-1.1310572610209721</c:v>
                </c:pt>
                <c:pt idx="151">
                  <c:v>-1.132505280097746</c:v>
                </c:pt>
                <c:pt idx="152">
                  <c:v>-1.1346379307750876</c:v>
                </c:pt>
                <c:pt idx="153">
                  <c:v>-1.1346534030508502</c:v>
                </c:pt>
                <c:pt idx="154">
                  <c:v>-1.1343118888491546</c:v>
                </c:pt>
                <c:pt idx="155">
                  <c:v>-1.1331942232552308</c:v>
                </c:pt>
                <c:pt idx="156">
                  <c:v>-1.131546326281466</c:v>
                </c:pt>
                <c:pt idx="157">
                  <c:v>-1.1322640131516977</c:v>
                </c:pt>
                <c:pt idx="158">
                  <c:v>-1.1330013178430378</c:v>
                </c:pt>
                <c:pt idx="159">
                  <c:v>-1.1354525731292309</c:v>
                </c:pt>
                <c:pt idx="160">
                  <c:v>-1.1363242428197518</c:v>
                </c:pt>
                <c:pt idx="161">
                  <c:v>-1.1376706580894302</c:v>
                </c:pt>
                <c:pt idx="162">
                  <c:v>-1.1391059606820881</c:v>
                </c:pt>
                <c:pt idx="163">
                  <c:v>-1.1389214839130659</c:v>
                </c:pt>
                <c:pt idx="164">
                  <c:v>-1.1413329343746041</c:v>
                </c:pt>
                <c:pt idx="165">
                  <c:v>-1.1408064263965265</c:v>
                </c:pt>
                <c:pt idx="166">
                  <c:v>-1.1417609643057769</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-1.140153801821332</c:v>
                </c:pt>
                <c:pt idx="176">
                  <c:v>-1.1399463964867209</c:v>
                </c:pt>
                <c:pt idx="177">
                  <c:v>-1.13921540023398</c:v>
                </c:pt>
                <c:pt idx="178">
                  <c:v>-1.1397991821941631</c:v>
                </c:pt>
                <c:pt idx="179">
                  <c:v>-1.1413115805470682</c:v>
                </c:pt>
                <c:pt idx="180">
                  <c:v>-1.1419425002989101</c:v>
                </c:pt>
                <c:pt idx="181">
                  <c:v>-1.1422855038612929</c:v>
                </c:pt>
                <c:pt idx="182">
                  <c:v>-1.1415349135033779</c:v>
                </c:pt>
                <c:pt idx="183">
                  <c:v>-1.14185891111575</c:v>
                </c:pt>
                <c:pt idx="184">
                  <c:v>-1.1435214929961974</c:v>
                </c:pt>
                <c:pt idx="185">
                  <c:v>-1.1440820333404842</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-1.1340715895132294</c:v>
                </c:pt>
                <c:pt idx="194">
                  <c:v>-1.134237055589054</c:v>
                </c:pt>
                <c:pt idx="195">
                  <c:v>-1.1353061414625361</c:v>
                </c:pt>
                <c:pt idx="196">
                  <c:v>-1.1360022468322506</c:v>
                </c:pt>
                <c:pt idx="197">
                  <c:v>-1.1371640667532441</c:v>
                </c:pt>
                <c:pt idx="198">
                  <c:v>-1.1423491194843081</c:v>
                </c:pt>
                <c:pt idx="199">
                  <c:v>-1.1425281653042987</c:v>
                </c:pt>
                <c:pt idx="200">
                  <c:v>-1.1429788534394159</c:v>
                </c:pt>
                <c:pt idx="201">
                  <c:v>-1.1436789857748124</c:v>
                </c:pt>
                <c:pt idx="202">
                  <c:v>-1.144825878886595</c:v>
                </c:pt>
                <c:pt idx="203">
                  <c:v>-1.1447814162523571</c:v>
                </c:pt>
                <c:pt idx="204">
                  <c:v>-1.1435954203076051</c:v>
                </c:pt>
                <c:pt idx="205">
                  <c:v>-1.1438186157114956</c:v>
                </c:pt>
                <c:pt idx="206">
                  <c:v>-1.1437055950534614</c:v>
                </c:pt>
                <c:pt idx="207">
                  <c:v>-1.1449359777414543</c:v>
                </c:pt>
                <c:pt idx="208">
                  <c:v>-1.1446478291358675</c:v>
                </c:pt>
                <c:pt idx="209">
                  <c:v>-1.1432672961226158</c:v>
                </c:pt>
                <c:pt idx="210">
                  <c:v>-1.1429778953156529</c:v>
                </c:pt>
                <c:pt idx="211">
                  <c:v>-1.1418574027823081</c:v>
                </c:pt>
                <c:pt idx="212">
                  <c:v>-1.138210636718386</c:v>
                </c:pt>
                <c:pt idx="213">
                  <c:v>-1.1347265714523331</c:v>
                </c:pt>
                <c:pt idx="214">
                  <c:v>-1.1331026465452823</c:v>
                </c:pt>
                <c:pt idx="215">
                  <c:v>-1.1277838691453064</c:v>
                </c:pt>
                <c:pt idx="216">
                  <c:v>-1.12650708385965</c:v>
                </c:pt>
                <c:pt idx="217">
                  <c:v>-1.1275235156150658</c:v>
                </c:pt>
                <c:pt idx="218">
                  <c:v>-1.1286974259195284</c:v>
                </c:pt>
                <c:pt idx="219">
                  <c:v>-1.1317801369376781</c:v>
                </c:pt>
                <c:pt idx="220">
                  <c:v>-1.1334832825527172</c:v>
                </c:pt>
                <c:pt idx="221">
                  <c:v>-1.1357071542009862</c:v>
                </c:pt>
                <c:pt idx="222">
                  <c:v>-1.1342379235922708</c:v>
                </c:pt>
                <c:pt idx="223">
                  <c:v>-1.1311348690454111</c:v>
                </c:pt>
                <c:pt idx="224">
                  <c:v>-1.1303817885143559</c:v>
                </c:pt>
                <c:pt idx="225">
                  <c:v>-1.1308339707533441</c:v>
                </c:pt>
                <c:pt idx="226">
                  <c:v>-1.130802542396796</c:v>
                </c:pt>
                <c:pt idx="227">
                  <c:v>-1.1299216140054078</c:v>
                </c:pt>
                <c:pt idx="228">
                  <c:v>-1.127870920854918</c:v>
                </c:pt>
                <c:pt idx="229">
                  <c:v>-1.1273276931429284</c:v>
                </c:pt>
                <c:pt idx="230">
                  <c:v>-1.12618701834923</c:v>
                </c:pt>
                <c:pt idx="231">
                  <c:v>-1.1257762868207519</c:v>
                </c:pt>
                <c:pt idx="232">
                  <c:v>-1.1294389520472519</c:v>
                </c:pt>
                <c:pt idx="233">
                  <c:v>-1.1305262991903482</c:v>
                </c:pt>
                <c:pt idx="234">
                  <c:v>-1.1300022576694722</c:v>
                </c:pt>
                <c:pt idx="235">
                  <c:v>-1.130790461499686</c:v>
                </c:pt>
                <c:pt idx="236">
                  <c:v>-1.1299008957649168</c:v>
                </c:pt>
                <c:pt idx="237">
                  <c:v>-1.1294283178221571</c:v>
                </c:pt>
                <c:pt idx="238">
                  <c:v>-1.1295142453964622</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-1.1269912968399152</c:v>
                </c:pt>
                <c:pt idx="248">
                  <c:v>-1.1248143021080352</c:v>
                </c:pt>
                <c:pt idx="249">
                  <c:v>-1.1222973868852528</c:v>
                </c:pt>
                <c:pt idx="250">
                  <c:v>-1.120236135400674</c:v>
                </c:pt>
                <c:pt idx="251">
                  <c:v>-1.1184142251282481</c:v>
                </c:pt>
                <c:pt idx="252">
                  <c:v>-1.1172080896118239</c:v>
                </c:pt>
                <c:pt idx="253">
                  <c:v>-1.116410342489502</c:v>
                </c:pt>
                <c:pt idx="254">
                  <c:v>-1.1142316971285573</c:v>
                </c:pt>
                <c:pt idx="255">
                  <c:v>-1.1145279613270165</c:v>
                </c:pt>
                <c:pt idx="256">
                  <c:v>-1.1148827469657088</c:v>
                </c:pt>
                <c:pt idx="257">
                  <c:v>-1.1134994154721729</c:v>
                </c:pt>
                <c:pt idx="258">
                  <c:v>-1.1142246914414762</c:v>
                </c:pt>
                <c:pt idx="259">
                  <c:v>-1.1170356463080111</c:v>
                </c:pt>
                <c:pt idx="260">
                  <c:v>-1.1191585070475583</c:v>
                </c:pt>
                <c:pt idx="261">
                  <c:v>-1.1204640739914709</c:v>
                </c:pt>
                <c:pt idx="262">
                  <c:v>-1.1206447467245795</c:v>
                </c:pt>
                <c:pt idx="263">
                  <c:v>-1.120790983920628</c:v>
                </c:pt>
                <c:pt idx="264">
                  <c:v>-1.1209511755726</c:v>
                </c:pt>
                <c:pt idx="265">
                  <c:v>-1.1197773126999784</c:v>
                </c:pt>
                <c:pt idx="266">
                  <c:v>-1.117695508986458</c:v>
                </c:pt>
                <c:pt idx="267">
                  <c:v>-1.117340007126544</c:v>
                </c:pt>
                <c:pt idx="268">
                  <c:v>-1.1179572712432158</c:v>
                </c:pt>
                <c:pt idx="269">
                  <c:v>-1.1191367927378173</c:v>
                </c:pt>
                <c:pt idx="270">
                  <c:v>-1.1177699295892864</c:v>
                </c:pt>
                <c:pt idx="271">
                  <c:v>-1.1172773353977163</c:v>
                </c:pt>
                <c:pt idx="272">
                  <c:v>-1.117163551086606</c:v>
                </c:pt>
                <c:pt idx="273">
                  <c:v>-1.1179432693554219</c:v>
                </c:pt>
                <c:pt idx="274">
                  <c:v>-1.118854596831798</c:v>
                </c:pt>
                <c:pt idx="275">
                  <c:v>-1.1186958518518417</c:v>
                </c:pt>
                <c:pt idx="276">
                  <c:v>-1.1200624968137756</c:v>
                </c:pt>
                <c:pt idx="277">
                  <c:v>-1.1207396531517304</c:v>
                </c:pt>
                <c:pt idx="278">
                  <c:v>-1.1205471414240713</c:v>
                </c:pt>
                <c:pt idx="279">
                  <c:v>-1.121407555531988</c:v>
                </c:pt>
                <c:pt idx="280">
                  <c:v>-1.1206239193907961</c:v>
                </c:pt>
                <c:pt idx="281">
                  <c:v>-1.1176152352909696</c:v>
                </c:pt>
                <c:pt idx="282">
                  <c:v>-1.117555774699696</c:v>
                </c:pt>
                <c:pt idx="283">
                  <c:v>-1.1179528837953121</c:v>
                </c:pt>
                <c:pt idx="284">
                  <c:v>-1.1184091309454942</c:v>
                </c:pt>
                <c:pt idx="285">
                  <c:v>-1.1179312548629354</c:v>
                </c:pt>
                <c:pt idx="286">
                  <c:v>-1.1156009366137485</c:v>
                </c:pt>
                <c:pt idx="287">
                  <c:v>-1.1135473738351607</c:v>
                </c:pt>
                <c:pt idx="288">
                  <c:v>-1.1107199933123013</c:v>
                </c:pt>
                <c:pt idx="289">
                  <c:v>-1.1117029381680381</c:v>
                </c:pt>
                <c:pt idx="290">
                  <c:v>-1.1114187453803197</c:v>
                </c:pt>
                <c:pt idx="291">
                  <c:v>-1.11060980908006</c:v>
                </c:pt>
                <c:pt idx="292">
                  <c:v>-1.111048179158733</c:v>
                </c:pt>
                <c:pt idx="293">
                  <c:v>-1.1110941880719019</c:v>
                </c:pt>
                <c:pt idx="294">
                  <c:v>-1.1112039264445601</c:v>
                </c:pt>
                <c:pt idx="295">
                  <c:v>-1.1105982546767181</c:v>
                </c:pt>
                <c:pt idx="296">
                  <c:v>-1.109622405628599</c:v>
                </c:pt>
                <c:pt idx="297">
                  <c:v>-1.1062473055957327</c:v>
                </c:pt>
                <c:pt idx="298">
                  <c:v>-1.1052922649086561</c:v>
                </c:pt>
                <c:pt idx="299">
                  <c:v>-1.1055131456373317</c:v>
                </c:pt>
                <c:pt idx="300">
                  <c:v>-1.1061746304856968</c:v>
                </c:pt>
                <c:pt idx="301">
                  <c:v>-1.1060405785368805</c:v>
                </c:pt>
                <c:pt idx="302">
                  <c:v>-1.1059073519025588</c:v>
                </c:pt>
                <c:pt idx="303">
                  <c:v>-1.1054314062970718</c:v>
                </c:pt>
                <c:pt idx="304">
                  <c:v>-1.1063305153239469</c:v>
                </c:pt>
                <c:pt idx="305">
                  <c:v>-1.1088091198259491</c:v>
                </c:pt>
                <c:pt idx="306">
                  <c:v>-1.109226017497402</c:v>
                </c:pt>
                <c:pt idx="307">
                  <c:v>-1.1089765827834697</c:v>
                </c:pt>
                <c:pt idx="308">
                  <c:v>-1.109270688831856</c:v>
                </c:pt>
                <c:pt idx="309">
                  <c:v>-1.1090891006636667</c:v>
                </c:pt>
                <c:pt idx="310">
                  <c:v>-1.1091577156057066</c:v>
                </c:pt>
                <c:pt idx="311">
                  <c:v>-1.1097075932657681</c:v>
                </c:pt>
                <c:pt idx="312">
                  <c:v>-1.1105776075840339</c:v>
                </c:pt>
                <c:pt idx="313">
                  <c:v>-1.1104925764720561</c:v>
                </c:pt>
                <c:pt idx="314">
                  <c:v>-1.1102317391367531</c:v>
                </c:pt>
                <c:pt idx="315">
                  <c:v>-1.1105036850158279</c:v>
                </c:pt>
                <c:pt idx="316">
                  <c:v>-1.1118154607914341</c:v>
                </c:pt>
                <c:pt idx="317">
                  <c:v>-1.1116592629028474</c:v>
                </c:pt>
                <c:pt idx="318">
                  <c:v>-1.1111213096147168</c:v>
                </c:pt>
                <c:pt idx="319">
                  <c:v>-1.1119443047210211</c:v>
                </c:pt>
                <c:pt idx="320">
                  <c:v>-1.1119592789621442</c:v>
                </c:pt>
                <c:pt idx="321">
                  <c:v>-1.1095670573803864</c:v>
                </c:pt>
                <c:pt idx="322">
                  <c:v>-1.1067527158783861</c:v>
                </c:pt>
                <c:pt idx="323">
                  <c:v>-1.1040753671011041</c:v>
                </c:pt>
                <c:pt idx="324">
                  <c:v>-1.1012604469302971</c:v>
                </c:pt>
                <c:pt idx="325">
                  <c:v>-1.0989181616204911</c:v>
                </c:pt>
                <c:pt idx="326">
                  <c:v>-1.0975679850035505</c:v>
                </c:pt>
                <c:pt idx="327">
                  <c:v>-1.0957876060758451</c:v>
                </c:pt>
                <c:pt idx="328">
                  <c:v>-1.0956696287874874</c:v>
                </c:pt>
                <c:pt idx="329">
                  <c:v>-1.0965624815508201</c:v>
                </c:pt>
                <c:pt idx="330">
                  <c:v>-1.0973610160421543</c:v>
                </c:pt>
                <c:pt idx="331">
                  <c:v>-1.1013675670637901</c:v>
                </c:pt>
                <c:pt idx="332">
                  <c:v>-1.1017648801164315</c:v>
                </c:pt>
                <c:pt idx="333">
                  <c:v>-1.1026197826411839</c:v>
                </c:pt>
                <c:pt idx="334">
                  <c:v>-1.1032425203955567</c:v>
                </c:pt>
                <c:pt idx="335">
                  <c:v>-1.1011957640902221</c:v>
                </c:pt>
                <c:pt idx="336">
                  <c:v>-1.0989583933319693</c:v>
                </c:pt>
                <c:pt idx="337">
                  <c:v>-1.0977426291460841</c:v>
                </c:pt>
                <c:pt idx="338">
                  <c:v>-1.0975027851561094</c:v>
                </c:pt>
                <c:pt idx="339">
                  <c:v>-1.0984831639477237</c:v>
                </c:pt>
                <c:pt idx="340">
                  <c:v>-1.098688809559988</c:v>
                </c:pt>
                <c:pt idx="341">
                  <c:v>-1.0976888556359228</c:v>
                </c:pt>
                <c:pt idx="342">
                  <c:v>-1.0974400565090434</c:v>
                </c:pt>
                <c:pt idx="343">
                  <c:v>-1.0975318466623918</c:v>
                </c:pt>
                <c:pt idx="344">
                  <c:v>-1.0974500456606933</c:v>
                </c:pt>
                <c:pt idx="345">
                  <c:v>-1.0965580656437806</c:v>
                </c:pt>
                <c:pt idx="346">
                  <c:v>-1.0949506849727464</c:v>
                </c:pt>
                <c:pt idx="347">
                  <c:v>-1.0940869743498804</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-1.0849647586786917</c:v>
                </c:pt>
                <c:pt idx="363">
                  <c:v>-1.0853932771581154</c:v>
                </c:pt>
                <c:pt idx="364">
                  <c:v>-1.0854395848920433</c:v>
                </c:pt>
                <c:pt idx="365">
                  <c:v>-1.0862077487575181</c:v>
                </c:pt>
                <c:pt idx="366">
                  <c:v>-1.0871301420889938</c:v>
                </c:pt>
                <c:pt idx="367">
                  <c:v>-1.0888323959848938</c:v>
                </c:pt>
                <c:pt idx="368">
                  <c:v>-1.0896671304788301</c:v>
                </c:pt>
                <c:pt idx="369">
                  <c:v>-1.0897586218114008</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-1.0919162833133931</c:v>
                </c:pt>
                <c:pt idx="384">
                  <c:v>-1.0912247266599298</c:v>
                </c:pt>
                <c:pt idx="385">
                  <c:v>-1.0913665906376318</c:v>
                </c:pt>
                <c:pt idx="386">
                  <c:v>-1.0897410909925318</c:v>
                </c:pt>
                <c:pt idx="387">
                  <c:v>-1.0885161534831411</c:v>
                </c:pt>
                <c:pt idx="388">
                  <c:v>-1.0887903428896357</c:v>
                </c:pt>
                <c:pt idx="389">
                  <c:v>-1.0877514853464438</c:v>
                </c:pt>
                <c:pt idx="390">
                  <c:v>-1.0873400707990584</c:v>
                </c:pt>
                <c:pt idx="391">
                  <c:v>-1.0866784483982601</c:v>
                </c:pt>
                <c:pt idx="392">
                  <c:v>-1.0863173495777716</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-1.0945147528921502</c:v>
                </c:pt>
                <c:pt idx="401">
                  <c:v>-1.093942032043856</c:v>
                </c:pt>
                <c:pt idx="402">
                  <c:v>-1.0924517654011381</c:v>
                </c:pt>
                <c:pt idx="403">
                  <c:v>-1.0925376170844572</c:v>
                </c:pt>
                <c:pt idx="404">
                  <c:v>-1.093150768858083</c:v>
                </c:pt>
                <c:pt idx="405">
                  <c:v>-1.0936239729014972</c:v>
                </c:pt>
                <c:pt idx="406">
                  <c:v>-1.0930996562757818</c:v>
                </c:pt>
                <c:pt idx="407">
                  <c:v>-1.0938858727107021</c:v>
                </c:pt>
                <c:pt idx="408">
                  <c:v>-1.0962892502680717</c:v>
                </c:pt>
                <c:pt idx="409">
                  <c:v>-1.0973679742973561</c:v>
                </c:pt>
                <c:pt idx="410">
                  <c:v>-1.1000097586590978</c:v>
                </c:pt>
                <c:pt idx="411">
                  <c:v>-1.1002711367177112</c:v>
                </c:pt>
                <c:pt idx="412">
                  <c:v>-1.1020710291164328</c:v>
                </c:pt>
                <c:pt idx="413">
                  <c:v>-1.1023580251276166</c:v>
                </c:pt>
                <c:pt idx="414">
                  <c:v>-1.1045935175838224</c:v>
                </c:pt>
                <c:pt idx="415">
                  <c:v>-1.1045800184738401</c:v>
                </c:pt>
                <c:pt idx="416">
                  <c:v>-1.1050167284370929</c:v>
                </c:pt>
                <c:pt idx="417">
                  <c:v>-1.104843336495918</c:v>
                </c:pt>
                <c:pt idx="418">
                  <c:v>-1.1037293136695294</c:v>
                </c:pt>
                <c:pt idx="419">
                  <c:v>-1.103664521736164</c:v>
                </c:pt>
                <c:pt idx="420">
                  <c:v>-1.1018783418908527</c:v>
                </c:pt>
                <c:pt idx="421">
                  <c:v>-1.1010520075809325</c:v>
                </c:pt>
                <c:pt idx="422">
                  <c:v>-1.1011235775284118</c:v>
                </c:pt>
                <c:pt idx="423">
                  <c:v>-1.1008724874422455</c:v>
                </c:pt>
                <c:pt idx="424">
                  <c:v>-1.1031051814181865</c:v>
                </c:pt>
                <c:pt idx="425">
                  <c:v>-1.1041364735782531</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-1.1096075215080565</c:v>
                </c:pt>
                <c:pt idx="436">
                  <c:v>-1.1092818021188009</c:v>
                </c:pt>
                <c:pt idx="437">
                  <c:v>-1.1105254847029329</c:v>
                </c:pt>
                <c:pt idx="438">
                  <c:v>-1.1147585798184172</c:v>
                </c:pt>
                <c:pt idx="439">
                  <c:v>-1.1150272481553278</c:v>
                </c:pt>
                <c:pt idx="440">
                  <c:v>-1.1165020425223133</c:v>
                </c:pt>
                <c:pt idx="441">
                  <c:v>-1.1151263523029054</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-1.1165828711706665</c:v>
                </c:pt>
                <c:pt idx="453">
                  <c:v>-1.1155626164065922</c:v>
                </c:pt>
                <c:pt idx="454">
                  <c:v>-1.1152882372726078</c:v>
                </c:pt>
                <c:pt idx="455">
                  <c:v>-1.1146188075861545</c:v>
                </c:pt>
                <c:pt idx="456">
                  <c:v>-1.1154017701948218</c:v>
                </c:pt>
                <c:pt idx="457">
                  <c:v>-1.1155745075762127</c:v>
                </c:pt>
                <c:pt idx="458">
                  <c:v>-1.1160359674888163</c:v>
                </c:pt>
                <c:pt idx="459">
                  <c:v>-1.1166456093041006</c:v>
                </c:pt>
                <c:pt idx="460">
                  <c:v>-1.1169462419777005</c:v>
                </c:pt>
                <c:pt idx="461">
                  <c:v>-1.1193839459788557</c:v>
                </c:pt>
                <c:pt idx="462">
                  <c:v>-1.1191271356092471</c:v>
                </c:pt>
                <c:pt idx="463">
                  <c:v>-1.1194813662950764</c:v>
                </c:pt>
                <c:pt idx="464">
                  <c:v>-1.1194947800276753</c:v>
                </c:pt>
                <c:pt idx="465">
                  <c:v>-1.1195128610562548</c:v>
                </c:pt>
                <c:pt idx="466">
                  <c:v>-1.1172659849514184</c:v>
                </c:pt>
                <c:pt idx="467">
                  <c:v>-1.1166371474586185</c:v>
                </c:pt>
                <c:pt idx="468">
                  <c:v>-1.1164018237257973</c:v>
                </c:pt>
                <c:pt idx="469">
                  <c:v>-1.1169499796090041</c:v>
                </c:pt>
                <c:pt idx="470">
                  <c:v>-1.1173705295343981</c:v>
                </c:pt>
                <c:pt idx="471">
                  <c:v>-1.1157545115199519</c:v>
                </c:pt>
                <c:pt idx="472">
                  <c:v>-1.1146585697221409</c:v>
                </c:pt>
                <c:pt idx="473">
                  <c:v>-1.1141295525981718</c:v>
                </c:pt>
                <c:pt idx="474">
                  <c:v>-1.114570427079528</c:v>
                </c:pt>
                <c:pt idx="475">
                  <c:v>-1.1137942519713397</c:v>
                </c:pt>
                <c:pt idx="476">
                  <c:v>-1.113404532760967</c:v>
                </c:pt>
                <c:pt idx="477">
                  <c:v>-1.1127095847288353</c:v>
                </c:pt>
                <c:pt idx="478">
                  <c:v>-1.1112943790191956</c:v>
                </c:pt>
                <c:pt idx="479">
                  <c:v>-1.1097624292497841</c:v>
                </c:pt>
                <c:pt idx="480">
                  <c:v>-1.1093501466991995</c:v>
                </c:pt>
                <c:pt idx="481">
                  <c:v>-1.1081223822503858</c:v>
                </c:pt>
                <c:pt idx="482">
                  <c:v>-1.1084745449067313</c:v>
                </c:pt>
                <c:pt idx="483">
                  <c:v>-1.1112571639745885</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-1.1178242058772527</c:v>
                </c:pt>
                <c:pt idx="494">
                  <c:v>-1.1180777766502143</c:v>
                </c:pt>
                <c:pt idx="495">
                  <c:v>-1.1194588551299338</c:v>
                </c:pt>
                <c:pt idx="496">
                  <c:v>-1.1191571125505961</c:v>
                </c:pt>
                <c:pt idx="497">
                  <c:v>-1.1181524723578655</c:v>
                </c:pt>
                <c:pt idx="498">
                  <c:v>-1.1181806611177647</c:v>
                </c:pt>
                <c:pt idx="499">
                  <c:v>-1.1197687417612201</c:v>
                </c:pt>
                <c:pt idx="500">
                  <c:v>-1.1191855574425915</c:v>
                </c:pt>
                <c:pt idx="501">
                  <c:v>-1.1176169333518851</c:v>
                </c:pt>
                <c:pt idx="502">
                  <c:v>-1.1181522114825821</c:v>
                </c:pt>
                <c:pt idx="503">
                  <c:v>-1.1190763977387235</c:v>
                </c:pt>
                <c:pt idx="504">
                  <c:v>-1.119499063125486</c:v>
                </c:pt>
                <c:pt idx="505">
                  <c:v>-1.1195120689440341</c:v>
                </c:pt>
                <c:pt idx="506">
                  <c:v>-1.1192475983275481</c:v>
                </c:pt>
                <c:pt idx="507">
                  <c:v>-1.1189927516373359</c:v>
                </c:pt>
                <c:pt idx="508">
                  <c:v>-1.1177358213321327</c:v>
                </c:pt>
                <c:pt idx="509">
                  <c:v>-1.1154716183654438</c:v>
                </c:pt>
                <c:pt idx="510">
                  <c:v>-1.1146879679946857</c:v>
                </c:pt>
                <c:pt idx="511">
                  <c:v>-1.1139144111256898</c:v>
                </c:pt>
                <c:pt idx="512">
                  <c:v>-1.1113486363343978</c:v>
                </c:pt>
                <c:pt idx="513">
                  <c:v>-1.1117953876243654</c:v>
                </c:pt>
                <c:pt idx="514">
                  <c:v>-1.1129148508861419</c:v>
                </c:pt>
                <c:pt idx="515">
                  <c:v>-1.1151109748908992</c:v>
                </c:pt>
                <c:pt idx="516">
                  <c:v>-1.1189150250332065</c:v>
                </c:pt>
                <c:pt idx="517">
                  <c:v>-1.1196426725959718</c:v>
                </c:pt>
                <c:pt idx="518">
                  <c:v>-1.1188935431396339</c:v>
                </c:pt>
                <c:pt idx="519">
                  <c:v>-1.1198444667404459</c:v>
                </c:pt>
                <c:pt idx="520">
                  <c:v>-1.1196452007145998</c:v>
                </c:pt>
                <c:pt idx="521">
                  <c:v>-1.1190168138245866</c:v>
                </c:pt>
                <c:pt idx="522">
                  <c:v>-1.1191694211206595</c:v>
                </c:pt>
                <c:pt idx="523">
                  <c:v>-1.1184484235059693</c:v>
                </c:pt>
                <c:pt idx="524">
                  <c:v>-1.1196161297219502</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-1.1155640014171531</c:v>
                </c:pt>
                <c:pt idx="534">
                  <c:v>-1.114942895319075</c:v>
                </c:pt>
                <c:pt idx="535">
                  <c:v>-1.1142528612286122</c:v>
                </c:pt>
                <c:pt idx="536">
                  <c:v>-1.1126888996906681</c:v>
                </c:pt>
                <c:pt idx="537">
                  <c:v>-1.1112986384010384</c:v>
                </c:pt>
                <c:pt idx="538">
                  <c:v>-1.1120078065075663</c:v>
                </c:pt>
                <c:pt idx="539">
                  <c:v>-1.1119343297989275</c:v>
                </c:pt>
                <c:pt idx="540">
                  <c:v>-1.1118215225843058</c:v>
                </c:pt>
                <c:pt idx="541">
                  <c:v>-1.112222781968498</c:v>
                </c:pt>
                <c:pt idx="542">
                  <c:v>-1.1122573360852397</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-1.1263148092913324</c:v>
                </c:pt>
                <c:pt idx="556">
                  <c:v>-1.1251315169631084</c:v>
                </c:pt>
                <c:pt idx="557">
                  <c:v>-1.1239034299775881</c:v>
                </c:pt>
                <c:pt idx="558">
                  <c:v>-1.1260875062875657</c:v>
                </c:pt>
                <c:pt idx="559">
                  <c:v>-1.1274517179946018</c:v>
                </c:pt>
                <c:pt idx="560">
                  <c:v>-1.1281389773207191</c:v>
                </c:pt>
                <c:pt idx="561">
                  <c:v>-1.1293275298432279</c:v>
                </c:pt>
                <c:pt idx="562">
                  <c:v>-1.1295927261673029</c:v>
                </c:pt>
                <c:pt idx="563">
                  <c:v>-1.1301578768892613</c:v>
                </c:pt>
                <c:pt idx="564">
                  <c:v>-1.1302028897331575</c:v>
                </c:pt>
                <c:pt idx="565">
                  <c:v>-1.1321499774516621</c:v>
                </c:pt>
                <c:pt idx="566">
                  <c:v>-1.1343512525574218</c:v>
                </c:pt>
                <c:pt idx="567">
                  <c:v>-1.135154217185357</c:v>
                </c:pt>
                <c:pt idx="568">
                  <c:v>-1.1375084458398419</c:v>
                </c:pt>
                <c:pt idx="569">
                  <c:v>-1.1394348674929358</c:v>
                </c:pt>
                <c:pt idx="570">
                  <c:v>-1.1423456664442306</c:v>
                </c:pt>
                <c:pt idx="571">
                  <c:v>-1.1428502182100431</c:v>
                </c:pt>
                <c:pt idx="572">
                  <c:v>-1.1431277041314445</c:v>
                </c:pt>
                <c:pt idx="573">
                  <c:v>-1.1441206618547721</c:v>
                </c:pt>
                <c:pt idx="574">
                  <c:v>-1.1450170957242281</c:v>
                </c:pt>
                <c:pt idx="575">
                  <c:v>-1.1453664504138878</c:v>
                </c:pt>
                <c:pt idx="576">
                  <c:v>-1.1441176072423929</c:v>
                </c:pt>
                <c:pt idx="577">
                  <c:v>-1.1434143159444798</c:v>
                </c:pt>
                <c:pt idx="578">
                  <c:v>-1.1421836486652821</c:v>
                </c:pt>
                <c:pt idx="579">
                  <c:v>-1.1415814157079598</c:v>
                </c:pt>
                <c:pt idx="580">
                  <c:v>-1.1399744097486746</c:v>
                </c:pt>
                <c:pt idx="581">
                  <c:v>-1.1369679549467009</c:v>
                </c:pt>
                <c:pt idx="582">
                  <c:v>-1.1353036180870764</c:v>
                </c:pt>
                <c:pt idx="583">
                  <c:v>-1.1342335788330355</c:v>
                </c:pt>
                <c:pt idx="584">
                  <c:v>-1.1336232255397078</c:v>
                </c:pt>
                <c:pt idx="585">
                  <c:v>-1.1331395200804337</c:v>
                </c:pt>
                <c:pt idx="586">
                  <c:v>-1.1336686795000048</c:v>
                </c:pt>
                <c:pt idx="587">
                  <c:v>-1.1338892519215165</c:v>
                </c:pt>
                <c:pt idx="588">
                  <c:v>-1.1349322218077895</c:v>
                </c:pt>
                <c:pt idx="589">
                  <c:v>-1.1351308143010783</c:v>
                </c:pt>
                <c:pt idx="590">
                  <c:v>-1.1351931587500133</c:v>
                </c:pt>
                <c:pt idx="591">
                  <c:v>-1.1369590757007881</c:v>
                </c:pt>
                <c:pt idx="592">
                  <c:v>-1.1368553184868257</c:v>
                </c:pt>
                <c:pt idx="593">
                  <c:v>-1.1376326272166892</c:v>
                </c:pt>
                <c:pt idx="594">
                  <c:v>-1.1358206728936138</c:v>
                </c:pt>
                <c:pt idx="595">
                  <c:v>-1.1354365791029295</c:v>
                </c:pt>
                <c:pt idx="596">
                  <c:v>-1.1350825144286487</c:v>
                </c:pt>
                <c:pt idx="597">
                  <c:v>-1.1329333622039854</c:v>
                </c:pt>
                <c:pt idx="598">
                  <c:v>-1.1313620866718019</c:v>
                </c:pt>
                <c:pt idx="599">
                  <c:v>-1.131752958476627</c:v>
                </c:pt>
                <c:pt idx="600">
                  <c:v>-1.1310746353146588</c:v>
                </c:pt>
                <c:pt idx="601">
                  <c:v>-1.1306764922043016</c:v>
                </c:pt>
                <c:pt idx="602">
                  <c:v>-1.1303135387977259</c:v>
                </c:pt>
                <c:pt idx="603">
                  <c:v>-1.129628224178248</c:v>
                </c:pt>
                <c:pt idx="604">
                  <c:v>-1.1290705676916439</c:v>
                </c:pt>
                <c:pt idx="605">
                  <c:v>-1.1265705998757227</c:v>
                </c:pt>
                <c:pt idx="606">
                  <c:v>-1.1254813175123366</c:v>
                </c:pt>
                <c:pt idx="607">
                  <c:v>-1.1253353222188451</c:v>
                </c:pt>
                <c:pt idx="608">
                  <c:v>-1.1246719732980091</c:v>
                </c:pt>
                <c:pt idx="609">
                  <c:v>-1.123731584315351</c:v>
                </c:pt>
                <c:pt idx="610">
                  <c:v>-1.1233841743323161</c:v>
                </c:pt>
                <c:pt idx="611">
                  <c:v>-1.1224139744198451</c:v>
                </c:pt>
                <c:pt idx="612">
                  <c:v>-1.1222071619836009</c:v>
                </c:pt>
                <c:pt idx="613">
                  <c:v>-1.1240989299130364</c:v>
                </c:pt>
                <c:pt idx="614">
                  <c:v>-1.12561209191901</c:v>
                </c:pt>
                <c:pt idx="615">
                  <c:v>-1.1265817036763246</c:v>
                </c:pt>
                <c:pt idx="616">
                  <c:v>-1.1282971104295569</c:v>
                </c:pt>
                <c:pt idx="617">
                  <c:v>-1.1288020653662612</c:v>
                </c:pt>
                <c:pt idx="618">
                  <c:v>-1.1295865268219982</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-1.1234507449607944</c:v>
                </c:pt>
                <c:pt idx="629">
                  <c:v>-1.1203565222279801</c:v>
                </c:pt>
                <c:pt idx="630">
                  <c:v>-1.1200811090792535</c:v>
                </c:pt>
                <c:pt idx="631">
                  <c:v>-1.1198991224833748</c:v>
                </c:pt>
                <c:pt idx="632">
                  <c:v>-1.1193531057774635</c:v>
                </c:pt>
                <c:pt idx="633">
                  <c:v>-1.1204853946166815</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-1.1288472963967728</c:v>
                </c:pt>
                <c:pt idx="644">
                  <c:v>-1.1282616456209238</c:v>
                </c:pt>
                <c:pt idx="645">
                  <c:v>-1.1276828534933827</c:v>
                </c:pt>
                <c:pt idx="646">
                  <c:v>-1.1254238490595718</c:v>
                </c:pt>
                <c:pt idx="647">
                  <c:v>-1.1231696542173188</c:v>
                </c:pt>
                <c:pt idx="648">
                  <c:v>-1.1239376900167457</c:v>
                </c:pt>
                <c:pt idx="649">
                  <c:v>-1.1240571661521594</c:v>
                </c:pt>
                <c:pt idx="650">
                  <c:v>-1.12470014782835</c:v>
                </c:pt>
                <c:pt idx="651">
                  <c:v>-1.1248845724223031</c:v>
                </c:pt>
                <c:pt idx="652">
                  <c:v>-1.1236501817413707</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-1.1108572611418635</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-1.1063428428667559</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-1.1037858666872349</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-1.1056944017824271</c:v>
                </c:pt>
                <c:pt idx="689">
                  <c:v>-1.1057822740633725</c:v>
                </c:pt>
                <c:pt idx="690">
                  <c:v>-1.1059433953799771</c:v>
                </c:pt>
                <c:pt idx="691">
                  <c:v>-1.1056410551590936</c:v>
                </c:pt>
                <c:pt idx="692">
                  <c:v>-1.104535626987428</c:v>
                </c:pt>
                <c:pt idx="693">
                  <c:v>-1.1017064772558456</c:v>
                </c:pt>
                <c:pt idx="694">
                  <c:v>-1.1013227202314226</c:v>
                </c:pt>
                <c:pt idx="695">
                  <c:v>-1.101722253095557</c:v>
                </c:pt>
                <c:pt idx="696">
                  <c:v>-1.1012275007539361</c:v>
                </c:pt>
                <c:pt idx="697">
                  <c:v>-1.1051313096036068</c:v>
                </c:pt>
                <c:pt idx="698">
                  <c:v>-1.1051062228879678</c:v>
                </c:pt>
                <c:pt idx="699">
                  <c:v>-1.1052005269303913</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-1.1072963372748856</c:v>
                </c:pt>
                <c:pt idx="710">
                  <c:v>-1.1073983063073738</c:v>
                </c:pt>
                <c:pt idx="711">
                  <c:v>-1.1052913067849039</c:v>
                </c:pt>
                <c:pt idx="712">
                  <c:v>-1.1033223434883013</c:v>
                </c:pt>
                <c:pt idx="713">
                  <c:v>-1.1022447246215739</c:v>
                </c:pt>
                <c:pt idx="714">
                  <c:v>-1.1033310709522368</c:v>
                </c:pt>
                <c:pt idx="715">
                  <c:v>-1.1036186456322379</c:v>
                </c:pt>
                <c:pt idx="716">
                  <c:v>-1.1034689032210565</c:v>
                </c:pt>
                <c:pt idx="717">
                  <c:v>-1.1037171995701271</c:v>
                </c:pt>
                <c:pt idx="718">
                  <c:v>-1.1042899346479824</c:v>
                </c:pt>
                <c:pt idx="719">
                  <c:v>-1.1049516092238181</c:v>
                </c:pt>
                <c:pt idx="720">
                  <c:v>-1.1062000065357467</c:v>
                </c:pt>
                <c:pt idx="721">
                  <c:v>-1.1048478614962443</c:v>
                </c:pt>
                <c:pt idx="722">
                  <c:v>-1.109454610648001</c:v>
                </c:pt>
                <c:pt idx="723">
                  <c:v>-1.1097411323405026</c:v>
                </c:pt>
                <c:pt idx="724">
                  <c:v>-1.111833418497125</c:v>
                </c:pt>
                <c:pt idx="725">
                  <c:v>-1.1113824789731006</c:v>
                </c:pt>
                <c:pt idx="726">
                  <c:v>-1.1089996583878556</c:v>
                </c:pt>
                <c:pt idx="727">
                  <c:v>-1.1079161721988839</c:v>
                </c:pt>
                <c:pt idx="728">
                  <c:v>-1.1077593719255681</c:v>
                </c:pt>
                <c:pt idx="729">
                  <c:v>-1.1063212044480224</c:v>
                </c:pt>
                <c:pt idx="730">
                  <c:v>-1.1057303978279791</c:v>
                </c:pt>
                <c:pt idx="731">
                  <c:v>-1.1047179171472841</c:v>
                </c:pt>
                <c:pt idx="732">
                  <c:v>-1.1055219110467789</c:v>
                </c:pt>
                <c:pt idx="733">
                  <c:v>-1.1063117844787793</c:v>
                </c:pt>
                <c:pt idx="734">
                  <c:v>-1.1027561065765528</c:v>
                </c:pt>
                <c:pt idx="735">
                  <c:v>-1.1018839293650327</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-1.1001831268843487</c:v>
                </c:pt>
                <c:pt idx="744">
                  <c:v>-1.0995230507624818</c:v>
                </c:pt>
                <c:pt idx="745">
                  <c:v>-1.0978935952994915</c:v>
                </c:pt>
                <c:pt idx="746">
                  <c:v>-1.0958452642560985</c:v>
                </c:pt>
                <c:pt idx="747">
                  <c:v>-1.0938123960020498</c:v>
                </c:pt>
                <c:pt idx="748">
                  <c:v>-1.0928718884397171</c:v>
                </c:pt>
                <c:pt idx="749">
                  <c:v>-1.0918086888612208</c:v>
                </c:pt>
                <c:pt idx="750">
                  <c:v>-1.0908692437727578</c:v>
                </c:pt>
                <c:pt idx="751">
                  <c:v>-1.0913311448017589</c:v>
                </c:pt>
                <c:pt idx="752">
                  <c:v>-1.0895922782459853</c:v>
                </c:pt>
                <c:pt idx="753">
                  <c:v>-1.0891237984167499</c:v>
                </c:pt>
                <c:pt idx="754">
                  <c:v>-1.0875933237784636</c:v>
                </c:pt>
                <c:pt idx="755">
                  <c:v>-1.0866695738955343</c:v>
                </c:pt>
                <c:pt idx="756">
                  <c:v>-1.0865704792343251</c:v>
                </c:pt>
                <c:pt idx="757">
                  <c:v>-1.0871704591778553</c:v>
                </c:pt>
                <c:pt idx="758">
                  <c:v>-1.0872570033664481</c:v>
                </c:pt>
                <c:pt idx="759">
                  <c:v>-1.0861384602829389</c:v>
                </c:pt>
                <c:pt idx="760">
                  <c:v>-1.0857709961055946</c:v>
                </c:pt>
                <c:pt idx="761">
                  <c:v>-1.0854917694345818</c:v>
                </c:pt>
                <c:pt idx="762">
                  <c:v>-1.0866082776909138</c:v>
                </c:pt>
                <c:pt idx="763">
                  <c:v>-1.0876532966339312</c:v>
                </c:pt>
                <c:pt idx="764">
                  <c:v>-1.0871960439281168</c:v>
                </c:pt>
                <c:pt idx="765">
                  <c:v>-1.0864064218850185</c:v>
                </c:pt>
                <c:pt idx="766">
                  <c:v>-1.0855656635436759</c:v>
                </c:pt>
                <c:pt idx="767">
                  <c:v>-1.0840541426803441</c:v>
                </c:pt>
                <c:pt idx="768">
                  <c:v>-1.0825618649263782</c:v>
                </c:pt>
                <c:pt idx="769">
                  <c:v>-1.0820854592317672</c:v>
                </c:pt>
                <c:pt idx="770">
                  <c:v>-1.0814345184879222</c:v>
                </c:pt>
                <c:pt idx="771">
                  <c:v>-1.0792511916015024</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-1.0634648077890008</c:v>
                </c:pt>
                <c:pt idx="780">
                  <c:v>-1.0644486348774933</c:v>
                </c:pt>
                <c:pt idx="781">
                  <c:v>-1.0649331514217701</c:v>
                </c:pt>
                <c:pt idx="782">
                  <c:v>-1.0655492724303994</c:v>
                </c:pt>
                <c:pt idx="783">
                  <c:v>-1.0673016096370134</c:v>
                </c:pt>
                <c:pt idx="784">
                  <c:v>-1.0711831681968416</c:v>
                </c:pt>
                <c:pt idx="785">
                  <c:v>-1.0730719099730117</c:v>
                </c:pt>
                <c:pt idx="786">
                  <c:v>-1.0762777304077698</c:v>
                </c:pt>
                <c:pt idx="787">
                  <c:v>-1.0800825394599824</c:v>
                </c:pt>
                <c:pt idx="788">
                  <c:v>-1.0850538926473519</c:v>
                </c:pt>
                <c:pt idx="789">
                  <c:v>-1.0860567731177491</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-1.0807674319358003</c:v>
                </c:pt>
                <c:pt idx="800">
                  <c:v>-1.0824057666447284</c:v>
                </c:pt>
                <c:pt idx="801">
                  <c:v>-1.0833201677062341</c:v>
                </c:pt>
                <c:pt idx="802">
                  <c:v>-1.0831445796694936</c:v>
                </c:pt>
                <c:pt idx="803">
                  <c:v>-1.0824488537547421</c:v>
                </c:pt>
                <c:pt idx="804">
                  <c:v>-1.0825475784473633</c:v>
                </c:pt>
                <c:pt idx="805">
                  <c:v>-1.0831024933719391</c:v>
                </c:pt>
                <c:pt idx="806">
                  <c:v>-1.083615378917159</c:v>
                </c:pt>
                <c:pt idx="807">
                  <c:v>-1.082817318744532</c:v>
                </c:pt>
                <c:pt idx="808">
                  <c:v>-1.081909937599645</c:v>
                </c:pt>
                <c:pt idx="809">
                  <c:v>-1.0821039956062761</c:v>
                </c:pt>
                <c:pt idx="810">
                  <c:v>-1.0818884746788366</c:v>
                </c:pt>
                <c:pt idx="811">
                  <c:v>-1.0837364914520697</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-1.0995746756089608</c:v>
                </c:pt>
                <c:pt idx="822">
                  <c:v>-1.1007900034216505</c:v>
                </c:pt>
                <c:pt idx="823">
                  <c:v>-1.1009462297693631</c:v>
                </c:pt>
                <c:pt idx="824">
                  <c:v>-1.1018283581870318</c:v>
                </c:pt>
                <c:pt idx="825">
                  <c:v>-1.1028039368734861</c:v>
                </c:pt>
                <c:pt idx="826">
                  <c:v>-1.103629526503028</c:v>
                </c:pt>
                <c:pt idx="827">
                  <c:v>-1.1023721123927721</c:v>
                </c:pt>
                <c:pt idx="828">
                  <c:v>-1.1016930350640992</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-1.0961804510464099</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-1.1040039299628615</c:v>
                </c:pt>
                <c:pt idx="851">
                  <c:v>-1.1060120055788363</c:v>
                </c:pt>
                <c:pt idx="852">
                  <c:v>-1.1069081169115715</c:v>
                </c:pt>
                <c:pt idx="853">
                  <c:v>-1.1052869620256871</c:v>
                </c:pt>
                <c:pt idx="854">
                  <c:v>-1.1035733719130441</c:v>
                </c:pt>
                <c:pt idx="855">
                  <c:v>-1.1033581782655255</c:v>
                </c:pt>
                <c:pt idx="856">
                  <c:v>-1.1046948130837677</c:v>
                </c:pt>
                <c:pt idx="857">
                  <c:v>-1.1058074176972639</c:v>
                </c:pt>
                <c:pt idx="858">
                  <c:v>-1.1061424764215433</c:v>
                </c:pt>
                <c:pt idx="859">
                  <c:v>-1.10545821953275</c:v>
                </c:pt>
                <c:pt idx="860">
                  <c:v>-1.104333282633263</c:v>
                </c:pt>
                <c:pt idx="861">
                  <c:v>-1.1040758793653001</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-1.1061882292026177</c:v>
                </c:pt>
                <c:pt idx="871">
                  <c:v>-1.1064509590694911</c:v>
                </c:pt>
                <c:pt idx="872">
                  <c:v>-1.1074244412673258</c:v>
                </c:pt>
                <c:pt idx="873">
                  <c:v>-1.1083581897882948</c:v>
                </c:pt>
                <c:pt idx="874">
                  <c:v>-1.1080985524792908</c:v>
                </c:pt>
                <c:pt idx="875">
                  <c:v>-1.1057352121627253</c:v>
                </c:pt>
                <c:pt idx="876">
                  <c:v>-1.1061872521061105</c:v>
                </c:pt>
                <c:pt idx="877">
                  <c:v>-1.1070151896131801</c:v>
                </c:pt>
                <c:pt idx="878">
                  <c:v>-1.1063541790835134</c:v>
                </c:pt>
                <c:pt idx="879">
                  <c:v>-1.1067178534544979</c:v>
                </c:pt>
                <c:pt idx="880">
                  <c:v>-1.1069034448724437</c:v>
                </c:pt>
                <c:pt idx="881">
                  <c:v>-1.1078256911651294</c:v>
                </c:pt>
                <c:pt idx="882">
                  <c:v>-1.1047978066446404</c:v>
                </c:pt>
                <c:pt idx="883">
                  <c:v>-1.1035608925882618</c:v>
                </c:pt>
                <c:pt idx="884">
                  <c:v>-1.1014436809843318</c:v>
                </c:pt>
                <c:pt idx="885">
                  <c:v>-1.1014978956108898</c:v>
                </c:pt>
                <c:pt idx="886">
                  <c:v>-1.1007165788880706</c:v>
                </c:pt>
                <c:pt idx="887">
                  <c:v>-1.0998295887037979</c:v>
                </c:pt>
                <c:pt idx="888">
                  <c:v>-1.101034481505252</c:v>
                </c:pt>
                <c:pt idx="889">
                  <c:v>-1.101124179913171</c:v>
                </c:pt>
                <c:pt idx="890">
                  <c:v>-1.1026081001717809</c:v>
                </c:pt>
                <c:pt idx="891">
                  <c:v>-1.1022402517962901</c:v>
                </c:pt>
                <c:pt idx="892">
                  <c:v>-1.1023892210680111</c:v>
                </c:pt>
                <c:pt idx="893">
                  <c:v>-1.1026616033202856</c:v>
                </c:pt>
                <c:pt idx="894">
                  <c:v>-1.1019761606347629</c:v>
                </c:pt>
                <c:pt idx="895">
                  <c:v>-1.1011419763505201</c:v>
                </c:pt>
                <c:pt idx="896">
                  <c:v>-1.0995124117942083</c:v>
                </c:pt>
                <c:pt idx="897">
                  <c:v>-1.0980716497934111</c:v>
                </c:pt>
                <c:pt idx="898">
                  <c:v>-1.0966262821581094</c:v>
                </c:pt>
                <c:pt idx="899">
                  <c:v>-1.0984848288063374</c:v>
                </c:pt>
                <c:pt idx="900">
                  <c:v>-1.100032663508745</c:v>
                </c:pt>
                <c:pt idx="901">
                  <c:v>-1.0999890736209179</c:v>
                </c:pt>
                <c:pt idx="902">
                  <c:v>-1.0985973941184</c:v>
                </c:pt>
                <c:pt idx="903">
                  <c:v>-1.0985659183299674</c:v>
                </c:pt>
                <c:pt idx="904">
                  <c:v>-1.0985735121722513</c:v>
                </c:pt>
                <c:pt idx="905">
                  <c:v>-1.0994610762821373</c:v>
                </c:pt>
                <c:pt idx="906">
                  <c:v>-1.0994569070208229</c:v>
                </c:pt>
                <c:pt idx="907">
                  <c:v>-1.0990567006241458</c:v>
                </c:pt>
                <c:pt idx="908">
                  <c:v>-1.0978595913924352</c:v>
                </c:pt>
                <c:pt idx="909">
                  <c:v>-1.0974345259530764</c:v>
                </c:pt>
                <c:pt idx="910">
                  <c:v>-1.0958478635225242</c:v>
                </c:pt>
                <c:pt idx="911">
                  <c:v>-1.096049743044361</c:v>
                </c:pt>
                <c:pt idx="912">
                  <c:v>-1.0938316343682146</c:v>
                </c:pt>
                <c:pt idx="913">
                  <c:v>-1.0934703315906802</c:v>
                </c:pt>
                <c:pt idx="914">
                  <c:v>-1.0924287372286299</c:v>
                </c:pt>
                <c:pt idx="915">
                  <c:v>-1.0920884894578389</c:v>
                </c:pt>
                <c:pt idx="916">
                  <c:v>-1.088907570754458</c:v>
                </c:pt>
                <c:pt idx="917">
                  <c:v>-1.0881461422144119</c:v>
                </c:pt>
                <c:pt idx="918">
                  <c:v>-1.0875159197110544</c:v>
                </c:pt>
                <c:pt idx="919">
                  <c:v>-1.0890981377754798</c:v>
                </c:pt>
                <c:pt idx="920">
                  <c:v>-1.0912229621944078</c:v>
                </c:pt>
                <c:pt idx="921">
                  <c:v>-1.0908781372482401</c:v>
                </c:pt>
                <c:pt idx="922">
                  <c:v>-1.0916382993573679</c:v>
                </c:pt>
                <c:pt idx="923">
                  <c:v>-1.0918374325739819</c:v>
                </c:pt>
                <c:pt idx="924">
                  <c:v>-1.0903778164051801</c:v>
                </c:pt>
                <c:pt idx="925">
                  <c:v>-1.0915690251123478</c:v>
                </c:pt>
                <c:pt idx="926">
                  <c:v>-1.0921470962754682</c:v>
                </c:pt>
                <c:pt idx="927">
                  <c:v>-1.0923132169111085</c:v>
                </c:pt>
                <c:pt idx="928">
                  <c:v>-1.0920478213731752</c:v>
                </c:pt>
                <c:pt idx="929">
                  <c:v>-1.0907945954969578</c:v>
                </c:pt>
                <c:pt idx="930">
                  <c:v>-1.0916767286578164</c:v>
                </c:pt>
                <c:pt idx="931">
                  <c:v>-1.0927488833732206</c:v>
                </c:pt>
                <c:pt idx="932">
                  <c:v>-1.0938961417103878</c:v>
                </c:pt>
                <c:pt idx="933">
                  <c:v>-1.09476547300973</c:v>
                </c:pt>
                <c:pt idx="934">
                  <c:v>-1.0915092467275538</c:v>
                </c:pt>
                <c:pt idx="935">
                  <c:v>-1.0917416296844897</c:v>
                </c:pt>
                <c:pt idx="936">
                  <c:v>-1.0922300593579592</c:v>
                </c:pt>
                <c:pt idx="937">
                  <c:v>-1.0920913021677019</c:v>
                </c:pt>
                <c:pt idx="938">
                  <c:v>-1.0925460931594957</c:v>
                </c:pt>
                <c:pt idx="939">
                  <c:v>-1.0931359796012465</c:v>
                </c:pt>
                <c:pt idx="940">
                  <c:v>-1.0934795855483515</c:v>
                </c:pt>
                <c:pt idx="941">
                  <c:v>-1.0930587557749476</c:v>
                </c:pt>
                <c:pt idx="942">
                  <c:v>-1.0938855074852825</c:v>
                </c:pt>
                <c:pt idx="943">
                  <c:v>-1.0934377506397084</c:v>
                </c:pt>
                <c:pt idx="944">
                  <c:v>-1.0938258761392774</c:v>
                </c:pt>
                <c:pt idx="945">
                  <c:v>-1.0940814627666691</c:v>
                </c:pt>
                <c:pt idx="946">
                  <c:v>-1.0933794900747098</c:v>
                </c:pt>
                <c:pt idx="947">
                  <c:v>-1.0921055554444195</c:v>
                </c:pt>
                <c:pt idx="948">
                  <c:v>-1.0909842802852268</c:v>
                </c:pt>
                <c:pt idx="949">
                  <c:v>-1.0910437219037483</c:v>
                </c:pt>
                <c:pt idx="950">
                  <c:v>-1.091507671989504</c:v>
                </c:pt>
                <c:pt idx="951">
                  <c:v>-1.0923093749296982</c:v>
                </c:pt>
                <c:pt idx="952">
                  <c:v>-1.0922377528071499</c:v>
                </c:pt>
                <c:pt idx="953">
                  <c:v>-1.0914477939977729</c:v>
                </c:pt>
                <c:pt idx="954">
                  <c:v>-1.0908273234867245</c:v>
                </c:pt>
                <c:pt idx="955">
                  <c:v>-1.0905827268234587</c:v>
                </c:pt>
                <c:pt idx="956">
                  <c:v>-1.0924382805207244</c:v>
                </c:pt>
                <c:pt idx="957">
                  <c:v>-1.0932105946747441</c:v>
                </c:pt>
                <c:pt idx="958">
                  <c:v>-1.0921451847711445</c:v>
                </c:pt>
                <c:pt idx="959">
                  <c:v>-1.0905079884270921</c:v>
                </c:pt>
                <c:pt idx="960">
                  <c:v>-1.0882237739548088</c:v>
                </c:pt>
                <c:pt idx="961">
                  <c:v>-1.0880955750986203</c:v>
                </c:pt>
                <c:pt idx="962">
                  <c:v>-1.0873016462417695</c:v>
                </c:pt>
                <c:pt idx="963">
                  <c:v>-1.0870937144134416</c:v>
                </c:pt>
                <c:pt idx="964">
                  <c:v>-1.0884347556523415</c:v>
                </c:pt>
                <c:pt idx="965">
                  <c:v>-1.0884531829335369</c:v>
                </c:pt>
                <c:pt idx="966">
                  <c:v>-1.0895101452212401</c:v>
                </c:pt>
                <c:pt idx="967">
                  <c:v>-1.087198586276316</c:v>
                </c:pt>
                <c:pt idx="968">
                  <c:v>-1.0861437157340674</c:v>
                </c:pt>
                <c:pt idx="969">
                  <c:v>-1.084596473930006</c:v>
                </c:pt>
                <c:pt idx="970">
                  <c:v>-1.0839295723621627</c:v>
                </c:pt>
                <c:pt idx="971">
                  <c:v>-1.0836519299156204</c:v>
                </c:pt>
                <c:pt idx="972">
                  <c:v>-1.0838879508969241</c:v>
                </c:pt>
                <c:pt idx="973">
                  <c:v>-1.0832935821435115</c:v>
                </c:pt>
                <c:pt idx="974">
                  <c:v>-1.0825760707712131</c:v>
                </c:pt>
                <c:pt idx="975">
                  <c:v>-1.081297397697139</c:v>
                </c:pt>
                <c:pt idx="976">
                  <c:v>-1.0813036966493828</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-1.0779696014674829</c:v>
                </c:pt>
                <c:pt idx="992">
                  <c:v>-1.0755689417561882</c:v>
                </c:pt>
                <c:pt idx="993">
                  <c:v>-1.0707993068222939</c:v>
                </c:pt>
                <c:pt idx="994">
                  <c:v>-1.0697605156837255</c:v>
                </c:pt>
                <c:pt idx="995">
                  <c:v>-1.0688085628113293</c:v>
                </c:pt>
                <c:pt idx="996">
                  <c:v>-1.0678539584974516</c:v>
                </c:pt>
                <c:pt idx="997">
                  <c:v>-1.0676831421067741</c:v>
                </c:pt>
                <c:pt idx="998">
                  <c:v>-1.0685236443160022</c:v>
                </c:pt>
                <c:pt idx="999">
                  <c:v>-1.0692708290657182</c:v>
                </c:pt>
                <c:pt idx="1000">
                  <c:v>-1.0686330554087817</c:v>
                </c:pt>
                <c:pt idx="1001">
                  <c:v>-1.0667145216755527</c:v>
                </c:pt>
                <c:pt idx="1002">
                  <c:v>-1.0650576980240059</c:v>
                </c:pt>
                <c:pt idx="1003">
                  <c:v>-1.0658575795804262</c:v>
                </c:pt>
                <c:pt idx="1004">
                  <c:v>-1.0668198156820519</c:v>
                </c:pt>
                <c:pt idx="1005">
                  <c:v>-1.0664624118041672</c:v>
                </c:pt>
                <c:pt idx="1006">
                  <c:v>-1.065777339087234</c:v>
                </c:pt>
                <c:pt idx="1007">
                  <c:v>-1.0664091173559018</c:v>
                </c:pt>
                <c:pt idx="1008">
                  <c:v>-1.0639268653431748</c:v>
                </c:pt>
                <c:pt idx="1009">
                  <c:v>-1.0616688285195011</c:v>
                </c:pt>
                <c:pt idx="1010">
                  <c:v>-1.0596305150868659</c:v>
                </c:pt>
                <c:pt idx="1011">
                  <c:v>-1.0581917025359076</c:v>
                </c:pt>
                <c:pt idx="1012">
                  <c:v>-1.0564967816069952</c:v>
                </c:pt>
                <c:pt idx="1013">
                  <c:v>-1.0555135616464093</c:v>
                </c:pt>
                <c:pt idx="1014">
                  <c:v>-1.0569581561422301</c:v>
                </c:pt>
                <c:pt idx="1015">
                  <c:v>-1.0581233247532142</c:v>
                </c:pt>
                <c:pt idx="1016">
                  <c:v>-1.060790660662903</c:v>
                </c:pt>
                <c:pt idx="1017">
                  <c:v>-1.0635770221052501</c:v>
                </c:pt>
                <c:pt idx="1018">
                  <c:v>-1.0716738651136382</c:v>
                </c:pt>
                <c:pt idx="1019">
                  <c:v>-1.0739199396198984</c:v>
                </c:pt>
                <c:pt idx="1020">
                  <c:v>-1.0757170240519569</c:v>
                </c:pt>
                <c:pt idx="1021">
                  <c:v>-1.0770882129869506</c:v>
                </c:pt>
                <c:pt idx="1022">
                  <c:v>-1.0777745426484258</c:v>
                </c:pt>
                <c:pt idx="1023">
                  <c:v>-1.0785683529255998</c:v>
                </c:pt>
                <c:pt idx="1024">
                  <c:v>-1.0813244528353714</c:v>
                </c:pt>
                <c:pt idx="1025">
                  <c:v>-1.0811820101888685</c:v>
                </c:pt>
                <c:pt idx="1026">
                  <c:v>-1.083502339286412</c:v>
                </c:pt>
                <c:pt idx="1027">
                  <c:v>-1.0843850748320027</c:v>
                </c:pt>
                <c:pt idx="1028">
                  <c:v>-1.0860626072376638</c:v>
                </c:pt>
                <c:pt idx="1029">
                  <c:v>-1.0866890019891713</c:v>
                </c:pt>
                <c:pt idx="1030">
                  <c:v>-1.0891208528976482</c:v>
                </c:pt>
                <c:pt idx="1031">
                  <c:v>-1.0905052421218642</c:v>
                </c:pt>
                <c:pt idx="1032">
                  <c:v>-1.0919258977532968</c:v>
                </c:pt>
                <c:pt idx="1033">
                  <c:v>-1.0916431136920999</c:v>
                </c:pt>
                <c:pt idx="1034">
                  <c:v>-1.091892458285483</c:v>
                </c:pt>
                <c:pt idx="1035">
                  <c:v>-1.0922406840966661</c:v>
                </c:pt>
                <c:pt idx="1036">
                  <c:v>-1.0927251769249722</c:v>
                </c:pt>
                <c:pt idx="1037">
                  <c:v>-1.0929372163532207</c:v>
                </c:pt>
                <c:pt idx="1038">
                  <c:v>-1.0953116746999279</c:v>
                </c:pt>
                <c:pt idx="1039">
                  <c:v>-1.0960280619369369</c:v>
                </c:pt>
                <c:pt idx="1040">
                  <c:v>-1.0951747341502482</c:v>
                </c:pt>
                <c:pt idx="1041">
                  <c:v>-1.0936216914285926</c:v>
                </c:pt>
                <c:pt idx="1042">
                  <c:v>-1.0915423351995344</c:v>
                </c:pt>
                <c:pt idx="1043">
                  <c:v>-1.088302368562112</c:v>
                </c:pt>
                <c:pt idx="1044">
                  <c:v>-1.0865361243314193</c:v>
                </c:pt>
                <c:pt idx="1045">
                  <c:v>-1.0834028319679447</c:v>
                </c:pt>
                <c:pt idx="1046">
                  <c:v>-1.081956824002404</c:v>
                </c:pt>
                <c:pt idx="1047">
                  <c:v>-1.079853391356508</c:v>
                </c:pt>
                <c:pt idx="1048">
                  <c:v>-1.0778134130652717</c:v>
                </c:pt>
                <c:pt idx="1049">
                  <c:v>-1.0768829658023997</c:v>
                </c:pt>
                <c:pt idx="1050">
                  <c:v>-1.0787789077363221</c:v>
                </c:pt>
                <c:pt idx="1051">
                  <c:v>-1.0799085119317364</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-1.0954092088526273</c:v>
                </c:pt>
                <c:pt idx="1066">
                  <c:v>-1.0960461998837336</c:v>
                </c:pt>
                <c:pt idx="1067">
                  <c:v>-1.09648277229455</c:v>
                </c:pt>
                <c:pt idx="1068">
                  <c:v>-1.0946698551045393</c:v>
                </c:pt>
                <c:pt idx="1069">
                  <c:v>-1.0958230376821629</c:v>
                </c:pt>
                <c:pt idx="1070">
                  <c:v>-1.0952902449814133</c:v>
                </c:pt>
                <c:pt idx="1071">
                  <c:v>-1.0958127212505961</c:v>
                </c:pt>
                <c:pt idx="1072">
                  <c:v>-1.0969682564489318</c:v>
                </c:pt>
                <c:pt idx="1073">
                  <c:v>-1.0967573696151223</c:v>
                </c:pt>
                <c:pt idx="1074">
                  <c:v>-1.095565719791552</c:v>
                </c:pt>
                <c:pt idx="1075">
                  <c:v>-1.0947891130533662</c:v>
                </c:pt>
                <c:pt idx="1076">
                  <c:v>-1.0937779746945488</c:v>
                </c:pt>
                <c:pt idx="1077">
                  <c:v>-1.0923685082410801</c:v>
                </c:pt>
                <c:pt idx="1078">
                  <c:v>-1.0937026149406959</c:v>
                </c:pt>
                <c:pt idx="1079">
                  <c:v>-1.094592294511969</c:v>
                </c:pt>
                <c:pt idx="1080">
                  <c:v>-1.0941806997234949</c:v>
                </c:pt>
                <c:pt idx="1081">
                  <c:v>-1.0939780186030532</c:v>
                </c:pt>
                <c:pt idx="1082">
                  <c:v>-1.0940878850417632</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-1.0917938474293547</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-1.0896269177401028</c:v>
                </c:pt>
                <c:pt idx="1101">
                  <c:v>-1.0877855366853617</c:v>
                </c:pt>
                <c:pt idx="1102">
                  <c:v>-1.0867203591979118</c:v>
                </c:pt>
                <c:pt idx="1103">
                  <c:v>-1.0858940628335176</c:v>
                </c:pt>
                <c:pt idx="1104">
                  <c:v>-1.0832651372515443</c:v>
                </c:pt>
                <c:pt idx="1105">
                  <c:v>-1.0830921864267422</c:v>
                </c:pt>
                <c:pt idx="1106">
                  <c:v>-1.0825724706923421</c:v>
                </c:pt>
                <c:pt idx="1107">
                  <c:v>-1.0842577155199251</c:v>
                </c:pt>
                <c:pt idx="1108">
                  <c:v>-1.0861020231209881</c:v>
                </c:pt>
                <c:pt idx="1109">
                  <c:v>-1.0878155752881469</c:v>
                </c:pt>
                <c:pt idx="1110">
                  <c:v>-1.0881566009415757</c:v>
                </c:pt>
                <c:pt idx="1111">
                  <c:v>-1.0901990124877017</c:v>
                </c:pt>
                <c:pt idx="1112">
                  <c:v>-1.0912265195845938</c:v>
                </c:pt>
                <c:pt idx="1113">
                  <c:v>-1.0912166015807401</c:v>
                </c:pt>
                <c:pt idx="1114">
                  <c:v>-1.0891706516171658</c:v>
                </c:pt>
                <c:pt idx="1115">
                  <c:v>-1.0877951131797658</c:v>
                </c:pt>
                <c:pt idx="1116">
                  <c:v>-1.0853144121891454</c:v>
                </c:pt>
                <c:pt idx="1117">
                  <c:v>-1.085537640795323</c:v>
                </c:pt>
                <c:pt idx="1118">
                  <c:v>-1.0849428641278425</c:v>
                </c:pt>
                <c:pt idx="1119">
                  <c:v>-1.086473077890844</c:v>
                </c:pt>
                <c:pt idx="1120">
                  <c:v>-1.0860578782803036</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-1.0920125889807126</c:v>
                </c:pt>
                <c:pt idx="1130">
                  <c:v>-1.0913699677867341</c:v>
                </c:pt>
                <c:pt idx="1131">
                  <c:v>-1.0918915855390849</c:v>
                </c:pt>
                <c:pt idx="1132">
                  <c:v>-1.0935619984211638</c:v>
                </c:pt>
                <c:pt idx="1133">
                  <c:v>-1.093467993199539</c:v>
                </c:pt>
                <c:pt idx="1134">
                  <c:v>-1.0915413675893835</c:v>
                </c:pt>
                <c:pt idx="1135">
                  <c:v>-1.0898741278993638</c:v>
                </c:pt>
                <c:pt idx="1136">
                  <c:v>-1.0892579499724921</c:v>
                </c:pt>
                <c:pt idx="1137">
                  <c:v>-1.0877676311547333</c:v>
                </c:pt>
                <c:pt idx="1138">
                  <c:v>-1.086754344132232</c:v>
                </c:pt>
                <c:pt idx="1139">
                  <c:v>-1.0870917080453473</c:v>
                </c:pt>
                <c:pt idx="1140">
                  <c:v>-1.0851208522171554</c:v>
                </c:pt>
                <c:pt idx="1141">
                  <c:v>-1.0841745816827193</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c:v>
                </c:pt>
                <c:pt idx="1150">
                  <c:v>-1.0702480678675961</c:v>
                </c:pt>
                <c:pt idx="1151">
                  <c:v>-1.0704808445090501</c:v>
                </c:pt>
                <c:pt idx="1152">
                  <c:v>-1.0712343851292274</c:v>
                </c:pt>
                <c:pt idx="1153">
                  <c:v>-1.0713627025650818</c:v>
                </c:pt>
                <c:pt idx="1154">
                  <c:v>-1.0736326542742916</c:v>
                </c:pt>
                <c:pt idx="1155">
                  <c:v>-1.0751137950253855</c:v>
                </c:pt>
                <c:pt idx="1156">
                  <c:v>-1.0745012835820078</c:v>
                </c:pt>
                <c:pt idx="1157">
                  <c:v>-1.0752652070383539</c:v>
                </c:pt>
                <c:pt idx="1158">
                  <c:v>-1.0755248870360505</c:v>
                </c:pt>
                <c:pt idx="1159">
                  <c:v>-1.0750647741885189</c:v>
                </c:pt>
                <c:pt idx="1160">
                  <c:v>-1.0739751123701899</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-1.0791234006593959</c:v>
                </c:pt>
                <c:pt idx="1170">
                  <c:v>-1.0796155395050304</c:v>
                </c:pt>
                <c:pt idx="1171">
                  <c:v>-1.0805759399933277</c:v>
                </c:pt>
                <c:pt idx="1172">
                  <c:v>-1.080288284679142</c:v>
                </c:pt>
                <c:pt idx="1173">
                  <c:v>-1.0827823756864501</c:v>
                </c:pt>
                <c:pt idx="1174">
                  <c:v>-1.0830381378117431</c:v>
                </c:pt>
                <c:pt idx="1175">
                  <c:v>-1.082967170248992</c:v>
                </c:pt>
                <c:pt idx="1176">
                  <c:v>-1.082788845393424</c:v>
                </c:pt>
                <c:pt idx="1177">
                  <c:v>-1.0837531210654281</c:v>
                </c:pt>
                <c:pt idx="1178">
                  <c:v>-1.0841014749426563</c:v>
                </c:pt>
                <c:pt idx="1179">
                  <c:v>-1.0843882243081306</c:v>
                </c:pt>
                <c:pt idx="1180">
                  <c:v>-1.0846368763962202</c:v>
                </c:pt>
                <c:pt idx="1181">
                  <c:v>-1.0843163128511719</c:v>
                </c:pt>
                <c:pt idx="1182">
                  <c:v>-1.0840606740487453</c:v>
                </c:pt>
                <c:pt idx="1183">
                  <c:v>-1.0847395474203694</c:v>
                </c:pt>
                <c:pt idx="1184">
                  <c:v>-1.0851024249359706</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-1.0841802687638331</c:v>
                </c:pt>
                <c:pt idx="1193">
                  <c:v>-1.0848663660091518</c:v>
                </c:pt>
                <c:pt idx="1194">
                  <c:v>-1.0839383757170942</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-1.0753666827793849</c:v>
                </c:pt>
                <c:pt idx="1206">
                  <c:v>-1.0761665975381476</c:v>
                </c:pt>
                <c:pt idx="1207">
                  <c:v>-1.0763212538909785</c:v>
                </c:pt>
                <c:pt idx="1208">
                  <c:v>-1.0762684622205121</c:v>
                </c:pt>
                <c:pt idx="1209">
                  <c:v>-1.0763600294440607</c:v>
                </c:pt>
                <c:pt idx="1210">
                  <c:v>-1.074726988131758</c:v>
                </c:pt>
                <c:pt idx="1211">
                  <c:v>-1.0731117005681199</c:v>
                </c:pt>
                <c:pt idx="1212">
                  <c:v>-1.074192478397336</c:v>
                </c:pt>
                <c:pt idx="1213">
                  <c:v>-1.0733615384529278</c:v>
                </c:pt>
                <c:pt idx="1214">
                  <c:v>-1.0732364321546417</c:v>
                </c:pt>
                <c:pt idx="1215">
                  <c:v>-1.0733908276321933</c:v>
                </c:pt>
                <c:pt idx="1216">
                  <c:v>-1.0746038976879078</c:v>
                </c:pt>
                <c:pt idx="1217">
                  <c:v>-1.073460263145563</c:v>
                </c:pt>
                <c:pt idx="1218">
                  <c:v>-1.073083767940318</c:v>
                </c:pt>
                <c:pt idx="1219">
                  <c:v>-1.0724882797948121</c:v>
                </c:pt>
                <c:pt idx="1220">
                  <c:v>-1.0739038270139218</c:v>
                </c:pt>
                <c:pt idx="1221">
                  <c:v>-1.0738342254889914</c:v>
                </c:pt>
                <c:pt idx="1222">
                  <c:v>-1.0730247911541071</c:v>
                </c:pt>
                <c:pt idx="1223">
                  <c:v>-1.0735135907961535</c:v>
                </c:pt>
                <c:pt idx="1224">
                  <c:v>-1.0737846876447716</c:v>
                </c:pt>
                <c:pt idx="1225">
                  <c:v>-1.0731927189439574</c:v>
                </c:pt>
                <c:pt idx="1226">
                  <c:v>-1.0725993035711239</c:v>
                </c:pt>
                <c:pt idx="1227">
                  <c:v>-1.0724835792965632</c:v>
                </c:pt>
                <c:pt idx="1228">
                  <c:v>-1.0723014456618785</c:v>
                </c:pt>
                <c:pt idx="1229">
                  <c:v>-1.0718080925603859</c:v>
                </c:pt>
                <c:pt idx="1230">
                  <c:v>-1.0726428317975267</c:v>
                </c:pt>
                <c:pt idx="1231">
                  <c:v>-1.0737910624879814</c:v>
                </c:pt>
                <c:pt idx="1232">
                  <c:v>-1.0738442620725241</c:v>
                </c:pt>
                <c:pt idx="1233">
                  <c:v>-1.0763066306456892</c:v>
                </c:pt>
                <c:pt idx="1234">
                  <c:v>-1.077936641061541</c:v>
                </c:pt>
                <c:pt idx="1235">
                  <c:v>-1.078584228372222</c:v>
                </c:pt>
                <c:pt idx="1236">
                  <c:v>-1.0787478635779189</c:v>
                </c:pt>
                <c:pt idx="1237">
                  <c:v>-1.0794174545327191</c:v>
                </c:pt>
                <c:pt idx="1238">
                  <c:v>-1.081064677973939</c:v>
                </c:pt>
                <c:pt idx="1239">
                  <c:v>-1.080474706154817</c:v>
                </c:pt>
                <c:pt idx="1240">
                  <c:v>-1.0796705225278629</c:v>
                </c:pt>
                <c:pt idx="1241">
                  <c:v>-1.0803150267670283</c:v>
                </c:pt>
                <c:pt idx="1242">
                  <c:v>-1.0819196042146038</c:v>
                </c:pt>
                <c:pt idx="1243">
                  <c:v>-1.0820003759447303</c:v>
                </c:pt>
                <c:pt idx="1244">
                  <c:v>-1.0829820591127521</c:v>
                </c:pt>
                <c:pt idx="1245">
                  <c:v>-1.0838411119260485</c:v>
                </c:pt>
                <c:pt idx="1246">
                  <c:v>-1.0837643102433785</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-1.080781163461952</c:v>
                </c:pt>
                <c:pt idx="1256">
                  <c:v>-1.0816967882656852</c:v>
                </c:pt>
                <c:pt idx="1257">
                  <c:v>-1.0806778141620725</c:v>
                </c:pt>
                <c:pt idx="1258">
                  <c:v>-1.0811863217457782</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-1.0863518799785685</c:v>
                </c:pt>
                <c:pt idx="1269">
                  <c:v>-1.0857408816118141</c:v>
                </c:pt>
                <c:pt idx="1270">
                  <c:v>-1.0857150691885971</c:v>
                </c:pt>
                <c:pt idx="1271">
                  <c:v>-1.0853148343327781</c:v>
                </c:pt>
                <c:pt idx="1272">
                  <c:v>-1.0849902912539018</c:v>
                </c:pt>
                <c:pt idx="1273">
                  <c:v>-1.0850908800189956</c:v>
                </c:pt>
                <c:pt idx="1274">
                  <c:v>-1.0854417715012381</c:v>
                </c:pt>
                <c:pt idx="1275">
                  <c:v>-1.088706080173921</c:v>
                </c:pt>
                <c:pt idx="1276">
                  <c:v>-1.0905593144527901</c:v>
                </c:pt>
                <c:pt idx="1277">
                  <c:v>-1.0914961128429586</c:v>
                </c:pt>
                <c:pt idx="1278">
                  <c:v>-1.0926954134270375</c:v>
                </c:pt>
                <c:pt idx="1279">
                  <c:v>-1.0938565693018805</c:v>
                </c:pt>
                <c:pt idx="1280">
                  <c:v>-1.095103652751007</c:v>
                </c:pt>
                <c:pt idx="1281">
                  <c:v>-1.0947218072309233</c:v>
                </c:pt>
                <c:pt idx="1282">
                  <c:v>-1.0944378990344177</c:v>
                </c:pt>
                <c:pt idx="1283">
                  <c:v>-1.0936171047668397</c:v>
                </c:pt>
                <c:pt idx="1284">
                  <c:v>-1.0965464353494379</c:v>
                </c:pt>
                <c:pt idx="1285">
                  <c:v>-1.0984582669595704</c:v>
                </c:pt>
                <c:pt idx="1286">
                  <c:v>-1.0997667130179392</c:v>
                </c:pt>
                <c:pt idx="1287">
                  <c:v>-1.100940770361222</c:v>
                </c:pt>
                <c:pt idx="1288">
                  <c:v>-1.1004966894854658</c:v>
                </c:pt>
                <c:pt idx="1289">
                  <c:v>-1.1010602986716678</c:v>
                </c:pt>
                <c:pt idx="1290">
                  <c:v>-1.1001861625239848</c:v>
                </c:pt>
                <c:pt idx="1291">
                  <c:v>-1.1004688327486747</c:v>
                </c:pt>
                <c:pt idx="1292">
                  <c:v>-1.1002728110626805</c:v>
                </c:pt>
                <c:pt idx="1293">
                  <c:v>-1.0997715558117704</c:v>
                </c:pt>
                <c:pt idx="1294">
                  <c:v>-1.1007789802552281</c:v>
                </c:pt>
                <c:pt idx="1295">
                  <c:v>-1.1011421708211651</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-1.1030551075938342</c:v>
                </c:pt>
                <c:pt idx="1305">
                  <c:v>-1.103032501564954</c:v>
                </c:pt>
                <c:pt idx="1306">
                  <c:v>-1.102298019069849</c:v>
                </c:pt>
                <c:pt idx="1307">
                  <c:v>-1.1022433870428472</c:v>
                </c:pt>
                <c:pt idx="1308">
                  <c:v>-1.102431435431626</c:v>
                </c:pt>
                <c:pt idx="1309">
                  <c:v>-1.1036133806947532</c:v>
                </c:pt>
                <c:pt idx="1310">
                  <c:v>-1.1064298471444789</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-1.1138752181721232</c:v>
                </c:pt>
                <c:pt idx="1320">
                  <c:v>-1.1149128140276061</c:v>
                </c:pt>
                <c:pt idx="1321">
                  <c:v>-1.1137011005233575</c:v>
                </c:pt>
                <c:pt idx="1322">
                  <c:v>-1.1145909366197781</c:v>
                </c:pt>
                <c:pt idx="1323">
                  <c:v>-1.1145072241137695</c:v>
                </c:pt>
                <c:pt idx="1324">
                  <c:v>-1.1147459771707582</c:v>
                </c:pt>
                <c:pt idx="1325">
                  <c:v>-1.1137578859571988</c:v>
                </c:pt>
                <c:pt idx="1326">
                  <c:v>-1.1141164756318205</c:v>
                </c:pt>
                <c:pt idx="1327">
                  <c:v>-1.1156590027080568</c:v>
                </c:pt>
                <c:pt idx="1328">
                  <c:v>-1.1154640150368058</c:v>
                </c:pt>
                <c:pt idx="1329">
                  <c:v>-1.1147435391726801</c:v>
                </c:pt>
                <c:pt idx="1330">
                  <c:v>-1.1152963291495013</c:v>
                </c:pt>
                <c:pt idx="1331">
                  <c:v>-1.1161420109188525</c:v>
                </c:pt>
                <c:pt idx="1332">
                  <c:v>-1.1171212466024198</c:v>
                </c:pt>
                <c:pt idx="1333">
                  <c:v>-1.1169286352678256</c:v>
                </c:pt>
                <c:pt idx="1334">
                  <c:v>-1.117212662044011</c:v>
                </c:pt>
                <c:pt idx="1335">
                  <c:v>-1.1161978666880721</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-1.1224571658799531</c:v>
                </c:pt>
                <c:pt idx="1346">
                  <c:v>-1.1220771417436493</c:v>
                </c:pt>
                <c:pt idx="1347">
                  <c:v>-1.1228629455212791</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-1.1200879155525065</c:v>
                </c:pt>
                <c:pt idx="1357">
                  <c:v>-1.1198507514631331</c:v>
                </c:pt>
                <c:pt idx="1358">
                  <c:v>-1.1197567367551073</c:v>
                </c:pt>
                <c:pt idx="1359">
                  <c:v>-1.1196419041996819</c:v>
                </c:pt>
                <c:pt idx="1360">
                  <c:v>-1.1209236129133848</c:v>
                </c:pt>
                <c:pt idx="1361">
                  <c:v>-1.1206149120788353</c:v>
                </c:pt>
                <c:pt idx="1362">
                  <c:v>-1.1213576002873253</c:v>
                </c:pt>
                <c:pt idx="1363">
                  <c:v>-1.1221776783336721</c:v>
                </c:pt>
                <c:pt idx="1364">
                  <c:v>-1.1215255470499248</c:v>
                </c:pt>
                <c:pt idx="1365">
                  <c:v>-1.121488687744344</c:v>
                </c:pt>
                <c:pt idx="1366">
                  <c:v>-1.1195872958886355</c:v>
                </c:pt>
                <c:pt idx="1367">
                  <c:v>-1.1190304172846877</c:v>
                </c:pt>
                <c:pt idx="1368">
                  <c:v>-1.1182832847100461</c:v>
                </c:pt>
                <c:pt idx="1369">
                  <c:v>-1.1178963402639934</c:v>
                </c:pt>
                <c:pt idx="1370">
                  <c:v>-1.116543768337664</c:v>
                </c:pt>
                <c:pt idx="1371">
                  <c:v>-1.1163408263419432</c:v>
                </c:pt>
                <c:pt idx="1372">
                  <c:v>-1.1173916224866358</c:v>
                </c:pt>
                <c:pt idx="1373">
                  <c:v>-1.1180832740038535</c:v>
                </c:pt>
                <c:pt idx="1374">
                  <c:v>-1.116437895662358</c:v>
                </c:pt>
                <c:pt idx="1375">
                  <c:v>-1.1160336622999694</c:v>
                </c:pt>
                <c:pt idx="1376">
                  <c:v>-1.1155998124784332</c:v>
                </c:pt>
                <c:pt idx="1377">
                  <c:v>-1.1173004299748481</c:v>
                </c:pt>
                <c:pt idx="1378">
                  <c:v>-1.1180752200724555</c:v>
                </c:pt>
                <c:pt idx="1379">
                  <c:v>-1.1194092698538327</c:v>
                </c:pt>
                <c:pt idx="1380">
                  <c:v>-1.1207426223867603</c:v>
                </c:pt>
                <c:pt idx="1381">
                  <c:v>-1.119904126545564</c:v>
                </c:pt>
                <c:pt idx="1382">
                  <c:v>-1.1203644623228968</c:v>
                </c:pt>
                <c:pt idx="1383">
                  <c:v>-1.121580776718446</c:v>
                </c:pt>
                <c:pt idx="1384">
                  <c:v>-1.1219861294729583</c:v>
                </c:pt>
                <c:pt idx="1385">
                  <c:v>-1.1234809638046821</c:v>
                </c:pt>
                <c:pt idx="1386">
                  <c:v>-1.1235220872352998</c:v>
                </c:pt>
                <c:pt idx="1387">
                  <c:v>-1.1245570885675444</c:v>
                </c:pt>
                <c:pt idx="1388">
                  <c:v>-1.1231992801628476</c:v>
                </c:pt>
                <c:pt idx="1389">
                  <c:v>-1.1242534629430061</c:v>
                </c:pt>
                <c:pt idx="1390">
                  <c:v>-1.1239675768375441</c:v>
                </c:pt>
                <c:pt idx="1391">
                  <c:v>-1.1232474235101244</c:v>
                </c:pt>
                <c:pt idx="1392">
                  <c:v>-1.1226072450574094</c:v>
                </c:pt>
                <c:pt idx="1393">
                  <c:v>-1.1222952761670797</c:v>
                </c:pt>
                <c:pt idx="1394">
                  <c:v>-1.1233321937468201</c:v>
                </c:pt>
                <c:pt idx="1395">
                  <c:v>-1.1239988581553018</c:v>
                </c:pt>
                <c:pt idx="1396">
                  <c:v>-1.1240112283868084</c:v>
                </c:pt>
                <c:pt idx="1397">
                  <c:v>-1.124349744894346</c:v>
                </c:pt>
                <c:pt idx="1398">
                  <c:v>-1.1249412392764668</c:v>
                </c:pt>
                <c:pt idx="1399">
                  <c:v>-1.124483701979458</c:v>
                </c:pt>
                <c:pt idx="1400">
                  <c:v>-1.1229811694553602</c:v>
                </c:pt>
                <c:pt idx="1401">
                  <c:v>-1.120350735539944</c:v>
                </c:pt>
                <c:pt idx="1402">
                  <c:v>-1.1163466272595599</c:v>
                </c:pt>
                <c:pt idx="1403">
                  <c:v>-1.1127753110700525</c:v>
                </c:pt>
                <c:pt idx="1404">
                  <c:v>-1.1098962630120162</c:v>
                </c:pt>
                <c:pt idx="1405">
                  <c:v>-1.107703127215018</c:v>
                </c:pt>
                <c:pt idx="1406">
                  <c:v>-1.1062375583466089</c:v>
                </c:pt>
                <c:pt idx="1407">
                  <c:v>-1.1049753251584491</c:v>
                </c:pt>
                <c:pt idx="1408">
                  <c:v>-1.1053942813730218</c:v>
                </c:pt>
                <c:pt idx="1409">
                  <c:v>-1.1053503310029953</c:v>
                </c:pt>
                <c:pt idx="1410">
                  <c:v>-1.1072391012382923</c:v>
                </c:pt>
                <c:pt idx="1411">
                  <c:v>-1.1101138661985217</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-1.1119163151749771</c:v>
                </c:pt>
                <c:pt idx="1423">
                  <c:v>-1.1057320152547299</c:v>
                </c:pt>
                <c:pt idx="1424">
                  <c:v>-1.106321142786584</c:v>
                </c:pt>
                <c:pt idx="1425">
                  <c:v>-1.1079571011588485</c:v>
                </c:pt>
                <c:pt idx="1426">
                  <c:v>-1.1088349512219224</c:v>
                </c:pt>
                <c:pt idx="1427">
                  <c:v>-1.1099400568568853</c:v>
                </c:pt>
                <c:pt idx="1428">
                  <c:v>-1.1116979009035242</c:v>
                </c:pt>
                <c:pt idx="1429">
                  <c:v>-1.1110303684918261</c:v>
                </c:pt>
                <c:pt idx="1430">
                  <c:v>-1.1105073989311904</c:v>
                </c:pt>
                <c:pt idx="1431">
                  <c:v>-1.1116044126892577</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-1.1058607927797062</c:v>
                </c:pt>
                <c:pt idx="1443">
                  <c:v>-1.1050692402595221</c:v>
                </c:pt>
                <c:pt idx="1444">
                  <c:v>-1.1051999577479394</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-1.1120555229680114</c:v>
                </c:pt>
                <c:pt idx="1453">
                  <c:v>-1.1108393271521186</c:v>
                </c:pt>
                <c:pt idx="1454">
                  <c:v>-1.1109499619871053</c:v>
                </c:pt>
                <c:pt idx="1455">
                  <c:v>-1.1113559123831607</c:v>
                </c:pt>
                <c:pt idx="1456">
                  <c:v>-1.1116345793580962</c:v>
                </c:pt>
                <c:pt idx="1457">
                  <c:v>-1.1156061541193618</c:v>
                </c:pt>
                <c:pt idx="1458">
                  <c:v>-1.116317053489098</c:v>
                </c:pt>
                <c:pt idx="1459">
                  <c:v>-1.1158587904844639</c:v>
                </c:pt>
                <c:pt idx="1460">
                  <c:v>-1.1151789732186341</c:v>
                </c:pt>
                <c:pt idx="1461">
                  <c:v>-1.1158411221131814</c:v>
                </c:pt>
                <c:pt idx="1462">
                  <c:v>-1.1160771193785632</c:v>
                </c:pt>
                <c:pt idx="1463">
                  <c:v>-1.1147482301845457</c:v>
                </c:pt>
                <c:pt idx="1464">
                  <c:v>-1.1148464378698009</c:v>
                </c:pt>
                <c:pt idx="1465">
                  <c:v>-1.1163530542778397</c:v>
                </c:pt>
                <c:pt idx="1466">
                  <c:v>-1.1158637992898666</c:v>
                </c:pt>
                <c:pt idx="1467">
                  <c:v>-1.1161968801052069</c:v>
                </c:pt>
                <c:pt idx="1468">
                  <c:v>-1.1153831010110928</c:v>
                </c:pt>
                <c:pt idx="1469">
                  <c:v>-1.1151997436341756</c:v>
                </c:pt>
                <c:pt idx="1470">
                  <c:v>-1.1150754816231521</c:v>
                </c:pt>
                <c:pt idx="1471">
                  <c:v>-1.1145328230936005</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31209600"/>
        <c:axId val="231223680"/>
        <c:extLst/>
      </c:lineChart>
      <c:catAx>
        <c:axId val="2312096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1223680"/>
        <c:crosses val="autoZero"/>
        <c:auto val="1"/>
        <c:lblAlgn val="ctr"/>
        <c:lblOffset val="100"/>
        <c:noMultiLvlLbl val="0"/>
      </c:catAx>
      <c:valAx>
        <c:axId val="231223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12096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4.3227745393281135E-2</c:v>
                </c:pt>
                <c:pt idx="1">
                  <c:v>4.3404058524529866E-2</c:v>
                </c:pt>
                <c:pt idx="2">
                  <c:v>4.3421745393118265E-2</c:v>
                </c:pt>
                <c:pt idx="3">
                  <c:v>4.3429105393243961E-2</c:v>
                </c:pt>
                <c:pt idx="4">
                  <c:v>4.3458305393315286E-2</c:v>
                </c:pt>
                <c:pt idx="5">
                  <c:v>4.3475745393294372E-2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4.4020673228303171E-2</c:v>
                </c:pt>
                <c:pt idx="14">
                  <c:v>4.4041225393215214E-2</c:v>
                </c:pt>
                <c:pt idx="15">
                  <c:v>4.4046765393261474E-2</c:v>
                </c:pt>
                <c:pt idx="16">
                  <c:v>4.4058345393068465E-2</c:v>
                </c:pt>
                <c:pt idx="17">
                  <c:v>4.4074133148498749E-2</c:v>
                </c:pt>
                <c:pt idx="18">
                  <c:v>4.4103795393453986E-2</c:v>
                </c:pt>
                <c:pt idx="19">
                  <c:v>4.4110392452196945E-2</c:v>
                </c:pt>
                <c:pt idx="20">
                  <c:v>4.4140543012289847E-2</c:v>
                </c:pt>
                <c:pt idx="21">
                  <c:v>4.4140545393275818E-2</c:v>
                </c:pt>
                <c:pt idx="22">
                  <c:v>4.415532115079672E-2</c:v>
                </c:pt>
                <c:pt idx="23">
                  <c:v>4.416924539346203E-2</c:v>
                </c:pt>
                <c:pt idx="24">
                  <c:v>4.4194785393173723E-2</c:v>
                </c:pt>
                <c:pt idx="25">
                  <c:v>4.4231585393376363E-2</c:v>
                </c:pt>
                <c:pt idx="26">
                  <c:v>4.4276245393248807E-2</c:v>
                </c:pt>
                <c:pt idx="27">
                  <c:v>4.4312694372735259E-2</c:v>
                </c:pt>
                <c:pt idx="28">
                  <c:v>4.4336848841552992E-2</c:v>
                </c:pt>
                <c:pt idx="29">
                  <c:v>4.4521922608396394E-2</c:v>
                </c:pt>
                <c:pt idx="30">
                  <c:v>4.4535045393416788E-2</c:v>
                </c:pt>
                <c:pt idx="31">
                  <c:v>4.4567605393197693E-2</c:v>
                </c:pt>
                <c:pt idx="32">
                  <c:v>4.4656165393263315E-2</c:v>
                </c:pt>
                <c:pt idx="33">
                  <c:v>4.4709595393285902E-2</c:v>
                </c:pt>
                <c:pt idx="34">
                  <c:v>4.4764405393252112E-2</c:v>
                </c:pt>
                <c:pt idx="35">
                  <c:v>4.4816645393382357E-2</c:v>
                </c:pt>
                <c:pt idx="36">
                  <c:v>4.4854045393122967E-2</c:v>
                </c:pt>
                <c:pt idx="37">
                  <c:v>4.4872796413699345E-2</c:v>
                </c:pt>
                <c:pt idx="38">
                  <c:v>4.4900105393381302E-2</c:v>
                </c:pt>
                <c:pt idx="39">
                  <c:v>4.4920945393130303E-2</c:v>
                </c:pt>
                <c:pt idx="40">
                  <c:v>4.4947985393164885E-2</c:v>
                </c:pt>
                <c:pt idx="41">
                  <c:v>4.4966270645702078E-2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4.5240045393342018E-2</c:v>
                </c:pt>
                <c:pt idx="50">
                  <c:v>4.527847539326036E-2</c:v>
                </c:pt>
                <c:pt idx="51">
                  <c:v>4.5316692761645218E-2</c:v>
                </c:pt>
                <c:pt idx="52">
                  <c:v>4.5439336302436593E-2</c:v>
                </c:pt>
                <c:pt idx="53">
                  <c:v>4.5454195393332945E-2</c:v>
                </c:pt>
                <c:pt idx="54">
                  <c:v>4.5472495393397587E-2</c:v>
                </c:pt>
                <c:pt idx="55">
                  <c:v>4.5483045393297047E-2</c:v>
                </c:pt>
                <c:pt idx="56">
                  <c:v>4.5492311049955131E-2</c:v>
                </c:pt>
                <c:pt idx="57">
                  <c:v>4.5508685393116421E-2</c:v>
                </c:pt>
                <c:pt idx="58">
                  <c:v>4.5517925393369303E-2</c:v>
                </c:pt>
                <c:pt idx="59">
                  <c:v>4.5515545393456487E-2</c:v>
                </c:pt>
                <c:pt idx="60">
                  <c:v>4.5527745393286495E-2</c:v>
                </c:pt>
                <c:pt idx="61">
                  <c:v>4.5576514623974156E-2</c:v>
                </c:pt>
                <c:pt idx="62">
                  <c:v>4.5594446424146992E-2</c:v>
                </c:pt>
                <c:pt idx="63">
                  <c:v>4.5636345393177069E-2</c:v>
                </c:pt>
                <c:pt idx="64">
                  <c:v>4.5669025393308957E-2</c:v>
                </c:pt>
                <c:pt idx="65">
                  <c:v>4.5701265393276472E-2</c:v>
                </c:pt>
                <c:pt idx="66">
                  <c:v>4.5723545393386175E-2</c:v>
                </c:pt>
                <c:pt idx="67">
                  <c:v>4.575676601170655E-2</c:v>
                </c:pt>
                <c:pt idx="68">
                  <c:v>4.5784275513781884E-2</c:v>
                </c:pt>
                <c:pt idx="69">
                  <c:v>4.5819161123503802E-2</c:v>
                </c:pt>
                <c:pt idx="70">
                  <c:v>4.5831745393400056E-2</c:v>
                </c:pt>
                <c:pt idx="71">
                  <c:v>4.5862385393192553E-2</c:v>
                </c:pt>
                <c:pt idx="72">
                  <c:v>4.5889837230134893E-2</c:v>
                </c:pt>
                <c:pt idx="73">
                  <c:v>4.5915695393290427E-2</c:v>
                </c:pt>
                <c:pt idx="74">
                  <c:v>4.5924925393222786E-2</c:v>
                </c:pt>
                <c:pt idx="75">
                  <c:v>4.594874539323246E-2</c:v>
                </c:pt>
                <c:pt idx="76">
                  <c:v>4.5956568922690719E-2</c:v>
                </c:pt>
                <c:pt idx="77">
                  <c:v>4.6064842167453345E-2</c:v>
                </c:pt>
                <c:pt idx="78">
                  <c:v>4.6079395393291971E-2</c:v>
                </c:pt>
                <c:pt idx="79">
                  <c:v>4.6097745393311115E-2</c:v>
                </c:pt>
                <c:pt idx="80">
                  <c:v>4.6101705393283406E-2</c:v>
                </c:pt>
                <c:pt idx="81">
                  <c:v>4.6098165393317445E-2</c:v>
                </c:pt>
                <c:pt idx="82">
                  <c:v>4.6134214780906312E-2</c:v>
                </c:pt>
                <c:pt idx="83">
                  <c:v>4.6157870393415096E-2</c:v>
                </c:pt>
                <c:pt idx="84">
                  <c:v>4.6201316822020985E-2</c:v>
                </c:pt>
                <c:pt idx="85">
                  <c:v>4.6219165393082837E-2</c:v>
                </c:pt>
                <c:pt idx="86">
                  <c:v>4.6248885393225588E-2</c:v>
                </c:pt>
                <c:pt idx="87">
                  <c:v>4.6280500495157501E-2</c:v>
                </c:pt>
                <c:pt idx="88">
                  <c:v>4.6316325393235103E-2</c:v>
                </c:pt>
                <c:pt idx="89">
                  <c:v>4.6345445393398993E-2</c:v>
                </c:pt>
                <c:pt idx="90">
                  <c:v>4.6348545393357012E-2</c:v>
                </c:pt>
                <c:pt idx="91">
                  <c:v>4.6338839143487583E-2</c:v>
                </c:pt>
                <c:pt idx="92">
                  <c:v>4.6349495393272357E-2</c:v>
                </c:pt>
                <c:pt idx="93">
                  <c:v>4.6370395393225287E-2</c:v>
                </c:pt>
                <c:pt idx="94">
                  <c:v>4.6390025393421408E-2</c:v>
                </c:pt>
                <c:pt idx="95">
                  <c:v>4.6405645393107847E-2</c:v>
                </c:pt>
                <c:pt idx="96">
                  <c:v>4.6427601063399486E-2</c:v>
                </c:pt>
                <c:pt idx="97">
                  <c:v>4.6432425393305804E-2</c:v>
                </c:pt>
                <c:pt idx="98">
                  <c:v>4.6441945393396938E-2</c:v>
                </c:pt>
                <c:pt idx="99">
                  <c:v>4.6452245393268747E-2</c:v>
                </c:pt>
                <c:pt idx="100">
                  <c:v>4.6464462565012347E-2</c:v>
                </c:pt>
                <c:pt idx="101">
                  <c:v>4.6481345393388433E-2</c:v>
                </c:pt>
                <c:pt idx="102">
                  <c:v>4.6507225393170856E-2</c:v>
                </c:pt>
                <c:pt idx="103">
                  <c:v>4.6533005393371261E-2</c:v>
                </c:pt>
                <c:pt idx="104">
                  <c:v>4.6553188692229151E-2</c:v>
                </c:pt>
                <c:pt idx="105">
                  <c:v>4.6561165393313765E-2</c:v>
                </c:pt>
                <c:pt idx="106">
                  <c:v>4.6592325393262947E-2</c:v>
                </c:pt>
                <c:pt idx="107">
                  <c:v>4.6624195393434265E-2</c:v>
                </c:pt>
                <c:pt idx="108">
                  <c:v>4.6664085393345552E-2</c:v>
                </c:pt>
                <c:pt idx="109">
                  <c:v>4.6683786209740723E-2</c:v>
                </c:pt>
                <c:pt idx="110">
                  <c:v>4.6699045393424295E-2</c:v>
                </c:pt>
                <c:pt idx="111">
                  <c:v>4.6709245393387257E-2</c:v>
                </c:pt>
                <c:pt idx="112">
                  <c:v>4.6707745393277357E-2</c:v>
                </c:pt>
                <c:pt idx="113">
                  <c:v>4.6747499239344903E-2</c:v>
                </c:pt>
                <c:pt idx="114">
                  <c:v>4.6761092332005316E-2</c:v>
                </c:pt>
                <c:pt idx="115">
                  <c:v>4.6787995393202712E-2</c:v>
                </c:pt>
                <c:pt idx="116">
                  <c:v>4.6809895393337776E-2</c:v>
                </c:pt>
                <c:pt idx="117">
                  <c:v>4.6813895393256692E-2</c:v>
                </c:pt>
                <c:pt idx="118">
                  <c:v>4.6822537059910151E-2</c:v>
                </c:pt>
                <c:pt idx="119">
                  <c:v>4.6835545393207646E-2</c:v>
                </c:pt>
                <c:pt idx="120">
                  <c:v>4.6842827746061792E-2</c:v>
                </c:pt>
                <c:pt idx="121">
                  <c:v>4.6930280604485106E-2</c:v>
                </c:pt>
                <c:pt idx="122">
                  <c:v>4.6938245393150051E-2</c:v>
                </c:pt>
                <c:pt idx="123">
                  <c:v>4.6939910341649294E-2</c:v>
                </c:pt>
                <c:pt idx="124">
                  <c:v>4.6941295393125387E-2</c:v>
                </c:pt>
                <c:pt idx="125">
                  <c:v>4.6944845393113444E-2</c:v>
                </c:pt>
                <c:pt idx="126">
                  <c:v>4.6963285393289297E-2</c:v>
                </c:pt>
                <c:pt idx="127">
                  <c:v>4.6961641226573703E-2</c:v>
                </c:pt>
                <c:pt idx="128">
                  <c:v>4.6977005393230777E-2</c:v>
                </c:pt>
                <c:pt idx="129">
                  <c:v>4.6978300948794065E-2</c:v>
                </c:pt>
                <c:pt idx="130">
                  <c:v>4.7044385393306264E-2</c:v>
                </c:pt>
                <c:pt idx="131">
                  <c:v>4.7063095393340956E-2</c:v>
                </c:pt>
                <c:pt idx="132">
                  <c:v>4.7080345393183606E-2</c:v>
                </c:pt>
                <c:pt idx="133">
                  <c:v>4.7095116527287907E-2</c:v>
                </c:pt>
                <c:pt idx="134">
                  <c:v>4.7105545393293355E-2</c:v>
                </c:pt>
                <c:pt idx="135">
                  <c:v>4.7122165393076877E-2</c:v>
                </c:pt>
                <c:pt idx="136">
                  <c:v>4.7123945393153066E-2</c:v>
                </c:pt>
                <c:pt idx="137">
                  <c:v>4.7128745393294362E-2</c:v>
                </c:pt>
                <c:pt idx="138">
                  <c:v>4.7164401131013473E-2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4.7397031107593308E-2</c:v>
                </c:pt>
                <c:pt idx="147">
                  <c:v>4.7405168073666445E-2</c:v>
                </c:pt>
                <c:pt idx="148">
                  <c:v>4.7415785393425884E-2</c:v>
                </c:pt>
                <c:pt idx="149">
                  <c:v>4.7427805393354443E-2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4.7562199001461768E-2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4.7861425393435408E-2</c:v>
                </c:pt>
                <c:pt idx="169">
                  <c:v>4.7873456733512412E-2</c:v>
                </c:pt>
                <c:pt idx="170">
                  <c:v>4.7883086302547992E-2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4.814149539326696E-2</c:v>
                </c:pt>
                <c:pt idx="180">
                  <c:v>4.8203045393250793E-2</c:v>
                </c:pt>
                <c:pt idx="181">
                  <c:v>4.8225495393268085E-2</c:v>
                </c:pt>
                <c:pt idx="182">
                  <c:v>4.8239307893226183E-2</c:v>
                </c:pt>
                <c:pt idx="183">
                  <c:v>4.8249145393341838E-2</c:v>
                </c:pt>
                <c:pt idx="184">
                  <c:v>4.8261295393359646E-2</c:v>
                </c:pt>
                <c:pt idx="185">
                  <c:v>4.8267245393233786E-2</c:v>
                </c:pt>
                <c:pt idx="186">
                  <c:v>4.8289219077417955E-2</c:v>
                </c:pt>
                <c:pt idx="187">
                  <c:v>4.8319473788424723E-2</c:v>
                </c:pt>
                <c:pt idx="188">
                  <c:v>4.8413029484095309E-2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4.8632290847877062E-2</c:v>
                </c:pt>
                <c:pt idx="198">
                  <c:v>4.8653703726500887E-2</c:v>
                </c:pt>
                <c:pt idx="199">
                  <c:v>4.8697795393437097E-2</c:v>
                </c:pt>
                <c:pt idx="200">
                  <c:v>4.8768765393290892E-2</c:v>
                </c:pt>
                <c:pt idx="201">
                  <c:v>4.8817375393298383E-2</c:v>
                </c:pt>
                <c:pt idx="202">
                  <c:v>4.8855922476647613E-2</c:v>
                </c:pt>
                <c:pt idx="203">
                  <c:v>4.8892915393082624E-2</c:v>
                </c:pt>
                <c:pt idx="204">
                  <c:v>4.8917427932792829E-2</c:v>
                </c:pt>
                <c:pt idx="205">
                  <c:v>4.8997895393384283E-2</c:v>
                </c:pt>
                <c:pt idx="206">
                  <c:v>4.9032903288107936E-2</c:v>
                </c:pt>
                <c:pt idx="207">
                  <c:v>4.9070325393444136E-2</c:v>
                </c:pt>
                <c:pt idx="208">
                  <c:v>4.9088945393251038E-2</c:v>
                </c:pt>
                <c:pt idx="209">
                  <c:v>4.9114265393328103E-2</c:v>
                </c:pt>
                <c:pt idx="210">
                  <c:v>4.9152467615485425E-2</c:v>
                </c:pt>
                <c:pt idx="211">
                  <c:v>4.9192385393126981E-2</c:v>
                </c:pt>
                <c:pt idx="212">
                  <c:v>4.9219085393346532E-2</c:v>
                </c:pt>
                <c:pt idx="213">
                  <c:v>4.9234745393306412E-2</c:v>
                </c:pt>
                <c:pt idx="214">
                  <c:v>4.9297031107698966E-2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4.9648105393089163E-2</c:v>
                </c:pt>
                <c:pt idx="228">
                  <c:v>4.9643665393233512E-2</c:v>
                </c:pt>
                <c:pt idx="229">
                  <c:v>4.9647531107552823E-2</c:v>
                </c:pt>
                <c:pt idx="230">
                  <c:v>4.970448223532755E-2</c:v>
                </c:pt>
                <c:pt idx="231">
                  <c:v>4.9712195393254902E-2</c:v>
                </c:pt>
                <c:pt idx="232">
                  <c:v>4.9742395393167292E-2</c:v>
                </c:pt>
                <c:pt idx="233">
                  <c:v>4.9763705393431397E-2</c:v>
                </c:pt>
                <c:pt idx="234">
                  <c:v>4.9775425393420412E-2</c:v>
                </c:pt>
                <c:pt idx="235">
                  <c:v>4.9790145393274088E-2</c:v>
                </c:pt>
                <c:pt idx="236">
                  <c:v>4.9810245393089772E-2</c:v>
                </c:pt>
                <c:pt idx="237">
                  <c:v>4.9818323170924834E-2</c:v>
                </c:pt>
                <c:pt idx="238">
                  <c:v>4.982441205996236E-2</c:v>
                </c:pt>
                <c:pt idx="239">
                  <c:v>4.989612774619457E-2</c:v>
                </c:pt>
                <c:pt idx="240">
                  <c:v>4.9935905393340384E-2</c:v>
                </c:pt>
                <c:pt idx="241">
                  <c:v>4.9968885393312283E-2</c:v>
                </c:pt>
                <c:pt idx="242">
                  <c:v>4.9986347543878734E-2</c:v>
                </c:pt>
                <c:pt idx="243">
                  <c:v>5.0013295393256434E-2</c:v>
                </c:pt>
                <c:pt idx="244">
                  <c:v>5.002544539325969E-2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5.027340195900383E-2</c:v>
                </c:pt>
                <c:pt idx="253">
                  <c:v>5.0311495393273814E-2</c:v>
                </c:pt>
                <c:pt idx="254">
                  <c:v>5.0324845393077883E-2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5.0596896908487697E-2</c:v>
                </c:pt>
                <c:pt idx="265">
                  <c:v>5.0604745393187045E-2</c:v>
                </c:pt>
                <c:pt idx="266">
                  <c:v>5.0613856504270416E-2</c:v>
                </c:pt>
                <c:pt idx="267">
                  <c:v>5.0617295393180939E-2</c:v>
                </c:pt>
                <c:pt idx="268">
                  <c:v>5.0656395393417597E-2</c:v>
                </c:pt>
                <c:pt idx="269">
                  <c:v>5.067480539332779E-2</c:v>
                </c:pt>
                <c:pt idx="270">
                  <c:v>5.0686215981599503E-2</c:v>
                </c:pt>
                <c:pt idx="271">
                  <c:v>5.0754650155255432E-2</c:v>
                </c:pt>
                <c:pt idx="272">
                  <c:v>5.0798425393239331E-2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5.1001745393278834E-2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5.1214745393309474E-2</c:v>
                </c:pt>
                <c:pt idx="292">
                  <c:v>5.1224895393147458E-2</c:v>
                </c:pt>
                <c:pt idx="293">
                  <c:v>5.1235640130258282E-2</c:v>
                </c:pt>
                <c:pt idx="294">
                  <c:v>5.1246656504488897E-2</c:v>
                </c:pt>
                <c:pt idx="295">
                  <c:v>5.1265401643178173E-2</c:v>
                </c:pt>
                <c:pt idx="296">
                  <c:v>5.1274166446020786E-2</c:v>
                </c:pt>
                <c:pt idx="297">
                  <c:v>5.125856539314088E-2</c:v>
                </c:pt>
                <c:pt idx="298">
                  <c:v>5.1267045393018407E-2</c:v>
                </c:pt>
                <c:pt idx="299">
                  <c:v>5.1263534866862422E-2</c:v>
                </c:pt>
                <c:pt idx="300">
                  <c:v>5.1253205393379513E-2</c:v>
                </c:pt>
                <c:pt idx="301">
                  <c:v>5.1252545393268054E-2</c:v>
                </c:pt>
                <c:pt idx="302">
                  <c:v>5.1259154484057302E-2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5.1412049741088692E-2</c:v>
                </c:pt>
                <c:pt idx="312">
                  <c:v>5.1487524805111408E-2</c:v>
                </c:pt>
                <c:pt idx="313">
                  <c:v>5.1484295393223092E-2</c:v>
                </c:pt>
                <c:pt idx="314">
                  <c:v>5.1482745393073515E-2</c:v>
                </c:pt>
                <c:pt idx="315">
                  <c:v>5.1483903287888232E-2</c:v>
                </c:pt>
                <c:pt idx="316">
                  <c:v>5.1481995393118062E-2</c:v>
                </c:pt>
                <c:pt idx="317">
                  <c:v>5.1479045393165133E-2</c:v>
                </c:pt>
                <c:pt idx="318">
                  <c:v>5.1470162975803653E-2</c:v>
                </c:pt>
                <c:pt idx="319">
                  <c:v>5.1461450656461322E-2</c:v>
                </c:pt>
                <c:pt idx="320">
                  <c:v>5.1459197448167515E-2</c:v>
                </c:pt>
                <c:pt idx="321">
                  <c:v>5.1467895393173535E-2</c:v>
                </c:pt>
                <c:pt idx="322">
                  <c:v>5.1477949474829643E-2</c:v>
                </c:pt>
                <c:pt idx="323">
                  <c:v>5.1457825393370626E-2</c:v>
                </c:pt>
                <c:pt idx="324">
                  <c:v>5.1460003457947427E-2</c:v>
                </c:pt>
                <c:pt idx="325">
                  <c:v>5.1464645393352271E-2</c:v>
                </c:pt>
                <c:pt idx="326">
                  <c:v>5.1470245393190277E-2</c:v>
                </c:pt>
                <c:pt idx="327">
                  <c:v>5.148156259755865E-2</c:v>
                </c:pt>
                <c:pt idx="328">
                  <c:v>5.1507031107576123E-2</c:v>
                </c:pt>
                <c:pt idx="329">
                  <c:v>5.1511158091656677E-2</c:v>
                </c:pt>
                <c:pt idx="330">
                  <c:v>5.1516695393232344E-2</c:v>
                </c:pt>
                <c:pt idx="331">
                  <c:v>5.1533261182797233E-2</c:v>
                </c:pt>
                <c:pt idx="332">
                  <c:v>5.1543585393247326E-2</c:v>
                </c:pt>
                <c:pt idx="333">
                  <c:v>5.1545705393266299E-2</c:v>
                </c:pt>
                <c:pt idx="334">
                  <c:v>5.1559745393418968E-2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5.1616787946315593E-2</c:v>
                </c:pt>
                <c:pt idx="345">
                  <c:v>5.1644526215255775E-2</c:v>
                </c:pt>
                <c:pt idx="346">
                  <c:v>5.1644645393380824E-2</c:v>
                </c:pt>
                <c:pt idx="347">
                  <c:v>5.1660145393398665E-2</c:v>
                </c:pt>
                <c:pt idx="348">
                  <c:v>5.1674250769636387E-2</c:v>
                </c:pt>
                <c:pt idx="349">
                  <c:v>5.1699245393152009E-2</c:v>
                </c:pt>
                <c:pt idx="350">
                  <c:v>5.1690245393132273E-2</c:v>
                </c:pt>
                <c:pt idx="351">
                  <c:v>5.1703832349844013E-2</c:v>
                </c:pt>
                <c:pt idx="352">
                  <c:v>5.170882066215654E-2</c:v>
                </c:pt>
                <c:pt idx="353">
                  <c:v>5.1669732572889759E-2</c:v>
                </c:pt>
                <c:pt idx="354">
                  <c:v>5.1671845393371794E-2</c:v>
                </c:pt>
                <c:pt idx="355">
                  <c:v>5.1683745393219675E-2</c:v>
                </c:pt>
                <c:pt idx="356">
                  <c:v>5.1699938941581584E-2</c:v>
                </c:pt>
                <c:pt idx="357">
                  <c:v>5.1709885393265043E-2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5.1728145393056361E-2</c:v>
                </c:pt>
                <c:pt idx="367">
                  <c:v>5.1710060000004894E-2</c:v>
                </c:pt>
                <c:pt idx="368">
                  <c:v>5.1689645393210408E-2</c:v>
                </c:pt>
                <c:pt idx="369">
                  <c:v>5.1699021988923843E-2</c:v>
                </c:pt>
                <c:pt idx="370">
                  <c:v>5.1703919306248868E-2</c:v>
                </c:pt>
                <c:pt idx="371">
                  <c:v>5.1718435048457065E-2</c:v>
                </c:pt>
                <c:pt idx="372">
                  <c:v>5.1711008551265536E-2</c:v>
                </c:pt>
                <c:pt idx="373">
                  <c:v>5.1716745393221734E-2</c:v>
                </c:pt>
                <c:pt idx="374">
                  <c:v>5.1716345393245433E-2</c:v>
                </c:pt>
                <c:pt idx="375">
                  <c:v>5.1726468797411954E-2</c:v>
                </c:pt>
                <c:pt idx="376">
                  <c:v>5.1733645393341104E-2</c:v>
                </c:pt>
                <c:pt idx="377">
                  <c:v>5.1758745393101435E-2</c:v>
                </c:pt>
                <c:pt idx="378">
                  <c:v>5.1777482235479511E-2</c:v>
                </c:pt>
                <c:pt idx="379">
                  <c:v>5.182836876994646E-2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5.1825694111215743E-2</c:v>
                </c:pt>
                <c:pt idx="388">
                  <c:v>5.1831105393361443E-2</c:v>
                </c:pt>
                <c:pt idx="389">
                  <c:v>5.1828755919643803E-2</c:v>
                </c:pt>
                <c:pt idx="390">
                  <c:v>5.1828805393270665E-2</c:v>
                </c:pt>
                <c:pt idx="391">
                  <c:v>5.182749007417442E-2</c:v>
                </c:pt>
                <c:pt idx="392">
                  <c:v>5.1826005393294849E-2</c:v>
                </c:pt>
                <c:pt idx="393">
                  <c:v>5.1827422812635957E-2</c:v>
                </c:pt>
                <c:pt idx="394">
                  <c:v>5.1827018120633304E-2</c:v>
                </c:pt>
                <c:pt idx="395">
                  <c:v>5.1837899239373562E-2</c:v>
                </c:pt>
                <c:pt idx="396">
                  <c:v>5.1845645393242878E-2</c:v>
                </c:pt>
                <c:pt idx="397">
                  <c:v>5.1863705393344624E-2</c:v>
                </c:pt>
                <c:pt idx="398">
                  <c:v>5.187126118259755E-2</c:v>
                </c:pt>
                <c:pt idx="399">
                  <c:v>5.1897445393166222E-2</c:v>
                </c:pt>
                <c:pt idx="400">
                  <c:v>5.1899401307224494E-2</c:v>
                </c:pt>
                <c:pt idx="401">
                  <c:v>5.1926145393309642E-2</c:v>
                </c:pt>
                <c:pt idx="402">
                  <c:v>5.1945602536306978E-2</c:v>
                </c:pt>
                <c:pt idx="403">
                  <c:v>5.1959253329840763E-2</c:v>
                </c:pt>
                <c:pt idx="404">
                  <c:v>5.2007745393268578E-2</c:v>
                </c:pt>
                <c:pt idx="405">
                  <c:v>5.2024445393470842E-2</c:v>
                </c:pt>
                <c:pt idx="406">
                  <c:v>5.2024235189406923E-2</c:v>
                </c:pt>
                <c:pt idx="407">
                  <c:v>5.2032985393253822E-2</c:v>
                </c:pt>
                <c:pt idx="408">
                  <c:v>5.203633125188406E-2</c:v>
                </c:pt>
                <c:pt idx="409">
                  <c:v>5.2055395393111333E-2</c:v>
                </c:pt>
                <c:pt idx="410">
                  <c:v>5.2061043265737794E-2</c:v>
                </c:pt>
                <c:pt idx="411">
                  <c:v>5.2078345393311958E-2</c:v>
                </c:pt>
                <c:pt idx="412">
                  <c:v>5.2089620393275034E-2</c:v>
                </c:pt>
                <c:pt idx="413">
                  <c:v>5.2117584102902126E-2</c:v>
                </c:pt>
                <c:pt idx="414">
                  <c:v>5.2110745393349589E-2</c:v>
                </c:pt>
                <c:pt idx="415">
                  <c:v>5.211374539327096E-2</c:v>
                </c:pt>
                <c:pt idx="416">
                  <c:v>5.2112125393350084E-2</c:v>
                </c:pt>
                <c:pt idx="417">
                  <c:v>5.2120617733706499E-2</c:v>
                </c:pt>
                <c:pt idx="418">
                  <c:v>5.2128045393132476E-2</c:v>
                </c:pt>
                <c:pt idx="419">
                  <c:v>5.2135808551298624E-2</c:v>
                </c:pt>
                <c:pt idx="420">
                  <c:v>5.2153553903778523E-2</c:v>
                </c:pt>
                <c:pt idx="421">
                  <c:v>5.2197655841013303E-2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5.2178545393402803E-2</c:v>
                </c:pt>
                <c:pt idx="434">
                  <c:v>5.2204167615613528E-2</c:v>
                </c:pt>
                <c:pt idx="435">
                  <c:v>5.2211195393411472E-2</c:v>
                </c:pt>
                <c:pt idx="436">
                  <c:v>5.2227458036867354E-2</c:v>
                </c:pt>
                <c:pt idx="437">
                  <c:v>5.2245657481307717E-2</c:v>
                </c:pt>
                <c:pt idx="438">
                  <c:v>5.2247745393302007E-2</c:v>
                </c:pt>
                <c:pt idx="439">
                  <c:v>5.2207432893368481E-2</c:v>
                </c:pt>
                <c:pt idx="440">
                  <c:v>5.2217337230033127E-2</c:v>
                </c:pt>
                <c:pt idx="441">
                  <c:v>5.2238445393285815E-2</c:v>
                </c:pt>
                <c:pt idx="442">
                  <c:v>5.2249613525191314E-2</c:v>
                </c:pt>
                <c:pt idx="443">
                  <c:v>5.2272045393266353E-2</c:v>
                </c:pt>
                <c:pt idx="444">
                  <c:v>5.2287745393400087E-2</c:v>
                </c:pt>
                <c:pt idx="445">
                  <c:v>5.2251541689642467E-2</c:v>
                </c:pt>
                <c:pt idx="446">
                  <c:v>5.2242851776227867E-2</c:v>
                </c:pt>
                <c:pt idx="447">
                  <c:v>5.2249645393459193E-2</c:v>
                </c:pt>
                <c:pt idx="448">
                  <c:v>5.2252958159286426E-2</c:v>
                </c:pt>
                <c:pt idx="449">
                  <c:v>5.2255270645872542E-2</c:v>
                </c:pt>
                <c:pt idx="450">
                  <c:v>5.2258145393281434E-2</c:v>
                </c:pt>
                <c:pt idx="451">
                  <c:v>5.2261785797313109E-2</c:v>
                </c:pt>
                <c:pt idx="452">
                  <c:v>5.2278245393367083E-2</c:v>
                </c:pt>
                <c:pt idx="453">
                  <c:v>5.2318598726628925E-2</c:v>
                </c:pt>
                <c:pt idx="454">
                  <c:v>5.233129641362684E-2</c:v>
                </c:pt>
                <c:pt idx="455">
                  <c:v>5.2341640129981326E-2</c:v>
                </c:pt>
                <c:pt idx="456">
                  <c:v>5.2352941045612222E-2</c:v>
                </c:pt>
                <c:pt idx="457">
                  <c:v>5.2364845393341873E-2</c:v>
                </c:pt>
                <c:pt idx="458">
                  <c:v>5.2382120393190366E-2</c:v>
                </c:pt>
                <c:pt idx="459">
                  <c:v>5.239729539330553E-2</c:v>
                </c:pt>
                <c:pt idx="460">
                  <c:v>5.2408957514430331E-2</c:v>
                </c:pt>
                <c:pt idx="461">
                  <c:v>5.2399995393273023E-2</c:v>
                </c:pt>
                <c:pt idx="462">
                  <c:v>5.2412388250459734E-2</c:v>
                </c:pt>
                <c:pt idx="463">
                  <c:v>5.2411595393110133E-2</c:v>
                </c:pt>
                <c:pt idx="464">
                  <c:v>5.2420326038429804E-2</c:v>
                </c:pt>
                <c:pt idx="465">
                  <c:v>5.2444165393353476E-2</c:v>
                </c:pt>
                <c:pt idx="466">
                  <c:v>5.2482149433629402E-2</c:v>
                </c:pt>
                <c:pt idx="467">
                  <c:v>5.2500648619073331E-2</c:v>
                </c:pt>
                <c:pt idx="468">
                  <c:v>5.2511295393344433E-2</c:v>
                </c:pt>
                <c:pt idx="469">
                  <c:v>5.2520327810725721E-2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5.264618983780181E-2</c:v>
                </c:pt>
                <c:pt idx="479">
                  <c:v>5.2647199938732583E-2</c:v>
                </c:pt>
                <c:pt idx="480">
                  <c:v>5.2667451275610344E-2</c:v>
                </c:pt>
                <c:pt idx="481">
                  <c:v>5.2673444318216432E-2</c:v>
                </c:pt>
                <c:pt idx="482">
                  <c:v>5.268194539331706E-2</c:v>
                </c:pt>
                <c:pt idx="483">
                  <c:v>5.2705032627130881E-2</c:v>
                </c:pt>
                <c:pt idx="484">
                  <c:v>5.2712945393281627E-2</c:v>
                </c:pt>
                <c:pt idx="485">
                  <c:v>5.2723852920252064E-2</c:v>
                </c:pt>
                <c:pt idx="486">
                  <c:v>5.2739064074586499E-2</c:v>
                </c:pt>
                <c:pt idx="487">
                  <c:v>5.2748784354335644E-2</c:v>
                </c:pt>
                <c:pt idx="488">
                  <c:v>5.2811921217568329E-2</c:v>
                </c:pt>
                <c:pt idx="489">
                  <c:v>5.2828545393325044E-2</c:v>
                </c:pt>
                <c:pt idx="490">
                  <c:v>5.2830625828150506E-2</c:v>
                </c:pt>
                <c:pt idx="491">
                  <c:v>5.282310253619471E-2</c:v>
                </c:pt>
                <c:pt idx="492">
                  <c:v>5.2841945393154663E-2</c:v>
                </c:pt>
                <c:pt idx="493">
                  <c:v>5.2855071480252036E-2</c:v>
                </c:pt>
                <c:pt idx="494">
                  <c:v>5.2862092331949544E-2</c:v>
                </c:pt>
                <c:pt idx="495">
                  <c:v>5.2865578726624562E-2</c:v>
                </c:pt>
                <c:pt idx="496">
                  <c:v>5.2909745393307617E-2</c:v>
                </c:pt>
                <c:pt idx="497">
                  <c:v>5.2916332349752813E-2</c:v>
                </c:pt>
                <c:pt idx="498">
                  <c:v>5.2927785393308113E-2</c:v>
                </c:pt>
                <c:pt idx="499">
                  <c:v>5.2947755597301693E-2</c:v>
                </c:pt>
                <c:pt idx="500">
                  <c:v>5.297885650421108E-2</c:v>
                </c:pt>
                <c:pt idx="501">
                  <c:v>5.3012966445919706E-2</c:v>
                </c:pt>
                <c:pt idx="502">
                  <c:v>5.3051766669866988E-2</c:v>
                </c:pt>
                <c:pt idx="503">
                  <c:v>5.3076722666176579E-2</c:v>
                </c:pt>
                <c:pt idx="504">
                  <c:v>5.3079283854813884E-2</c:v>
                </c:pt>
                <c:pt idx="505">
                  <c:v>5.3137745393300406E-2</c:v>
                </c:pt>
                <c:pt idx="506">
                  <c:v>5.3145969883047428E-2</c:v>
                </c:pt>
                <c:pt idx="507">
                  <c:v>5.3150445393285395E-2</c:v>
                </c:pt>
                <c:pt idx="508">
                  <c:v>5.3168663760800428E-2</c:v>
                </c:pt>
                <c:pt idx="509">
                  <c:v>5.3190511350763456E-2</c:v>
                </c:pt>
                <c:pt idx="510">
                  <c:v>5.3205037059797192E-2</c:v>
                </c:pt>
                <c:pt idx="511">
                  <c:v>5.321561056189239E-2</c:v>
                </c:pt>
                <c:pt idx="512">
                  <c:v>5.3240766226622327E-2</c:v>
                </c:pt>
                <c:pt idx="513">
                  <c:v>5.3267745393270616E-2</c:v>
                </c:pt>
                <c:pt idx="514">
                  <c:v>5.3294921863894812E-2</c:v>
                </c:pt>
                <c:pt idx="515">
                  <c:v>5.3318404967868237E-2</c:v>
                </c:pt>
                <c:pt idx="516">
                  <c:v>5.3364945393383323E-2</c:v>
                </c:pt>
                <c:pt idx="517">
                  <c:v>5.3380153556730724E-2</c:v>
                </c:pt>
                <c:pt idx="518">
                  <c:v>5.3396132490192393E-2</c:v>
                </c:pt>
                <c:pt idx="519">
                  <c:v>5.3417644383102932E-2</c:v>
                </c:pt>
                <c:pt idx="520">
                  <c:v>5.3441097041712814E-2</c:v>
                </c:pt>
                <c:pt idx="521">
                  <c:v>5.3459668470267667E-2</c:v>
                </c:pt>
                <c:pt idx="522">
                  <c:v>5.3527745393267739E-2</c:v>
                </c:pt>
                <c:pt idx="523">
                  <c:v>5.3551575180364241E-2</c:v>
                </c:pt>
                <c:pt idx="524">
                  <c:v>5.3597465823443907E-2</c:v>
                </c:pt>
                <c:pt idx="525">
                  <c:v>5.3642351453945032E-2</c:v>
                </c:pt>
                <c:pt idx="526">
                  <c:v>5.3669679459119393E-2</c:v>
                </c:pt>
                <c:pt idx="527">
                  <c:v>5.3699276005474417E-2</c:v>
                </c:pt>
                <c:pt idx="528">
                  <c:v>5.3719765595346324E-2</c:v>
                </c:pt>
                <c:pt idx="529">
                  <c:v>5.3736145393258966E-2</c:v>
                </c:pt>
                <c:pt idx="530">
                  <c:v>5.3752235189278984E-2</c:v>
                </c:pt>
                <c:pt idx="531">
                  <c:v>5.3802692761706891E-2</c:v>
                </c:pt>
                <c:pt idx="532">
                  <c:v>5.3816787946459645E-2</c:v>
                </c:pt>
                <c:pt idx="533">
                  <c:v>5.3837229929414039E-2</c:v>
                </c:pt>
                <c:pt idx="534">
                  <c:v>5.385590865860479E-2</c:v>
                </c:pt>
                <c:pt idx="535">
                  <c:v>5.3898734640611873E-2</c:v>
                </c:pt>
                <c:pt idx="536">
                  <c:v>5.3922684168739514E-2</c:v>
                </c:pt>
                <c:pt idx="537">
                  <c:v>5.3955806617722146E-2</c:v>
                </c:pt>
                <c:pt idx="538">
                  <c:v>5.3992082127933966E-2</c:v>
                </c:pt>
                <c:pt idx="539">
                  <c:v>5.401765280068125E-2</c:v>
                </c:pt>
                <c:pt idx="540">
                  <c:v>5.4117745393284622E-2</c:v>
                </c:pt>
                <c:pt idx="541">
                  <c:v>5.4144025881228734E-2</c:v>
                </c:pt>
                <c:pt idx="542">
                  <c:v>5.4185299741178104E-2</c:v>
                </c:pt>
                <c:pt idx="543">
                  <c:v>5.4241537059837808E-2</c:v>
                </c:pt>
                <c:pt idx="544">
                  <c:v>5.4298920651007311E-2</c:v>
                </c:pt>
                <c:pt idx="545">
                  <c:v>5.4345547591068966E-2</c:v>
                </c:pt>
                <c:pt idx="546">
                  <c:v>5.4372827025844284E-2</c:v>
                </c:pt>
                <c:pt idx="547">
                  <c:v>5.4400634282302622E-2</c:v>
                </c:pt>
                <c:pt idx="548">
                  <c:v>5.4414593877993585E-2</c:v>
                </c:pt>
                <c:pt idx="549">
                  <c:v>5.4437745393286732E-2</c:v>
                </c:pt>
                <c:pt idx="550">
                  <c:v>5.4510909572385913E-2</c:v>
                </c:pt>
                <c:pt idx="551">
                  <c:v>5.4554168073636333E-2</c:v>
                </c:pt>
                <c:pt idx="552">
                  <c:v>5.4612370393471124E-2</c:v>
                </c:pt>
                <c:pt idx="553">
                  <c:v>5.4642051515557462E-2</c:v>
                </c:pt>
                <c:pt idx="554">
                  <c:v>5.4672678726547033E-2</c:v>
                </c:pt>
                <c:pt idx="555">
                  <c:v>5.4698724559927039E-2</c:v>
                </c:pt>
                <c:pt idx="556">
                  <c:v>5.471474539332645E-2</c:v>
                </c:pt>
                <c:pt idx="557">
                  <c:v>5.4768534867008847E-2</c:v>
                </c:pt>
                <c:pt idx="558">
                  <c:v>5.4794724116789144E-2</c:v>
                </c:pt>
                <c:pt idx="559">
                  <c:v>5.4826018120621885E-2</c:v>
                </c:pt>
                <c:pt idx="560">
                  <c:v>5.4844456733448524E-2</c:v>
                </c:pt>
                <c:pt idx="561">
                  <c:v>5.4871958876503882E-2</c:v>
                </c:pt>
                <c:pt idx="562">
                  <c:v>5.4895704576978344E-2</c:v>
                </c:pt>
                <c:pt idx="563">
                  <c:v>5.4928873052674021E-2</c:v>
                </c:pt>
                <c:pt idx="564">
                  <c:v>5.4965832349765313E-2</c:v>
                </c:pt>
                <c:pt idx="565">
                  <c:v>5.5052566821814392E-2</c:v>
                </c:pt>
                <c:pt idx="566">
                  <c:v>5.5064228909728466E-2</c:v>
                </c:pt>
                <c:pt idx="567">
                  <c:v>5.5075724985044892E-2</c:v>
                </c:pt>
                <c:pt idx="568">
                  <c:v>5.5101516226542913E-2</c:v>
                </c:pt>
                <c:pt idx="569">
                  <c:v>5.5109276005481433E-2</c:v>
                </c:pt>
                <c:pt idx="570">
                  <c:v>5.5115256031498923E-2</c:v>
                </c:pt>
                <c:pt idx="571">
                  <c:v>5.5122480087234832E-2</c:v>
                </c:pt>
                <c:pt idx="572">
                  <c:v>5.5128099560022292E-2</c:v>
                </c:pt>
                <c:pt idx="573">
                  <c:v>5.5150154484280706E-2</c:v>
                </c:pt>
                <c:pt idx="574">
                  <c:v>5.5227745393295793E-2</c:v>
                </c:pt>
                <c:pt idx="575">
                  <c:v>5.5240897567301772E-2</c:v>
                </c:pt>
                <c:pt idx="576">
                  <c:v>5.5269786209620982E-2</c:v>
                </c:pt>
                <c:pt idx="577">
                  <c:v>5.5309446424175283E-2</c:v>
                </c:pt>
                <c:pt idx="578">
                  <c:v>5.534185997667862E-2</c:v>
                </c:pt>
                <c:pt idx="579">
                  <c:v>5.5373250769662263E-2</c:v>
                </c:pt>
                <c:pt idx="580">
                  <c:v>5.5404969883014132E-2</c:v>
                </c:pt>
                <c:pt idx="581">
                  <c:v>5.5435934867048987E-2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5.578629539319039E-2</c:v>
                </c:pt>
                <c:pt idx="597">
                  <c:v>5.5820065393419327E-2</c:v>
                </c:pt>
                <c:pt idx="598">
                  <c:v>5.5853684168823907E-2</c:v>
                </c:pt>
                <c:pt idx="599">
                  <c:v>5.5896925393255983E-2</c:v>
                </c:pt>
                <c:pt idx="600">
                  <c:v>5.5899419811808751E-2</c:v>
                </c:pt>
                <c:pt idx="601">
                  <c:v>5.5919324340735099E-2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5.6149165393435278E-2</c:v>
                </c:pt>
                <c:pt idx="613">
                  <c:v>5.6189625393301412E-2</c:v>
                </c:pt>
                <c:pt idx="614">
                  <c:v>5.622239539319196E-2</c:v>
                </c:pt>
                <c:pt idx="615">
                  <c:v>5.6257125393258778E-2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5.6446125393179489E-2</c:v>
                </c:pt>
                <c:pt idx="624">
                  <c:v>5.6467345393258456E-2</c:v>
                </c:pt>
                <c:pt idx="625">
                  <c:v>5.6470525393137905E-2</c:v>
                </c:pt>
                <c:pt idx="626">
                  <c:v>5.6467745393334212E-2</c:v>
                </c:pt>
                <c:pt idx="627">
                  <c:v>5.6517745393278966E-2</c:v>
                </c:pt>
                <c:pt idx="628">
                  <c:v>5.6529145393341078E-2</c:v>
                </c:pt>
                <c:pt idx="629">
                  <c:v>5.65574773519587E-2</c:v>
                </c:pt>
                <c:pt idx="630">
                  <c:v>5.6583845393191695E-2</c:v>
                </c:pt>
                <c:pt idx="631">
                  <c:v>5.6604665393408027E-2</c:v>
                </c:pt>
                <c:pt idx="632">
                  <c:v>5.6632795393426333E-2</c:v>
                </c:pt>
                <c:pt idx="633">
                  <c:v>5.6660445393077845E-2</c:v>
                </c:pt>
                <c:pt idx="634">
                  <c:v>5.6681228539375156E-2</c:v>
                </c:pt>
                <c:pt idx="635">
                  <c:v>5.6697582128023803E-2</c:v>
                </c:pt>
                <c:pt idx="636">
                  <c:v>5.6733612059915284E-2</c:v>
                </c:pt>
                <c:pt idx="637">
                  <c:v>5.6748225393278062E-2</c:v>
                </c:pt>
                <c:pt idx="638">
                  <c:v>5.6768225393327064E-2</c:v>
                </c:pt>
                <c:pt idx="639">
                  <c:v>5.6793395393299313E-2</c:v>
                </c:pt>
                <c:pt idx="640">
                  <c:v>5.6798145393202049E-2</c:v>
                </c:pt>
                <c:pt idx="641">
                  <c:v>5.6820272275061263E-2</c:v>
                </c:pt>
                <c:pt idx="642">
                  <c:v>5.6827645393369056E-2</c:v>
                </c:pt>
                <c:pt idx="643">
                  <c:v>5.68514653932084E-2</c:v>
                </c:pt>
                <c:pt idx="644">
                  <c:v>5.6861459679041104E-2</c:v>
                </c:pt>
                <c:pt idx="645">
                  <c:v>5.6953607462290293E-2</c:v>
                </c:pt>
                <c:pt idx="646">
                  <c:v>5.6977195393244466E-2</c:v>
                </c:pt>
                <c:pt idx="647">
                  <c:v>5.7007261876705843E-2</c:v>
                </c:pt>
                <c:pt idx="648">
                  <c:v>5.7027945393230084E-2</c:v>
                </c:pt>
                <c:pt idx="649">
                  <c:v>5.7055265393401562E-2</c:v>
                </c:pt>
                <c:pt idx="650">
                  <c:v>5.7096845393246574E-2</c:v>
                </c:pt>
                <c:pt idx="651">
                  <c:v>5.7124665393359857E-2</c:v>
                </c:pt>
                <c:pt idx="652">
                  <c:v>5.7157105393173396E-2</c:v>
                </c:pt>
                <c:pt idx="653">
                  <c:v>5.7186113209226778E-2</c:v>
                </c:pt>
                <c:pt idx="654">
                  <c:v>5.72754918721331E-2</c:v>
                </c:pt>
                <c:pt idx="655">
                  <c:v>5.7296725393300114E-2</c:v>
                </c:pt>
                <c:pt idx="656">
                  <c:v>5.7311405393278413E-2</c:v>
                </c:pt>
                <c:pt idx="657">
                  <c:v>5.7341485393308793E-2</c:v>
                </c:pt>
                <c:pt idx="658">
                  <c:v>5.7358904484189573E-2</c:v>
                </c:pt>
                <c:pt idx="659">
                  <c:v>5.7381045393043464E-2</c:v>
                </c:pt>
                <c:pt idx="660">
                  <c:v>5.7401095393444734E-2</c:v>
                </c:pt>
                <c:pt idx="661">
                  <c:v>5.7418484523651808E-2</c:v>
                </c:pt>
                <c:pt idx="662">
                  <c:v>5.7468459678986512E-2</c:v>
                </c:pt>
                <c:pt idx="663">
                  <c:v>5.749680033839883E-2</c:v>
                </c:pt>
                <c:pt idx="664">
                  <c:v>5.7518445393156981E-2</c:v>
                </c:pt>
                <c:pt idx="665">
                  <c:v>5.7550045393227806E-2</c:v>
                </c:pt>
                <c:pt idx="666">
                  <c:v>5.7570645393241193E-2</c:v>
                </c:pt>
                <c:pt idx="667">
                  <c:v>5.7591325393261172E-2</c:v>
                </c:pt>
                <c:pt idx="668">
                  <c:v>5.7618745393369773E-2</c:v>
                </c:pt>
                <c:pt idx="669">
                  <c:v>5.7633650154983396E-2</c:v>
                </c:pt>
                <c:pt idx="670">
                  <c:v>5.763885650439704E-2</c:v>
                </c:pt>
                <c:pt idx="671">
                  <c:v>5.7664673964666367E-2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5.7788625393286101E-2</c:v>
                </c:pt>
                <c:pt idx="683">
                  <c:v>5.7806265393111414E-2</c:v>
                </c:pt>
                <c:pt idx="684">
                  <c:v>5.7827095393292893E-2</c:v>
                </c:pt>
                <c:pt idx="685">
                  <c:v>5.7849990291259701E-2</c:v>
                </c:pt>
                <c:pt idx="686">
                  <c:v>5.7897745393219693E-2</c:v>
                </c:pt>
                <c:pt idx="687">
                  <c:v>5.7903138651695954E-2</c:v>
                </c:pt>
                <c:pt idx="688">
                  <c:v>5.7922545393154133E-2</c:v>
                </c:pt>
                <c:pt idx="689">
                  <c:v>5.7949225393358006E-2</c:v>
                </c:pt>
                <c:pt idx="690">
                  <c:v>5.7969145393357645E-2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5.8262204852766987E-2</c:v>
                </c:pt>
                <c:pt idx="704">
                  <c:v>5.8299173964655865E-2</c:v>
                </c:pt>
                <c:pt idx="705">
                  <c:v>5.8287545393170478E-2</c:v>
                </c:pt>
                <c:pt idx="706">
                  <c:v>5.8284145393145047E-2</c:v>
                </c:pt>
                <c:pt idx="707">
                  <c:v>5.8282145393249607E-2</c:v>
                </c:pt>
                <c:pt idx="708">
                  <c:v>5.8302970112336747E-2</c:v>
                </c:pt>
                <c:pt idx="709">
                  <c:v>5.8334465393173232E-2</c:v>
                </c:pt>
                <c:pt idx="710">
                  <c:v>5.8335045393249629E-2</c:v>
                </c:pt>
                <c:pt idx="711">
                  <c:v>5.8326070393349104E-2</c:v>
                </c:pt>
                <c:pt idx="712">
                  <c:v>5.8396730900668312E-2</c:v>
                </c:pt>
                <c:pt idx="713">
                  <c:v>5.8413000495349414E-2</c:v>
                </c:pt>
                <c:pt idx="714">
                  <c:v>5.8424395393132052E-2</c:v>
                </c:pt>
                <c:pt idx="715">
                  <c:v>5.8445045393327059E-2</c:v>
                </c:pt>
                <c:pt idx="716">
                  <c:v>5.8460125393196463E-2</c:v>
                </c:pt>
                <c:pt idx="717">
                  <c:v>5.8469045393096053E-2</c:v>
                </c:pt>
                <c:pt idx="718">
                  <c:v>5.8485018120506993E-2</c:v>
                </c:pt>
                <c:pt idx="719">
                  <c:v>5.8491234755067033E-2</c:v>
                </c:pt>
                <c:pt idx="720">
                  <c:v>5.8547745393298066E-2</c:v>
                </c:pt>
                <c:pt idx="721">
                  <c:v>5.8566010699507863E-2</c:v>
                </c:pt>
                <c:pt idx="722">
                  <c:v>5.8564695393244014E-2</c:v>
                </c:pt>
                <c:pt idx="723">
                  <c:v>5.8575995393439877E-2</c:v>
                </c:pt>
                <c:pt idx="724">
                  <c:v>5.8587539207834993E-2</c:v>
                </c:pt>
                <c:pt idx="725">
                  <c:v>5.8596095393255623E-2</c:v>
                </c:pt>
                <c:pt idx="726">
                  <c:v>5.8605745393194186E-2</c:v>
                </c:pt>
                <c:pt idx="727">
                  <c:v>5.8614405393399238E-2</c:v>
                </c:pt>
                <c:pt idx="728">
                  <c:v>5.8624342408165678E-2</c:v>
                </c:pt>
                <c:pt idx="729">
                  <c:v>5.8748067973809284E-2</c:v>
                </c:pt>
                <c:pt idx="730">
                  <c:v>5.87827853933761E-2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5.8950654484121484E-2</c:v>
                </c:pt>
                <c:pt idx="740">
                  <c:v>5.8954145393300794E-2</c:v>
                </c:pt>
                <c:pt idx="741">
                  <c:v>5.9007432893310036E-2</c:v>
                </c:pt>
                <c:pt idx="742">
                  <c:v>5.9007745393131514E-2</c:v>
                </c:pt>
                <c:pt idx="743">
                  <c:v>5.9016645393342171E-2</c:v>
                </c:pt>
                <c:pt idx="744">
                  <c:v>5.9038695393141598E-2</c:v>
                </c:pt>
                <c:pt idx="745">
                  <c:v>5.9060856504345421E-2</c:v>
                </c:pt>
                <c:pt idx="746">
                  <c:v>5.9077965393200323E-2</c:v>
                </c:pt>
                <c:pt idx="747">
                  <c:v>5.9102545393216133E-2</c:v>
                </c:pt>
                <c:pt idx="748">
                  <c:v>5.9111425393311511E-2</c:v>
                </c:pt>
                <c:pt idx="749">
                  <c:v>5.9117745393280074E-2</c:v>
                </c:pt>
                <c:pt idx="750">
                  <c:v>5.9188771034328826E-2</c:v>
                </c:pt>
                <c:pt idx="751">
                  <c:v>5.9198596457051327E-2</c:v>
                </c:pt>
                <c:pt idx="752">
                  <c:v>5.9231165393242691E-2</c:v>
                </c:pt>
                <c:pt idx="753">
                  <c:v>5.9256645393105614E-2</c:v>
                </c:pt>
                <c:pt idx="754">
                  <c:v>5.9270345393215865E-2</c:v>
                </c:pt>
                <c:pt idx="755">
                  <c:v>5.9280599051760433E-2</c:v>
                </c:pt>
                <c:pt idx="756">
                  <c:v>5.9312895393162583E-2</c:v>
                </c:pt>
                <c:pt idx="757">
                  <c:v>5.9324888250458313E-2</c:v>
                </c:pt>
                <c:pt idx="758">
                  <c:v>5.9355162059887334E-2</c:v>
                </c:pt>
                <c:pt idx="759">
                  <c:v>5.9362105393219719E-2</c:v>
                </c:pt>
                <c:pt idx="760">
                  <c:v>5.9353245393282364E-2</c:v>
                </c:pt>
                <c:pt idx="761">
                  <c:v>5.9373582128003588E-2</c:v>
                </c:pt>
                <c:pt idx="762">
                  <c:v>5.9395745393160837E-2</c:v>
                </c:pt>
                <c:pt idx="763">
                  <c:v>5.9398665393160903E-2</c:v>
                </c:pt>
                <c:pt idx="764">
                  <c:v>5.9401625393320584E-2</c:v>
                </c:pt>
                <c:pt idx="765">
                  <c:v>5.9401745393373062E-2</c:v>
                </c:pt>
                <c:pt idx="766">
                  <c:v>5.9401745393259375E-2</c:v>
                </c:pt>
                <c:pt idx="767">
                  <c:v>5.9409645393330393E-2</c:v>
                </c:pt>
                <c:pt idx="768">
                  <c:v>5.9434445393335984E-2</c:v>
                </c:pt>
                <c:pt idx="769">
                  <c:v>5.9462695393179513E-2</c:v>
                </c:pt>
                <c:pt idx="770">
                  <c:v>5.9470798024847366E-2</c:v>
                </c:pt>
                <c:pt idx="771">
                  <c:v>5.9479810610824302E-2</c:v>
                </c:pt>
                <c:pt idx="772">
                  <c:v>5.9495525393387538E-2</c:v>
                </c:pt>
                <c:pt idx="773">
                  <c:v>5.9519025393285574E-2</c:v>
                </c:pt>
                <c:pt idx="774">
                  <c:v>5.9523745393192905E-2</c:v>
                </c:pt>
                <c:pt idx="775">
                  <c:v>5.9529955919586583E-2</c:v>
                </c:pt>
                <c:pt idx="776">
                  <c:v>5.9495459678956322E-2</c:v>
                </c:pt>
                <c:pt idx="777">
                  <c:v>5.9495265393408769E-2</c:v>
                </c:pt>
                <c:pt idx="778">
                  <c:v>5.9485605393419412E-2</c:v>
                </c:pt>
                <c:pt idx="779">
                  <c:v>5.946664539312975E-2</c:v>
                </c:pt>
                <c:pt idx="780">
                  <c:v>5.9451769783478881E-2</c:v>
                </c:pt>
                <c:pt idx="781">
                  <c:v>5.9456995393304735E-2</c:v>
                </c:pt>
                <c:pt idx="782">
                  <c:v>5.9462295393217506E-2</c:v>
                </c:pt>
                <c:pt idx="783">
                  <c:v>5.9458745393300212E-2</c:v>
                </c:pt>
                <c:pt idx="784">
                  <c:v>5.9462157157938351E-2</c:v>
                </c:pt>
                <c:pt idx="785">
                  <c:v>5.9466295393136442E-2</c:v>
                </c:pt>
                <c:pt idx="786">
                  <c:v>5.9478624514383842E-2</c:v>
                </c:pt>
                <c:pt idx="787">
                  <c:v>5.9480445393433085E-2</c:v>
                </c:pt>
                <c:pt idx="788">
                  <c:v>5.9476045393367372E-2</c:v>
                </c:pt>
                <c:pt idx="789">
                  <c:v>5.9486405393414592E-2</c:v>
                </c:pt>
                <c:pt idx="790">
                  <c:v>5.9499021989012323E-2</c:v>
                </c:pt>
                <c:pt idx="791">
                  <c:v>5.9497545393270464E-2</c:v>
                </c:pt>
                <c:pt idx="792">
                  <c:v>5.9506065393264862E-2</c:v>
                </c:pt>
                <c:pt idx="793">
                  <c:v>5.9513405393147527E-2</c:v>
                </c:pt>
                <c:pt idx="794">
                  <c:v>5.9506645393184954E-2</c:v>
                </c:pt>
                <c:pt idx="795">
                  <c:v>5.9515745393440511E-2</c:v>
                </c:pt>
                <c:pt idx="796">
                  <c:v>5.9509786209517385E-2</c:v>
                </c:pt>
                <c:pt idx="797">
                  <c:v>5.9496185393271742E-2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5.9496316821779006E-2</c:v>
                </c:pt>
                <c:pt idx="806">
                  <c:v>5.9517245393436835E-2</c:v>
                </c:pt>
                <c:pt idx="807">
                  <c:v>5.9522385393265154E-2</c:v>
                </c:pt>
                <c:pt idx="808">
                  <c:v>5.952774539333916E-2</c:v>
                </c:pt>
                <c:pt idx="809">
                  <c:v>5.9520514624026202E-2</c:v>
                </c:pt>
                <c:pt idx="810">
                  <c:v>5.951228147577594E-2</c:v>
                </c:pt>
                <c:pt idx="811">
                  <c:v>5.9499845393276019E-2</c:v>
                </c:pt>
                <c:pt idx="812">
                  <c:v>5.9513745393417139E-2</c:v>
                </c:pt>
                <c:pt idx="813">
                  <c:v>5.9493785393371579E-2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5.9498182174806499E-2</c:v>
                </c:pt>
                <c:pt idx="824">
                  <c:v>5.9515465393289453E-2</c:v>
                </c:pt>
                <c:pt idx="825">
                  <c:v>5.9525065393259399E-2</c:v>
                </c:pt>
                <c:pt idx="826">
                  <c:v>5.9534276005450734E-2</c:v>
                </c:pt>
                <c:pt idx="827">
                  <c:v>5.958774539328715E-2</c:v>
                </c:pt>
                <c:pt idx="828">
                  <c:v>5.9591495393391494E-2</c:v>
                </c:pt>
                <c:pt idx="829">
                  <c:v>5.9605245393100859E-2</c:v>
                </c:pt>
                <c:pt idx="830">
                  <c:v>5.9629645393286496E-2</c:v>
                </c:pt>
                <c:pt idx="831">
                  <c:v>5.9650034282327735E-2</c:v>
                </c:pt>
                <c:pt idx="832">
                  <c:v>5.9657745393508321E-2</c:v>
                </c:pt>
                <c:pt idx="833">
                  <c:v>5.9664645393340314E-2</c:v>
                </c:pt>
                <c:pt idx="834">
                  <c:v>5.9682745393104142E-2</c:v>
                </c:pt>
                <c:pt idx="835">
                  <c:v>5.9679372059918023E-2</c:v>
                </c:pt>
                <c:pt idx="836">
                  <c:v>5.9666888250561184E-2</c:v>
                </c:pt>
                <c:pt idx="837">
                  <c:v>5.964935364065127E-2</c:v>
                </c:pt>
                <c:pt idx="838">
                  <c:v>5.9649785393133925E-2</c:v>
                </c:pt>
                <c:pt idx="839">
                  <c:v>5.9654302094386935E-2</c:v>
                </c:pt>
                <c:pt idx="840">
                  <c:v>5.9662645393402172E-2</c:v>
                </c:pt>
                <c:pt idx="841">
                  <c:v>5.9662945393540771E-2</c:v>
                </c:pt>
                <c:pt idx="842">
                  <c:v>5.9679245393269187E-2</c:v>
                </c:pt>
                <c:pt idx="843">
                  <c:v>5.9685188692185386E-2</c:v>
                </c:pt>
                <c:pt idx="844">
                  <c:v>5.9696602536135575E-2</c:v>
                </c:pt>
                <c:pt idx="845">
                  <c:v>5.9727100231867794E-2</c:v>
                </c:pt>
                <c:pt idx="846">
                  <c:v>5.9750745393202472E-2</c:v>
                </c:pt>
                <c:pt idx="847">
                  <c:v>5.9776745393364195E-2</c:v>
                </c:pt>
                <c:pt idx="848">
                  <c:v>5.9786456733377374E-2</c:v>
                </c:pt>
                <c:pt idx="849">
                  <c:v>5.9784745393315582E-2</c:v>
                </c:pt>
                <c:pt idx="850">
                  <c:v>5.9784595393168244E-2</c:v>
                </c:pt>
                <c:pt idx="851">
                  <c:v>5.9785157157932804E-2</c:v>
                </c:pt>
                <c:pt idx="852">
                  <c:v>5.9792995393195464E-2</c:v>
                </c:pt>
                <c:pt idx="853">
                  <c:v>5.9827745393278071E-2</c:v>
                </c:pt>
                <c:pt idx="854">
                  <c:v>5.9827045393134881E-2</c:v>
                </c:pt>
                <c:pt idx="855">
                  <c:v>5.9846185393269025E-2</c:v>
                </c:pt>
                <c:pt idx="856">
                  <c:v>5.9851807248890103E-2</c:v>
                </c:pt>
                <c:pt idx="857">
                  <c:v>5.9851745393245892E-2</c:v>
                </c:pt>
                <c:pt idx="858">
                  <c:v>5.9854605393312013E-2</c:v>
                </c:pt>
                <c:pt idx="859">
                  <c:v>5.9871453258566104E-2</c:v>
                </c:pt>
                <c:pt idx="860">
                  <c:v>5.988014335255798E-2</c:v>
                </c:pt>
                <c:pt idx="861">
                  <c:v>5.9893421068906889E-2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5.9986482235345508E-2</c:v>
                </c:pt>
                <c:pt idx="871">
                  <c:v>5.9987745393257796E-2</c:v>
                </c:pt>
                <c:pt idx="872">
                  <c:v>5.9986848841632079E-2</c:v>
                </c:pt>
                <c:pt idx="873">
                  <c:v>5.9984205393320174E-2</c:v>
                </c:pt>
                <c:pt idx="874">
                  <c:v>5.9981185393240821E-2</c:v>
                </c:pt>
                <c:pt idx="875">
                  <c:v>5.9979629114252482E-2</c:v>
                </c:pt>
                <c:pt idx="876">
                  <c:v>5.9978225393180692E-2</c:v>
                </c:pt>
                <c:pt idx="877">
                  <c:v>5.9968345393187406E-2</c:v>
                </c:pt>
                <c:pt idx="878">
                  <c:v>5.9951520903680992E-2</c:v>
                </c:pt>
                <c:pt idx="879">
                  <c:v>5.993852700245849E-2</c:v>
                </c:pt>
                <c:pt idx="880">
                  <c:v>5.9917745393278224E-2</c:v>
                </c:pt>
                <c:pt idx="881">
                  <c:v>5.9858684787144609E-2</c:v>
                </c:pt>
                <c:pt idx="882">
                  <c:v>5.9852945393245816E-2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5.9922295393292385E-2</c:v>
                </c:pt>
                <c:pt idx="893">
                  <c:v>5.9928545393304847E-2</c:v>
                </c:pt>
                <c:pt idx="894">
                  <c:v>5.9921600814988221E-2</c:v>
                </c:pt>
                <c:pt idx="895">
                  <c:v>5.9917745393278224E-2</c:v>
                </c:pt>
                <c:pt idx="896">
                  <c:v>5.9917745393278224E-2</c:v>
                </c:pt>
                <c:pt idx="897">
                  <c:v>5.9908157764354417E-2</c:v>
                </c:pt>
                <c:pt idx="898">
                  <c:v>5.9862724559877935E-2</c:v>
                </c:pt>
                <c:pt idx="899">
                  <c:v>5.9844957514641917E-2</c:v>
                </c:pt>
                <c:pt idx="900">
                  <c:v>5.9846445393375802E-2</c:v>
                </c:pt>
                <c:pt idx="901">
                  <c:v>5.983393096042295E-2</c:v>
                </c:pt>
                <c:pt idx="902">
                  <c:v>5.9823585393203912E-2</c:v>
                </c:pt>
                <c:pt idx="903">
                  <c:v>5.9809225393337412E-2</c:v>
                </c:pt>
                <c:pt idx="904">
                  <c:v>5.9792953726599908E-2</c:v>
                </c:pt>
                <c:pt idx="905">
                  <c:v>5.9722986772584412E-2</c:v>
                </c:pt>
                <c:pt idx="906">
                  <c:v>5.9720585393350234E-2</c:v>
                </c:pt>
                <c:pt idx="907">
                  <c:v>5.9721745393389369E-2</c:v>
                </c:pt>
                <c:pt idx="908">
                  <c:v>5.9725480086982023E-2</c:v>
                </c:pt>
                <c:pt idx="909">
                  <c:v>5.9726965393238796E-2</c:v>
                </c:pt>
                <c:pt idx="910">
                  <c:v>5.9724265393356304E-2</c:v>
                </c:pt>
                <c:pt idx="911">
                  <c:v>5.972222539328708E-2</c:v>
                </c:pt>
                <c:pt idx="912">
                  <c:v>5.9721786630504432E-2</c:v>
                </c:pt>
                <c:pt idx="913">
                  <c:v>5.9708441045529713E-2</c:v>
                </c:pt>
                <c:pt idx="914">
                  <c:v>5.9627745393285636E-2</c:v>
                </c:pt>
                <c:pt idx="915">
                  <c:v>5.9621595393380744E-2</c:v>
                </c:pt>
                <c:pt idx="916">
                  <c:v>5.9616287059782516E-2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5.9511250548027417E-2</c:v>
                </c:pt>
                <c:pt idx="926">
                  <c:v>5.9495685393372404E-2</c:v>
                </c:pt>
                <c:pt idx="927">
                  <c:v>5.9464295393212407E-2</c:v>
                </c:pt>
                <c:pt idx="928">
                  <c:v>5.9460893541384514E-2</c:v>
                </c:pt>
                <c:pt idx="929">
                  <c:v>5.9462695393207955E-2</c:v>
                </c:pt>
                <c:pt idx="930">
                  <c:v>5.9462745393219094E-2</c:v>
                </c:pt>
                <c:pt idx="931">
                  <c:v>5.9497745393315433E-2</c:v>
                </c:pt>
                <c:pt idx="932">
                  <c:v>5.9500702840139877E-2</c:v>
                </c:pt>
                <c:pt idx="933">
                  <c:v>5.9517745393392829E-2</c:v>
                </c:pt>
                <c:pt idx="934">
                  <c:v>5.9526585393342733E-2</c:v>
                </c:pt>
                <c:pt idx="935">
                  <c:v>5.952346539322674E-2</c:v>
                </c:pt>
                <c:pt idx="936">
                  <c:v>5.9514817558138797E-2</c:v>
                </c:pt>
                <c:pt idx="937">
                  <c:v>5.9481245393371303E-2</c:v>
                </c:pt>
                <c:pt idx="938">
                  <c:v>5.9468162059772574E-2</c:v>
                </c:pt>
                <c:pt idx="939">
                  <c:v>5.9476523171198933E-2</c:v>
                </c:pt>
                <c:pt idx="940">
                  <c:v>5.9479324340642924E-2</c:v>
                </c:pt>
                <c:pt idx="941">
                  <c:v>5.9471199938613599E-2</c:v>
                </c:pt>
                <c:pt idx="942">
                  <c:v>5.9467695393138544E-2</c:v>
                </c:pt>
                <c:pt idx="943">
                  <c:v>5.9462945393207192E-2</c:v>
                </c:pt>
                <c:pt idx="944">
                  <c:v>5.9459995393254417E-2</c:v>
                </c:pt>
                <c:pt idx="945">
                  <c:v>5.944554539333069E-2</c:v>
                </c:pt>
                <c:pt idx="946">
                  <c:v>5.9433106217952072E-2</c:v>
                </c:pt>
                <c:pt idx="947">
                  <c:v>5.9450745393363036E-2</c:v>
                </c:pt>
                <c:pt idx="948">
                  <c:v>5.9445437700929922E-2</c:v>
                </c:pt>
                <c:pt idx="949">
                  <c:v>5.9380453726518727E-2</c:v>
                </c:pt>
                <c:pt idx="950">
                  <c:v>5.9371925393392692E-2</c:v>
                </c:pt>
                <c:pt idx="951">
                  <c:v>5.9392305393231648E-2</c:v>
                </c:pt>
                <c:pt idx="952">
                  <c:v>5.940002539321667E-2</c:v>
                </c:pt>
                <c:pt idx="953">
                  <c:v>5.93977866302852E-2</c:v>
                </c:pt>
                <c:pt idx="954">
                  <c:v>5.9406265393491392E-2</c:v>
                </c:pt>
                <c:pt idx="955">
                  <c:v>5.9429990291178583E-2</c:v>
                </c:pt>
                <c:pt idx="956">
                  <c:v>5.9387745393280511E-2</c:v>
                </c:pt>
                <c:pt idx="957">
                  <c:v>5.9384449938775834E-2</c:v>
                </c:pt>
                <c:pt idx="958">
                  <c:v>5.9362985393164584E-2</c:v>
                </c:pt>
                <c:pt idx="959">
                  <c:v>5.9342695393127198E-2</c:v>
                </c:pt>
                <c:pt idx="960">
                  <c:v>5.933284848583753E-2</c:v>
                </c:pt>
                <c:pt idx="961">
                  <c:v>5.9312895393432707E-2</c:v>
                </c:pt>
                <c:pt idx="962">
                  <c:v>5.9296295393423452E-2</c:v>
                </c:pt>
                <c:pt idx="963">
                  <c:v>5.9293945393505972E-2</c:v>
                </c:pt>
                <c:pt idx="964">
                  <c:v>5.9300676427781883E-2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5.9236412059988384E-2</c:v>
                </c:pt>
                <c:pt idx="975">
                  <c:v>5.9223825393345919E-2</c:v>
                </c:pt>
                <c:pt idx="976">
                  <c:v>5.9203745393034496E-2</c:v>
                </c:pt>
                <c:pt idx="977">
                  <c:v>5.9202005393032713E-2</c:v>
                </c:pt>
                <c:pt idx="978">
                  <c:v>5.9199665393293813E-2</c:v>
                </c:pt>
                <c:pt idx="979">
                  <c:v>5.9197951578880824E-2</c:v>
                </c:pt>
                <c:pt idx="980">
                  <c:v>5.919780539328201E-2</c:v>
                </c:pt>
                <c:pt idx="981">
                  <c:v>5.9190602536105641E-2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5.9100602536148156E-2</c:v>
                </c:pt>
                <c:pt idx="993">
                  <c:v>5.9098745393271285E-2</c:v>
                </c:pt>
                <c:pt idx="994">
                  <c:v>5.9098745393285412E-2</c:v>
                </c:pt>
                <c:pt idx="995">
                  <c:v>5.9109505393308837E-2</c:v>
                </c:pt>
                <c:pt idx="996">
                  <c:v>5.9102345393256428E-2</c:v>
                </c:pt>
                <c:pt idx="997">
                  <c:v>5.9077825393259786E-2</c:v>
                </c:pt>
                <c:pt idx="998">
                  <c:v>5.9072611372755594E-2</c:v>
                </c:pt>
                <c:pt idx="999">
                  <c:v>5.9068921863826319E-2</c:v>
                </c:pt>
                <c:pt idx="1000">
                  <c:v>5.9094412059977418E-2</c:v>
                </c:pt>
                <c:pt idx="1001">
                  <c:v>5.9099545393266339E-2</c:v>
                </c:pt>
                <c:pt idx="1002">
                  <c:v>5.9106385393207013E-2</c:v>
                </c:pt>
                <c:pt idx="1003">
                  <c:v>5.9125885393342487E-2</c:v>
                </c:pt>
                <c:pt idx="1004">
                  <c:v>5.9137539207725499E-2</c:v>
                </c:pt>
                <c:pt idx="1005">
                  <c:v>5.9146195393225312E-2</c:v>
                </c:pt>
                <c:pt idx="1006">
                  <c:v>5.9147295393216913E-2</c:v>
                </c:pt>
                <c:pt idx="1007">
                  <c:v>5.9147745393275386E-2</c:v>
                </c:pt>
                <c:pt idx="1008">
                  <c:v>5.9143062853564791E-2</c:v>
                </c:pt>
                <c:pt idx="1009">
                  <c:v>5.914059539323091E-2</c:v>
                </c:pt>
                <c:pt idx="1010">
                  <c:v>5.9140941269490099E-2</c:v>
                </c:pt>
                <c:pt idx="1011">
                  <c:v>5.9142095393212912E-2</c:v>
                </c:pt>
                <c:pt idx="1012">
                  <c:v>5.9144995393154397E-2</c:v>
                </c:pt>
                <c:pt idx="1013">
                  <c:v>5.9149345393194434E-2</c:v>
                </c:pt>
                <c:pt idx="1014">
                  <c:v>5.91382953932965E-2</c:v>
                </c:pt>
                <c:pt idx="1015">
                  <c:v>5.9137745393258001E-2</c:v>
                </c:pt>
                <c:pt idx="1016">
                  <c:v>5.9147745393261175E-2</c:v>
                </c:pt>
                <c:pt idx="1017">
                  <c:v>5.9172745393254865E-2</c:v>
                </c:pt>
                <c:pt idx="1018">
                  <c:v>5.9198925392990993E-2</c:v>
                </c:pt>
                <c:pt idx="1019">
                  <c:v>5.9206485393261343E-2</c:v>
                </c:pt>
                <c:pt idx="1020">
                  <c:v>5.9228325393306136E-2</c:v>
                </c:pt>
                <c:pt idx="1021">
                  <c:v>5.9255025393198935E-2</c:v>
                </c:pt>
                <c:pt idx="1022">
                  <c:v>5.9271745393161268E-2</c:v>
                </c:pt>
                <c:pt idx="1023">
                  <c:v>5.9306155393272782E-2</c:v>
                </c:pt>
                <c:pt idx="1024">
                  <c:v>5.9331875827879813E-2</c:v>
                </c:pt>
                <c:pt idx="1025">
                  <c:v>5.9370412059948537E-2</c:v>
                </c:pt>
                <c:pt idx="1026">
                  <c:v>5.9385705393196993E-2</c:v>
                </c:pt>
                <c:pt idx="1027">
                  <c:v>5.9405325393427702E-2</c:v>
                </c:pt>
                <c:pt idx="1028">
                  <c:v>5.9417512835224943E-2</c:v>
                </c:pt>
                <c:pt idx="1029">
                  <c:v>5.9420245393297905E-2</c:v>
                </c:pt>
                <c:pt idx="1030">
                  <c:v>5.9424645393278304E-2</c:v>
                </c:pt>
                <c:pt idx="1031">
                  <c:v>5.9439895393367692E-2</c:v>
                </c:pt>
                <c:pt idx="1032">
                  <c:v>5.9458974901446263E-2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5.9861470393130521E-2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6.0206757021248496E-2</c:v>
                </c:pt>
                <c:pt idx="1057">
                  <c:v>6.0235425393358362E-2</c:v>
                </c:pt>
                <c:pt idx="1058">
                  <c:v>6.0250345393285346E-2</c:v>
                </c:pt>
                <c:pt idx="1059">
                  <c:v>6.0247745393283446E-2</c:v>
                </c:pt>
                <c:pt idx="1060">
                  <c:v>6.0294228152017133E-2</c:v>
                </c:pt>
                <c:pt idx="1061">
                  <c:v>6.0328645393113334E-2</c:v>
                </c:pt>
                <c:pt idx="1062">
                  <c:v>6.0378443067833132E-2</c:v>
                </c:pt>
                <c:pt idx="1063">
                  <c:v>6.0425045393259214E-2</c:v>
                </c:pt>
                <c:pt idx="1064">
                  <c:v>6.0471565393328319E-2</c:v>
                </c:pt>
                <c:pt idx="1065">
                  <c:v>6.0523645393232073E-2</c:v>
                </c:pt>
                <c:pt idx="1066">
                  <c:v>6.0561365393382874E-2</c:v>
                </c:pt>
                <c:pt idx="1067">
                  <c:v>6.0604166445841733E-2</c:v>
                </c:pt>
                <c:pt idx="1068">
                  <c:v>6.0728850656616422E-2</c:v>
                </c:pt>
                <c:pt idx="1069">
                  <c:v>6.0775745393385705E-2</c:v>
                </c:pt>
                <c:pt idx="1070">
                  <c:v>6.0826605393131818E-2</c:v>
                </c:pt>
                <c:pt idx="1071">
                  <c:v>6.0885285393268873E-2</c:v>
                </c:pt>
                <c:pt idx="1072">
                  <c:v>6.0910194372837727E-2</c:v>
                </c:pt>
                <c:pt idx="1073">
                  <c:v>6.0938568922679792E-2</c:v>
                </c:pt>
                <c:pt idx="1074">
                  <c:v>6.0966445393347717E-2</c:v>
                </c:pt>
                <c:pt idx="1075">
                  <c:v>6.0982585393233583E-2</c:v>
                </c:pt>
                <c:pt idx="1076">
                  <c:v>6.1057745393270545E-2</c:v>
                </c:pt>
                <c:pt idx="1077">
                  <c:v>6.1074695393344314E-2</c:v>
                </c:pt>
                <c:pt idx="1078">
                  <c:v>6.1104095393346824E-2</c:v>
                </c:pt>
                <c:pt idx="1079">
                  <c:v>6.1130968922682882E-2</c:v>
                </c:pt>
                <c:pt idx="1080">
                  <c:v>6.1170565393268705E-2</c:v>
                </c:pt>
                <c:pt idx="1081">
                  <c:v>6.1209845393292779E-2</c:v>
                </c:pt>
                <c:pt idx="1082">
                  <c:v>6.1251325393285913E-2</c:v>
                </c:pt>
                <c:pt idx="1083">
                  <c:v>6.128870539350828E-2</c:v>
                </c:pt>
                <c:pt idx="1084">
                  <c:v>6.1319710305483013E-2</c:v>
                </c:pt>
                <c:pt idx="1085">
                  <c:v>6.1420820393280451E-2</c:v>
                </c:pt>
                <c:pt idx="1086">
                  <c:v>6.1447945393154998E-2</c:v>
                </c:pt>
                <c:pt idx="1087">
                  <c:v>6.1475965393213955E-2</c:v>
                </c:pt>
                <c:pt idx="1088">
                  <c:v>6.1488985393182816E-2</c:v>
                </c:pt>
                <c:pt idx="1089">
                  <c:v>6.1516173964605514E-2</c:v>
                </c:pt>
                <c:pt idx="1090">
                  <c:v>6.1544645393240671E-2</c:v>
                </c:pt>
                <c:pt idx="1091">
                  <c:v>6.1562195393292996E-2</c:v>
                </c:pt>
                <c:pt idx="1092">
                  <c:v>6.1582905393350956E-2</c:v>
                </c:pt>
                <c:pt idx="1093">
                  <c:v>6.1589563575083051E-2</c:v>
                </c:pt>
                <c:pt idx="1094">
                  <c:v>6.1640708356293317E-2</c:v>
                </c:pt>
                <c:pt idx="1095">
                  <c:v>6.1653654484189253E-2</c:v>
                </c:pt>
                <c:pt idx="1096">
                  <c:v>6.169437539330147E-2</c:v>
                </c:pt>
                <c:pt idx="1097">
                  <c:v>6.1744845393434278E-2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6.2192265393307009E-2</c:v>
                </c:pt>
                <c:pt idx="1110">
                  <c:v>6.221525416522411E-2</c:v>
                </c:pt>
                <c:pt idx="1111">
                  <c:v>6.226074539328863E-2</c:v>
                </c:pt>
                <c:pt idx="1112">
                  <c:v>6.2265392452118824E-2</c:v>
                </c:pt>
                <c:pt idx="1113">
                  <c:v>6.2288145393210828E-2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6.3763599051782374E-2</c:v>
                </c:pt>
                <c:pt idx="1156">
                  <c:v>6.3795145393299876E-2</c:v>
                </c:pt>
                <c:pt idx="1157">
                  <c:v>6.3810405393283531E-2</c:v>
                </c:pt>
                <c:pt idx="1158">
                  <c:v>6.3840825393228329E-2</c:v>
                </c:pt>
                <c:pt idx="1159">
                  <c:v>6.3857537059902963E-2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6.426441205992732E-2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6.4311480333018006E-2</c:v>
                </c:pt>
                <c:pt idx="1180">
                  <c:v>6.4411363370837194E-2</c:v>
                </c:pt>
                <c:pt idx="1181">
                  <c:v>6.443022539318137E-2</c:v>
                </c:pt>
                <c:pt idx="1182">
                  <c:v>6.4464203726572591E-2</c:v>
                </c:pt>
                <c:pt idx="1183">
                  <c:v>6.4482095393501165E-2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6.4728639511045752E-2</c:v>
                </c:pt>
                <c:pt idx="1192">
                  <c:v>6.4754545393242324E-2</c:v>
                </c:pt>
                <c:pt idx="1193">
                  <c:v>6.4774745393407329E-2</c:v>
                </c:pt>
                <c:pt idx="1194">
                  <c:v>6.4799185393269454E-2</c:v>
                </c:pt>
                <c:pt idx="1195">
                  <c:v>6.4826606152678531E-2</c:v>
                </c:pt>
                <c:pt idx="1196">
                  <c:v>6.4833291784950134E-2</c:v>
                </c:pt>
                <c:pt idx="1197">
                  <c:v>6.4867745393286338E-2</c:v>
                </c:pt>
                <c:pt idx="1198">
                  <c:v>6.4877972666010919E-2</c:v>
                </c:pt>
                <c:pt idx="1199">
                  <c:v>6.4907695393287723E-2</c:v>
                </c:pt>
                <c:pt idx="1200">
                  <c:v>6.4920745393351353E-2</c:v>
                </c:pt>
                <c:pt idx="1201">
                  <c:v>6.4938357157913781E-2</c:v>
                </c:pt>
                <c:pt idx="1202">
                  <c:v>6.4995725393217199E-2</c:v>
                </c:pt>
                <c:pt idx="1203">
                  <c:v>6.5035585393246734E-2</c:v>
                </c:pt>
                <c:pt idx="1204">
                  <c:v>6.5063145393381219E-2</c:v>
                </c:pt>
                <c:pt idx="1205">
                  <c:v>6.5081327482715792E-2</c:v>
                </c:pt>
                <c:pt idx="1206">
                  <c:v>6.5120652609707008E-2</c:v>
                </c:pt>
                <c:pt idx="1207">
                  <c:v>6.512848539321682E-2</c:v>
                </c:pt>
                <c:pt idx="1208">
                  <c:v>6.5155145393290897E-2</c:v>
                </c:pt>
                <c:pt idx="1209">
                  <c:v>6.5182589143205433E-2</c:v>
                </c:pt>
                <c:pt idx="1210">
                  <c:v>6.521164539326206E-2</c:v>
                </c:pt>
                <c:pt idx="1211">
                  <c:v>6.523658539320823E-2</c:v>
                </c:pt>
                <c:pt idx="1212">
                  <c:v>6.5264705393147437E-2</c:v>
                </c:pt>
                <c:pt idx="1213">
                  <c:v>6.5297231879725567E-2</c:v>
                </c:pt>
                <c:pt idx="1214">
                  <c:v>6.5322312059848467E-2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6.6444132490062049E-2</c:v>
                </c:pt>
                <c:pt idx="1241">
                  <c:v>6.6455927211350754E-2</c:v>
                </c:pt>
                <c:pt idx="1242">
                  <c:v>6.6472725393225573E-2</c:v>
                </c:pt>
                <c:pt idx="1243">
                  <c:v>6.6484365393236544E-2</c:v>
                </c:pt>
                <c:pt idx="1244">
                  <c:v>6.6506445393400782E-2</c:v>
                </c:pt>
                <c:pt idx="1245">
                  <c:v>6.6516847957345429E-2</c:v>
                </c:pt>
                <c:pt idx="1246">
                  <c:v>6.6571376972206053E-2</c:v>
                </c:pt>
                <c:pt idx="1247">
                  <c:v>6.6567065393130079E-2</c:v>
                </c:pt>
                <c:pt idx="1248">
                  <c:v>6.6574987498526694E-2</c:v>
                </c:pt>
                <c:pt idx="1249">
                  <c:v>6.6594725393187559E-2</c:v>
                </c:pt>
                <c:pt idx="1250">
                  <c:v>6.661904539326699E-2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6.6955945393089994E-2</c:v>
                </c:pt>
                <c:pt idx="1260">
                  <c:v>6.6997325393288079E-2</c:v>
                </c:pt>
                <c:pt idx="1261">
                  <c:v>6.703320880785682E-2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6.7317581009689501E-2</c:v>
                </c:pt>
                <c:pt idx="1281">
                  <c:v>6.7344260857083935E-2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6.7629865393314365E-2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6.7865695393422382E-2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6.8249185393156456E-2</c:v>
                </c:pt>
                <c:pt idx="1323">
                  <c:v>6.8251825393346621E-2</c:v>
                </c:pt>
                <c:pt idx="1324">
                  <c:v>6.8258608551033731E-2</c:v>
                </c:pt>
                <c:pt idx="1325">
                  <c:v>6.8279162059965856E-2</c:v>
                </c:pt>
                <c:pt idx="1326">
                  <c:v>6.8297745393280707E-2</c:v>
                </c:pt>
                <c:pt idx="1327">
                  <c:v>6.8292031107532306E-2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6.8567212059903834E-2</c:v>
                </c:pt>
                <c:pt idx="1343">
                  <c:v>6.8589645393402066E-2</c:v>
                </c:pt>
                <c:pt idx="1344">
                  <c:v>6.8602745393278042E-2</c:v>
                </c:pt>
                <c:pt idx="1345">
                  <c:v>6.8645142218826866E-2</c:v>
                </c:pt>
                <c:pt idx="1346">
                  <c:v>6.8678345393138315E-2</c:v>
                </c:pt>
                <c:pt idx="1347">
                  <c:v>6.8700825393236326E-2</c:v>
                </c:pt>
                <c:pt idx="1348">
                  <c:v>6.8723645393149013E-2</c:v>
                </c:pt>
                <c:pt idx="1349">
                  <c:v>6.8751339143148155E-2</c:v>
                </c:pt>
                <c:pt idx="1350">
                  <c:v>6.876699539341774E-2</c:v>
                </c:pt>
                <c:pt idx="1351">
                  <c:v>6.8770945393325178E-2</c:v>
                </c:pt>
                <c:pt idx="1352">
                  <c:v>6.8774109029718034E-2</c:v>
                </c:pt>
                <c:pt idx="1353">
                  <c:v>6.8823817682329036E-2</c:v>
                </c:pt>
                <c:pt idx="1354">
                  <c:v>6.8849766669913479E-2</c:v>
                </c:pt>
                <c:pt idx="1355">
                  <c:v>6.886046539348456E-2</c:v>
                </c:pt>
                <c:pt idx="1356">
                  <c:v>6.88659053932099E-2</c:v>
                </c:pt>
                <c:pt idx="1357">
                  <c:v>6.8871845393402811E-2</c:v>
                </c:pt>
                <c:pt idx="1358">
                  <c:v>6.8878145393441059E-2</c:v>
                </c:pt>
                <c:pt idx="1359">
                  <c:v>6.8887484976585422E-2</c:v>
                </c:pt>
                <c:pt idx="1360">
                  <c:v>6.8917795393275583E-2</c:v>
                </c:pt>
                <c:pt idx="1361">
                  <c:v>6.8922745393280097E-2</c:v>
                </c:pt>
                <c:pt idx="1362">
                  <c:v>6.899464539328902E-2</c:v>
                </c:pt>
                <c:pt idx="1363">
                  <c:v>6.9006195393370731E-2</c:v>
                </c:pt>
                <c:pt idx="1364">
                  <c:v>6.9034345393262697E-2</c:v>
                </c:pt>
                <c:pt idx="1365">
                  <c:v>6.905174539303971E-2</c:v>
                </c:pt>
                <c:pt idx="1366">
                  <c:v>6.9093219077515922E-2</c:v>
                </c:pt>
                <c:pt idx="1367">
                  <c:v>6.9122105393390143E-2</c:v>
                </c:pt>
                <c:pt idx="1368">
                  <c:v>6.9154625393267111E-2</c:v>
                </c:pt>
                <c:pt idx="1369">
                  <c:v>6.9177394516131765E-2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6.9282584102893591E-2</c:v>
                </c:pt>
                <c:pt idx="1379">
                  <c:v>6.9327745393209739E-2</c:v>
                </c:pt>
                <c:pt idx="1380">
                  <c:v>6.9340495393461793E-2</c:v>
                </c:pt>
                <c:pt idx="1381">
                  <c:v>6.9346745393332312E-2</c:v>
                </c:pt>
                <c:pt idx="1382">
                  <c:v>6.9365385842573513E-2</c:v>
                </c:pt>
                <c:pt idx="1383">
                  <c:v>6.9363540847831764E-2</c:v>
                </c:pt>
                <c:pt idx="1384">
                  <c:v>6.9373865393217229E-2</c:v>
                </c:pt>
                <c:pt idx="1385">
                  <c:v>6.9373745393207301E-2</c:v>
                </c:pt>
                <c:pt idx="1386">
                  <c:v>6.9374254484188352E-2</c:v>
                </c:pt>
                <c:pt idx="1387">
                  <c:v>6.9428370393296773E-2</c:v>
                </c:pt>
                <c:pt idx="1388">
                  <c:v>6.9443492761763537E-2</c:v>
                </c:pt>
                <c:pt idx="1389">
                  <c:v>6.9474295393220614E-2</c:v>
                </c:pt>
                <c:pt idx="1390">
                  <c:v>6.9504995393330798E-2</c:v>
                </c:pt>
                <c:pt idx="1391">
                  <c:v>6.9512245393255512E-2</c:v>
                </c:pt>
                <c:pt idx="1392">
                  <c:v>6.950678579720207E-2</c:v>
                </c:pt>
                <c:pt idx="1393">
                  <c:v>6.9501812059982654E-2</c:v>
                </c:pt>
                <c:pt idx="1394">
                  <c:v>6.9490895393371971E-2</c:v>
                </c:pt>
                <c:pt idx="1395">
                  <c:v>6.9488193154498543E-2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6.9616274804971817E-2</c:v>
                </c:pt>
                <c:pt idx="1405">
                  <c:v>6.9699563575127854E-2</c:v>
                </c:pt>
                <c:pt idx="1406">
                  <c:v>6.9727765393437863E-2</c:v>
                </c:pt>
                <c:pt idx="1407">
                  <c:v>6.9760295393152233E-2</c:v>
                </c:pt>
                <c:pt idx="1408">
                  <c:v>6.9775429603922134E-2</c:v>
                </c:pt>
                <c:pt idx="1409">
                  <c:v>6.981669539328568E-2</c:v>
                </c:pt>
                <c:pt idx="1410">
                  <c:v>6.9846225393391193E-2</c:v>
                </c:pt>
                <c:pt idx="1411">
                  <c:v>6.9867354088856498E-2</c:v>
                </c:pt>
                <c:pt idx="1412">
                  <c:v>6.9907745393294363E-2</c:v>
                </c:pt>
                <c:pt idx="1413">
                  <c:v>6.9910270645692815E-2</c:v>
                </c:pt>
                <c:pt idx="1414">
                  <c:v>6.9922172476708511E-2</c:v>
                </c:pt>
                <c:pt idx="1415">
                  <c:v>6.9922997918624483E-2</c:v>
                </c:pt>
                <c:pt idx="1416">
                  <c:v>6.992834539343562E-2</c:v>
                </c:pt>
                <c:pt idx="1417">
                  <c:v>6.993774539331811E-2</c:v>
                </c:pt>
                <c:pt idx="1418">
                  <c:v>6.9954895393479419E-2</c:v>
                </c:pt>
                <c:pt idx="1419">
                  <c:v>6.9967037059996365E-2</c:v>
                </c:pt>
                <c:pt idx="1420">
                  <c:v>6.9977537059898703E-2</c:v>
                </c:pt>
                <c:pt idx="1421">
                  <c:v>6.9987223654180891E-2</c:v>
                </c:pt>
                <c:pt idx="1422">
                  <c:v>6.9997745393393984E-2</c:v>
                </c:pt>
                <c:pt idx="1423">
                  <c:v>7.0021125393466818E-2</c:v>
                </c:pt>
                <c:pt idx="1424">
                  <c:v>7.0033345393341079E-2</c:v>
                </c:pt>
                <c:pt idx="1425">
                  <c:v>7.0058526643237001E-2</c:v>
                </c:pt>
                <c:pt idx="1426">
                  <c:v>7.0078695393362977E-2</c:v>
                </c:pt>
                <c:pt idx="1427">
                  <c:v>7.008349539327699E-2</c:v>
                </c:pt>
                <c:pt idx="1428">
                  <c:v>7.0086995393211435E-2</c:v>
                </c:pt>
                <c:pt idx="1429">
                  <c:v>7.0092991295027468E-2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7.0349534866821425E-2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7.0694680877196173E-2</c:v>
                </c:pt>
                <c:pt idx="1457">
                  <c:v>7.0716674686124928E-2</c:v>
                </c:pt>
                <c:pt idx="1458">
                  <c:v>7.0725945393107281E-2</c:v>
                </c:pt>
                <c:pt idx="1459">
                  <c:v>7.0726425393232414E-2</c:v>
                </c:pt>
                <c:pt idx="1460">
                  <c:v>7.074454539350937E-2</c:v>
                </c:pt>
                <c:pt idx="1461">
                  <c:v>7.0747745393475725E-2</c:v>
                </c:pt>
                <c:pt idx="1462">
                  <c:v>7.0764185393173321E-2</c:v>
                </c:pt>
                <c:pt idx="1463">
                  <c:v>7.0787745393261062E-2</c:v>
                </c:pt>
                <c:pt idx="1464">
                  <c:v>7.0883381756928723E-2</c:v>
                </c:pt>
                <c:pt idx="1465">
                  <c:v>7.0905502968969358E-2</c:v>
                </c:pt>
                <c:pt idx="1466">
                  <c:v>7.0924265393415453E-2</c:v>
                </c:pt>
                <c:pt idx="1467">
                  <c:v>7.0939445393435108E-2</c:v>
                </c:pt>
                <c:pt idx="1468">
                  <c:v>7.0952695393174309E-2</c:v>
                </c:pt>
                <c:pt idx="1469">
                  <c:v>7.096674539337755E-2</c:v>
                </c:pt>
                <c:pt idx="1470">
                  <c:v>7.0981395393246799E-2</c:v>
                </c:pt>
                <c:pt idx="1471">
                  <c:v>7.0993702840112999E-2</c:v>
                </c:pt>
                <c:pt idx="1472">
                  <c:v>7.1054435048452561E-2</c:v>
                </c:pt>
                <c:pt idx="1473">
                  <c:v>7.1066645393088393E-2</c:v>
                </c:pt>
                <c:pt idx="1474">
                  <c:v>7.1084145393299852E-2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0.10904774539328362</c:v>
                </c:pt>
                <c:pt idx="1">
                  <c:v>0.10805065448413158</c:v>
                </c:pt>
                <c:pt idx="2">
                  <c:v>0.10800041539330595</c:v>
                </c:pt>
                <c:pt idx="3">
                  <c:v>0.10786556539314063</c:v>
                </c:pt>
                <c:pt idx="4">
                  <c:v>0.10771830539319183</c:v>
                </c:pt>
                <c:pt idx="5">
                  <c:v>0.1076877453932498</c:v>
                </c:pt>
                <c:pt idx="6">
                  <c:v>0.10818509154715629</c:v>
                </c:pt>
                <c:pt idx="7">
                  <c:v>0.10824402539323356</c:v>
                </c:pt>
                <c:pt idx="8">
                  <c:v>0.10827221539331348</c:v>
                </c:pt>
                <c:pt idx="9">
                  <c:v>0.10826112539332659</c:v>
                </c:pt>
                <c:pt idx="10">
                  <c:v>0.10809449539330274</c:v>
                </c:pt>
                <c:pt idx="11">
                  <c:v>0.1078672053932479</c:v>
                </c:pt>
                <c:pt idx="12">
                  <c:v>0.1075207833679175</c:v>
                </c:pt>
                <c:pt idx="13">
                  <c:v>0.10454951858909553</c:v>
                </c:pt>
                <c:pt idx="14">
                  <c:v>0.10375172539332311</c:v>
                </c:pt>
                <c:pt idx="15">
                  <c:v>0.10307974539327359</c:v>
                </c:pt>
                <c:pt idx="16">
                  <c:v>0.10244860539332006</c:v>
                </c:pt>
                <c:pt idx="17">
                  <c:v>0.10193028620967957</c:v>
                </c:pt>
                <c:pt idx="18">
                  <c:v>0.10135762539331948</c:v>
                </c:pt>
                <c:pt idx="19">
                  <c:v>0.10093386304033913</c:v>
                </c:pt>
                <c:pt idx="20">
                  <c:v>9.96704001551766E-2</c:v>
                </c:pt>
                <c:pt idx="21">
                  <c:v>9.9331405393343397E-2</c:v>
                </c:pt>
                <c:pt idx="22">
                  <c:v>9.9025129231748207E-2</c:v>
                </c:pt>
                <c:pt idx="23">
                  <c:v>9.8751255393239493E-2</c:v>
                </c:pt>
                <c:pt idx="24">
                  <c:v>9.8502305393410469E-2</c:v>
                </c:pt>
                <c:pt idx="25">
                  <c:v>9.8308985393345025E-2</c:v>
                </c:pt>
                <c:pt idx="26">
                  <c:v>9.8163635393191867E-2</c:v>
                </c:pt>
                <c:pt idx="27">
                  <c:v>9.7946622944221004E-2</c:v>
                </c:pt>
                <c:pt idx="28">
                  <c:v>9.7771521255324956E-2</c:v>
                </c:pt>
                <c:pt idx="29">
                  <c:v>9.6355669443895064E-2</c:v>
                </c:pt>
                <c:pt idx="30">
                  <c:v>9.6633315393376315E-2</c:v>
                </c:pt>
                <c:pt idx="31">
                  <c:v>9.7060295393277193E-2</c:v>
                </c:pt>
                <c:pt idx="32">
                  <c:v>9.7567905393291146E-2</c:v>
                </c:pt>
                <c:pt idx="33">
                  <c:v>9.7998895393203944E-2</c:v>
                </c:pt>
                <c:pt idx="34">
                  <c:v>9.8100235393175708E-2</c:v>
                </c:pt>
                <c:pt idx="35">
                  <c:v>9.8065995393227925E-2</c:v>
                </c:pt>
                <c:pt idx="36">
                  <c:v>9.8012645393297196E-2</c:v>
                </c:pt>
                <c:pt idx="37">
                  <c:v>9.7959337229951871E-2</c:v>
                </c:pt>
                <c:pt idx="38">
                  <c:v>9.7952595393252698E-2</c:v>
                </c:pt>
                <c:pt idx="39">
                  <c:v>9.7955395393185832E-2</c:v>
                </c:pt>
                <c:pt idx="40">
                  <c:v>9.7978285393182346E-2</c:v>
                </c:pt>
                <c:pt idx="41">
                  <c:v>9.8023967615447113E-2</c:v>
                </c:pt>
                <c:pt idx="42">
                  <c:v>9.8069845393269503E-2</c:v>
                </c:pt>
                <c:pt idx="43">
                  <c:v>9.8102290847904783E-2</c:v>
                </c:pt>
                <c:pt idx="44">
                  <c:v>9.7446203224563932E-2</c:v>
                </c:pt>
                <c:pt idx="45">
                  <c:v>9.7173395393156267E-2</c:v>
                </c:pt>
                <c:pt idx="46">
                  <c:v>9.7010997918602043E-2</c:v>
                </c:pt>
                <c:pt idx="47">
                  <c:v>9.6921805393322125E-2</c:v>
                </c:pt>
                <c:pt idx="48">
                  <c:v>9.6870195393307754E-2</c:v>
                </c:pt>
                <c:pt idx="49">
                  <c:v>9.6875045393261763E-2</c:v>
                </c:pt>
                <c:pt idx="50">
                  <c:v>9.6797475393373494E-2</c:v>
                </c:pt>
                <c:pt idx="51">
                  <c:v>9.6500692761637474E-2</c:v>
                </c:pt>
                <c:pt idx="52">
                  <c:v>9.582801812054266E-2</c:v>
                </c:pt>
                <c:pt idx="53">
                  <c:v>9.5658405393237875E-2</c:v>
                </c:pt>
                <c:pt idx="54">
                  <c:v>9.5565455393313375E-2</c:v>
                </c:pt>
                <c:pt idx="55">
                  <c:v>9.5479705393259548E-2</c:v>
                </c:pt>
                <c:pt idx="56">
                  <c:v>9.5380220140782526E-2</c:v>
                </c:pt>
                <c:pt idx="57">
                  <c:v>9.5245945393287804E-2</c:v>
                </c:pt>
                <c:pt idx="58">
                  <c:v>9.5136905393332319E-2</c:v>
                </c:pt>
                <c:pt idx="59">
                  <c:v>9.5033625393199692E-2</c:v>
                </c:pt>
                <c:pt idx="60">
                  <c:v>9.4987745393283141E-2</c:v>
                </c:pt>
                <c:pt idx="61">
                  <c:v>9.4756622316410646E-2</c:v>
                </c:pt>
                <c:pt idx="62">
                  <c:v>9.4592034053050708E-2</c:v>
                </c:pt>
                <c:pt idx="63">
                  <c:v>9.439345539333055E-2</c:v>
                </c:pt>
                <c:pt idx="64">
                  <c:v>9.4219035393308573E-2</c:v>
                </c:pt>
                <c:pt idx="65">
                  <c:v>9.4066675393378582E-2</c:v>
                </c:pt>
                <c:pt idx="66">
                  <c:v>9.390675539329181E-2</c:v>
                </c:pt>
                <c:pt idx="67">
                  <c:v>9.3715951578715845E-2</c:v>
                </c:pt>
                <c:pt idx="68">
                  <c:v>9.3506540573983873E-2</c:v>
                </c:pt>
                <c:pt idx="69">
                  <c:v>9.2374846516904127E-2</c:v>
                </c:pt>
                <c:pt idx="70">
                  <c:v>9.2158775393301098E-2</c:v>
                </c:pt>
                <c:pt idx="71">
                  <c:v>9.1953255393306704E-2</c:v>
                </c:pt>
                <c:pt idx="72">
                  <c:v>9.1685153556668064E-2</c:v>
                </c:pt>
                <c:pt idx="73">
                  <c:v>9.1235465393297049E-2</c:v>
                </c:pt>
                <c:pt idx="74">
                  <c:v>9.0850565393339341E-2</c:v>
                </c:pt>
                <c:pt idx="75">
                  <c:v>9.0509045393190851E-2</c:v>
                </c:pt>
                <c:pt idx="76">
                  <c:v>9.031421598149357E-2</c:v>
                </c:pt>
                <c:pt idx="77">
                  <c:v>8.9450132490085862E-2</c:v>
                </c:pt>
                <c:pt idx="78">
                  <c:v>8.9355705393260043E-2</c:v>
                </c:pt>
                <c:pt idx="79">
                  <c:v>8.9227855393375258E-2</c:v>
                </c:pt>
                <c:pt idx="80">
                  <c:v>8.9103395393280882E-2</c:v>
                </c:pt>
                <c:pt idx="81">
                  <c:v>8.900730539321032E-2</c:v>
                </c:pt>
                <c:pt idx="82">
                  <c:v>8.8939806617787567E-2</c:v>
                </c:pt>
                <c:pt idx="83">
                  <c:v>8.8887420393334318E-2</c:v>
                </c:pt>
                <c:pt idx="84">
                  <c:v>8.8878816821875234E-2</c:v>
                </c:pt>
                <c:pt idx="85">
                  <c:v>8.9019215393307163E-2</c:v>
                </c:pt>
                <c:pt idx="86">
                  <c:v>8.922902539330857E-2</c:v>
                </c:pt>
                <c:pt idx="87">
                  <c:v>8.9406051515794643E-2</c:v>
                </c:pt>
                <c:pt idx="88">
                  <c:v>8.947368539334373E-2</c:v>
                </c:pt>
                <c:pt idx="89">
                  <c:v>8.93875153931845E-2</c:v>
                </c:pt>
                <c:pt idx="90">
                  <c:v>8.9300995393287841E-2</c:v>
                </c:pt>
                <c:pt idx="91">
                  <c:v>8.9235224559928397E-2</c:v>
                </c:pt>
                <c:pt idx="92">
                  <c:v>8.9137745393430015E-2</c:v>
                </c:pt>
                <c:pt idx="93">
                  <c:v>8.9076195393204521E-2</c:v>
                </c:pt>
                <c:pt idx="94">
                  <c:v>8.9020705393267341E-2</c:v>
                </c:pt>
                <c:pt idx="95">
                  <c:v>8.8994445393183824E-2</c:v>
                </c:pt>
                <c:pt idx="96">
                  <c:v>8.8957518589069667E-2</c:v>
                </c:pt>
                <c:pt idx="97">
                  <c:v>8.8929605393275657E-2</c:v>
                </c:pt>
                <c:pt idx="98">
                  <c:v>8.8891665393291366E-2</c:v>
                </c:pt>
                <c:pt idx="99">
                  <c:v>8.8858045393295074E-2</c:v>
                </c:pt>
                <c:pt idx="100">
                  <c:v>8.8843644383260548E-2</c:v>
                </c:pt>
                <c:pt idx="101">
                  <c:v>8.8823245393101255E-2</c:v>
                </c:pt>
                <c:pt idx="102">
                  <c:v>8.8828295393213783E-2</c:v>
                </c:pt>
                <c:pt idx="103">
                  <c:v>8.8911865393385248E-2</c:v>
                </c:pt>
                <c:pt idx="104">
                  <c:v>8.8988549516983567E-2</c:v>
                </c:pt>
                <c:pt idx="105">
                  <c:v>8.9079715393339226E-2</c:v>
                </c:pt>
                <c:pt idx="106">
                  <c:v>8.9159525393313621E-2</c:v>
                </c:pt>
                <c:pt idx="107">
                  <c:v>8.9227445393234864E-2</c:v>
                </c:pt>
                <c:pt idx="108">
                  <c:v>8.9301455393283297E-2</c:v>
                </c:pt>
                <c:pt idx="109">
                  <c:v>8.9345704576985013E-2</c:v>
                </c:pt>
                <c:pt idx="110">
                  <c:v>8.9388245393166726E-2</c:v>
                </c:pt>
                <c:pt idx="111">
                  <c:v>8.9420545393352674E-2</c:v>
                </c:pt>
                <c:pt idx="112">
                  <c:v>8.9467745393278883E-2</c:v>
                </c:pt>
                <c:pt idx="113">
                  <c:v>8.9664822316294662E-2</c:v>
                </c:pt>
                <c:pt idx="114">
                  <c:v>8.9717684168775194E-2</c:v>
                </c:pt>
                <c:pt idx="115">
                  <c:v>8.9728725393243711E-2</c:v>
                </c:pt>
                <c:pt idx="116">
                  <c:v>8.9567285393286872E-2</c:v>
                </c:pt>
                <c:pt idx="117">
                  <c:v>8.9405345393203592E-2</c:v>
                </c:pt>
                <c:pt idx="118">
                  <c:v>8.926455789330133E-2</c:v>
                </c:pt>
                <c:pt idx="119">
                  <c:v>8.9131075393254711E-2</c:v>
                </c:pt>
                <c:pt idx="120">
                  <c:v>8.9011815981450748E-2</c:v>
                </c:pt>
                <c:pt idx="121">
                  <c:v>8.8642632717267245E-2</c:v>
                </c:pt>
                <c:pt idx="122">
                  <c:v>8.8485895393262584E-2</c:v>
                </c:pt>
                <c:pt idx="123">
                  <c:v>8.8090972197492082E-2</c:v>
                </c:pt>
                <c:pt idx="124">
                  <c:v>8.7473915393303486E-2</c:v>
                </c:pt>
                <c:pt idx="125">
                  <c:v>8.6990955393332806E-2</c:v>
                </c:pt>
                <c:pt idx="126">
                  <c:v>8.6543725393255527E-2</c:v>
                </c:pt>
                <c:pt idx="127">
                  <c:v>8.6048162059953026E-2</c:v>
                </c:pt>
                <c:pt idx="128">
                  <c:v>8.5493875393240423E-2</c:v>
                </c:pt>
                <c:pt idx="129">
                  <c:v>8.5219634282154066E-2</c:v>
                </c:pt>
                <c:pt idx="130">
                  <c:v>8.4502745393237766E-2</c:v>
                </c:pt>
                <c:pt idx="131">
                  <c:v>8.4436565393275792E-2</c:v>
                </c:pt>
                <c:pt idx="132">
                  <c:v>8.4336605393247319E-2</c:v>
                </c:pt>
                <c:pt idx="133">
                  <c:v>8.4231528898428207E-2</c:v>
                </c:pt>
                <c:pt idx="134">
                  <c:v>8.4146365393138758E-2</c:v>
                </c:pt>
                <c:pt idx="135">
                  <c:v>8.4065735393338226E-2</c:v>
                </c:pt>
                <c:pt idx="136">
                  <c:v>8.3984865393304964E-2</c:v>
                </c:pt>
                <c:pt idx="137">
                  <c:v>8.3928995393279748E-2</c:v>
                </c:pt>
                <c:pt idx="138">
                  <c:v>8.3808565065382756E-2</c:v>
                </c:pt>
                <c:pt idx="139">
                  <c:v>8.3773095393198341E-2</c:v>
                </c:pt>
                <c:pt idx="140">
                  <c:v>8.3732795393374027E-2</c:v>
                </c:pt>
                <c:pt idx="141">
                  <c:v>8.3699065393233796E-2</c:v>
                </c:pt>
                <c:pt idx="142">
                  <c:v>8.3667245393187234E-2</c:v>
                </c:pt>
                <c:pt idx="143">
                  <c:v>8.3843412059963027E-2</c:v>
                </c:pt>
                <c:pt idx="144">
                  <c:v>8.4571615393244579E-2</c:v>
                </c:pt>
                <c:pt idx="145">
                  <c:v>8.5355670925082755E-2</c:v>
                </c:pt>
                <c:pt idx="146">
                  <c:v>8.81034596790045E-2</c:v>
                </c:pt>
                <c:pt idx="147">
                  <c:v>8.8835621681923368E-2</c:v>
                </c:pt>
                <c:pt idx="148">
                  <c:v>8.950011539325009E-2</c:v>
                </c:pt>
                <c:pt idx="149">
                  <c:v>9.0064165393244439E-2</c:v>
                </c:pt>
                <c:pt idx="150">
                  <c:v>9.0542805393269934E-2</c:v>
                </c:pt>
                <c:pt idx="151">
                  <c:v>9.0982786630433979E-2</c:v>
                </c:pt>
                <c:pt idx="152">
                  <c:v>9.1360655393245366E-2</c:v>
                </c:pt>
                <c:pt idx="153">
                  <c:v>9.1755435393324425E-2</c:v>
                </c:pt>
                <c:pt idx="154">
                  <c:v>9.1927134282158679E-2</c:v>
                </c:pt>
                <c:pt idx="155">
                  <c:v>9.2954504652539224E-2</c:v>
                </c:pt>
                <c:pt idx="156">
                  <c:v>9.3155934866999482E-2</c:v>
                </c:pt>
                <c:pt idx="157">
                  <c:v>9.3312879413957689E-2</c:v>
                </c:pt>
                <c:pt idx="158">
                  <c:v>9.3359745393357493E-2</c:v>
                </c:pt>
                <c:pt idx="159">
                  <c:v>9.3416665393391676E-2</c:v>
                </c:pt>
                <c:pt idx="160">
                  <c:v>9.3476078726482476E-2</c:v>
                </c:pt>
                <c:pt idx="161">
                  <c:v>9.3589018120567968E-2</c:v>
                </c:pt>
                <c:pt idx="162">
                  <c:v>9.3740398024849417E-2</c:v>
                </c:pt>
                <c:pt idx="163">
                  <c:v>9.4245916445970593E-2</c:v>
                </c:pt>
                <c:pt idx="164">
                  <c:v>9.4619085393404245E-2</c:v>
                </c:pt>
                <c:pt idx="165">
                  <c:v>9.511712683659819E-2</c:v>
                </c:pt>
                <c:pt idx="166">
                  <c:v>9.5569415393328208E-2</c:v>
                </c:pt>
                <c:pt idx="167">
                  <c:v>9.5985195393382475E-2</c:v>
                </c:pt>
                <c:pt idx="168">
                  <c:v>9.6324815393203173E-2</c:v>
                </c:pt>
                <c:pt idx="169">
                  <c:v>9.6662436114968428E-2</c:v>
                </c:pt>
                <c:pt idx="170">
                  <c:v>9.6875677211485781E-2</c:v>
                </c:pt>
                <c:pt idx="171">
                  <c:v>9.7487923964692524E-2</c:v>
                </c:pt>
                <c:pt idx="172">
                  <c:v>9.7586685393338257E-2</c:v>
                </c:pt>
                <c:pt idx="173">
                  <c:v>9.7708359976678705E-2</c:v>
                </c:pt>
                <c:pt idx="174">
                  <c:v>9.7834685393280815E-2</c:v>
                </c:pt>
                <c:pt idx="175">
                  <c:v>9.7930275393224547E-2</c:v>
                </c:pt>
                <c:pt idx="176">
                  <c:v>9.8026575393263315E-2</c:v>
                </c:pt>
                <c:pt idx="177">
                  <c:v>9.8133819077517628E-2</c:v>
                </c:pt>
                <c:pt idx="178">
                  <c:v>9.8287915393314065E-2</c:v>
                </c:pt>
                <c:pt idx="179">
                  <c:v>9.8402745393301044E-2</c:v>
                </c:pt>
                <c:pt idx="180">
                  <c:v>9.8813528726680269E-2</c:v>
                </c:pt>
                <c:pt idx="181">
                  <c:v>9.9000495393213317E-2</c:v>
                </c:pt>
                <c:pt idx="182">
                  <c:v>9.9181193309902965E-2</c:v>
                </c:pt>
                <c:pt idx="183">
                  <c:v>9.9360715393174828E-2</c:v>
                </c:pt>
                <c:pt idx="184">
                  <c:v>9.9552745393240147E-2</c:v>
                </c:pt>
                <c:pt idx="185">
                  <c:v>9.9728805393255474E-2</c:v>
                </c:pt>
                <c:pt idx="186">
                  <c:v>9.9960808551231031E-2</c:v>
                </c:pt>
                <c:pt idx="187">
                  <c:v>0.10014973304757292</c:v>
                </c:pt>
                <c:pt idx="188">
                  <c:v>0.10069601812054432</c:v>
                </c:pt>
                <c:pt idx="189">
                  <c:v>0.10082472539319556</c:v>
                </c:pt>
                <c:pt idx="190">
                  <c:v>0.10094337425934441</c:v>
                </c:pt>
                <c:pt idx="191">
                  <c:v>0.1010513653932604</c:v>
                </c:pt>
                <c:pt idx="192">
                  <c:v>0.10114949539334336</c:v>
                </c:pt>
                <c:pt idx="193">
                  <c:v>0.10122840518712919</c:v>
                </c:pt>
                <c:pt idx="194">
                  <c:v>0.10131745539332793</c:v>
                </c:pt>
                <c:pt idx="195">
                  <c:v>0.10142149539322531</c:v>
                </c:pt>
                <c:pt idx="196">
                  <c:v>0.1014716927616918</c:v>
                </c:pt>
                <c:pt idx="197">
                  <c:v>0.10166774539335677</c:v>
                </c:pt>
                <c:pt idx="198">
                  <c:v>0.10166368289316099</c:v>
                </c:pt>
                <c:pt idx="199">
                  <c:v>0.10167092539333565</c:v>
                </c:pt>
                <c:pt idx="200">
                  <c:v>0.10168722539329167</c:v>
                </c:pt>
                <c:pt idx="201">
                  <c:v>0.10170574539343161</c:v>
                </c:pt>
                <c:pt idx="202">
                  <c:v>0.10171774539342952</c:v>
                </c:pt>
                <c:pt idx="203">
                  <c:v>0.1017217853931813</c:v>
                </c:pt>
                <c:pt idx="204">
                  <c:v>0.10174022158378221</c:v>
                </c:pt>
                <c:pt idx="205">
                  <c:v>0.10216154539331512</c:v>
                </c:pt>
                <c:pt idx="206">
                  <c:v>0.10230694539326636</c:v>
                </c:pt>
                <c:pt idx="207">
                  <c:v>0.10243322539322719</c:v>
                </c:pt>
                <c:pt idx="208">
                  <c:v>0.10253248539333989</c:v>
                </c:pt>
                <c:pt idx="209">
                  <c:v>0.10263615539318513</c:v>
                </c:pt>
                <c:pt idx="210">
                  <c:v>0.10272172317108674</c:v>
                </c:pt>
                <c:pt idx="211">
                  <c:v>0.1028137853933373</c:v>
                </c:pt>
                <c:pt idx="212">
                  <c:v>0.10290088539329645</c:v>
                </c:pt>
                <c:pt idx="213">
                  <c:v>0.10294441205994075</c:v>
                </c:pt>
                <c:pt idx="214">
                  <c:v>0.10297377713932575</c:v>
                </c:pt>
                <c:pt idx="215">
                  <c:v>0.10273543226190929</c:v>
                </c:pt>
                <c:pt idx="216">
                  <c:v>0.10257030539328582</c:v>
                </c:pt>
                <c:pt idx="217">
                  <c:v>0.10226001539329843</c:v>
                </c:pt>
                <c:pt idx="218">
                  <c:v>0.10207962539332982</c:v>
                </c:pt>
                <c:pt idx="219">
                  <c:v>0.10190474539324162</c:v>
                </c:pt>
                <c:pt idx="220">
                  <c:v>0.10174199539312655</c:v>
                </c:pt>
                <c:pt idx="221">
                  <c:v>0.1016235565043786</c:v>
                </c:pt>
                <c:pt idx="222">
                  <c:v>0.10123714194492114</c:v>
                </c:pt>
                <c:pt idx="223">
                  <c:v>0.10110814539324053</c:v>
                </c:pt>
                <c:pt idx="224">
                  <c:v>0.10093748539328815</c:v>
                </c:pt>
                <c:pt idx="225">
                  <c:v>0.10081915539313968</c:v>
                </c:pt>
                <c:pt idx="226">
                  <c:v>0.10062577697227983</c:v>
                </c:pt>
                <c:pt idx="227">
                  <c:v>0.10040476539330705</c:v>
                </c:pt>
                <c:pt idx="228">
                  <c:v>0.10020353539337634</c:v>
                </c:pt>
                <c:pt idx="229">
                  <c:v>0.10004023348848558</c:v>
                </c:pt>
                <c:pt idx="230">
                  <c:v>9.9477026094987764E-2</c:v>
                </c:pt>
                <c:pt idx="231">
                  <c:v>9.9264645393291065E-2</c:v>
                </c:pt>
                <c:pt idx="232">
                  <c:v>9.9056155393356396E-2</c:v>
                </c:pt>
                <c:pt idx="233">
                  <c:v>9.8899385393338243E-2</c:v>
                </c:pt>
                <c:pt idx="234">
                  <c:v>9.8818715393292969E-2</c:v>
                </c:pt>
                <c:pt idx="235">
                  <c:v>9.872709539318747E-2</c:v>
                </c:pt>
                <c:pt idx="236">
                  <c:v>9.8570315393246691E-2</c:v>
                </c:pt>
                <c:pt idx="237">
                  <c:v>9.8414989837735334E-2</c:v>
                </c:pt>
                <c:pt idx="238">
                  <c:v>9.8311745393275154E-2</c:v>
                </c:pt>
                <c:pt idx="239">
                  <c:v>9.8039010099171264E-2</c:v>
                </c:pt>
                <c:pt idx="240">
                  <c:v>9.79089053932828E-2</c:v>
                </c:pt>
                <c:pt idx="241">
                  <c:v>9.7794055393422147E-2</c:v>
                </c:pt>
                <c:pt idx="242">
                  <c:v>9.7688573350268398E-2</c:v>
                </c:pt>
                <c:pt idx="243">
                  <c:v>9.7562625393351268E-2</c:v>
                </c:pt>
                <c:pt idx="244">
                  <c:v>9.7310135393271963E-2</c:v>
                </c:pt>
                <c:pt idx="245">
                  <c:v>9.6843661182717214E-2</c:v>
                </c:pt>
                <c:pt idx="246">
                  <c:v>9.6494555393306577E-2</c:v>
                </c:pt>
                <c:pt idx="247">
                  <c:v>9.5604965981636286E-2</c:v>
                </c:pt>
                <c:pt idx="248">
                  <c:v>9.544235539334521E-2</c:v>
                </c:pt>
                <c:pt idx="249">
                  <c:v>9.5284381756982867E-2</c:v>
                </c:pt>
                <c:pt idx="250">
                  <c:v>9.5191885393234379E-2</c:v>
                </c:pt>
                <c:pt idx="251">
                  <c:v>9.515334539312939E-2</c:v>
                </c:pt>
                <c:pt idx="252">
                  <c:v>9.5122492867887196E-2</c:v>
                </c:pt>
                <c:pt idx="253">
                  <c:v>9.5080145393339685E-2</c:v>
                </c:pt>
                <c:pt idx="254">
                  <c:v>9.4931705393350052E-2</c:v>
                </c:pt>
                <c:pt idx="255">
                  <c:v>9.3944293780339416E-2</c:v>
                </c:pt>
                <c:pt idx="256">
                  <c:v>9.3716179736660229E-2</c:v>
                </c:pt>
                <c:pt idx="257">
                  <c:v>9.3613245393300168E-2</c:v>
                </c:pt>
                <c:pt idx="258">
                  <c:v>9.3563825393204542E-2</c:v>
                </c:pt>
                <c:pt idx="259">
                  <c:v>9.3492845393257487E-2</c:v>
                </c:pt>
                <c:pt idx="260">
                  <c:v>9.3453045393374859E-2</c:v>
                </c:pt>
                <c:pt idx="261">
                  <c:v>9.3403085393177362E-2</c:v>
                </c:pt>
                <c:pt idx="262">
                  <c:v>9.3354572979436543E-2</c:v>
                </c:pt>
                <c:pt idx="263">
                  <c:v>9.3315980687435712E-2</c:v>
                </c:pt>
                <c:pt idx="264">
                  <c:v>9.3147321150752624E-2</c:v>
                </c:pt>
                <c:pt idx="265">
                  <c:v>9.3115805393353346E-2</c:v>
                </c:pt>
                <c:pt idx="266">
                  <c:v>9.3079159534852615E-2</c:v>
                </c:pt>
                <c:pt idx="267">
                  <c:v>9.304204539333262E-2</c:v>
                </c:pt>
                <c:pt idx="268">
                  <c:v>9.3036605393294738E-2</c:v>
                </c:pt>
                <c:pt idx="269">
                  <c:v>9.3016485393377743E-2</c:v>
                </c:pt>
                <c:pt idx="270">
                  <c:v>9.300181598155198E-2</c:v>
                </c:pt>
                <c:pt idx="271">
                  <c:v>9.3086673964620725E-2</c:v>
                </c:pt>
                <c:pt idx="272">
                  <c:v>9.31651153933475E-2</c:v>
                </c:pt>
                <c:pt idx="273">
                  <c:v>9.333042539320531E-2</c:v>
                </c:pt>
                <c:pt idx="274">
                  <c:v>9.3496435393277372E-2</c:v>
                </c:pt>
                <c:pt idx="275">
                  <c:v>9.3631655393210486E-2</c:v>
                </c:pt>
                <c:pt idx="276">
                  <c:v>9.3742901643309992E-2</c:v>
                </c:pt>
                <c:pt idx="277">
                  <c:v>9.3885995393393276E-2</c:v>
                </c:pt>
                <c:pt idx="278">
                  <c:v>9.3985685393292689E-2</c:v>
                </c:pt>
                <c:pt idx="279">
                  <c:v>9.4064602536107766E-2</c:v>
                </c:pt>
                <c:pt idx="280">
                  <c:v>9.4314556204082745E-2</c:v>
                </c:pt>
                <c:pt idx="281">
                  <c:v>9.4384662919083276E-2</c:v>
                </c:pt>
                <c:pt idx="282">
                  <c:v>9.4462205393313098E-2</c:v>
                </c:pt>
                <c:pt idx="283">
                  <c:v>9.451569539315624E-2</c:v>
                </c:pt>
                <c:pt idx="284">
                  <c:v>9.4530283027566525E-2</c:v>
                </c:pt>
                <c:pt idx="285">
                  <c:v>9.425134539328954E-2</c:v>
                </c:pt>
                <c:pt idx="286">
                  <c:v>9.3706045393191065E-2</c:v>
                </c:pt>
                <c:pt idx="287">
                  <c:v>9.3101757588400044E-2</c:v>
                </c:pt>
                <c:pt idx="288">
                  <c:v>9.0715882893292465E-2</c:v>
                </c:pt>
                <c:pt idx="289">
                  <c:v>8.9914035393264063E-2</c:v>
                </c:pt>
                <c:pt idx="290">
                  <c:v>8.8979922476582679E-2</c:v>
                </c:pt>
                <c:pt idx="291">
                  <c:v>8.8115845393275979E-2</c:v>
                </c:pt>
                <c:pt idx="292">
                  <c:v>8.7318995393246765E-2</c:v>
                </c:pt>
                <c:pt idx="293">
                  <c:v>8.6694355919590654E-2</c:v>
                </c:pt>
                <c:pt idx="294">
                  <c:v>8.6030278726582532E-2</c:v>
                </c:pt>
                <c:pt idx="295">
                  <c:v>8.4331979768364845E-2</c:v>
                </c:pt>
                <c:pt idx="296">
                  <c:v>8.3994966445843436E-2</c:v>
                </c:pt>
                <c:pt idx="297">
                  <c:v>8.3587445393277934E-2</c:v>
                </c:pt>
                <c:pt idx="298">
                  <c:v>8.3240965393244798E-2</c:v>
                </c:pt>
                <c:pt idx="299">
                  <c:v>8.2926387498517343E-2</c:v>
                </c:pt>
                <c:pt idx="300">
                  <c:v>8.2617935393301464E-2</c:v>
                </c:pt>
                <c:pt idx="301">
                  <c:v>8.2342605393293467E-2</c:v>
                </c:pt>
                <c:pt idx="302">
                  <c:v>8.2126177211549148E-2</c:v>
                </c:pt>
                <c:pt idx="303">
                  <c:v>8.2015640130109146E-2</c:v>
                </c:pt>
                <c:pt idx="304">
                  <c:v>8.166546469162507E-2</c:v>
                </c:pt>
                <c:pt idx="305">
                  <c:v>8.1586995393238076E-2</c:v>
                </c:pt>
                <c:pt idx="306">
                  <c:v>8.1486128372006347E-2</c:v>
                </c:pt>
                <c:pt idx="307">
                  <c:v>8.1426195393405065E-2</c:v>
                </c:pt>
                <c:pt idx="308">
                  <c:v>8.1524045393337449E-2</c:v>
                </c:pt>
                <c:pt idx="309">
                  <c:v>8.1610692201792345E-2</c:v>
                </c:pt>
                <c:pt idx="310">
                  <c:v>8.1702895393249667E-2</c:v>
                </c:pt>
                <c:pt idx="311">
                  <c:v>8.1765701914989164E-2</c:v>
                </c:pt>
                <c:pt idx="312">
                  <c:v>8.1566157158050767E-2</c:v>
                </c:pt>
                <c:pt idx="313">
                  <c:v>8.1199055393298747E-2</c:v>
                </c:pt>
                <c:pt idx="314">
                  <c:v>8.0837295393252295E-2</c:v>
                </c:pt>
                <c:pt idx="315">
                  <c:v>8.0547787498474549E-2</c:v>
                </c:pt>
                <c:pt idx="316">
                  <c:v>8.0271325393369203E-2</c:v>
                </c:pt>
                <c:pt idx="317">
                  <c:v>8.0066465393315703E-2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7.8314525393338524E-2</c:v>
                </c:pt>
                <c:pt idx="326">
                  <c:v>7.8164845393416726E-2</c:v>
                </c:pt>
                <c:pt idx="327">
                  <c:v>7.8056164748105103E-2</c:v>
                </c:pt>
                <c:pt idx="328">
                  <c:v>7.8000031107563983E-2</c:v>
                </c:pt>
                <c:pt idx="329">
                  <c:v>7.7838253329702012E-2</c:v>
                </c:pt>
                <c:pt idx="330">
                  <c:v>7.7789725393301992E-2</c:v>
                </c:pt>
                <c:pt idx="331">
                  <c:v>7.7705934866955484E-2</c:v>
                </c:pt>
                <c:pt idx="332">
                  <c:v>7.7502305393295501E-2</c:v>
                </c:pt>
                <c:pt idx="333">
                  <c:v>7.7302315393254162E-2</c:v>
                </c:pt>
                <c:pt idx="334">
                  <c:v>7.7110240130210325E-2</c:v>
                </c:pt>
                <c:pt idx="335">
                  <c:v>7.698994539333627E-2</c:v>
                </c:pt>
                <c:pt idx="336">
                  <c:v>7.6916967615432125E-2</c:v>
                </c:pt>
                <c:pt idx="337">
                  <c:v>7.6868697006247738E-2</c:v>
                </c:pt>
                <c:pt idx="338">
                  <c:v>7.6612201533592439E-2</c:v>
                </c:pt>
                <c:pt idx="339">
                  <c:v>7.656754539324595E-2</c:v>
                </c:pt>
                <c:pt idx="340">
                  <c:v>7.6534639010205435E-2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7.6274445393309381E-2</c:v>
                </c:pt>
                <c:pt idx="350">
                  <c:v>7.6225745393330047E-2</c:v>
                </c:pt>
                <c:pt idx="351">
                  <c:v>7.6186919306294953E-2</c:v>
                </c:pt>
                <c:pt idx="352">
                  <c:v>7.6159616361096028E-2</c:v>
                </c:pt>
                <c:pt idx="353">
                  <c:v>7.6019412060034597E-2</c:v>
                </c:pt>
                <c:pt idx="354">
                  <c:v>7.5987315393319918E-2</c:v>
                </c:pt>
                <c:pt idx="355">
                  <c:v>7.5966545393313822E-2</c:v>
                </c:pt>
                <c:pt idx="356">
                  <c:v>7.5957530339437224E-2</c:v>
                </c:pt>
                <c:pt idx="357">
                  <c:v>7.5966345393496282E-2</c:v>
                </c:pt>
                <c:pt idx="358">
                  <c:v>7.6001871709024726E-2</c:v>
                </c:pt>
                <c:pt idx="359">
                  <c:v>7.6003543373019497E-2</c:v>
                </c:pt>
                <c:pt idx="360">
                  <c:v>7.5943935393368633E-2</c:v>
                </c:pt>
                <c:pt idx="361">
                  <c:v>7.5897139332639224E-2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7.5397199938706458E-2</c:v>
                </c:pt>
                <c:pt idx="380">
                  <c:v>7.5097465823347601E-2</c:v>
                </c:pt>
                <c:pt idx="381">
                  <c:v>7.4737875393324812E-2</c:v>
                </c:pt>
                <c:pt idx="382">
                  <c:v>7.4462482235432753E-2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7.4837639010255141E-2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7.6580345393224863E-2</c:v>
                </c:pt>
                <c:pt idx="400">
                  <c:v>7.6640089479283788E-2</c:v>
                </c:pt>
                <c:pt idx="401">
                  <c:v>7.6714235393296942E-2</c:v>
                </c:pt>
                <c:pt idx="402">
                  <c:v>7.6754053085565488E-2</c:v>
                </c:pt>
                <c:pt idx="403">
                  <c:v>7.6806316821873194E-2</c:v>
                </c:pt>
                <c:pt idx="404">
                  <c:v>7.7511495393281504E-2</c:v>
                </c:pt>
                <c:pt idx="405">
                  <c:v>7.7666295393285734E-2</c:v>
                </c:pt>
                <c:pt idx="406">
                  <c:v>7.7943582127915093E-2</c:v>
                </c:pt>
                <c:pt idx="407">
                  <c:v>7.8188695393336755E-2</c:v>
                </c:pt>
                <c:pt idx="408">
                  <c:v>7.8424492868066423E-2</c:v>
                </c:pt>
                <c:pt idx="409">
                  <c:v>7.8631565393422406E-2</c:v>
                </c:pt>
                <c:pt idx="410">
                  <c:v>7.8813713478410832E-2</c:v>
                </c:pt>
                <c:pt idx="411">
                  <c:v>7.882160539318761E-2</c:v>
                </c:pt>
                <c:pt idx="412">
                  <c:v>7.8797745393273999E-2</c:v>
                </c:pt>
                <c:pt idx="413">
                  <c:v>7.8995197006136844E-2</c:v>
                </c:pt>
                <c:pt idx="414">
                  <c:v>7.9025385393364886E-2</c:v>
                </c:pt>
                <c:pt idx="415">
                  <c:v>7.9048482235279494E-2</c:v>
                </c:pt>
                <c:pt idx="416">
                  <c:v>7.9006495393344006E-2</c:v>
                </c:pt>
                <c:pt idx="417">
                  <c:v>7.8678745393261765E-2</c:v>
                </c:pt>
                <c:pt idx="418">
                  <c:v>7.8170765393224415E-2</c:v>
                </c:pt>
                <c:pt idx="419">
                  <c:v>7.7715713814299842E-2</c:v>
                </c:pt>
                <c:pt idx="420">
                  <c:v>7.7325904967764814E-2</c:v>
                </c:pt>
                <c:pt idx="421">
                  <c:v>7.6283148378422455E-2</c:v>
                </c:pt>
                <c:pt idx="422">
                  <c:v>7.6018795393338334E-2</c:v>
                </c:pt>
                <c:pt idx="423">
                  <c:v>7.5564433565361411E-2</c:v>
                </c:pt>
                <c:pt idx="424">
                  <c:v>7.4899545393293479E-2</c:v>
                </c:pt>
                <c:pt idx="425">
                  <c:v>7.4361207758841155E-2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6.8631045393260454E-2</c:v>
                </c:pt>
                <c:pt idx="444">
                  <c:v>6.8662699938826954E-2</c:v>
                </c:pt>
                <c:pt idx="445">
                  <c:v>6.9062375022880984E-2</c:v>
                </c:pt>
                <c:pt idx="446">
                  <c:v>6.9585032627244914E-2</c:v>
                </c:pt>
                <c:pt idx="447">
                  <c:v>7.036376539321057E-2</c:v>
                </c:pt>
                <c:pt idx="448">
                  <c:v>7.1161415606084688E-2</c:v>
                </c:pt>
                <c:pt idx="449">
                  <c:v>7.1850442363043499E-2</c:v>
                </c:pt>
                <c:pt idx="450">
                  <c:v>7.2478735393261232E-2</c:v>
                </c:pt>
                <c:pt idx="451">
                  <c:v>7.3012614080141966E-2</c:v>
                </c:pt>
                <c:pt idx="452">
                  <c:v>7.351883630229851E-2</c:v>
                </c:pt>
                <c:pt idx="453">
                  <c:v>7.4836852059931597E-2</c:v>
                </c:pt>
                <c:pt idx="454">
                  <c:v>7.5214551515784919E-2</c:v>
                </c:pt>
                <c:pt idx="455">
                  <c:v>7.5816787498524871E-2</c:v>
                </c:pt>
                <c:pt idx="456">
                  <c:v>7.6334104088928822E-2</c:v>
                </c:pt>
                <c:pt idx="457">
                  <c:v>7.6867225393286331E-2</c:v>
                </c:pt>
                <c:pt idx="458">
                  <c:v>7.7541802211399558E-2</c:v>
                </c:pt>
                <c:pt idx="459">
                  <c:v>7.8414555393393925E-2</c:v>
                </c:pt>
                <c:pt idx="460">
                  <c:v>7.9312937312522827E-2</c:v>
                </c:pt>
                <c:pt idx="461">
                  <c:v>7.9741445393267441E-2</c:v>
                </c:pt>
                <c:pt idx="462">
                  <c:v>8.118595967897585E-2</c:v>
                </c:pt>
                <c:pt idx="463">
                  <c:v>8.1510625393363567E-2</c:v>
                </c:pt>
                <c:pt idx="464">
                  <c:v>8.1985369049278001E-2</c:v>
                </c:pt>
                <c:pt idx="465">
                  <c:v>8.2426455393175543E-2</c:v>
                </c:pt>
                <c:pt idx="466">
                  <c:v>8.2834482766969766E-2</c:v>
                </c:pt>
                <c:pt idx="467">
                  <c:v>8.3215648619131E-2</c:v>
                </c:pt>
                <c:pt idx="468">
                  <c:v>8.3509085393245905E-2</c:v>
                </c:pt>
                <c:pt idx="469">
                  <c:v>8.3828657481163346E-2</c:v>
                </c:pt>
                <c:pt idx="470">
                  <c:v>8.407207872664936E-2</c:v>
                </c:pt>
                <c:pt idx="471">
                  <c:v>8.5140804216806046E-2</c:v>
                </c:pt>
                <c:pt idx="472">
                  <c:v>8.5376755702583282E-2</c:v>
                </c:pt>
                <c:pt idx="473">
                  <c:v>8.5670325393352065E-2</c:v>
                </c:pt>
                <c:pt idx="474">
                  <c:v>8.5962766898717249E-2</c:v>
                </c:pt>
                <c:pt idx="475">
                  <c:v>8.61883497888557E-2</c:v>
                </c:pt>
                <c:pt idx="476">
                  <c:v>8.6456605393280789E-2</c:v>
                </c:pt>
                <c:pt idx="477">
                  <c:v>8.6724132490133068E-2</c:v>
                </c:pt>
                <c:pt idx="478">
                  <c:v>8.6924189837759527E-2</c:v>
                </c:pt>
                <c:pt idx="479">
                  <c:v>8.7034109029630727E-2</c:v>
                </c:pt>
                <c:pt idx="480">
                  <c:v>8.7359196373583525E-2</c:v>
                </c:pt>
                <c:pt idx="481">
                  <c:v>8.7388218511520413E-2</c:v>
                </c:pt>
                <c:pt idx="482">
                  <c:v>8.7347575393224047E-2</c:v>
                </c:pt>
                <c:pt idx="483">
                  <c:v>8.7309607095235539E-2</c:v>
                </c:pt>
                <c:pt idx="484">
                  <c:v>8.7254465393414596E-2</c:v>
                </c:pt>
                <c:pt idx="485">
                  <c:v>8.7225702382525597E-2</c:v>
                </c:pt>
                <c:pt idx="486">
                  <c:v>8.7163855283350231E-2</c:v>
                </c:pt>
                <c:pt idx="487">
                  <c:v>8.7045005133518344E-2</c:v>
                </c:pt>
                <c:pt idx="488">
                  <c:v>8.6831602536165051E-2</c:v>
                </c:pt>
                <c:pt idx="489">
                  <c:v>8.7126305393155898E-2</c:v>
                </c:pt>
                <c:pt idx="490">
                  <c:v>8.7455114958558483E-2</c:v>
                </c:pt>
                <c:pt idx="491">
                  <c:v>8.7731153556617897E-2</c:v>
                </c:pt>
                <c:pt idx="492">
                  <c:v>8.8025195393229158E-2</c:v>
                </c:pt>
                <c:pt idx="493">
                  <c:v>8.824962582811223E-2</c:v>
                </c:pt>
                <c:pt idx="494">
                  <c:v>8.8483112740220693E-2</c:v>
                </c:pt>
                <c:pt idx="495">
                  <c:v>8.8616554917024526E-2</c:v>
                </c:pt>
                <c:pt idx="496">
                  <c:v>8.9339545393230302E-2</c:v>
                </c:pt>
                <c:pt idx="497">
                  <c:v>8.947169104544625E-2</c:v>
                </c:pt>
                <c:pt idx="498">
                  <c:v>8.9636405393193772E-2</c:v>
                </c:pt>
                <c:pt idx="499">
                  <c:v>8.9805704576932252E-2</c:v>
                </c:pt>
                <c:pt idx="500">
                  <c:v>8.9996907009506827E-2</c:v>
                </c:pt>
                <c:pt idx="501">
                  <c:v>9.0223355919590728E-2</c:v>
                </c:pt>
                <c:pt idx="502">
                  <c:v>9.0407277308102579E-2</c:v>
                </c:pt>
                <c:pt idx="503">
                  <c:v>9.0594120393291636E-2</c:v>
                </c:pt>
                <c:pt idx="504">
                  <c:v>9.0726206931734096E-2</c:v>
                </c:pt>
                <c:pt idx="505">
                  <c:v>9.1227245393270442E-2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9.2219757157920176E-2</c:v>
                </c:pt>
                <c:pt idx="515">
                  <c:v>9.231479858479473E-2</c:v>
                </c:pt>
                <c:pt idx="516">
                  <c:v>9.2450265393310527E-2</c:v>
                </c:pt>
                <c:pt idx="517">
                  <c:v>9.2632969883027466E-2</c:v>
                </c:pt>
                <c:pt idx="518">
                  <c:v>9.3006971199727909E-2</c:v>
                </c:pt>
                <c:pt idx="519">
                  <c:v>9.3372533272102501E-2</c:v>
                </c:pt>
                <c:pt idx="520">
                  <c:v>9.3694580558178878E-2</c:v>
                </c:pt>
                <c:pt idx="521">
                  <c:v>9.3974033854763744E-2</c:v>
                </c:pt>
                <c:pt idx="522">
                  <c:v>9.4708345393258314E-2</c:v>
                </c:pt>
                <c:pt idx="523">
                  <c:v>9.4850447520898121E-2</c:v>
                </c:pt>
                <c:pt idx="524">
                  <c:v>9.5063035715838864E-2</c:v>
                </c:pt>
                <c:pt idx="525">
                  <c:v>9.5276805999333483E-2</c:v>
                </c:pt>
                <c:pt idx="526">
                  <c:v>9.5444415722994363E-2</c:v>
                </c:pt>
                <c:pt idx="527">
                  <c:v>9.5613724985042864E-2</c:v>
                </c:pt>
                <c:pt idx="528">
                  <c:v>9.5785492868003752E-2</c:v>
                </c:pt>
                <c:pt idx="529">
                  <c:v>9.5922355393227896E-2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9.7640870393292167E-2</c:v>
                </c:pt>
                <c:pt idx="541">
                  <c:v>9.7760038076245365E-2</c:v>
                </c:pt>
                <c:pt idx="542">
                  <c:v>9.7996223654263345E-2</c:v>
                </c:pt>
                <c:pt idx="543">
                  <c:v>9.8209880809903893E-2</c:v>
                </c:pt>
                <c:pt idx="544">
                  <c:v>9.8386157764366544E-2</c:v>
                </c:pt>
                <c:pt idx="545">
                  <c:v>9.8554943195453173E-2</c:v>
                </c:pt>
                <c:pt idx="546">
                  <c:v>9.8683837230012728E-2</c:v>
                </c:pt>
                <c:pt idx="547">
                  <c:v>9.8787704989362665E-2</c:v>
                </c:pt>
                <c:pt idx="548">
                  <c:v>9.8812341352953748E-2</c:v>
                </c:pt>
                <c:pt idx="549">
                  <c:v>9.882774539328007E-2</c:v>
                </c:pt>
                <c:pt idx="550">
                  <c:v>9.8938984199293464E-2</c:v>
                </c:pt>
                <c:pt idx="551">
                  <c:v>9.8978930960314002E-2</c:v>
                </c:pt>
                <c:pt idx="552">
                  <c:v>9.9022224559959723E-2</c:v>
                </c:pt>
                <c:pt idx="553">
                  <c:v>9.9046724985271367E-2</c:v>
                </c:pt>
                <c:pt idx="554">
                  <c:v>9.9055145393251637E-2</c:v>
                </c:pt>
                <c:pt idx="555">
                  <c:v>9.9076203726596743E-2</c:v>
                </c:pt>
                <c:pt idx="556">
                  <c:v>9.9087259679009776E-2</c:v>
                </c:pt>
                <c:pt idx="557">
                  <c:v>9.9114745393422091E-2</c:v>
                </c:pt>
                <c:pt idx="558">
                  <c:v>9.9124766669902734E-2</c:v>
                </c:pt>
                <c:pt idx="559">
                  <c:v>9.9128540847914365E-2</c:v>
                </c:pt>
                <c:pt idx="560">
                  <c:v>9.9125786630537505E-2</c:v>
                </c:pt>
                <c:pt idx="561">
                  <c:v>9.9094677977589876E-2</c:v>
                </c:pt>
                <c:pt idx="562">
                  <c:v>9.9050010699471724E-2</c:v>
                </c:pt>
                <c:pt idx="563">
                  <c:v>9.9045085818886727E-2</c:v>
                </c:pt>
                <c:pt idx="564">
                  <c:v>9.9050745393228445E-2</c:v>
                </c:pt>
                <c:pt idx="565">
                  <c:v>9.8976316821875798E-2</c:v>
                </c:pt>
                <c:pt idx="566">
                  <c:v>9.8875679459183727E-2</c:v>
                </c:pt>
                <c:pt idx="567">
                  <c:v>9.8705704576914868E-2</c:v>
                </c:pt>
                <c:pt idx="568">
                  <c:v>9.8612787059977336E-2</c:v>
                </c:pt>
                <c:pt idx="569">
                  <c:v>9.8591724985112747E-2</c:v>
                </c:pt>
                <c:pt idx="570">
                  <c:v>9.8602404967749746E-2</c:v>
                </c:pt>
                <c:pt idx="571">
                  <c:v>9.8626908658460424E-2</c:v>
                </c:pt>
                <c:pt idx="572">
                  <c:v>9.8650464143233793E-2</c:v>
                </c:pt>
                <c:pt idx="573">
                  <c:v>9.8702063575089968E-2</c:v>
                </c:pt>
                <c:pt idx="574">
                  <c:v>9.8857437700971246E-2</c:v>
                </c:pt>
                <c:pt idx="575">
                  <c:v>9.8897549741053969E-2</c:v>
                </c:pt>
                <c:pt idx="576">
                  <c:v>9.8941235189201504E-2</c:v>
                </c:pt>
                <c:pt idx="577">
                  <c:v>9.9007178382962358E-2</c:v>
                </c:pt>
                <c:pt idx="578">
                  <c:v>9.905707872650317E-2</c:v>
                </c:pt>
                <c:pt idx="579">
                  <c:v>9.9039809909385226E-2</c:v>
                </c:pt>
                <c:pt idx="580">
                  <c:v>9.8912490291283781E-2</c:v>
                </c:pt>
                <c:pt idx="581">
                  <c:v>9.8589029603829245E-2</c:v>
                </c:pt>
                <c:pt idx="582">
                  <c:v>9.8270908658605563E-2</c:v>
                </c:pt>
                <c:pt idx="583">
                  <c:v>9.8061836302321168E-2</c:v>
                </c:pt>
                <c:pt idx="584">
                  <c:v>9.7360196373642988E-2</c:v>
                </c:pt>
                <c:pt idx="585">
                  <c:v>9.7165116527364134E-2</c:v>
                </c:pt>
                <c:pt idx="586">
                  <c:v>9.6931915393270382E-2</c:v>
                </c:pt>
                <c:pt idx="587">
                  <c:v>9.6702605393332683E-2</c:v>
                </c:pt>
                <c:pt idx="588">
                  <c:v>9.6492345393244569E-2</c:v>
                </c:pt>
                <c:pt idx="589">
                  <c:v>9.627641539329114E-2</c:v>
                </c:pt>
                <c:pt idx="590">
                  <c:v>9.6067215393176766E-2</c:v>
                </c:pt>
                <c:pt idx="591">
                  <c:v>9.5919688574980497E-2</c:v>
                </c:pt>
                <c:pt idx="592">
                  <c:v>9.5797745393270323E-2</c:v>
                </c:pt>
                <c:pt idx="593">
                  <c:v>9.5554226874796491E-2</c:v>
                </c:pt>
                <c:pt idx="594">
                  <c:v>9.5545845393374823E-2</c:v>
                </c:pt>
                <c:pt idx="595">
                  <c:v>9.5532385393355068E-2</c:v>
                </c:pt>
                <c:pt idx="596">
                  <c:v>9.5494225393267462E-2</c:v>
                </c:pt>
                <c:pt idx="597">
                  <c:v>9.5459345393351533E-2</c:v>
                </c:pt>
                <c:pt idx="598">
                  <c:v>9.5439224985085488E-2</c:v>
                </c:pt>
                <c:pt idx="599">
                  <c:v>9.53773853932776E-2</c:v>
                </c:pt>
                <c:pt idx="600">
                  <c:v>9.5321559346999263E-2</c:v>
                </c:pt>
                <c:pt idx="601">
                  <c:v>9.5142350656573213E-2</c:v>
                </c:pt>
                <c:pt idx="602">
                  <c:v>9.5119945393179542E-2</c:v>
                </c:pt>
                <c:pt idx="603">
                  <c:v>9.5102065393291788E-2</c:v>
                </c:pt>
                <c:pt idx="604">
                  <c:v>9.5080162975677104E-2</c:v>
                </c:pt>
                <c:pt idx="605">
                  <c:v>9.5094855393143024E-2</c:v>
                </c:pt>
                <c:pt idx="606">
                  <c:v>9.5145505393262345E-2</c:v>
                </c:pt>
                <c:pt idx="607">
                  <c:v>9.5220135393333488E-2</c:v>
                </c:pt>
                <c:pt idx="608">
                  <c:v>9.5267864440913327E-2</c:v>
                </c:pt>
                <c:pt idx="609">
                  <c:v>9.5434215981498524E-2</c:v>
                </c:pt>
                <c:pt idx="610">
                  <c:v>9.5471788871520621E-2</c:v>
                </c:pt>
                <c:pt idx="611">
                  <c:v>9.5535265393238394E-2</c:v>
                </c:pt>
                <c:pt idx="612">
                  <c:v>9.5589045393481675E-2</c:v>
                </c:pt>
                <c:pt idx="613">
                  <c:v>9.5562755393260423E-2</c:v>
                </c:pt>
                <c:pt idx="614">
                  <c:v>9.5478745393350564E-2</c:v>
                </c:pt>
                <c:pt idx="615">
                  <c:v>9.5207145393360129E-2</c:v>
                </c:pt>
                <c:pt idx="616">
                  <c:v>9.4911313575096579E-2</c:v>
                </c:pt>
                <c:pt idx="617">
                  <c:v>9.4713828726568763E-2</c:v>
                </c:pt>
                <c:pt idx="618">
                  <c:v>9.397406892269132E-2</c:v>
                </c:pt>
                <c:pt idx="619">
                  <c:v>9.3789855393283064E-2</c:v>
                </c:pt>
                <c:pt idx="620">
                  <c:v>9.3573965393276087E-2</c:v>
                </c:pt>
                <c:pt idx="621">
                  <c:v>9.3347105393206897E-2</c:v>
                </c:pt>
                <c:pt idx="622">
                  <c:v>9.3189506756886198E-2</c:v>
                </c:pt>
                <c:pt idx="623">
                  <c:v>9.302217539327319E-2</c:v>
                </c:pt>
                <c:pt idx="624">
                  <c:v>9.2877035393286442E-2</c:v>
                </c:pt>
                <c:pt idx="625">
                  <c:v>9.2728285393349208E-2</c:v>
                </c:pt>
                <c:pt idx="626">
                  <c:v>9.2639163303729954E-2</c:v>
                </c:pt>
                <c:pt idx="627">
                  <c:v>9.2350245393291397E-2</c:v>
                </c:pt>
                <c:pt idx="628">
                  <c:v>9.2304415393329203E-2</c:v>
                </c:pt>
                <c:pt idx="629">
                  <c:v>9.2205786630316131E-2</c:v>
                </c:pt>
                <c:pt idx="630">
                  <c:v>9.2139285393216225E-2</c:v>
                </c:pt>
                <c:pt idx="631">
                  <c:v>9.2055965393257666E-2</c:v>
                </c:pt>
                <c:pt idx="632">
                  <c:v>9.1979525393327363E-2</c:v>
                </c:pt>
                <c:pt idx="633">
                  <c:v>9.1892755393146827E-2</c:v>
                </c:pt>
                <c:pt idx="634">
                  <c:v>9.1835565618055268E-2</c:v>
                </c:pt>
                <c:pt idx="635">
                  <c:v>9.176488825040989E-2</c:v>
                </c:pt>
                <c:pt idx="636">
                  <c:v>9.161524539322867E-2</c:v>
                </c:pt>
                <c:pt idx="637">
                  <c:v>9.1588995393195247E-2</c:v>
                </c:pt>
                <c:pt idx="638">
                  <c:v>9.1550405393249948E-2</c:v>
                </c:pt>
                <c:pt idx="639">
                  <c:v>9.1512185393270551E-2</c:v>
                </c:pt>
                <c:pt idx="640">
                  <c:v>9.1479965393205048E-2</c:v>
                </c:pt>
                <c:pt idx="641">
                  <c:v>9.1493573350291527E-2</c:v>
                </c:pt>
                <c:pt idx="642">
                  <c:v>9.1491445393458756E-2</c:v>
                </c:pt>
                <c:pt idx="643">
                  <c:v>9.1481905393209245E-2</c:v>
                </c:pt>
                <c:pt idx="644">
                  <c:v>9.1477745393319751E-2</c:v>
                </c:pt>
                <c:pt idx="645">
                  <c:v>9.1544986772618228E-2</c:v>
                </c:pt>
                <c:pt idx="646">
                  <c:v>9.1580585393145966E-2</c:v>
                </c:pt>
                <c:pt idx="647">
                  <c:v>9.1622822316367425E-2</c:v>
                </c:pt>
                <c:pt idx="648">
                  <c:v>9.1665205393369142E-2</c:v>
                </c:pt>
                <c:pt idx="649">
                  <c:v>9.1708985393197176E-2</c:v>
                </c:pt>
                <c:pt idx="650">
                  <c:v>9.173934539330765E-2</c:v>
                </c:pt>
                <c:pt idx="651">
                  <c:v>9.1763745393137724E-2</c:v>
                </c:pt>
                <c:pt idx="652">
                  <c:v>9.1792265393195488E-2</c:v>
                </c:pt>
                <c:pt idx="653">
                  <c:v>9.1824917807045395E-2</c:v>
                </c:pt>
                <c:pt idx="654">
                  <c:v>9.1877252435409701E-2</c:v>
                </c:pt>
                <c:pt idx="655">
                  <c:v>9.1885865393209545E-2</c:v>
                </c:pt>
                <c:pt idx="656">
                  <c:v>9.2007925393247425E-2</c:v>
                </c:pt>
                <c:pt idx="657">
                  <c:v>9.2168695393269551E-2</c:v>
                </c:pt>
                <c:pt idx="658">
                  <c:v>9.2288461302388186E-2</c:v>
                </c:pt>
                <c:pt idx="659">
                  <c:v>9.2406345393200931E-2</c:v>
                </c:pt>
                <c:pt idx="660">
                  <c:v>9.2509385393370544E-2</c:v>
                </c:pt>
                <c:pt idx="661">
                  <c:v>9.2606604089027697E-2</c:v>
                </c:pt>
                <c:pt idx="662">
                  <c:v>9.2716288250471693E-2</c:v>
                </c:pt>
                <c:pt idx="663">
                  <c:v>9.2707569569185508E-2</c:v>
                </c:pt>
                <c:pt idx="664">
                  <c:v>9.2731745393322768E-2</c:v>
                </c:pt>
                <c:pt idx="665">
                  <c:v>9.2776795393192182E-2</c:v>
                </c:pt>
                <c:pt idx="666">
                  <c:v>9.280139539318126E-2</c:v>
                </c:pt>
                <c:pt idx="667">
                  <c:v>9.2816865393431064E-2</c:v>
                </c:pt>
                <c:pt idx="668">
                  <c:v>9.2839025393203767E-2</c:v>
                </c:pt>
                <c:pt idx="669">
                  <c:v>9.2847745393143596E-2</c:v>
                </c:pt>
                <c:pt idx="670">
                  <c:v>9.2859967615524383E-2</c:v>
                </c:pt>
                <c:pt idx="671">
                  <c:v>9.2870673964682765E-2</c:v>
                </c:pt>
                <c:pt idx="672">
                  <c:v>9.2884245393406908E-2</c:v>
                </c:pt>
                <c:pt idx="673">
                  <c:v>9.2882565393154023E-2</c:v>
                </c:pt>
                <c:pt idx="674">
                  <c:v>9.2872545393049941E-2</c:v>
                </c:pt>
                <c:pt idx="675">
                  <c:v>9.2879328726653235E-2</c:v>
                </c:pt>
                <c:pt idx="676">
                  <c:v>9.2882120393284168E-2</c:v>
                </c:pt>
                <c:pt idx="677">
                  <c:v>9.2897745393259235E-2</c:v>
                </c:pt>
                <c:pt idx="678">
                  <c:v>9.2890045393432236E-2</c:v>
                </c:pt>
                <c:pt idx="679">
                  <c:v>9.2898895393418279E-2</c:v>
                </c:pt>
                <c:pt idx="680">
                  <c:v>9.2910445393244223E-2</c:v>
                </c:pt>
                <c:pt idx="681">
                  <c:v>9.2928634282344519E-2</c:v>
                </c:pt>
                <c:pt idx="682">
                  <c:v>9.2926445393445412E-2</c:v>
                </c:pt>
                <c:pt idx="683">
                  <c:v>9.2934395393314495E-2</c:v>
                </c:pt>
                <c:pt idx="684">
                  <c:v>9.29372453933726E-2</c:v>
                </c:pt>
                <c:pt idx="685">
                  <c:v>9.2894602536120155E-2</c:v>
                </c:pt>
                <c:pt idx="686">
                  <c:v>9.2302287059936525E-2</c:v>
                </c:pt>
                <c:pt idx="687">
                  <c:v>9.2164295955086878E-2</c:v>
                </c:pt>
                <c:pt idx="688">
                  <c:v>9.1949575393300648E-2</c:v>
                </c:pt>
                <c:pt idx="689">
                  <c:v>9.1706095393320503E-2</c:v>
                </c:pt>
                <c:pt idx="690">
                  <c:v>9.1544085393323635E-2</c:v>
                </c:pt>
                <c:pt idx="691">
                  <c:v>9.1368725393323344E-2</c:v>
                </c:pt>
                <c:pt idx="692">
                  <c:v>9.1170755393321187E-2</c:v>
                </c:pt>
                <c:pt idx="693">
                  <c:v>9.101421962007801E-2</c:v>
                </c:pt>
                <c:pt idx="694">
                  <c:v>9.092076500108727E-2</c:v>
                </c:pt>
                <c:pt idx="695">
                  <c:v>9.0676545393251165E-2</c:v>
                </c:pt>
                <c:pt idx="696">
                  <c:v>9.0619985393189731E-2</c:v>
                </c:pt>
                <c:pt idx="697">
                  <c:v>9.0544125393222902E-2</c:v>
                </c:pt>
                <c:pt idx="698">
                  <c:v>9.0474133148291044E-2</c:v>
                </c:pt>
                <c:pt idx="699">
                  <c:v>9.0342545393340898E-2</c:v>
                </c:pt>
                <c:pt idx="700">
                  <c:v>9.0192205393393232E-2</c:v>
                </c:pt>
                <c:pt idx="701">
                  <c:v>9.0033685393351007E-2</c:v>
                </c:pt>
                <c:pt idx="702">
                  <c:v>8.9913585393219558E-2</c:v>
                </c:pt>
                <c:pt idx="703">
                  <c:v>8.9786407555507694E-2</c:v>
                </c:pt>
                <c:pt idx="704">
                  <c:v>8.9421066821813708E-2</c:v>
                </c:pt>
                <c:pt idx="705">
                  <c:v>8.9228535393246849E-2</c:v>
                </c:pt>
                <c:pt idx="706">
                  <c:v>8.9022345393204236E-2</c:v>
                </c:pt>
                <c:pt idx="707">
                  <c:v>8.8846725393154025E-2</c:v>
                </c:pt>
                <c:pt idx="708">
                  <c:v>8.8716891460564051E-2</c:v>
                </c:pt>
                <c:pt idx="709">
                  <c:v>8.8797055393257981E-2</c:v>
                </c:pt>
                <c:pt idx="710">
                  <c:v>8.8809275393160456E-2</c:v>
                </c:pt>
                <c:pt idx="711">
                  <c:v>8.8748295393174012E-2</c:v>
                </c:pt>
                <c:pt idx="712">
                  <c:v>8.846568742227133E-2</c:v>
                </c:pt>
                <c:pt idx="713">
                  <c:v>8.8382980087146693E-2</c:v>
                </c:pt>
                <c:pt idx="714">
                  <c:v>8.8298245393318264E-2</c:v>
                </c:pt>
                <c:pt idx="715">
                  <c:v>8.8214705393270171E-2</c:v>
                </c:pt>
                <c:pt idx="716">
                  <c:v>8.8149985393315006E-2</c:v>
                </c:pt>
                <c:pt idx="717">
                  <c:v>8.8086055393290841E-2</c:v>
                </c:pt>
                <c:pt idx="718">
                  <c:v>8.804215448422778E-2</c:v>
                </c:pt>
                <c:pt idx="719">
                  <c:v>8.8004256031595701E-2</c:v>
                </c:pt>
                <c:pt idx="720">
                  <c:v>8.7897745393306248E-2</c:v>
                </c:pt>
                <c:pt idx="721">
                  <c:v>8.7875755597309563E-2</c:v>
                </c:pt>
                <c:pt idx="722">
                  <c:v>8.7820965393277592E-2</c:v>
                </c:pt>
                <c:pt idx="723">
                  <c:v>8.7774545393230929E-2</c:v>
                </c:pt>
                <c:pt idx="724">
                  <c:v>8.7748106218001012E-2</c:v>
                </c:pt>
                <c:pt idx="725">
                  <c:v>8.7724605393163235E-2</c:v>
                </c:pt>
                <c:pt idx="726">
                  <c:v>8.7698345393250138E-2</c:v>
                </c:pt>
                <c:pt idx="727">
                  <c:v>8.7639095393143671E-2</c:v>
                </c:pt>
                <c:pt idx="728">
                  <c:v>8.758629763211441E-2</c:v>
                </c:pt>
                <c:pt idx="729">
                  <c:v>8.7280535715834134E-2</c:v>
                </c:pt>
                <c:pt idx="730">
                  <c:v>8.7221645393228228E-2</c:v>
                </c:pt>
                <c:pt idx="731">
                  <c:v>8.7161465393322451E-2</c:v>
                </c:pt>
                <c:pt idx="732">
                  <c:v>8.7109467615505129E-2</c:v>
                </c:pt>
                <c:pt idx="733">
                  <c:v>8.6401745393274706E-2</c:v>
                </c:pt>
                <c:pt idx="734">
                  <c:v>8.6332870393249814E-2</c:v>
                </c:pt>
                <c:pt idx="735">
                  <c:v>8.612446539326922E-2</c:v>
                </c:pt>
                <c:pt idx="736">
                  <c:v>8.5818845393234588E-2</c:v>
                </c:pt>
                <c:pt idx="737">
                  <c:v>8.5482295393262728E-2</c:v>
                </c:pt>
                <c:pt idx="738">
                  <c:v>8.5237925393244332E-2</c:v>
                </c:pt>
                <c:pt idx="739">
                  <c:v>8.5059589549033157E-2</c:v>
                </c:pt>
                <c:pt idx="740">
                  <c:v>8.4912478726721502E-2</c:v>
                </c:pt>
                <c:pt idx="741">
                  <c:v>8.4533682893337E-2</c:v>
                </c:pt>
                <c:pt idx="742">
                  <c:v>8.4506945393500232E-2</c:v>
                </c:pt>
                <c:pt idx="743">
                  <c:v>8.4484705393308004E-2</c:v>
                </c:pt>
                <c:pt idx="744">
                  <c:v>8.4457405393280713E-2</c:v>
                </c:pt>
                <c:pt idx="745">
                  <c:v>8.4426478726598683E-2</c:v>
                </c:pt>
                <c:pt idx="746">
                  <c:v>8.4406085393141025E-2</c:v>
                </c:pt>
                <c:pt idx="747">
                  <c:v>8.4387505393181225E-2</c:v>
                </c:pt>
                <c:pt idx="748">
                  <c:v>8.4358895393493213E-2</c:v>
                </c:pt>
                <c:pt idx="749">
                  <c:v>8.4312305393297302E-2</c:v>
                </c:pt>
                <c:pt idx="750">
                  <c:v>8.4146309495750526E-2</c:v>
                </c:pt>
                <c:pt idx="751">
                  <c:v>8.4112543265547443E-2</c:v>
                </c:pt>
                <c:pt idx="752">
                  <c:v>8.4059245393177953E-2</c:v>
                </c:pt>
                <c:pt idx="753">
                  <c:v>8.4017025393223255E-2</c:v>
                </c:pt>
                <c:pt idx="754">
                  <c:v>8.3958865393228638E-2</c:v>
                </c:pt>
                <c:pt idx="755">
                  <c:v>8.3916221002979782E-2</c:v>
                </c:pt>
                <c:pt idx="756">
                  <c:v>8.3903325393237471E-2</c:v>
                </c:pt>
                <c:pt idx="757">
                  <c:v>8.3876520903459401E-2</c:v>
                </c:pt>
                <c:pt idx="758">
                  <c:v>8.3753162059949565E-2</c:v>
                </c:pt>
                <c:pt idx="759">
                  <c:v>8.3723405393357403E-2</c:v>
                </c:pt>
                <c:pt idx="760">
                  <c:v>8.367600539310184E-2</c:v>
                </c:pt>
                <c:pt idx="761">
                  <c:v>8.3656265801409169E-2</c:v>
                </c:pt>
                <c:pt idx="762">
                  <c:v>8.3624945393297193E-2</c:v>
                </c:pt>
                <c:pt idx="763">
                  <c:v>8.3405585393350745E-2</c:v>
                </c:pt>
                <c:pt idx="764">
                  <c:v>8.3108935393241559E-2</c:v>
                </c:pt>
                <c:pt idx="765">
                  <c:v>8.2886490491304685E-2</c:v>
                </c:pt>
                <c:pt idx="766">
                  <c:v>8.2316223654160539E-2</c:v>
                </c:pt>
                <c:pt idx="767">
                  <c:v>8.2175485393250605E-2</c:v>
                </c:pt>
                <c:pt idx="768">
                  <c:v>8.2007595393307098E-2</c:v>
                </c:pt>
                <c:pt idx="769">
                  <c:v>8.1855755393235266E-2</c:v>
                </c:pt>
                <c:pt idx="770">
                  <c:v>8.1730587498526533E-2</c:v>
                </c:pt>
                <c:pt idx="771">
                  <c:v>8.1596354088930068E-2</c:v>
                </c:pt>
                <c:pt idx="772">
                  <c:v>8.1479015393242205E-2</c:v>
                </c:pt>
                <c:pt idx="773">
                  <c:v>8.1372205393265049E-2</c:v>
                </c:pt>
                <c:pt idx="774">
                  <c:v>8.1295125393382003E-2</c:v>
                </c:pt>
                <c:pt idx="775">
                  <c:v>8.1239938375787843E-2</c:v>
                </c:pt>
                <c:pt idx="776">
                  <c:v>8.0902388250407867E-2</c:v>
                </c:pt>
                <c:pt idx="777">
                  <c:v>8.0856845393285498E-2</c:v>
                </c:pt>
                <c:pt idx="778">
                  <c:v>8.0795695393220873E-2</c:v>
                </c:pt>
                <c:pt idx="779">
                  <c:v>8.0733545393315065E-2</c:v>
                </c:pt>
                <c:pt idx="780">
                  <c:v>8.0652781978699503E-2</c:v>
                </c:pt>
                <c:pt idx="781">
                  <c:v>8.0355015393238041E-2</c:v>
                </c:pt>
                <c:pt idx="782">
                  <c:v>7.9890455393410831E-2</c:v>
                </c:pt>
                <c:pt idx="783">
                  <c:v>7.9521245393266327E-2</c:v>
                </c:pt>
                <c:pt idx="784">
                  <c:v>7.7696863040316255E-2</c:v>
                </c:pt>
                <c:pt idx="785">
                  <c:v>7.7469915393251709E-2</c:v>
                </c:pt>
                <c:pt idx="786">
                  <c:v>7.7143184953740895E-2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7.6512235189113806E-2</c:v>
                </c:pt>
                <c:pt idx="797">
                  <c:v>7.6546495393344571E-2</c:v>
                </c:pt>
                <c:pt idx="798">
                  <c:v>7.6566045393164459E-2</c:v>
                </c:pt>
                <c:pt idx="799">
                  <c:v>7.6590848841604497E-2</c:v>
                </c:pt>
                <c:pt idx="800">
                  <c:v>7.6823927211492574E-2</c:v>
                </c:pt>
                <c:pt idx="801">
                  <c:v>7.6883582602548031E-2</c:v>
                </c:pt>
                <c:pt idx="802">
                  <c:v>7.6967995393346353E-2</c:v>
                </c:pt>
                <c:pt idx="803">
                  <c:v>7.7063065393232932E-2</c:v>
                </c:pt>
                <c:pt idx="804">
                  <c:v>7.7152745393391384E-2</c:v>
                </c:pt>
                <c:pt idx="805">
                  <c:v>7.7218388250386794E-2</c:v>
                </c:pt>
                <c:pt idx="806">
                  <c:v>7.7288705393229407E-2</c:v>
                </c:pt>
                <c:pt idx="807">
                  <c:v>7.734028539336181E-2</c:v>
                </c:pt>
                <c:pt idx="808">
                  <c:v>7.7390512059892724E-2</c:v>
                </c:pt>
                <c:pt idx="809">
                  <c:v>7.7476206931749142E-2</c:v>
                </c:pt>
                <c:pt idx="810">
                  <c:v>7.7483023743724427E-2</c:v>
                </c:pt>
                <c:pt idx="811">
                  <c:v>7.7492485393350005E-2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7.7133995393296725E-2</c:v>
                </c:pt>
                <c:pt idx="821">
                  <c:v>7.7123145393230175E-2</c:v>
                </c:pt>
                <c:pt idx="822">
                  <c:v>7.710294539306517E-2</c:v>
                </c:pt>
                <c:pt idx="823">
                  <c:v>7.7099400565728754E-2</c:v>
                </c:pt>
                <c:pt idx="824">
                  <c:v>7.7086345393468036E-2</c:v>
                </c:pt>
                <c:pt idx="825">
                  <c:v>7.7075645393279046E-2</c:v>
                </c:pt>
                <c:pt idx="826">
                  <c:v>7.7079582128035909E-2</c:v>
                </c:pt>
                <c:pt idx="827">
                  <c:v>7.7041745393273686E-2</c:v>
                </c:pt>
                <c:pt idx="828">
                  <c:v>7.7000484029724897E-2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7.4299611372723146E-2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7.3066521863808201E-2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7.4595194831388975E-2</c:v>
                </c:pt>
                <c:pt idx="860">
                  <c:v>7.4695490291233735E-2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7.5287745393154498E-2</c:v>
                </c:pt>
                <c:pt idx="870">
                  <c:v>7.5327745393366299E-2</c:v>
                </c:pt>
                <c:pt idx="871">
                  <c:v>7.5417078726602013E-2</c:v>
                </c:pt>
                <c:pt idx="872">
                  <c:v>7.5448274128788823E-2</c:v>
                </c:pt>
                <c:pt idx="873">
                  <c:v>7.5175695393284059E-2</c:v>
                </c:pt>
                <c:pt idx="874">
                  <c:v>7.4660005393326484E-2</c:v>
                </c:pt>
                <c:pt idx="875">
                  <c:v>7.4134187253676626E-2</c:v>
                </c:pt>
                <c:pt idx="876">
                  <c:v>7.3617705393317578E-2</c:v>
                </c:pt>
                <c:pt idx="877">
                  <c:v>7.3010325393326539E-2</c:v>
                </c:pt>
                <c:pt idx="878">
                  <c:v>7.2486265801501498E-2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6.9586455393235408E-2</c:v>
                </c:pt>
                <c:pt idx="887">
                  <c:v>6.9422134867053981E-2</c:v>
                </c:pt>
                <c:pt idx="888">
                  <c:v>6.9296529176980939E-2</c:v>
                </c:pt>
                <c:pt idx="889">
                  <c:v>6.8123109029556872E-2</c:v>
                </c:pt>
                <c:pt idx="890">
                  <c:v>6.7751585393381233E-2</c:v>
                </c:pt>
                <c:pt idx="891">
                  <c:v>6.7333611372603935E-2</c:v>
                </c:pt>
                <c:pt idx="892">
                  <c:v>6.6740355393250045E-2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6.2370090220824306E-2</c:v>
                </c:pt>
                <c:pt idx="906">
                  <c:v>6.2256125393204798E-2</c:v>
                </c:pt>
                <c:pt idx="907">
                  <c:v>6.2145045393279329E-2</c:v>
                </c:pt>
                <c:pt idx="908">
                  <c:v>6.2037480087155934E-2</c:v>
                </c:pt>
                <c:pt idx="909">
                  <c:v>6.1884825393292396E-2</c:v>
                </c:pt>
                <c:pt idx="910">
                  <c:v>6.1687605393274225E-2</c:v>
                </c:pt>
                <c:pt idx="911">
                  <c:v>6.1626732059906528E-2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6.0892601063386759E-2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5.9986613317761506E-2</c:v>
                </c:pt>
                <c:pt idx="931">
                  <c:v>5.9927745393281384E-2</c:v>
                </c:pt>
                <c:pt idx="932">
                  <c:v>5.9850713478397224E-2</c:v>
                </c:pt>
                <c:pt idx="933">
                  <c:v>5.9680333628605822E-2</c:v>
                </c:pt>
                <c:pt idx="934">
                  <c:v>5.9475495393158453E-2</c:v>
                </c:pt>
                <c:pt idx="935">
                  <c:v>5.9224695393169213E-2</c:v>
                </c:pt>
                <c:pt idx="936">
                  <c:v>5.9036961888139901E-2</c:v>
                </c:pt>
                <c:pt idx="937">
                  <c:v>5.8848795393274145E-2</c:v>
                </c:pt>
                <c:pt idx="938">
                  <c:v>5.8700964143327088E-2</c:v>
                </c:pt>
                <c:pt idx="939">
                  <c:v>5.8589767615401911E-2</c:v>
                </c:pt>
                <c:pt idx="940">
                  <c:v>5.8532640130096181E-2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5.7546795393221904E-2</c:v>
                </c:pt>
                <c:pt idx="953">
                  <c:v>5.7509889723277752E-2</c:v>
                </c:pt>
                <c:pt idx="954">
                  <c:v>5.7500105393444301E-2</c:v>
                </c:pt>
                <c:pt idx="955">
                  <c:v>5.7487541311644484E-2</c:v>
                </c:pt>
                <c:pt idx="956">
                  <c:v>5.7355245393281962E-2</c:v>
                </c:pt>
                <c:pt idx="957">
                  <c:v>5.7240381756926799E-2</c:v>
                </c:pt>
                <c:pt idx="958">
                  <c:v>5.7088515393417083E-2</c:v>
                </c:pt>
                <c:pt idx="959">
                  <c:v>5.6940675393263945E-2</c:v>
                </c:pt>
                <c:pt idx="960">
                  <c:v>5.6801477352038991E-2</c:v>
                </c:pt>
                <c:pt idx="961">
                  <c:v>5.6687825393183289E-2</c:v>
                </c:pt>
                <c:pt idx="962">
                  <c:v>5.6551965393282347E-2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5.3043305393273843E-2</c:v>
                </c:pt>
                <c:pt idx="976">
                  <c:v>5.2922775393142323E-2</c:v>
                </c:pt>
                <c:pt idx="977">
                  <c:v>5.2793365393185403E-2</c:v>
                </c:pt>
                <c:pt idx="978">
                  <c:v>5.2590675393176432E-2</c:v>
                </c:pt>
                <c:pt idx="979">
                  <c:v>5.2366188692246934E-2</c:v>
                </c:pt>
                <c:pt idx="980">
                  <c:v>5.2167635393431222E-2</c:v>
                </c:pt>
                <c:pt idx="981">
                  <c:v>5.2033126345676917E-2</c:v>
                </c:pt>
                <c:pt idx="982">
                  <c:v>5.1442641945044575E-2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5.0202837700837319E-2</c:v>
                </c:pt>
                <c:pt idx="991">
                  <c:v>5.0077745393281262E-2</c:v>
                </c:pt>
                <c:pt idx="992">
                  <c:v>5.0083447774127883E-2</c:v>
                </c:pt>
                <c:pt idx="993">
                  <c:v>5.0284955393308906E-2</c:v>
                </c:pt>
                <c:pt idx="994">
                  <c:v>5.048871539331401E-2</c:v>
                </c:pt>
                <c:pt idx="995">
                  <c:v>5.0609145393153011E-2</c:v>
                </c:pt>
                <c:pt idx="996">
                  <c:v>5.0626595393310936E-2</c:v>
                </c:pt>
                <c:pt idx="997">
                  <c:v>5.064909539326834E-2</c:v>
                </c:pt>
                <c:pt idx="998">
                  <c:v>5.0671704156329163E-2</c:v>
                </c:pt>
                <c:pt idx="999">
                  <c:v>5.0688333628571072E-2</c:v>
                </c:pt>
                <c:pt idx="1000">
                  <c:v>5.1565092059931435E-2</c:v>
                </c:pt>
                <c:pt idx="1001">
                  <c:v>5.198857539330947E-2</c:v>
                </c:pt>
                <c:pt idx="1002">
                  <c:v>5.2549765393223397E-2</c:v>
                </c:pt>
                <c:pt idx="1003">
                  <c:v>5.3073805393225371E-2</c:v>
                </c:pt>
                <c:pt idx="1004">
                  <c:v>5.3557425805678432E-2</c:v>
                </c:pt>
                <c:pt idx="1005">
                  <c:v>5.3978725393292848E-2</c:v>
                </c:pt>
                <c:pt idx="1006">
                  <c:v>5.4328375393282613E-2</c:v>
                </c:pt>
                <c:pt idx="1007">
                  <c:v>5.4534745393283401E-2</c:v>
                </c:pt>
                <c:pt idx="1008">
                  <c:v>5.5476412060002693E-2</c:v>
                </c:pt>
                <c:pt idx="1009">
                  <c:v>5.6085595393128074E-2</c:v>
                </c:pt>
                <c:pt idx="1010">
                  <c:v>5.6691178382948237E-2</c:v>
                </c:pt>
                <c:pt idx="1011">
                  <c:v>5.7419615393300316E-2</c:v>
                </c:pt>
                <c:pt idx="1012">
                  <c:v>5.8350045393268601E-2</c:v>
                </c:pt>
                <c:pt idx="1013">
                  <c:v>5.9545685393331424E-2</c:v>
                </c:pt>
                <c:pt idx="1014">
                  <c:v>6.069853539321457E-2</c:v>
                </c:pt>
                <c:pt idx="1015">
                  <c:v>6.1638662059962712E-2</c:v>
                </c:pt>
                <c:pt idx="1016">
                  <c:v>6.4155115763682449E-2</c:v>
                </c:pt>
                <c:pt idx="1017">
                  <c:v>6.4802745393322439E-2</c:v>
                </c:pt>
                <c:pt idx="1018">
                  <c:v>6.608098539325627E-2</c:v>
                </c:pt>
                <c:pt idx="1019">
                  <c:v>6.7460915393311921E-2</c:v>
                </c:pt>
                <c:pt idx="1020">
                  <c:v>6.880454539326307E-2</c:v>
                </c:pt>
                <c:pt idx="1021">
                  <c:v>7.016915539315946E-2</c:v>
                </c:pt>
                <c:pt idx="1022">
                  <c:v>7.1176195393292105E-2</c:v>
                </c:pt>
                <c:pt idx="1023">
                  <c:v>7.2660585393251154E-2</c:v>
                </c:pt>
                <c:pt idx="1024">
                  <c:v>7.3733386697725334E-2</c:v>
                </c:pt>
                <c:pt idx="1025">
                  <c:v>7.6912145393237097E-2</c:v>
                </c:pt>
                <c:pt idx="1026">
                  <c:v>7.7792365393278884E-2</c:v>
                </c:pt>
                <c:pt idx="1027">
                  <c:v>7.8665235393216904E-2</c:v>
                </c:pt>
                <c:pt idx="1028">
                  <c:v>7.9418803532831955E-2</c:v>
                </c:pt>
                <c:pt idx="1029">
                  <c:v>8.0018065393190632E-2</c:v>
                </c:pt>
                <c:pt idx="1030">
                  <c:v>8.0638845393295813E-2</c:v>
                </c:pt>
                <c:pt idx="1031">
                  <c:v>8.1110745393232472E-2</c:v>
                </c:pt>
                <c:pt idx="1032">
                  <c:v>8.1636188016219247E-2</c:v>
                </c:pt>
                <c:pt idx="1033">
                  <c:v>8.4614618811002726E-2</c:v>
                </c:pt>
                <c:pt idx="1034">
                  <c:v>8.5826245393448963E-2</c:v>
                </c:pt>
                <c:pt idx="1035">
                  <c:v>8.7083545393298364E-2</c:v>
                </c:pt>
                <c:pt idx="1036">
                  <c:v>8.8179005393300453E-2</c:v>
                </c:pt>
                <c:pt idx="1037">
                  <c:v>8.9253575393272347E-2</c:v>
                </c:pt>
                <c:pt idx="1038">
                  <c:v>9.0247662919068744E-2</c:v>
                </c:pt>
                <c:pt idx="1039">
                  <c:v>9.1295805393287313E-2</c:v>
                </c:pt>
                <c:pt idx="1040">
                  <c:v>9.2185201533652644E-2</c:v>
                </c:pt>
                <c:pt idx="1041">
                  <c:v>9.5545018120546679E-2</c:v>
                </c:pt>
                <c:pt idx="1042">
                  <c:v>9.6139595393225558E-2</c:v>
                </c:pt>
                <c:pt idx="1043">
                  <c:v>9.7278435393249763E-2</c:v>
                </c:pt>
                <c:pt idx="1044">
                  <c:v>9.8303745393252775E-2</c:v>
                </c:pt>
                <c:pt idx="1045">
                  <c:v>9.8958907893276951E-2</c:v>
                </c:pt>
                <c:pt idx="1046">
                  <c:v>0.10001361539336504</c:v>
                </c:pt>
                <c:pt idx="1047">
                  <c:v>0.10073066539338527</c:v>
                </c:pt>
                <c:pt idx="1048">
                  <c:v>0.10139959539320387</c:v>
                </c:pt>
                <c:pt idx="1049">
                  <c:v>0.10189914539330401</c:v>
                </c:pt>
                <c:pt idx="1050">
                  <c:v>0.10332462039328075</c:v>
                </c:pt>
                <c:pt idx="1051">
                  <c:v>0.10363054057387468</c:v>
                </c:pt>
                <c:pt idx="1052">
                  <c:v>0.10409038539333437</c:v>
                </c:pt>
                <c:pt idx="1053">
                  <c:v>0.10447596539327718</c:v>
                </c:pt>
                <c:pt idx="1054">
                  <c:v>0.10485564539320094</c:v>
                </c:pt>
                <c:pt idx="1055">
                  <c:v>0.10521128539326696</c:v>
                </c:pt>
                <c:pt idx="1056">
                  <c:v>0.10547610585828718</c:v>
                </c:pt>
                <c:pt idx="1057">
                  <c:v>0.10580843539322851</c:v>
                </c:pt>
                <c:pt idx="1058">
                  <c:v>0.10605424539312494</c:v>
                </c:pt>
                <c:pt idx="1059">
                  <c:v>0.10625254539327512</c:v>
                </c:pt>
                <c:pt idx="1060">
                  <c:v>0.10702117642782152</c:v>
                </c:pt>
                <c:pt idx="1061">
                  <c:v>0.10727848539326601</c:v>
                </c:pt>
                <c:pt idx="1062">
                  <c:v>0.1075287337654062</c:v>
                </c:pt>
                <c:pt idx="1063">
                  <c:v>0.10779360539331173</c:v>
                </c:pt>
                <c:pt idx="1064">
                  <c:v>0.10800499539328712</c:v>
                </c:pt>
                <c:pt idx="1065">
                  <c:v>0.10820009539328623</c:v>
                </c:pt>
                <c:pt idx="1066">
                  <c:v>0.10836136539320761</c:v>
                </c:pt>
                <c:pt idx="1067">
                  <c:v>0.10851466118271005</c:v>
                </c:pt>
                <c:pt idx="1068">
                  <c:v>0.10890519276171086</c:v>
                </c:pt>
                <c:pt idx="1069">
                  <c:v>0.10899697539332466</c:v>
                </c:pt>
                <c:pt idx="1070">
                  <c:v>0.10910507539320261</c:v>
                </c:pt>
                <c:pt idx="1071">
                  <c:v>0.10918686539326927</c:v>
                </c:pt>
                <c:pt idx="1072">
                  <c:v>0.10925569437284821</c:v>
                </c:pt>
                <c:pt idx="1073">
                  <c:v>0.10932614539319729</c:v>
                </c:pt>
                <c:pt idx="1074">
                  <c:v>0.10938575539331921</c:v>
                </c:pt>
                <c:pt idx="1075">
                  <c:v>0.10942314539325113</c:v>
                </c:pt>
                <c:pt idx="1076">
                  <c:v>0.109541745393287</c:v>
                </c:pt>
                <c:pt idx="1077">
                  <c:v>0.10957228539319892</c:v>
                </c:pt>
                <c:pt idx="1078">
                  <c:v>0.10961079539329432</c:v>
                </c:pt>
                <c:pt idx="1079">
                  <c:v>0.10964689833434695</c:v>
                </c:pt>
                <c:pt idx="1080">
                  <c:v>0.10966616539332109</c:v>
                </c:pt>
                <c:pt idx="1081">
                  <c:v>0.10955556539339284</c:v>
                </c:pt>
                <c:pt idx="1082">
                  <c:v>0.10939738539336449</c:v>
                </c:pt>
                <c:pt idx="1083">
                  <c:v>0.10925887539325174</c:v>
                </c:pt>
                <c:pt idx="1084">
                  <c:v>0.10917206118271849</c:v>
                </c:pt>
                <c:pt idx="1085">
                  <c:v>0.10886419539335178</c:v>
                </c:pt>
                <c:pt idx="1086">
                  <c:v>0.1088391453933184</c:v>
                </c:pt>
                <c:pt idx="1087">
                  <c:v>0.10880124539329472</c:v>
                </c:pt>
                <c:pt idx="1088">
                  <c:v>0.1087231853933021</c:v>
                </c:pt>
                <c:pt idx="1089">
                  <c:v>0.10863730491716694</c:v>
                </c:pt>
                <c:pt idx="1090">
                  <c:v>0.10853184539327301</c:v>
                </c:pt>
                <c:pt idx="1091">
                  <c:v>0.10845924539327711</c:v>
                </c:pt>
                <c:pt idx="1092">
                  <c:v>0.10837540539321822</c:v>
                </c:pt>
                <c:pt idx="1093">
                  <c:v>0.10832465448419297</c:v>
                </c:pt>
                <c:pt idx="1094">
                  <c:v>0.10821848613410615</c:v>
                </c:pt>
                <c:pt idx="1095">
                  <c:v>0.10823358954917259</c:v>
                </c:pt>
                <c:pt idx="1096">
                  <c:v>0.10827269539338152</c:v>
                </c:pt>
                <c:pt idx="1097">
                  <c:v>0.10831152539334696</c:v>
                </c:pt>
                <c:pt idx="1098">
                  <c:v>0.10831564539337536</c:v>
                </c:pt>
                <c:pt idx="1099">
                  <c:v>0.10833684539339571</c:v>
                </c:pt>
                <c:pt idx="1100">
                  <c:v>0.10834976892257955</c:v>
                </c:pt>
                <c:pt idx="1101">
                  <c:v>0.10836154539325112</c:v>
                </c:pt>
                <c:pt idx="1102">
                  <c:v>0.10857874539325986</c:v>
                </c:pt>
                <c:pt idx="1103">
                  <c:v>0.10868559539328262</c:v>
                </c:pt>
                <c:pt idx="1104">
                  <c:v>0.10888766539333965</c:v>
                </c:pt>
                <c:pt idx="1105">
                  <c:v>0.10908893539317431</c:v>
                </c:pt>
                <c:pt idx="1106">
                  <c:v>0.10926295021249662</c:v>
                </c:pt>
                <c:pt idx="1107">
                  <c:v>0.1094262253932502</c:v>
                </c:pt>
                <c:pt idx="1108">
                  <c:v>0.10957308539336451</c:v>
                </c:pt>
                <c:pt idx="1109">
                  <c:v>0.10968605539332543</c:v>
                </c:pt>
                <c:pt idx="1110">
                  <c:v>0.10976685065644202</c:v>
                </c:pt>
                <c:pt idx="1111">
                  <c:v>0.10999274539328525</c:v>
                </c:pt>
                <c:pt idx="1112">
                  <c:v>0.10999671598149552</c:v>
                </c:pt>
                <c:pt idx="1113">
                  <c:v>0.10999172539324338</c:v>
                </c:pt>
                <c:pt idx="1114">
                  <c:v>0.10989950539337201</c:v>
                </c:pt>
                <c:pt idx="1115">
                  <c:v>0.10979598539330497</c:v>
                </c:pt>
                <c:pt idx="1116">
                  <c:v>0.1097106229444053</c:v>
                </c:pt>
                <c:pt idx="1117">
                  <c:v>0.10960239245216044</c:v>
                </c:pt>
                <c:pt idx="1118">
                  <c:v>0.10942611539336156</c:v>
                </c:pt>
                <c:pt idx="1119">
                  <c:v>0.10925100120726962</c:v>
                </c:pt>
                <c:pt idx="1120">
                  <c:v>0.10862107872665695</c:v>
                </c:pt>
                <c:pt idx="1121">
                  <c:v>0.10852612539328312</c:v>
                </c:pt>
                <c:pt idx="1122">
                  <c:v>0.10839600539313222</c:v>
                </c:pt>
                <c:pt idx="1123">
                  <c:v>0.10828476601179218</c:v>
                </c:pt>
                <c:pt idx="1124">
                  <c:v>0.10827370539347222</c:v>
                </c:pt>
                <c:pt idx="1125">
                  <c:v>0.1083465653932052</c:v>
                </c:pt>
                <c:pt idx="1126">
                  <c:v>0.10838884539336373</c:v>
                </c:pt>
                <c:pt idx="1127">
                  <c:v>0.10843117838291524</c:v>
                </c:pt>
                <c:pt idx="1128">
                  <c:v>0.10848638539327737</c:v>
                </c:pt>
                <c:pt idx="1129">
                  <c:v>0.10838357872663121</c:v>
                </c:pt>
                <c:pt idx="1130">
                  <c:v>0.10817337539332073</c:v>
                </c:pt>
                <c:pt idx="1131">
                  <c:v>0.10798669539329353</c:v>
                </c:pt>
                <c:pt idx="1132">
                  <c:v>0.10790864539337974</c:v>
                </c:pt>
                <c:pt idx="1133">
                  <c:v>0.10793712039335902</c:v>
                </c:pt>
                <c:pt idx="1134">
                  <c:v>0.10777678539329848</c:v>
                </c:pt>
                <c:pt idx="1135">
                  <c:v>0.10749421539324552</c:v>
                </c:pt>
                <c:pt idx="1136">
                  <c:v>0.10731141539325505</c:v>
                </c:pt>
                <c:pt idx="1137">
                  <c:v>0.10730344539325642</c:v>
                </c:pt>
                <c:pt idx="1138">
                  <c:v>0.10729609833445863</c:v>
                </c:pt>
                <c:pt idx="1139">
                  <c:v>0.10715662911425752</c:v>
                </c:pt>
                <c:pt idx="1140">
                  <c:v>0.10712960539349582</c:v>
                </c:pt>
                <c:pt idx="1141">
                  <c:v>0.10712208539344203</c:v>
                </c:pt>
                <c:pt idx="1142">
                  <c:v>0.10716623539333626</c:v>
                </c:pt>
                <c:pt idx="1143">
                  <c:v>0.10716626304028444</c:v>
                </c:pt>
                <c:pt idx="1144">
                  <c:v>0.10692739539324235</c:v>
                </c:pt>
                <c:pt idx="1145">
                  <c:v>0.10652120539330667</c:v>
                </c:pt>
                <c:pt idx="1146">
                  <c:v>0.10609881856400705</c:v>
                </c:pt>
                <c:pt idx="1147">
                  <c:v>0.10517644539329762</c:v>
                </c:pt>
                <c:pt idx="1148">
                  <c:v>0.10489303539324624</c:v>
                </c:pt>
                <c:pt idx="1149">
                  <c:v>0.10457995157887012</c:v>
                </c:pt>
                <c:pt idx="1150">
                  <c:v>0.10434897539330713</c:v>
                </c:pt>
                <c:pt idx="1151">
                  <c:v>0.10419348539331011</c:v>
                </c:pt>
                <c:pt idx="1152">
                  <c:v>0.10410184539330203</c:v>
                </c:pt>
                <c:pt idx="1153">
                  <c:v>0.1040819953933719</c:v>
                </c:pt>
                <c:pt idx="1154">
                  <c:v>0.10422197915959003</c:v>
                </c:pt>
                <c:pt idx="1155">
                  <c:v>0.10434847710060068</c:v>
                </c:pt>
                <c:pt idx="1156">
                  <c:v>0.10602879539322886</c:v>
                </c:pt>
                <c:pt idx="1157">
                  <c:v>0.10609746539324758</c:v>
                </c:pt>
                <c:pt idx="1158">
                  <c:v>0.10618554539333061</c:v>
                </c:pt>
                <c:pt idx="1159">
                  <c:v>0.10618055789339555</c:v>
                </c:pt>
                <c:pt idx="1160">
                  <c:v>0.10614476539343799</c:v>
                </c:pt>
                <c:pt idx="1161">
                  <c:v>0.10615023539330082</c:v>
                </c:pt>
                <c:pt idx="1162">
                  <c:v>0.10618981061058715</c:v>
                </c:pt>
                <c:pt idx="1163">
                  <c:v>0.10632577170913773</c:v>
                </c:pt>
                <c:pt idx="1164">
                  <c:v>0.10634334539308554</c:v>
                </c:pt>
                <c:pt idx="1165">
                  <c:v>0.10635894539326785</c:v>
                </c:pt>
                <c:pt idx="1166">
                  <c:v>0.10637984539320655</c:v>
                </c:pt>
                <c:pt idx="1167">
                  <c:v>0.1064074834884822</c:v>
                </c:pt>
                <c:pt idx="1168">
                  <c:v>0.10642644642429414</c:v>
                </c:pt>
                <c:pt idx="1169">
                  <c:v>0.10640914539324342</c:v>
                </c:pt>
                <c:pt idx="1170">
                  <c:v>0.10638755491710583</c:v>
                </c:pt>
                <c:pt idx="1171">
                  <c:v>0.10630774539328069</c:v>
                </c:pt>
                <c:pt idx="1172">
                  <c:v>0.1062892453932848</c:v>
                </c:pt>
                <c:pt idx="1173">
                  <c:v>0.10626982872655358</c:v>
                </c:pt>
                <c:pt idx="1174">
                  <c:v>0.10623218539332413</c:v>
                </c:pt>
                <c:pt idx="1175">
                  <c:v>0.10618269539330071</c:v>
                </c:pt>
                <c:pt idx="1176">
                  <c:v>0.10613300539328949</c:v>
                </c:pt>
                <c:pt idx="1177">
                  <c:v>0.10609411652734482</c:v>
                </c:pt>
                <c:pt idx="1178">
                  <c:v>0.10609044539334889</c:v>
                </c:pt>
                <c:pt idx="1179">
                  <c:v>0.10608788997151936</c:v>
                </c:pt>
                <c:pt idx="1180">
                  <c:v>0.10611347573042459</c:v>
                </c:pt>
                <c:pt idx="1181">
                  <c:v>0.10610684539331319</c:v>
                </c:pt>
                <c:pt idx="1182">
                  <c:v>0.10610732872660847</c:v>
                </c:pt>
                <c:pt idx="1183">
                  <c:v>0.10612504539315663</c:v>
                </c:pt>
                <c:pt idx="1184">
                  <c:v>0.10613582539340882</c:v>
                </c:pt>
                <c:pt idx="1185">
                  <c:v>0.10612184539331802</c:v>
                </c:pt>
                <c:pt idx="1186">
                  <c:v>0.10609886227645418</c:v>
                </c:pt>
                <c:pt idx="1187">
                  <c:v>0.10608784884148292</c:v>
                </c:pt>
                <c:pt idx="1188">
                  <c:v>0.10600747872663879</c:v>
                </c:pt>
                <c:pt idx="1189">
                  <c:v>0.10598666539317492</c:v>
                </c:pt>
                <c:pt idx="1190">
                  <c:v>0.10596564539345379</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0.10591315448419909</c:v>
                </c:pt>
                <c:pt idx="1199">
                  <c:v>0.10597702539328678</c:v>
                </c:pt>
                <c:pt idx="1200">
                  <c:v>0.10608652539325207</c:v>
                </c:pt>
                <c:pt idx="1201">
                  <c:v>0.10619602774629336</c:v>
                </c:pt>
                <c:pt idx="1202">
                  <c:v>0.10632264539337656</c:v>
                </c:pt>
                <c:pt idx="1203">
                  <c:v>0.10642824539340269</c:v>
                </c:pt>
                <c:pt idx="1204">
                  <c:v>0.10651921539317755</c:v>
                </c:pt>
                <c:pt idx="1205">
                  <c:v>0.10656613345291564</c:v>
                </c:pt>
                <c:pt idx="1206">
                  <c:v>0.10676936394997959</c:v>
                </c:pt>
                <c:pt idx="1207">
                  <c:v>0.10681343539313558</c:v>
                </c:pt>
                <c:pt idx="1208">
                  <c:v>0.10686648539321211</c:v>
                </c:pt>
                <c:pt idx="1209">
                  <c:v>0.10686651622671672</c:v>
                </c:pt>
                <c:pt idx="1210">
                  <c:v>0.10684944539320895</c:v>
                </c:pt>
                <c:pt idx="1211">
                  <c:v>0.10682668539331544</c:v>
                </c:pt>
                <c:pt idx="1212">
                  <c:v>0.10680449539334783</c:v>
                </c:pt>
                <c:pt idx="1213">
                  <c:v>0.10680274539328163</c:v>
                </c:pt>
                <c:pt idx="1214">
                  <c:v>0.10678766205992929</c:v>
                </c:pt>
                <c:pt idx="1215">
                  <c:v>0.10674774539327819</c:v>
                </c:pt>
                <c:pt idx="1216">
                  <c:v>0.10675246539332747</c:v>
                </c:pt>
                <c:pt idx="1217">
                  <c:v>0.1067543453933979</c:v>
                </c:pt>
                <c:pt idx="1218">
                  <c:v>0.10675874539343512</c:v>
                </c:pt>
                <c:pt idx="1219">
                  <c:v>0.10674537039321329</c:v>
                </c:pt>
                <c:pt idx="1220">
                  <c:v>0.1067384253933028</c:v>
                </c:pt>
                <c:pt idx="1221">
                  <c:v>0.10672884539326342</c:v>
                </c:pt>
                <c:pt idx="1222">
                  <c:v>0.10671506046182368</c:v>
                </c:pt>
                <c:pt idx="1223">
                  <c:v>0.10672456892270098</c:v>
                </c:pt>
                <c:pt idx="1224">
                  <c:v>0.10673946539333201</c:v>
                </c:pt>
                <c:pt idx="1225">
                  <c:v>0.10674654539312217</c:v>
                </c:pt>
                <c:pt idx="1226">
                  <c:v>0.10675444539336354</c:v>
                </c:pt>
                <c:pt idx="1227">
                  <c:v>0.10675320931075306</c:v>
                </c:pt>
                <c:pt idx="1228">
                  <c:v>0.10677434539319119</c:v>
                </c:pt>
                <c:pt idx="1229">
                  <c:v>0.10672958539332456</c:v>
                </c:pt>
                <c:pt idx="1230">
                  <c:v>0.10664912039338503</c:v>
                </c:pt>
                <c:pt idx="1231">
                  <c:v>0.1065817453932711</c:v>
                </c:pt>
                <c:pt idx="1232">
                  <c:v>0.10640617396462949</c:v>
                </c:pt>
                <c:pt idx="1233">
                  <c:v>0.10635938539313354</c:v>
                </c:pt>
                <c:pt idx="1234">
                  <c:v>0.10629081539323702</c:v>
                </c:pt>
                <c:pt idx="1235">
                  <c:v>0.10622121414323289</c:v>
                </c:pt>
                <c:pt idx="1236">
                  <c:v>0.10617429539323116</c:v>
                </c:pt>
                <c:pt idx="1237">
                  <c:v>0.10614902539337834</c:v>
                </c:pt>
                <c:pt idx="1238">
                  <c:v>0.10611852539342691</c:v>
                </c:pt>
                <c:pt idx="1239">
                  <c:v>0.10609090328794964</c:v>
                </c:pt>
                <c:pt idx="1240">
                  <c:v>0.10593287442556247</c:v>
                </c:pt>
                <c:pt idx="1241">
                  <c:v>0.10590527786087044</c:v>
                </c:pt>
                <c:pt idx="1242">
                  <c:v>0.10587614539316803</c:v>
                </c:pt>
                <c:pt idx="1243">
                  <c:v>0.10584562539335707</c:v>
                </c:pt>
                <c:pt idx="1244">
                  <c:v>0.10583194539327678</c:v>
                </c:pt>
                <c:pt idx="1245">
                  <c:v>0.10582774539332718</c:v>
                </c:pt>
                <c:pt idx="1246">
                  <c:v>0.10578721907754128</c:v>
                </c:pt>
                <c:pt idx="1247">
                  <c:v>0.10576664539326011</c:v>
                </c:pt>
                <c:pt idx="1248">
                  <c:v>0.10577799802489095</c:v>
                </c:pt>
                <c:pt idx="1249">
                  <c:v>0.10587182539327956</c:v>
                </c:pt>
                <c:pt idx="1250">
                  <c:v>0.10597502539329198</c:v>
                </c:pt>
                <c:pt idx="1251">
                  <c:v>0.10607383539331748</c:v>
                </c:pt>
                <c:pt idx="1252">
                  <c:v>0.10615934539322325</c:v>
                </c:pt>
                <c:pt idx="1253">
                  <c:v>0.10623026539330739</c:v>
                </c:pt>
                <c:pt idx="1254">
                  <c:v>0.10626391205987319</c:v>
                </c:pt>
                <c:pt idx="1255">
                  <c:v>0.10634335145395823</c:v>
                </c:pt>
                <c:pt idx="1256">
                  <c:v>0.10644774539323998</c:v>
                </c:pt>
                <c:pt idx="1257">
                  <c:v>0.10644170539328016</c:v>
                </c:pt>
                <c:pt idx="1258">
                  <c:v>0.10639235539328254</c:v>
                </c:pt>
                <c:pt idx="1259">
                  <c:v>0.1062169053932962</c:v>
                </c:pt>
                <c:pt idx="1260">
                  <c:v>0.10603144539322792</c:v>
                </c:pt>
                <c:pt idx="1261">
                  <c:v>0.10589561124692209</c:v>
                </c:pt>
                <c:pt idx="1262">
                  <c:v>0.10575684539330156</c:v>
                </c:pt>
                <c:pt idx="1263">
                  <c:v>0.10565453784609249</c:v>
                </c:pt>
                <c:pt idx="1264">
                  <c:v>0.10533662539329219</c:v>
                </c:pt>
                <c:pt idx="1265">
                  <c:v>0.10522130539325759</c:v>
                </c:pt>
                <c:pt idx="1266">
                  <c:v>0.10496756539332339</c:v>
                </c:pt>
                <c:pt idx="1267">
                  <c:v>0.10467069539322439</c:v>
                </c:pt>
                <c:pt idx="1268">
                  <c:v>0.10443371414319813</c:v>
                </c:pt>
                <c:pt idx="1269">
                  <c:v>0.10417852539337957</c:v>
                </c:pt>
                <c:pt idx="1270">
                  <c:v>0.10398903539325488</c:v>
                </c:pt>
                <c:pt idx="1271">
                  <c:v>0.10380964539326953</c:v>
                </c:pt>
                <c:pt idx="1272">
                  <c:v>0.10359581357506897</c:v>
                </c:pt>
                <c:pt idx="1273">
                  <c:v>0.10289517396469727</c:v>
                </c:pt>
                <c:pt idx="1274">
                  <c:v>0.10273505539322519</c:v>
                </c:pt>
                <c:pt idx="1275">
                  <c:v>0.1024860113507485</c:v>
                </c:pt>
                <c:pt idx="1276">
                  <c:v>0.10222203539319707</c:v>
                </c:pt>
                <c:pt idx="1277">
                  <c:v>0.10196692539325626</c:v>
                </c:pt>
                <c:pt idx="1278">
                  <c:v>0.10175663539315849</c:v>
                </c:pt>
                <c:pt idx="1279">
                  <c:v>0.10153688539334381</c:v>
                </c:pt>
                <c:pt idx="1280">
                  <c:v>0.10131395087269368</c:v>
                </c:pt>
                <c:pt idx="1281">
                  <c:v>0.1009231474551628</c:v>
                </c:pt>
                <c:pt idx="1282">
                  <c:v>9.9815252242535735E-2</c:v>
                </c:pt>
                <c:pt idx="1283">
                  <c:v>9.9578225393216604E-2</c:v>
                </c:pt>
                <c:pt idx="1284">
                  <c:v>9.9328035393228029E-2</c:v>
                </c:pt>
                <c:pt idx="1285">
                  <c:v>9.908710539342315E-2</c:v>
                </c:pt>
                <c:pt idx="1286">
                  <c:v>9.8924140130293908E-2</c:v>
                </c:pt>
                <c:pt idx="1287">
                  <c:v>9.8743625393268766E-2</c:v>
                </c:pt>
                <c:pt idx="1288">
                  <c:v>9.8360465393355731E-2</c:v>
                </c:pt>
                <c:pt idx="1289">
                  <c:v>9.8190195393272534E-2</c:v>
                </c:pt>
                <c:pt idx="1290">
                  <c:v>9.8120901643270267E-2</c:v>
                </c:pt>
                <c:pt idx="1291">
                  <c:v>9.7680745393262533E-2</c:v>
                </c:pt>
                <c:pt idx="1292">
                  <c:v>9.7616645393273777E-2</c:v>
                </c:pt>
                <c:pt idx="1293">
                  <c:v>9.7502841137938501E-2</c:v>
                </c:pt>
                <c:pt idx="1294">
                  <c:v>9.7428365393313121E-2</c:v>
                </c:pt>
                <c:pt idx="1295">
                  <c:v>9.7376055393212604E-2</c:v>
                </c:pt>
                <c:pt idx="1296">
                  <c:v>9.7313135393235953E-2</c:v>
                </c:pt>
                <c:pt idx="1297">
                  <c:v>9.7263265393394263E-2</c:v>
                </c:pt>
                <c:pt idx="1298">
                  <c:v>9.7241210181948479E-2</c:v>
                </c:pt>
                <c:pt idx="1299">
                  <c:v>9.7220245393274105E-2</c:v>
                </c:pt>
                <c:pt idx="1300">
                  <c:v>9.7275000295226746E-2</c:v>
                </c:pt>
                <c:pt idx="1301">
                  <c:v>9.7280445393181508E-2</c:v>
                </c:pt>
                <c:pt idx="1302">
                  <c:v>9.7306425393299312E-2</c:v>
                </c:pt>
                <c:pt idx="1303">
                  <c:v>9.7344395393151026E-2</c:v>
                </c:pt>
                <c:pt idx="1304">
                  <c:v>9.7379895393402416E-2</c:v>
                </c:pt>
                <c:pt idx="1305">
                  <c:v>9.7405787059912499E-2</c:v>
                </c:pt>
                <c:pt idx="1306">
                  <c:v>9.7430705393321673E-2</c:v>
                </c:pt>
                <c:pt idx="1307">
                  <c:v>9.7447337985784033E-2</c:v>
                </c:pt>
                <c:pt idx="1308">
                  <c:v>9.7442278726589379E-2</c:v>
                </c:pt>
                <c:pt idx="1309">
                  <c:v>9.7299995393271679E-2</c:v>
                </c:pt>
                <c:pt idx="1310">
                  <c:v>9.7086455393295565E-2</c:v>
                </c:pt>
                <c:pt idx="1311">
                  <c:v>9.688450539326289E-2</c:v>
                </c:pt>
                <c:pt idx="1312">
                  <c:v>9.6712808551117732E-2</c:v>
                </c:pt>
                <c:pt idx="1313">
                  <c:v>9.655292539312689E-2</c:v>
                </c:pt>
                <c:pt idx="1314">
                  <c:v>9.6415595393239392E-2</c:v>
                </c:pt>
                <c:pt idx="1315">
                  <c:v>9.6300635393262765E-2</c:v>
                </c:pt>
                <c:pt idx="1316">
                  <c:v>9.6224921863807863E-2</c:v>
                </c:pt>
                <c:pt idx="1317">
                  <c:v>9.5967745393253173E-2</c:v>
                </c:pt>
                <c:pt idx="1318">
                  <c:v>9.5913507893271688E-2</c:v>
                </c:pt>
                <c:pt idx="1319">
                  <c:v>9.583430539328279E-2</c:v>
                </c:pt>
                <c:pt idx="1320">
                  <c:v>9.5753575393345725E-2</c:v>
                </c:pt>
                <c:pt idx="1321">
                  <c:v>9.5675995393279339E-2</c:v>
                </c:pt>
                <c:pt idx="1322">
                  <c:v>9.5623705393294151E-2</c:v>
                </c:pt>
                <c:pt idx="1323">
                  <c:v>9.5561095393279644E-2</c:v>
                </c:pt>
                <c:pt idx="1324">
                  <c:v>9.5523745393393603E-2</c:v>
                </c:pt>
                <c:pt idx="1325">
                  <c:v>9.5593712059965683E-2</c:v>
                </c:pt>
                <c:pt idx="1326">
                  <c:v>9.5797745393298675E-2</c:v>
                </c:pt>
                <c:pt idx="1327">
                  <c:v>9.5826378046297553E-2</c:v>
                </c:pt>
                <c:pt idx="1328">
                  <c:v>9.5877045393308546E-2</c:v>
                </c:pt>
                <c:pt idx="1329">
                  <c:v>9.5936945393220188E-2</c:v>
                </c:pt>
                <c:pt idx="1330">
                  <c:v>9.5984731694727488E-2</c:v>
                </c:pt>
                <c:pt idx="1331">
                  <c:v>9.6025235393284739E-2</c:v>
                </c:pt>
                <c:pt idx="1332">
                  <c:v>9.6102005393220266E-2</c:v>
                </c:pt>
                <c:pt idx="1333">
                  <c:v>9.6142245393366507E-2</c:v>
                </c:pt>
                <c:pt idx="1334">
                  <c:v>9.6120864037303064E-2</c:v>
                </c:pt>
                <c:pt idx="1335">
                  <c:v>9.591429084781565E-2</c:v>
                </c:pt>
                <c:pt idx="1336">
                  <c:v>9.5849135393308443E-2</c:v>
                </c:pt>
                <c:pt idx="1337">
                  <c:v>9.5743071709023284E-2</c:v>
                </c:pt>
                <c:pt idx="1338">
                  <c:v>9.5633755393280076E-2</c:v>
                </c:pt>
                <c:pt idx="1339">
                  <c:v>9.554095539338936E-2</c:v>
                </c:pt>
                <c:pt idx="1340">
                  <c:v>9.5456785393338364E-2</c:v>
                </c:pt>
                <c:pt idx="1341">
                  <c:v>9.5400465393240458E-2</c:v>
                </c:pt>
                <c:pt idx="1342">
                  <c:v>9.5462292059991696E-2</c:v>
                </c:pt>
                <c:pt idx="1343">
                  <c:v>9.5645005393280275E-2</c:v>
                </c:pt>
                <c:pt idx="1344">
                  <c:v>9.5801745393288493E-2</c:v>
                </c:pt>
                <c:pt idx="1345">
                  <c:v>9.6244316821824313E-2</c:v>
                </c:pt>
                <c:pt idx="1346">
                  <c:v>9.6382205393325482E-2</c:v>
                </c:pt>
                <c:pt idx="1347">
                  <c:v>9.6511005393239563E-2</c:v>
                </c:pt>
                <c:pt idx="1348">
                  <c:v>9.6614945393270604E-2</c:v>
                </c:pt>
                <c:pt idx="1349">
                  <c:v>9.6724703726565067E-2</c:v>
                </c:pt>
                <c:pt idx="1350">
                  <c:v>9.6814445393093737E-2</c:v>
                </c:pt>
                <c:pt idx="1351">
                  <c:v>9.687448539341427E-2</c:v>
                </c:pt>
                <c:pt idx="1352">
                  <c:v>9.6925131756918873E-2</c:v>
                </c:pt>
                <c:pt idx="1353">
                  <c:v>9.7248853827011289E-2</c:v>
                </c:pt>
                <c:pt idx="1354">
                  <c:v>9.7357309223042657E-2</c:v>
                </c:pt>
                <c:pt idx="1355">
                  <c:v>9.7416275393300125E-2</c:v>
                </c:pt>
                <c:pt idx="1356">
                  <c:v>9.7509575393317546E-2</c:v>
                </c:pt>
                <c:pt idx="1357">
                  <c:v>9.7562345393328379E-2</c:v>
                </c:pt>
                <c:pt idx="1358">
                  <c:v>9.7623075393287101E-2</c:v>
                </c:pt>
                <c:pt idx="1359">
                  <c:v>9.7677130810140511E-2</c:v>
                </c:pt>
                <c:pt idx="1360">
                  <c:v>9.7725425393250548E-2</c:v>
                </c:pt>
                <c:pt idx="1361">
                  <c:v>9.7767745393298675E-2</c:v>
                </c:pt>
                <c:pt idx="1362">
                  <c:v>9.7390595393221743E-2</c:v>
                </c:pt>
                <c:pt idx="1363">
                  <c:v>9.7279965393326548E-2</c:v>
                </c:pt>
                <c:pt idx="1364">
                  <c:v>9.7167045393291893E-2</c:v>
                </c:pt>
                <c:pt idx="1365">
                  <c:v>9.7051185393184025E-2</c:v>
                </c:pt>
                <c:pt idx="1366">
                  <c:v>9.6960713814340183E-2</c:v>
                </c:pt>
                <c:pt idx="1367">
                  <c:v>9.6883185393309632E-2</c:v>
                </c:pt>
                <c:pt idx="1368">
                  <c:v>9.6807335393294086E-2</c:v>
                </c:pt>
                <c:pt idx="1369">
                  <c:v>9.6715552410884725E-2</c:v>
                </c:pt>
                <c:pt idx="1370">
                  <c:v>9.6380745393290224E-2</c:v>
                </c:pt>
                <c:pt idx="1371">
                  <c:v>9.6309337229996531E-2</c:v>
                </c:pt>
                <c:pt idx="1372">
                  <c:v>9.6195428937491848E-2</c:v>
                </c:pt>
                <c:pt idx="1373">
                  <c:v>9.6078765393244267E-2</c:v>
                </c:pt>
                <c:pt idx="1374">
                  <c:v>9.5996725393249396E-2</c:v>
                </c:pt>
                <c:pt idx="1375">
                  <c:v>9.5887965393288602E-2</c:v>
                </c:pt>
                <c:pt idx="1376">
                  <c:v>9.566031539321819E-2</c:v>
                </c:pt>
                <c:pt idx="1377">
                  <c:v>9.5465187498589885E-2</c:v>
                </c:pt>
                <c:pt idx="1378">
                  <c:v>9.5258616361079074E-2</c:v>
                </c:pt>
                <c:pt idx="1379">
                  <c:v>9.4593899239413623E-2</c:v>
                </c:pt>
                <c:pt idx="1380">
                  <c:v>9.445069539323496E-2</c:v>
                </c:pt>
                <c:pt idx="1381">
                  <c:v>9.4292565393189781E-2</c:v>
                </c:pt>
                <c:pt idx="1382">
                  <c:v>9.4158430786549993E-2</c:v>
                </c:pt>
                <c:pt idx="1383">
                  <c:v>9.4024620393256514E-2</c:v>
                </c:pt>
                <c:pt idx="1384">
                  <c:v>9.3884485393147379E-2</c:v>
                </c:pt>
                <c:pt idx="1385">
                  <c:v>9.3767895393299383E-2</c:v>
                </c:pt>
                <c:pt idx="1386">
                  <c:v>9.3683399938726208E-2</c:v>
                </c:pt>
                <c:pt idx="1387">
                  <c:v>9.3447745393248766E-2</c:v>
                </c:pt>
                <c:pt idx="1388">
                  <c:v>9.340107170902455E-2</c:v>
                </c:pt>
                <c:pt idx="1389">
                  <c:v>9.3343945393314726E-2</c:v>
                </c:pt>
                <c:pt idx="1390">
                  <c:v>9.3268285393250716E-2</c:v>
                </c:pt>
                <c:pt idx="1391">
                  <c:v>9.323224539322468E-2</c:v>
                </c:pt>
                <c:pt idx="1392">
                  <c:v>9.3252412059911208E-2</c:v>
                </c:pt>
                <c:pt idx="1393">
                  <c:v>9.3264145393249551E-2</c:v>
                </c:pt>
                <c:pt idx="1394">
                  <c:v>9.3285305393337362E-2</c:v>
                </c:pt>
                <c:pt idx="1395">
                  <c:v>9.3295954348406304E-2</c:v>
                </c:pt>
                <c:pt idx="1396">
                  <c:v>9.3389979435798423E-2</c:v>
                </c:pt>
                <c:pt idx="1397">
                  <c:v>9.3408825393339945E-2</c:v>
                </c:pt>
                <c:pt idx="1398">
                  <c:v>9.3433745393383727E-2</c:v>
                </c:pt>
                <c:pt idx="1399">
                  <c:v>9.345292539325134E-2</c:v>
                </c:pt>
                <c:pt idx="1400">
                  <c:v>9.34661453933361E-2</c:v>
                </c:pt>
                <c:pt idx="1401">
                  <c:v>9.3495505393221739E-2</c:v>
                </c:pt>
                <c:pt idx="1402">
                  <c:v>9.3503695393167482E-2</c:v>
                </c:pt>
                <c:pt idx="1403">
                  <c:v>9.3506336942596552E-2</c:v>
                </c:pt>
                <c:pt idx="1404">
                  <c:v>9.3509730687373005E-2</c:v>
                </c:pt>
                <c:pt idx="1405">
                  <c:v>9.3219790847825779E-2</c:v>
                </c:pt>
                <c:pt idx="1406">
                  <c:v>9.3178985393294347E-2</c:v>
                </c:pt>
                <c:pt idx="1407">
                  <c:v>9.3111545393341752E-2</c:v>
                </c:pt>
                <c:pt idx="1408">
                  <c:v>9.3005629603752235E-2</c:v>
                </c:pt>
                <c:pt idx="1409">
                  <c:v>9.2887035393303549E-2</c:v>
                </c:pt>
                <c:pt idx="1410">
                  <c:v>9.2778055393296532E-2</c:v>
                </c:pt>
                <c:pt idx="1411">
                  <c:v>9.2665875828117847E-2</c:v>
                </c:pt>
                <c:pt idx="1412">
                  <c:v>9.2336495393283591E-2</c:v>
                </c:pt>
                <c:pt idx="1413">
                  <c:v>9.2253927211473283E-2</c:v>
                </c:pt>
                <c:pt idx="1414">
                  <c:v>9.2134807893302223E-2</c:v>
                </c:pt>
                <c:pt idx="1415">
                  <c:v>9.2027199938684245E-2</c:v>
                </c:pt>
                <c:pt idx="1416">
                  <c:v>9.1937645393386738E-2</c:v>
                </c:pt>
                <c:pt idx="1417">
                  <c:v>9.1868765393286755E-2</c:v>
                </c:pt>
                <c:pt idx="1418">
                  <c:v>9.1711945393257444E-2</c:v>
                </c:pt>
                <c:pt idx="1419">
                  <c:v>9.1574203726594347E-2</c:v>
                </c:pt>
                <c:pt idx="1420">
                  <c:v>9.1450891226600148E-2</c:v>
                </c:pt>
                <c:pt idx="1421">
                  <c:v>9.1152528002013067E-2</c:v>
                </c:pt>
                <c:pt idx="1422">
                  <c:v>9.1062575393152767E-2</c:v>
                </c:pt>
                <c:pt idx="1423">
                  <c:v>9.1027095393329593E-2</c:v>
                </c:pt>
                <c:pt idx="1424">
                  <c:v>9.1005995393274863E-2</c:v>
                </c:pt>
                <c:pt idx="1425">
                  <c:v>9.0992099560011766E-2</c:v>
                </c:pt>
                <c:pt idx="1426">
                  <c:v>9.0961485393251232E-2</c:v>
                </c:pt>
                <c:pt idx="1427">
                  <c:v>9.0936765393252447E-2</c:v>
                </c:pt>
                <c:pt idx="1428">
                  <c:v>9.0912345393519736E-2</c:v>
                </c:pt>
                <c:pt idx="1429">
                  <c:v>9.0901548671894525E-2</c:v>
                </c:pt>
                <c:pt idx="1430">
                  <c:v>9.0860376972159734E-2</c:v>
                </c:pt>
                <c:pt idx="1431">
                  <c:v>9.0857145393187372E-2</c:v>
                </c:pt>
                <c:pt idx="1432">
                  <c:v>9.0840945393481254E-2</c:v>
                </c:pt>
                <c:pt idx="1433">
                  <c:v>9.0828725393280185E-2</c:v>
                </c:pt>
                <c:pt idx="1434">
                  <c:v>9.0791305393267824E-2</c:v>
                </c:pt>
                <c:pt idx="1435">
                  <c:v>9.0809903288061544E-2</c:v>
                </c:pt>
                <c:pt idx="1436">
                  <c:v>9.0907005393276924E-2</c:v>
                </c:pt>
                <c:pt idx="1437">
                  <c:v>9.098913755008195E-2</c:v>
                </c:pt>
                <c:pt idx="1438">
                  <c:v>9.120574539325367E-2</c:v>
                </c:pt>
                <c:pt idx="1439">
                  <c:v>9.1243645393362466E-2</c:v>
                </c:pt>
                <c:pt idx="1440">
                  <c:v>9.1312595393219564E-2</c:v>
                </c:pt>
                <c:pt idx="1441">
                  <c:v>9.1366545393356424E-2</c:v>
                </c:pt>
                <c:pt idx="1442">
                  <c:v>9.1404398024920508E-2</c:v>
                </c:pt>
                <c:pt idx="1443">
                  <c:v>9.1465975393234381E-2</c:v>
                </c:pt>
                <c:pt idx="1444">
                  <c:v>9.1486025393308509E-2</c:v>
                </c:pt>
                <c:pt idx="1445">
                  <c:v>9.1448145393314945E-2</c:v>
                </c:pt>
                <c:pt idx="1446">
                  <c:v>9.1424569717716703E-2</c:v>
                </c:pt>
                <c:pt idx="1447">
                  <c:v>9.1295215981461064E-2</c:v>
                </c:pt>
                <c:pt idx="1448">
                  <c:v>9.1267829900417208E-2</c:v>
                </c:pt>
                <c:pt idx="1449">
                  <c:v>9.1209265393402739E-2</c:v>
                </c:pt>
                <c:pt idx="1450">
                  <c:v>9.1175495393216371E-2</c:v>
                </c:pt>
                <c:pt idx="1451">
                  <c:v>9.113434539345687E-2</c:v>
                </c:pt>
                <c:pt idx="1452">
                  <c:v>9.1114145393334067E-2</c:v>
                </c:pt>
                <c:pt idx="1453">
                  <c:v>9.1102145393193765E-2</c:v>
                </c:pt>
                <c:pt idx="1454">
                  <c:v>9.1100203726625709E-2</c:v>
                </c:pt>
                <c:pt idx="1455">
                  <c:v>9.1100878726635526E-2</c:v>
                </c:pt>
                <c:pt idx="1456">
                  <c:v>9.1075809909355585E-2</c:v>
                </c:pt>
                <c:pt idx="1457">
                  <c:v>9.1068755494277051E-2</c:v>
                </c:pt>
                <c:pt idx="1458">
                  <c:v>9.1020445393326488E-2</c:v>
                </c:pt>
                <c:pt idx="1459">
                  <c:v>9.0974085393284818E-2</c:v>
                </c:pt>
                <c:pt idx="1460">
                  <c:v>9.0933945393317228E-2</c:v>
                </c:pt>
                <c:pt idx="1461">
                  <c:v>9.0901661182826679E-2</c:v>
                </c:pt>
                <c:pt idx="1462">
                  <c:v>9.0874195393240945E-2</c:v>
                </c:pt>
                <c:pt idx="1463">
                  <c:v>9.0868713135250828E-2</c:v>
                </c:pt>
                <c:pt idx="1464">
                  <c:v>9.0827745393255846E-2</c:v>
                </c:pt>
                <c:pt idx="1465">
                  <c:v>9.0818937312434428E-2</c:v>
                </c:pt>
                <c:pt idx="1466">
                  <c:v>9.0797045393131576E-2</c:v>
                </c:pt>
                <c:pt idx="1467">
                  <c:v>9.0770565393342273E-2</c:v>
                </c:pt>
                <c:pt idx="1468">
                  <c:v>9.0730405393330521E-2</c:v>
                </c:pt>
                <c:pt idx="1469">
                  <c:v>9.0688903287912168E-2</c:v>
                </c:pt>
                <c:pt idx="1470">
                  <c:v>9.0637525393390594E-2</c:v>
                </c:pt>
                <c:pt idx="1471">
                  <c:v>9.0612979435832228E-2</c:v>
                </c:pt>
                <c:pt idx="1472">
                  <c:v>9.0482710910492814E-2</c:v>
                </c:pt>
                <c:pt idx="1473">
                  <c:v>9.0457225393180615E-2</c:v>
                </c:pt>
                <c:pt idx="1474">
                  <c:v>9.0437745393060903E-2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0.10621774539328065</c:v>
                </c:pt>
                <c:pt idx="1">
                  <c:v>0.10721946256515492</c:v>
                </c:pt>
                <c:pt idx="2">
                  <c:v>0.10754254539322991</c:v>
                </c:pt>
                <c:pt idx="3">
                  <c:v>0.10607474539324371</c:v>
                </c:pt>
                <c:pt idx="4">
                  <c:v>0.10724524539324441</c:v>
                </c:pt>
                <c:pt idx="5">
                  <c:v>0.10534524539326642</c:v>
                </c:pt>
                <c:pt idx="6">
                  <c:v>0.10951774539326209</c:v>
                </c:pt>
                <c:pt idx="7">
                  <c:v>0.10851729539339747</c:v>
                </c:pt>
                <c:pt idx="8">
                  <c:v>0.10918940539329468</c:v>
                </c:pt>
                <c:pt idx="9">
                  <c:v>0.10735389539314588</c:v>
                </c:pt>
                <c:pt idx="10">
                  <c:v>0.10579946539326102</c:v>
                </c:pt>
                <c:pt idx="11">
                  <c:v>0.10522557539329139</c:v>
                </c:pt>
                <c:pt idx="12">
                  <c:v>0.1026654415958321</c:v>
                </c:pt>
                <c:pt idx="13">
                  <c:v>9.6701745393318148E-2</c:v>
                </c:pt>
                <c:pt idx="14">
                  <c:v>9.6701745393290031E-2</c:v>
                </c:pt>
                <c:pt idx="15">
                  <c:v>9.6667825393382673E-2</c:v>
                </c:pt>
                <c:pt idx="16">
                  <c:v>9.6700795393246899E-2</c:v>
                </c:pt>
                <c:pt idx="17">
                  <c:v>9.6390449474810708E-2</c:v>
                </c:pt>
                <c:pt idx="18">
                  <c:v>9.6442745393176224E-2</c:v>
                </c:pt>
                <c:pt idx="19">
                  <c:v>9.6442745393119353E-2</c:v>
                </c:pt>
                <c:pt idx="20">
                  <c:v>9.6308578726478827E-2</c:v>
                </c:pt>
                <c:pt idx="21">
                  <c:v>9.6152745393226588E-2</c:v>
                </c:pt>
                <c:pt idx="22">
                  <c:v>9.6296735292270508E-2</c:v>
                </c:pt>
                <c:pt idx="23">
                  <c:v>9.634524539325208E-2</c:v>
                </c:pt>
                <c:pt idx="24">
                  <c:v>9.6091045393379565E-2</c:v>
                </c:pt>
                <c:pt idx="25">
                  <c:v>9.6527745393430925E-2</c:v>
                </c:pt>
                <c:pt idx="26">
                  <c:v>9.6527745393430925E-2</c:v>
                </c:pt>
                <c:pt idx="27">
                  <c:v>9.5149724985006442E-2</c:v>
                </c:pt>
                <c:pt idx="28">
                  <c:v>9.4169469531252437E-2</c:v>
                </c:pt>
                <c:pt idx="29">
                  <c:v>9.7512352988317744E-2</c:v>
                </c:pt>
                <c:pt idx="30">
                  <c:v>0.10089881539332141</c:v>
                </c:pt>
                <c:pt idx="31">
                  <c:v>0.10108774539320109</c:v>
                </c:pt>
                <c:pt idx="32">
                  <c:v>0.10234824539315923</c:v>
                </c:pt>
                <c:pt idx="33">
                  <c:v>0.10104589539322703</c:v>
                </c:pt>
                <c:pt idx="34">
                  <c:v>9.7706145393275157E-2</c:v>
                </c:pt>
                <c:pt idx="35">
                  <c:v>9.7544485393257566E-2</c:v>
                </c:pt>
                <c:pt idx="36">
                  <c:v>9.7441745393183524E-2</c:v>
                </c:pt>
                <c:pt idx="37">
                  <c:v>9.7747112740236744E-2</c:v>
                </c:pt>
                <c:pt idx="38">
                  <c:v>9.8099145393533496E-2</c:v>
                </c:pt>
                <c:pt idx="39">
                  <c:v>9.8107745393520254E-2</c:v>
                </c:pt>
                <c:pt idx="40">
                  <c:v>9.8410795393064743E-2</c:v>
                </c:pt>
                <c:pt idx="41">
                  <c:v>9.8502745393048805E-2</c:v>
                </c:pt>
                <c:pt idx="42">
                  <c:v>9.8502745393048805E-2</c:v>
                </c:pt>
                <c:pt idx="43">
                  <c:v>9.8275245393353222E-2</c:v>
                </c:pt>
                <c:pt idx="44">
                  <c:v>9.4537745393168726E-2</c:v>
                </c:pt>
                <c:pt idx="45">
                  <c:v>9.4685745393334977E-2</c:v>
                </c:pt>
                <c:pt idx="46">
                  <c:v>9.5860775696479814E-2</c:v>
                </c:pt>
                <c:pt idx="47">
                  <c:v>9.6022745393455247E-2</c:v>
                </c:pt>
                <c:pt idx="48">
                  <c:v>9.661209539314107E-2</c:v>
                </c:pt>
                <c:pt idx="49">
                  <c:v>9.6648845393176364E-2</c:v>
                </c:pt>
                <c:pt idx="50">
                  <c:v>9.4437645393313355E-2</c:v>
                </c:pt>
                <c:pt idx="51">
                  <c:v>9.4047745393325527E-2</c:v>
                </c:pt>
                <c:pt idx="52">
                  <c:v>9.3884866605549469E-2</c:v>
                </c:pt>
                <c:pt idx="53">
                  <c:v>9.4248895393250043E-2</c:v>
                </c:pt>
                <c:pt idx="54">
                  <c:v>9.4937745393139372E-2</c:v>
                </c:pt>
                <c:pt idx="55">
                  <c:v>9.4523445393364075E-2</c:v>
                </c:pt>
                <c:pt idx="56">
                  <c:v>9.4347745393307064E-2</c:v>
                </c:pt>
                <c:pt idx="57">
                  <c:v>9.4194445393200071E-2</c:v>
                </c:pt>
                <c:pt idx="58">
                  <c:v>9.4137745393198025E-2</c:v>
                </c:pt>
                <c:pt idx="59">
                  <c:v>9.4137745393198025E-2</c:v>
                </c:pt>
                <c:pt idx="60">
                  <c:v>9.4137745393283373E-2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9.1128468284807959E-2</c:v>
                </c:pt>
                <c:pt idx="69">
                  <c:v>9.0137745393178745E-2</c:v>
                </c:pt>
                <c:pt idx="70">
                  <c:v>9.0137745393178745E-2</c:v>
                </c:pt>
                <c:pt idx="71">
                  <c:v>8.9694945393305095E-2</c:v>
                </c:pt>
                <c:pt idx="72">
                  <c:v>8.8052173964598565E-2</c:v>
                </c:pt>
                <c:pt idx="73">
                  <c:v>8.7203745393125559E-2</c:v>
                </c:pt>
                <c:pt idx="74">
                  <c:v>8.7203745393125559E-2</c:v>
                </c:pt>
                <c:pt idx="75">
                  <c:v>8.7203745393125559E-2</c:v>
                </c:pt>
                <c:pt idx="76">
                  <c:v>8.7203745393281948E-2</c:v>
                </c:pt>
                <c:pt idx="77">
                  <c:v>8.7974390554521206E-2</c:v>
                </c:pt>
                <c:pt idx="78">
                  <c:v>8.8051295393299811E-2</c:v>
                </c:pt>
                <c:pt idx="79">
                  <c:v>8.8072745393361726E-2</c:v>
                </c:pt>
                <c:pt idx="80">
                  <c:v>8.8090745393415951E-2</c:v>
                </c:pt>
                <c:pt idx="81">
                  <c:v>8.8408145393131743E-2</c:v>
                </c:pt>
                <c:pt idx="82">
                  <c:v>8.8417745393130243E-2</c:v>
                </c:pt>
                <c:pt idx="83">
                  <c:v>8.8417745393158526E-2</c:v>
                </c:pt>
                <c:pt idx="84">
                  <c:v>9.0331495393201289E-2</c:v>
                </c:pt>
                <c:pt idx="85">
                  <c:v>9.083154539337128E-2</c:v>
                </c:pt>
                <c:pt idx="86">
                  <c:v>9.1048825393187663E-2</c:v>
                </c:pt>
                <c:pt idx="87">
                  <c:v>9.1025071923852174E-2</c:v>
                </c:pt>
                <c:pt idx="88">
                  <c:v>8.8687805393277988E-2</c:v>
                </c:pt>
                <c:pt idx="89">
                  <c:v>8.8517745393247471E-2</c:v>
                </c:pt>
                <c:pt idx="90">
                  <c:v>8.8517745393247471E-2</c:v>
                </c:pt>
                <c:pt idx="91">
                  <c:v>8.8517745393218952E-2</c:v>
                </c:pt>
                <c:pt idx="92">
                  <c:v>8.8517745393247471E-2</c:v>
                </c:pt>
                <c:pt idx="93">
                  <c:v>8.8517745393247471E-2</c:v>
                </c:pt>
                <c:pt idx="94">
                  <c:v>8.8653865393198333E-2</c:v>
                </c:pt>
                <c:pt idx="95">
                  <c:v>8.8683745393211708E-2</c:v>
                </c:pt>
                <c:pt idx="96">
                  <c:v>8.868374539318348E-2</c:v>
                </c:pt>
                <c:pt idx="97">
                  <c:v>8.8683745393211708E-2</c:v>
                </c:pt>
                <c:pt idx="98">
                  <c:v>8.8683745393211708E-2</c:v>
                </c:pt>
                <c:pt idx="99">
                  <c:v>8.8683745393211708E-2</c:v>
                </c:pt>
                <c:pt idx="100">
                  <c:v>8.8683745393197566E-2</c:v>
                </c:pt>
                <c:pt idx="101">
                  <c:v>8.8683745393211708E-2</c:v>
                </c:pt>
                <c:pt idx="102">
                  <c:v>8.8989625393253724E-2</c:v>
                </c:pt>
                <c:pt idx="103">
                  <c:v>8.983774539341062E-2</c:v>
                </c:pt>
                <c:pt idx="104">
                  <c:v>8.983774539341062E-2</c:v>
                </c:pt>
                <c:pt idx="105">
                  <c:v>8.983774539341062E-2</c:v>
                </c:pt>
                <c:pt idx="106">
                  <c:v>8.983774539341062E-2</c:v>
                </c:pt>
                <c:pt idx="107">
                  <c:v>8.983774539341062E-2</c:v>
                </c:pt>
                <c:pt idx="108">
                  <c:v>8.983774539341062E-2</c:v>
                </c:pt>
                <c:pt idx="109">
                  <c:v>8.983774539341062E-2</c:v>
                </c:pt>
                <c:pt idx="110">
                  <c:v>8.983774539341062E-2</c:v>
                </c:pt>
                <c:pt idx="111">
                  <c:v>9.0117745393229448E-2</c:v>
                </c:pt>
                <c:pt idx="112">
                  <c:v>9.0397745393275677E-2</c:v>
                </c:pt>
                <c:pt idx="113">
                  <c:v>9.0397745393218751E-2</c:v>
                </c:pt>
                <c:pt idx="114">
                  <c:v>9.0397745393190357E-2</c:v>
                </c:pt>
                <c:pt idx="115">
                  <c:v>8.8724845393443955E-2</c:v>
                </c:pt>
                <c:pt idx="116">
                  <c:v>8.7890045393351268E-2</c:v>
                </c:pt>
                <c:pt idx="117">
                  <c:v>8.7897745393348728E-2</c:v>
                </c:pt>
                <c:pt idx="118">
                  <c:v>8.7897745393348728E-2</c:v>
                </c:pt>
                <c:pt idx="119">
                  <c:v>8.7897745393348728E-2</c:v>
                </c:pt>
                <c:pt idx="120">
                  <c:v>8.7845039510767692E-2</c:v>
                </c:pt>
                <c:pt idx="121">
                  <c:v>8.7223379196018525E-2</c:v>
                </c:pt>
                <c:pt idx="122">
                  <c:v>8.6251545393310161E-2</c:v>
                </c:pt>
                <c:pt idx="123">
                  <c:v>8.2446745393298243E-2</c:v>
                </c:pt>
                <c:pt idx="124">
                  <c:v>8.1954795393287302E-2</c:v>
                </c:pt>
                <c:pt idx="125">
                  <c:v>8.29312853932722E-2</c:v>
                </c:pt>
                <c:pt idx="126">
                  <c:v>8.1926215393267235E-2</c:v>
                </c:pt>
                <c:pt idx="127">
                  <c:v>8.0597641226617667E-2</c:v>
                </c:pt>
                <c:pt idx="128">
                  <c:v>8.0222745393285985E-2</c:v>
                </c:pt>
                <c:pt idx="129">
                  <c:v>8.0222745393285985E-2</c:v>
                </c:pt>
                <c:pt idx="130">
                  <c:v>8.3504545393282822E-2</c:v>
                </c:pt>
                <c:pt idx="131">
                  <c:v>8.3296745393340949E-2</c:v>
                </c:pt>
                <c:pt idx="132">
                  <c:v>8.3257745393339994E-2</c:v>
                </c:pt>
                <c:pt idx="133">
                  <c:v>8.3257745393325686E-2</c:v>
                </c:pt>
                <c:pt idx="134">
                  <c:v>8.3257745393339994E-2</c:v>
                </c:pt>
                <c:pt idx="135">
                  <c:v>8.3257745393339994E-2</c:v>
                </c:pt>
                <c:pt idx="136">
                  <c:v>8.3257745393339994E-2</c:v>
                </c:pt>
                <c:pt idx="137">
                  <c:v>8.3257745393268912E-2</c:v>
                </c:pt>
                <c:pt idx="138">
                  <c:v>8.3257745393268912E-2</c:v>
                </c:pt>
                <c:pt idx="139">
                  <c:v>8.3257745393339994E-2</c:v>
                </c:pt>
                <c:pt idx="140">
                  <c:v>8.3257745393339994E-2</c:v>
                </c:pt>
                <c:pt idx="141">
                  <c:v>8.3257745393339994E-2</c:v>
                </c:pt>
                <c:pt idx="142">
                  <c:v>8.3645345393237022E-2</c:v>
                </c:pt>
                <c:pt idx="143">
                  <c:v>8.8299182893308611E-2</c:v>
                </c:pt>
                <c:pt idx="144">
                  <c:v>9.2621665393395225E-2</c:v>
                </c:pt>
                <c:pt idx="145">
                  <c:v>9.4298490074081379E-2</c:v>
                </c:pt>
                <c:pt idx="146">
                  <c:v>9.6373745393321983E-2</c:v>
                </c:pt>
                <c:pt idx="147">
                  <c:v>9.6396508279866788E-2</c:v>
                </c:pt>
                <c:pt idx="148">
                  <c:v>9.5512945393096974E-2</c:v>
                </c:pt>
                <c:pt idx="149">
                  <c:v>9.5187745393118944E-2</c:v>
                </c:pt>
                <c:pt idx="150">
                  <c:v>9.5187745393118944E-2</c:v>
                </c:pt>
                <c:pt idx="151">
                  <c:v>9.5187745393133225E-2</c:v>
                </c:pt>
                <c:pt idx="152">
                  <c:v>9.5240445393202144E-2</c:v>
                </c:pt>
                <c:pt idx="153">
                  <c:v>9.6127945393306255E-2</c:v>
                </c:pt>
                <c:pt idx="154">
                  <c:v>9.6147745393253339E-2</c:v>
                </c:pt>
                <c:pt idx="155">
                  <c:v>9.6057745393310079E-2</c:v>
                </c:pt>
                <c:pt idx="156">
                  <c:v>9.5399219077393113E-2</c:v>
                </c:pt>
                <c:pt idx="157">
                  <c:v>9.4113291785163214E-2</c:v>
                </c:pt>
                <c:pt idx="158">
                  <c:v>9.3741745393373654E-2</c:v>
                </c:pt>
                <c:pt idx="159">
                  <c:v>9.3741745393373654E-2</c:v>
                </c:pt>
                <c:pt idx="160">
                  <c:v>9.4186120393260631E-2</c:v>
                </c:pt>
                <c:pt idx="161">
                  <c:v>9.474708882757453E-2</c:v>
                </c:pt>
                <c:pt idx="162">
                  <c:v>9.5442745393086267E-2</c:v>
                </c:pt>
                <c:pt idx="163">
                  <c:v>9.6899850656527051E-2</c:v>
                </c:pt>
                <c:pt idx="164">
                  <c:v>9.954734539317707E-2</c:v>
                </c:pt>
                <c:pt idx="165">
                  <c:v>9.9937745393148744E-2</c:v>
                </c:pt>
                <c:pt idx="166">
                  <c:v>9.9937745393148744E-2</c:v>
                </c:pt>
                <c:pt idx="167">
                  <c:v>9.9937745393148744E-2</c:v>
                </c:pt>
                <c:pt idx="168">
                  <c:v>9.9937745393148744E-2</c:v>
                </c:pt>
                <c:pt idx="169">
                  <c:v>9.9682745393210134E-2</c:v>
                </c:pt>
                <c:pt idx="170">
                  <c:v>9.8692745393450312E-2</c:v>
                </c:pt>
                <c:pt idx="171">
                  <c:v>9.8905007298000766E-2</c:v>
                </c:pt>
                <c:pt idx="172">
                  <c:v>9.8610345393297549E-2</c:v>
                </c:pt>
                <c:pt idx="173">
                  <c:v>9.8905037059722728E-2</c:v>
                </c:pt>
                <c:pt idx="174">
                  <c:v>9.9007745393038527E-2</c:v>
                </c:pt>
                <c:pt idx="175">
                  <c:v>9.9007745393038527E-2</c:v>
                </c:pt>
                <c:pt idx="176">
                  <c:v>9.9007745393038527E-2</c:v>
                </c:pt>
                <c:pt idx="177">
                  <c:v>9.9364587498513443E-2</c:v>
                </c:pt>
                <c:pt idx="178">
                  <c:v>0.10016774539329276</c:v>
                </c:pt>
                <c:pt idx="179">
                  <c:v>0.10016774539329276</c:v>
                </c:pt>
                <c:pt idx="180">
                  <c:v>0.10072397872664875</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0.10242374539321049</c:v>
                </c:pt>
                <c:pt idx="195">
                  <c:v>0.10242374539321049</c:v>
                </c:pt>
                <c:pt idx="196">
                  <c:v>0.10242374539328157</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0.10362774539331113</c:v>
                </c:pt>
                <c:pt idx="206">
                  <c:v>0.10362774539335362</c:v>
                </c:pt>
                <c:pt idx="207">
                  <c:v>0.10362774539331113</c:v>
                </c:pt>
                <c:pt idx="208">
                  <c:v>0.10362774539331113</c:v>
                </c:pt>
                <c:pt idx="209">
                  <c:v>0.10362774539331113</c:v>
                </c:pt>
                <c:pt idx="210">
                  <c:v>0.10362774539338218</c:v>
                </c:pt>
                <c:pt idx="211">
                  <c:v>0.10362774539331113</c:v>
                </c:pt>
                <c:pt idx="212">
                  <c:v>0.10362774539331113</c:v>
                </c:pt>
                <c:pt idx="213">
                  <c:v>0.10362774539328279</c:v>
                </c:pt>
                <c:pt idx="214">
                  <c:v>0.10242374539328157</c:v>
                </c:pt>
                <c:pt idx="215">
                  <c:v>0.10115358377707652</c:v>
                </c:pt>
                <c:pt idx="216">
                  <c:v>0.10021774539319496</c:v>
                </c:pt>
                <c:pt idx="217">
                  <c:v>0.10021774539319496</c:v>
                </c:pt>
                <c:pt idx="218">
                  <c:v>0.10021774539319496</c:v>
                </c:pt>
                <c:pt idx="219">
                  <c:v>0.10021774539319496</c:v>
                </c:pt>
                <c:pt idx="220">
                  <c:v>0.10022394539318233</c:v>
                </c:pt>
                <c:pt idx="221">
                  <c:v>0.1005277453933644</c:v>
                </c:pt>
                <c:pt idx="222">
                  <c:v>9.9778693669080265E-2</c:v>
                </c:pt>
                <c:pt idx="223">
                  <c:v>9.9486250656298125E-2</c:v>
                </c:pt>
                <c:pt idx="224">
                  <c:v>9.961774539314687E-2</c:v>
                </c:pt>
                <c:pt idx="225">
                  <c:v>9.94366353932324E-2</c:v>
                </c:pt>
                <c:pt idx="226">
                  <c:v>9.8326345393375009E-2</c:v>
                </c:pt>
                <c:pt idx="227">
                  <c:v>9.8386145393249469E-2</c:v>
                </c:pt>
                <c:pt idx="228">
                  <c:v>9.8457745393205023E-2</c:v>
                </c:pt>
                <c:pt idx="229">
                  <c:v>9.845774539314818E-2</c:v>
                </c:pt>
                <c:pt idx="230">
                  <c:v>9.7571745393281728E-2</c:v>
                </c:pt>
                <c:pt idx="231">
                  <c:v>9.7308865393287966E-2</c:v>
                </c:pt>
                <c:pt idx="232">
                  <c:v>9.7243745393271283E-2</c:v>
                </c:pt>
                <c:pt idx="233">
                  <c:v>9.7800135393328005E-2</c:v>
                </c:pt>
                <c:pt idx="234">
                  <c:v>9.8135545393376294E-2</c:v>
                </c:pt>
                <c:pt idx="235">
                  <c:v>9.7657145393384659E-2</c:v>
                </c:pt>
                <c:pt idx="236">
                  <c:v>9.6957745393482148E-2</c:v>
                </c:pt>
                <c:pt idx="237">
                  <c:v>9.6957745393453754E-2</c:v>
                </c:pt>
                <c:pt idx="238">
                  <c:v>9.6957745393283265E-2</c:v>
                </c:pt>
                <c:pt idx="239">
                  <c:v>9.6763186569702966E-2</c:v>
                </c:pt>
                <c:pt idx="240">
                  <c:v>9.6687745393240029E-2</c:v>
                </c:pt>
                <c:pt idx="241">
                  <c:v>9.6687745393240029E-2</c:v>
                </c:pt>
                <c:pt idx="242">
                  <c:v>9.6679465823399605E-2</c:v>
                </c:pt>
                <c:pt idx="243">
                  <c:v>9.5621875393206796E-2</c:v>
                </c:pt>
                <c:pt idx="244">
                  <c:v>9.3333345393219677E-2</c:v>
                </c:pt>
                <c:pt idx="245">
                  <c:v>9.2880429603866346E-2</c:v>
                </c:pt>
                <c:pt idx="246">
                  <c:v>9.2932245393257257E-2</c:v>
                </c:pt>
                <c:pt idx="247">
                  <c:v>9.3727745393309594E-2</c:v>
                </c:pt>
                <c:pt idx="248">
                  <c:v>9.3797745393417134E-2</c:v>
                </c:pt>
                <c:pt idx="249">
                  <c:v>9.3842324938904667E-2</c:v>
                </c:pt>
                <c:pt idx="250">
                  <c:v>9.4601345393443254E-2</c:v>
                </c:pt>
                <c:pt idx="251">
                  <c:v>9.4687745393457881E-2</c:v>
                </c:pt>
                <c:pt idx="252">
                  <c:v>9.4687745393457881E-2</c:v>
                </c:pt>
                <c:pt idx="253">
                  <c:v>9.4285025393347266E-2</c:v>
                </c:pt>
                <c:pt idx="254">
                  <c:v>9.2493895393289755E-2</c:v>
                </c:pt>
                <c:pt idx="255">
                  <c:v>9.1287745393245232E-2</c:v>
                </c:pt>
                <c:pt idx="256">
                  <c:v>9.158269488830223E-2</c:v>
                </c:pt>
                <c:pt idx="257">
                  <c:v>9.32100453932211E-2</c:v>
                </c:pt>
                <c:pt idx="258">
                  <c:v>9.2895045393192252E-2</c:v>
                </c:pt>
                <c:pt idx="259">
                  <c:v>9.2847745393129552E-2</c:v>
                </c:pt>
                <c:pt idx="260">
                  <c:v>9.2847745393186298E-2</c:v>
                </c:pt>
                <c:pt idx="261">
                  <c:v>9.2847745393186298E-2</c:v>
                </c:pt>
                <c:pt idx="262">
                  <c:v>9.2847745393129552E-2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9.3086745393293674E-2</c:v>
                </c:pt>
                <c:pt idx="271">
                  <c:v>9.3429888250398205E-2</c:v>
                </c:pt>
                <c:pt idx="272">
                  <c:v>9.4623745393107819E-2</c:v>
                </c:pt>
                <c:pt idx="273">
                  <c:v>9.4827745393118598E-2</c:v>
                </c:pt>
                <c:pt idx="274">
                  <c:v>9.4827745393118598E-2</c:v>
                </c:pt>
                <c:pt idx="275">
                  <c:v>9.4827745393118598E-2</c:v>
                </c:pt>
                <c:pt idx="276">
                  <c:v>9.4929307893153264E-2</c:v>
                </c:pt>
                <c:pt idx="277">
                  <c:v>9.5152745393164748E-2</c:v>
                </c:pt>
                <c:pt idx="278">
                  <c:v>9.5152745393164748E-2</c:v>
                </c:pt>
                <c:pt idx="279">
                  <c:v>9.5152745393292937E-2</c:v>
                </c:pt>
                <c:pt idx="280">
                  <c:v>9.5152745393306981E-2</c:v>
                </c:pt>
                <c:pt idx="281">
                  <c:v>9.5152745393150662E-2</c:v>
                </c:pt>
                <c:pt idx="282">
                  <c:v>9.5152745393164748E-2</c:v>
                </c:pt>
                <c:pt idx="283">
                  <c:v>9.5042695393331697E-2</c:v>
                </c:pt>
                <c:pt idx="284">
                  <c:v>9.3929465823280045E-2</c:v>
                </c:pt>
                <c:pt idx="285">
                  <c:v>8.9716495393262055E-2</c:v>
                </c:pt>
                <c:pt idx="286">
                  <c:v>8.7485045393293839E-2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8.0497745393288064E-2</c:v>
                </c:pt>
                <c:pt idx="305">
                  <c:v>8.0497745393145706E-2</c:v>
                </c:pt>
                <c:pt idx="306">
                  <c:v>8.0497745393160139E-2</c:v>
                </c:pt>
                <c:pt idx="307">
                  <c:v>8.1722645393242435E-2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7.7881619077416711E-2</c:v>
                </c:pt>
                <c:pt idx="320">
                  <c:v>7.8286238543952891E-2</c:v>
                </c:pt>
                <c:pt idx="321">
                  <c:v>7.7058345393126629E-2</c:v>
                </c:pt>
                <c:pt idx="322">
                  <c:v>7.6897745393139871E-2</c:v>
                </c:pt>
                <c:pt idx="323">
                  <c:v>7.688764539317107E-2</c:v>
                </c:pt>
                <c:pt idx="324">
                  <c:v>7.6821938941506726E-2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7.6250145393401969E-2</c:v>
                </c:pt>
                <c:pt idx="358">
                  <c:v>7.6367745393426403E-2</c:v>
                </c:pt>
                <c:pt idx="359">
                  <c:v>7.5870573676141403E-2</c:v>
                </c:pt>
                <c:pt idx="360">
                  <c:v>7.5247745393426158E-2</c:v>
                </c:pt>
                <c:pt idx="361">
                  <c:v>7.5247745393255488E-2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7.5291787946582811E-2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7.3791386418946725E-2</c:v>
                </c:pt>
                <c:pt idx="388">
                  <c:v>7.6586425393230739E-2</c:v>
                </c:pt>
                <c:pt idx="389">
                  <c:v>7.7391745393057917E-2</c:v>
                </c:pt>
                <c:pt idx="390">
                  <c:v>7.7802795393310531E-2</c:v>
                </c:pt>
                <c:pt idx="391">
                  <c:v>7.8192745393138821E-2</c:v>
                </c:pt>
                <c:pt idx="392">
                  <c:v>7.8185095393166662E-2</c:v>
                </c:pt>
                <c:pt idx="393">
                  <c:v>7.7722476575999733E-2</c:v>
                </c:pt>
                <c:pt idx="394">
                  <c:v>7.7717745393201337E-2</c:v>
                </c:pt>
                <c:pt idx="395">
                  <c:v>7.7717745393201337E-2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8.060774539326622E-2</c:v>
                </c:pt>
                <c:pt idx="405">
                  <c:v>8.0607745393166702E-2</c:v>
                </c:pt>
                <c:pt idx="406">
                  <c:v>8.0607745393152491E-2</c:v>
                </c:pt>
                <c:pt idx="407">
                  <c:v>8.0607745393166702E-2</c:v>
                </c:pt>
                <c:pt idx="408">
                  <c:v>8.0607745393166702E-2</c:v>
                </c:pt>
                <c:pt idx="409">
                  <c:v>8.0607745393166702E-2</c:v>
                </c:pt>
                <c:pt idx="410">
                  <c:v>7.9812319861389508E-2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6.8062645393141136E-2</c:v>
                </c:pt>
                <c:pt idx="432">
                  <c:v>6.866236904922135E-2</c:v>
                </c:pt>
                <c:pt idx="433">
                  <c:v>6.9271245393167646E-2</c:v>
                </c:pt>
                <c:pt idx="434">
                  <c:v>6.7217667615622798E-2</c:v>
                </c:pt>
                <c:pt idx="435">
                  <c:v>6.5365925393237503E-2</c:v>
                </c:pt>
                <c:pt idx="436">
                  <c:v>6.5916423554099934E-2</c:v>
                </c:pt>
                <c:pt idx="437">
                  <c:v>6.6987745393191744E-2</c:v>
                </c:pt>
                <c:pt idx="438">
                  <c:v>6.6987745393205955E-2</c:v>
                </c:pt>
                <c:pt idx="439">
                  <c:v>6.7107745393187201E-2</c:v>
                </c:pt>
                <c:pt idx="440">
                  <c:v>6.7727786209545268E-2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7.7562859029498707E-2</c:v>
                </c:pt>
                <c:pt idx="453">
                  <c:v>7.8725812060028488E-2</c:v>
                </c:pt>
                <c:pt idx="454">
                  <c:v>8.0392388250373897E-2</c:v>
                </c:pt>
                <c:pt idx="455">
                  <c:v>8.1487745393346231E-2</c:v>
                </c:pt>
                <c:pt idx="456">
                  <c:v>8.1487745393346231E-2</c:v>
                </c:pt>
                <c:pt idx="457">
                  <c:v>8.205525539325749E-2</c:v>
                </c:pt>
                <c:pt idx="458">
                  <c:v>8.5883859029635759E-2</c:v>
                </c:pt>
                <c:pt idx="459">
                  <c:v>8.7721745393167988E-2</c:v>
                </c:pt>
                <c:pt idx="460">
                  <c:v>8.6847725191404546E-2</c:v>
                </c:pt>
                <c:pt idx="461">
                  <c:v>8.6067745393237111E-2</c:v>
                </c:pt>
                <c:pt idx="462">
                  <c:v>8.6397745393256592E-2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8.8482328726613227E-2</c:v>
                </c:pt>
                <c:pt idx="471">
                  <c:v>8.8607745393204942E-2</c:v>
                </c:pt>
                <c:pt idx="472">
                  <c:v>8.8607745393403936E-2</c:v>
                </c:pt>
                <c:pt idx="473">
                  <c:v>8.8607745393418091E-2</c:v>
                </c:pt>
                <c:pt idx="474">
                  <c:v>8.8607745393403936E-2</c:v>
                </c:pt>
                <c:pt idx="475">
                  <c:v>8.8633130008744829E-2</c:v>
                </c:pt>
                <c:pt idx="476">
                  <c:v>8.9195645393204293E-2</c:v>
                </c:pt>
                <c:pt idx="477">
                  <c:v>8.9232745393261134E-2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8.5927965173312193E-2</c:v>
                </c:pt>
                <c:pt idx="487">
                  <c:v>8.564774539314636E-2</c:v>
                </c:pt>
                <c:pt idx="488">
                  <c:v>8.8782195942570766E-2</c:v>
                </c:pt>
                <c:pt idx="489">
                  <c:v>9.0455285393233262E-2</c:v>
                </c:pt>
                <c:pt idx="490">
                  <c:v>9.0647745393198684E-2</c:v>
                </c:pt>
                <c:pt idx="491">
                  <c:v>9.0647745393184431E-2</c:v>
                </c:pt>
                <c:pt idx="492">
                  <c:v>9.0647745393184431E-2</c:v>
                </c:pt>
                <c:pt idx="493">
                  <c:v>9.061133234970975E-2</c:v>
                </c:pt>
                <c:pt idx="494">
                  <c:v>9.0327745393168068E-2</c:v>
                </c:pt>
                <c:pt idx="495">
                  <c:v>9.0380126345706926E-2</c:v>
                </c:pt>
                <c:pt idx="496">
                  <c:v>9.1287745393259567E-2</c:v>
                </c:pt>
                <c:pt idx="497">
                  <c:v>9.1287745393231048E-2</c:v>
                </c:pt>
                <c:pt idx="498">
                  <c:v>9.1287745393231048E-2</c:v>
                </c:pt>
                <c:pt idx="499">
                  <c:v>9.1362031107522029E-2</c:v>
                </c:pt>
                <c:pt idx="500">
                  <c:v>9.2097422161089529E-2</c:v>
                </c:pt>
                <c:pt idx="501">
                  <c:v>9.2223745393411646E-2</c:v>
                </c:pt>
                <c:pt idx="502">
                  <c:v>9.2223745393411646E-2</c:v>
                </c:pt>
                <c:pt idx="503">
                  <c:v>9.27029953934526E-2</c:v>
                </c:pt>
                <c:pt idx="504">
                  <c:v>9.2817745393247747E-2</c:v>
                </c:pt>
                <c:pt idx="505">
                  <c:v>9.2817745393262194E-2</c:v>
                </c:pt>
                <c:pt idx="506">
                  <c:v>9.2817745393418263E-2</c:v>
                </c:pt>
                <c:pt idx="507">
                  <c:v>9.2817745393404066E-2</c:v>
                </c:pt>
                <c:pt idx="508">
                  <c:v>9.2817745393418263E-2</c:v>
                </c:pt>
                <c:pt idx="509">
                  <c:v>9.2817745393446768E-2</c:v>
                </c:pt>
                <c:pt idx="510">
                  <c:v>9.2817745393432738E-2</c:v>
                </c:pt>
                <c:pt idx="511">
                  <c:v>9.2827183595602727E-2</c:v>
                </c:pt>
                <c:pt idx="512">
                  <c:v>9.2877745393181527E-2</c:v>
                </c:pt>
                <c:pt idx="513">
                  <c:v>9.2877745393281197E-2</c:v>
                </c:pt>
                <c:pt idx="514">
                  <c:v>9.3080145393173844E-2</c:v>
                </c:pt>
                <c:pt idx="515">
                  <c:v>9.3481745393134502E-2</c:v>
                </c:pt>
                <c:pt idx="516">
                  <c:v>9.3481745393177204E-2</c:v>
                </c:pt>
                <c:pt idx="517">
                  <c:v>9.5809327025762225E-2</c:v>
                </c:pt>
                <c:pt idx="518">
                  <c:v>9.6823745393109728E-2</c:v>
                </c:pt>
                <c:pt idx="519">
                  <c:v>9.6823745393152416E-2</c:v>
                </c:pt>
                <c:pt idx="520">
                  <c:v>9.7026844294561182E-2</c:v>
                </c:pt>
                <c:pt idx="521">
                  <c:v>9.7212745393292763E-2</c:v>
                </c:pt>
                <c:pt idx="522">
                  <c:v>9.7113745393287043E-2</c:v>
                </c:pt>
                <c:pt idx="523">
                  <c:v>9.7113745393514209E-2</c:v>
                </c:pt>
                <c:pt idx="524">
                  <c:v>9.7113745393500053E-2</c:v>
                </c:pt>
                <c:pt idx="525">
                  <c:v>9.7113745393514209E-2</c:v>
                </c:pt>
                <c:pt idx="526">
                  <c:v>9.7113745393500053E-2</c:v>
                </c:pt>
                <c:pt idx="527">
                  <c:v>9.7166163760548027E-2</c:v>
                </c:pt>
                <c:pt idx="528">
                  <c:v>9.7307745393251863E-2</c:v>
                </c:pt>
                <c:pt idx="529">
                  <c:v>9.7307745393266268E-2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9.8929643352477475E-2</c:v>
                </c:pt>
                <c:pt idx="538">
                  <c:v>9.9708051515662768E-2</c:v>
                </c:pt>
                <c:pt idx="539">
                  <c:v>9.9757745393276837E-2</c:v>
                </c:pt>
                <c:pt idx="540">
                  <c:v>9.9757745393291034E-2</c:v>
                </c:pt>
                <c:pt idx="541">
                  <c:v>9.9901647832354001E-2</c:v>
                </c:pt>
                <c:pt idx="542">
                  <c:v>9.9957745393368533E-2</c:v>
                </c:pt>
                <c:pt idx="543">
                  <c:v>9.9957745393325748E-2</c:v>
                </c:pt>
                <c:pt idx="544">
                  <c:v>9.9957745393311606E-2</c:v>
                </c:pt>
                <c:pt idx="545">
                  <c:v>9.9957745393368533E-2</c:v>
                </c:pt>
                <c:pt idx="546">
                  <c:v>9.9955194372967335E-2</c:v>
                </c:pt>
                <c:pt idx="547">
                  <c:v>9.9245523171149097E-2</c:v>
                </c:pt>
                <c:pt idx="548">
                  <c:v>9.9038149433724243E-2</c:v>
                </c:pt>
                <c:pt idx="549">
                  <c:v>9.920774539328682E-2</c:v>
                </c:pt>
                <c:pt idx="550">
                  <c:v>9.9207745393244132E-2</c:v>
                </c:pt>
                <c:pt idx="551">
                  <c:v>9.9207745393244132E-2</c:v>
                </c:pt>
                <c:pt idx="552">
                  <c:v>9.9207745393244132E-2</c:v>
                </c:pt>
                <c:pt idx="553">
                  <c:v>9.9207745393244132E-2</c:v>
                </c:pt>
                <c:pt idx="554">
                  <c:v>9.9207745393244132E-2</c:v>
                </c:pt>
                <c:pt idx="555">
                  <c:v>9.9207745393244132E-2</c:v>
                </c:pt>
                <c:pt idx="556">
                  <c:v>9.9207745393244132E-2</c:v>
                </c:pt>
                <c:pt idx="557">
                  <c:v>9.9211745393432915E-2</c:v>
                </c:pt>
                <c:pt idx="558">
                  <c:v>9.921174539344714E-2</c:v>
                </c:pt>
                <c:pt idx="559">
                  <c:v>9.921174539344714E-2</c:v>
                </c:pt>
                <c:pt idx="560">
                  <c:v>9.8979693846900002E-2</c:v>
                </c:pt>
                <c:pt idx="561">
                  <c:v>9.8662745393341147E-2</c:v>
                </c:pt>
                <c:pt idx="562">
                  <c:v>9.8691520903543287E-2</c:v>
                </c:pt>
                <c:pt idx="563">
                  <c:v>9.889774539310317E-2</c:v>
                </c:pt>
                <c:pt idx="564">
                  <c:v>9.9405701914932365E-2</c:v>
                </c:pt>
                <c:pt idx="565">
                  <c:v>9.7297745393277305E-2</c:v>
                </c:pt>
                <c:pt idx="566">
                  <c:v>9.7297745393277305E-2</c:v>
                </c:pt>
                <c:pt idx="567">
                  <c:v>9.7297745393220267E-2</c:v>
                </c:pt>
                <c:pt idx="568">
                  <c:v>9.8097328726652805E-2</c:v>
                </c:pt>
                <c:pt idx="569">
                  <c:v>9.8729786209588624E-2</c:v>
                </c:pt>
                <c:pt idx="570">
                  <c:v>9.898774539331634E-2</c:v>
                </c:pt>
                <c:pt idx="571">
                  <c:v>9.898774539331634E-2</c:v>
                </c:pt>
                <c:pt idx="572">
                  <c:v>9.9122172476569639E-2</c:v>
                </c:pt>
                <c:pt idx="573">
                  <c:v>9.9432745393358002E-2</c:v>
                </c:pt>
                <c:pt idx="574">
                  <c:v>9.9432745393287128E-2</c:v>
                </c:pt>
                <c:pt idx="575">
                  <c:v>9.9432745393187527E-2</c:v>
                </c:pt>
                <c:pt idx="576">
                  <c:v>9.9432745393173247E-2</c:v>
                </c:pt>
                <c:pt idx="577">
                  <c:v>9.9432745393173247E-2</c:v>
                </c:pt>
                <c:pt idx="578">
                  <c:v>9.9432745393173247E-2</c:v>
                </c:pt>
                <c:pt idx="579">
                  <c:v>9.7651293780373488E-2</c:v>
                </c:pt>
                <c:pt idx="580">
                  <c:v>9.7024582128114045E-2</c:v>
                </c:pt>
                <c:pt idx="581">
                  <c:v>9.4981113814199589E-2</c:v>
                </c:pt>
                <c:pt idx="582">
                  <c:v>9.4897745393140831E-2</c:v>
                </c:pt>
                <c:pt idx="583">
                  <c:v>9.4897745393254601E-2</c:v>
                </c:pt>
                <c:pt idx="584">
                  <c:v>9.4992745393284742E-2</c:v>
                </c:pt>
                <c:pt idx="585">
                  <c:v>9.4992745393227815E-2</c:v>
                </c:pt>
                <c:pt idx="586">
                  <c:v>9.4888195393338065E-2</c:v>
                </c:pt>
                <c:pt idx="587">
                  <c:v>9.452334539342705E-2</c:v>
                </c:pt>
                <c:pt idx="588">
                  <c:v>9.4483165393427368E-2</c:v>
                </c:pt>
                <c:pt idx="589">
                  <c:v>9.4023745393414779E-2</c:v>
                </c:pt>
                <c:pt idx="590">
                  <c:v>9.4023745393414779E-2</c:v>
                </c:pt>
                <c:pt idx="591">
                  <c:v>9.4023745393400623E-2</c:v>
                </c:pt>
                <c:pt idx="592">
                  <c:v>9.4023745393272823E-2</c:v>
                </c:pt>
                <c:pt idx="593">
                  <c:v>9.5327745393305505E-2</c:v>
                </c:pt>
                <c:pt idx="594">
                  <c:v>9.5327745393191998E-2</c:v>
                </c:pt>
                <c:pt idx="595">
                  <c:v>9.5264145393216315E-2</c:v>
                </c:pt>
                <c:pt idx="596">
                  <c:v>9.4807745393282988E-2</c:v>
                </c:pt>
                <c:pt idx="597">
                  <c:v>9.5157745393479293E-2</c:v>
                </c:pt>
                <c:pt idx="598">
                  <c:v>9.505139845458678E-2</c:v>
                </c:pt>
                <c:pt idx="599">
                  <c:v>9.4771745393188708E-2</c:v>
                </c:pt>
                <c:pt idx="600">
                  <c:v>9.4771745393117723E-2</c:v>
                </c:pt>
                <c:pt idx="601">
                  <c:v>9.4771745393131865E-2</c:v>
                </c:pt>
                <c:pt idx="602">
                  <c:v>9.4771745393188708E-2</c:v>
                </c:pt>
                <c:pt idx="603">
                  <c:v>9.4771745393188708E-2</c:v>
                </c:pt>
                <c:pt idx="604">
                  <c:v>9.4922294843740943E-2</c:v>
                </c:pt>
                <c:pt idx="605">
                  <c:v>9.5577745393200395E-2</c:v>
                </c:pt>
                <c:pt idx="606">
                  <c:v>9.5812045393131526E-2</c:v>
                </c:pt>
                <c:pt idx="607">
                  <c:v>9.6117745393130005E-2</c:v>
                </c:pt>
                <c:pt idx="608">
                  <c:v>9.6117745393186765E-2</c:v>
                </c:pt>
                <c:pt idx="609">
                  <c:v>9.6117745393286533E-2</c:v>
                </c:pt>
                <c:pt idx="610">
                  <c:v>9.6117745393130005E-2</c:v>
                </c:pt>
                <c:pt idx="611">
                  <c:v>9.6117745393130005E-2</c:v>
                </c:pt>
                <c:pt idx="612">
                  <c:v>9.5469745393302247E-2</c:v>
                </c:pt>
                <c:pt idx="613">
                  <c:v>9.4947745393355543E-2</c:v>
                </c:pt>
                <c:pt idx="614">
                  <c:v>9.3662045393131485E-2</c:v>
                </c:pt>
                <c:pt idx="615">
                  <c:v>9.1987745393524251E-2</c:v>
                </c:pt>
                <c:pt idx="616">
                  <c:v>9.1987745393495898E-2</c:v>
                </c:pt>
                <c:pt idx="617">
                  <c:v>9.1850245393232346E-2</c:v>
                </c:pt>
                <c:pt idx="618">
                  <c:v>9.1437745393207745E-2</c:v>
                </c:pt>
                <c:pt idx="619">
                  <c:v>9.1437745393122535E-2</c:v>
                </c:pt>
                <c:pt idx="620">
                  <c:v>9.1437745393122535E-2</c:v>
                </c:pt>
                <c:pt idx="621">
                  <c:v>9.1437745393122535E-2</c:v>
                </c:pt>
                <c:pt idx="622">
                  <c:v>9.1437745393122535E-2</c:v>
                </c:pt>
                <c:pt idx="623">
                  <c:v>9.1437745393122535E-2</c:v>
                </c:pt>
                <c:pt idx="624">
                  <c:v>9.1437745393122535E-2</c:v>
                </c:pt>
                <c:pt idx="625">
                  <c:v>9.1437745393122535E-2</c:v>
                </c:pt>
                <c:pt idx="626">
                  <c:v>9.1437745393150763E-2</c:v>
                </c:pt>
                <c:pt idx="627">
                  <c:v>9.1437745393278744E-2</c:v>
                </c:pt>
                <c:pt idx="628">
                  <c:v>9.1437745393122535E-2</c:v>
                </c:pt>
                <c:pt idx="629">
                  <c:v>9.1437745393122535E-2</c:v>
                </c:pt>
                <c:pt idx="630">
                  <c:v>9.1325345393230367E-2</c:v>
                </c:pt>
                <c:pt idx="631">
                  <c:v>9.1157745393062262E-2</c:v>
                </c:pt>
                <c:pt idx="632">
                  <c:v>9.1157745393062262E-2</c:v>
                </c:pt>
                <c:pt idx="633">
                  <c:v>9.1157745393062262E-2</c:v>
                </c:pt>
                <c:pt idx="634">
                  <c:v>9.1157745393090697E-2</c:v>
                </c:pt>
                <c:pt idx="635">
                  <c:v>9.11577453932753E-2</c:v>
                </c:pt>
                <c:pt idx="636">
                  <c:v>9.1157745393303721E-2</c:v>
                </c:pt>
                <c:pt idx="637">
                  <c:v>9.1157745393062262E-2</c:v>
                </c:pt>
                <c:pt idx="638">
                  <c:v>9.1157745393062262E-2</c:v>
                </c:pt>
                <c:pt idx="639">
                  <c:v>9.1157745393062262E-2</c:v>
                </c:pt>
                <c:pt idx="640">
                  <c:v>9.1417445393247712E-2</c:v>
                </c:pt>
                <c:pt idx="641">
                  <c:v>9.1647745393231728E-2</c:v>
                </c:pt>
                <c:pt idx="642">
                  <c:v>9.1423345393195743E-2</c:v>
                </c:pt>
                <c:pt idx="643">
                  <c:v>9.1407745393184026E-2</c:v>
                </c:pt>
                <c:pt idx="644">
                  <c:v>9.1407745393340206E-2</c:v>
                </c:pt>
                <c:pt idx="645">
                  <c:v>9.1933745393220245E-2</c:v>
                </c:pt>
                <c:pt idx="646">
                  <c:v>9.1933745393433478E-2</c:v>
                </c:pt>
                <c:pt idx="647">
                  <c:v>9.1933745393419267E-2</c:v>
                </c:pt>
                <c:pt idx="648">
                  <c:v>9.1933745393433478E-2</c:v>
                </c:pt>
                <c:pt idx="649">
                  <c:v>9.1933745393433478E-2</c:v>
                </c:pt>
                <c:pt idx="650">
                  <c:v>9.1933745393433478E-2</c:v>
                </c:pt>
                <c:pt idx="651">
                  <c:v>9.1933745393433478E-2</c:v>
                </c:pt>
                <c:pt idx="652">
                  <c:v>9.1933745393433478E-2</c:v>
                </c:pt>
                <c:pt idx="653">
                  <c:v>9.1933745393419267E-2</c:v>
                </c:pt>
                <c:pt idx="654">
                  <c:v>9.1872745393217797E-2</c:v>
                </c:pt>
                <c:pt idx="655">
                  <c:v>9.2371695393282716E-2</c:v>
                </c:pt>
                <c:pt idx="656">
                  <c:v>9.3497745393137002E-2</c:v>
                </c:pt>
                <c:pt idx="657">
                  <c:v>9.3497745393137002E-2</c:v>
                </c:pt>
                <c:pt idx="658">
                  <c:v>9.3497745393094411E-2</c:v>
                </c:pt>
                <c:pt idx="659">
                  <c:v>9.3497745393137002E-2</c:v>
                </c:pt>
                <c:pt idx="660">
                  <c:v>9.3497745393137002E-2</c:v>
                </c:pt>
                <c:pt idx="661">
                  <c:v>9.3497745393080256E-2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9.2932745393426566E-2</c:v>
                </c:pt>
                <c:pt idx="670">
                  <c:v>9.2932745393312727E-2</c:v>
                </c:pt>
                <c:pt idx="671">
                  <c:v>9.3017745393211768E-2</c:v>
                </c:pt>
                <c:pt idx="672">
                  <c:v>9.3017745393183623E-2</c:v>
                </c:pt>
                <c:pt idx="673">
                  <c:v>9.3017745393183623E-2</c:v>
                </c:pt>
                <c:pt idx="674">
                  <c:v>9.3017745393183623E-2</c:v>
                </c:pt>
                <c:pt idx="675">
                  <c:v>9.3017745393183623E-2</c:v>
                </c:pt>
                <c:pt idx="676">
                  <c:v>9.3017745393211768E-2</c:v>
                </c:pt>
                <c:pt idx="677">
                  <c:v>9.3017745393254719E-2</c:v>
                </c:pt>
                <c:pt idx="678">
                  <c:v>9.3017745393183623E-2</c:v>
                </c:pt>
                <c:pt idx="679">
                  <c:v>9.3017745393183623E-2</c:v>
                </c:pt>
                <c:pt idx="680">
                  <c:v>9.3007545393263544E-2</c:v>
                </c:pt>
                <c:pt idx="681">
                  <c:v>9.2977745393284489E-2</c:v>
                </c:pt>
                <c:pt idx="682">
                  <c:v>9.2977745393355363E-2</c:v>
                </c:pt>
                <c:pt idx="683">
                  <c:v>9.2977745393355363E-2</c:v>
                </c:pt>
                <c:pt idx="684">
                  <c:v>9.2836995393327279E-2</c:v>
                </c:pt>
                <c:pt idx="685">
                  <c:v>9.1074276005585333E-2</c:v>
                </c:pt>
                <c:pt idx="686">
                  <c:v>9.0217745393246881E-2</c:v>
                </c:pt>
                <c:pt idx="687">
                  <c:v>8.9887633033882267E-2</c:v>
                </c:pt>
                <c:pt idx="688">
                  <c:v>8.9652745393351815E-2</c:v>
                </c:pt>
                <c:pt idx="689">
                  <c:v>8.9652745393351815E-2</c:v>
                </c:pt>
                <c:pt idx="690">
                  <c:v>8.964249539334937E-2</c:v>
                </c:pt>
                <c:pt idx="691">
                  <c:v>8.9447745393229861E-2</c:v>
                </c:pt>
                <c:pt idx="692">
                  <c:v>8.9447745393229861E-2</c:v>
                </c:pt>
                <c:pt idx="693">
                  <c:v>8.9659807248964052E-2</c:v>
                </c:pt>
                <c:pt idx="694">
                  <c:v>8.9737745393279569E-2</c:v>
                </c:pt>
                <c:pt idx="695">
                  <c:v>8.9737745393279569E-2</c:v>
                </c:pt>
                <c:pt idx="696">
                  <c:v>8.9737745393350443E-2</c:v>
                </c:pt>
                <c:pt idx="697">
                  <c:v>8.9737745393350443E-2</c:v>
                </c:pt>
                <c:pt idx="698">
                  <c:v>8.9501316821866989E-2</c:v>
                </c:pt>
                <c:pt idx="699">
                  <c:v>8.8557745393118059E-2</c:v>
                </c:pt>
                <c:pt idx="700">
                  <c:v>8.8557745393118059E-2</c:v>
                </c:pt>
                <c:pt idx="701">
                  <c:v>8.8557745393118059E-2</c:v>
                </c:pt>
                <c:pt idx="702">
                  <c:v>8.8557745393118059E-2</c:v>
                </c:pt>
                <c:pt idx="703">
                  <c:v>8.8557745393132339E-2</c:v>
                </c:pt>
                <c:pt idx="704">
                  <c:v>8.800969777408367E-2</c:v>
                </c:pt>
                <c:pt idx="705">
                  <c:v>8.7203745393125559E-2</c:v>
                </c:pt>
                <c:pt idx="706">
                  <c:v>8.7203745393125559E-2</c:v>
                </c:pt>
                <c:pt idx="707">
                  <c:v>8.7203745393125559E-2</c:v>
                </c:pt>
                <c:pt idx="708">
                  <c:v>8.8118644269542343E-2</c:v>
                </c:pt>
                <c:pt idx="709">
                  <c:v>8.9948055393335863E-2</c:v>
                </c:pt>
                <c:pt idx="710">
                  <c:v>8.8375345393103891E-2</c:v>
                </c:pt>
                <c:pt idx="711">
                  <c:v>8.7974245393468403E-2</c:v>
                </c:pt>
                <c:pt idx="712">
                  <c:v>8.7683745393391646E-2</c:v>
                </c:pt>
                <c:pt idx="713">
                  <c:v>8.7483276005357533E-2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8.7286345393153233E-2</c:v>
                </c:pt>
                <c:pt idx="727">
                  <c:v>8.7042745393191026E-2</c:v>
                </c:pt>
                <c:pt idx="728">
                  <c:v>8.7042745393205209E-2</c:v>
                </c:pt>
                <c:pt idx="729">
                  <c:v>8.6600003457690186E-2</c:v>
                </c:pt>
                <c:pt idx="730">
                  <c:v>8.6432745393210567E-2</c:v>
                </c:pt>
                <c:pt idx="731">
                  <c:v>8.6432745393210567E-2</c:v>
                </c:pt>
                <c:pt idx="732">
                  <c:v>8.6432745393153723E-2</c:v>
                </c:pt>
                <c:pt idx="733">
                  <c:v>8.4631745393267371E-2</c:v>
                </c:pt>
                <c:pt idx="734">
                  <c:v>8.4631745393380975E-2</c:v>
                </c:pt>
                <c:pt idx="735">
                  <c:v>8.3973265393354077E-2</c:v>
                </c:pt>
                <c:pt idx="736">
                  <c:v>8.2997745393399519E-2</c:v>
                </c:pt>
                <c:pt idx="737">
                  <c:v>8.2997745393399519E-2</c:v>
                </c:pt>
                <c:pt idx="738">
                  <c:v>8.2997745393399519E-2</c:v>
                </c:pt>
                <c:pt idx="739">
                  <c:v>8.2997745393399519E-2</c:v>
                </c:pt>
                <c:pt idx="740">
                  <c:v>8.3027300948927782E-2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8.3852645393335715E-2</c:v>
                </c:pt>
                <c:pt idx="749">
                  <c:v>8.3609585393276509E-2</c:v>
                </c:pt>
                <c:pt idx="750">
                  <c:v>8.3467745393307077E-2</c:v>
                </c:pt>
                <c:pt idx="751">
                  <c:v>8.3467745393335263E-2</c:v>
                </c:pt>
                <c:pt idx="752">
                  <c:v>8.3467745393278683E-2</c:v>
                </c:pt>
                <c:pt idx="753">
                  <c:v>8.3467745393278683E-2</c:v>
                </c:pt>
                <c:pt idx="754">
                  <c:v>8.3467745393278683E-2</c:v>
                </c:pt>
                <c:pt idx="755">
                  <c:v>8.3467745393349738E-2</c:v>
                </c:pt>
                <c:pt idx="756">
                  <c:v>8.3467745393278683E-2</c:v>
                </c:pt>
                <c:pt idx="757">
                  <c:v>8.3467745393307077E-2</c:v>
                </c:pt>
                <c:pt idx="758">
                  <c:v>8.3467745393307077E-2</c:v>
                </c:pt>
                <c:pt idx="759">
                  <c:v>8.3467745393278683E-2</c:v>
                </c:pt>
                <c:pt idx="760">
                  <c:v>8.3467745393278683E-2</c:v>
                </c:pt>
                <c:pt idx="761">
                  <c:v>8.3467745393293033E-2</c:v>
                </c:pt>
                <c:pt idx="762">
                  <c:v>8.3055025393293333E-2</c:v>
                </c:pt>
                <c:pt idx="763">
                  <c:v>8.0432965393214609E-2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7.9369696612730148E-2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7.431753262733333E-2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7.7015676427805782E-2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7.5508664933622238E-2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6.24956835374492E-2</c:v>
                </c:pt>
                <c:pt idx="892">
                  <c:v>6.1202745393089113E-2</c:v>
                </c:pt>
                <c:pt idx="893">
                  <c:v>6.1202745393089113E-2</c:v>
                </c:pt>
                <c:pt idx="894">
                  <c:v>6.1202745393131863E-2</c:v>
                </c:pt>
                <c:pt idx="895">
                  <c:v>6.1202745393089113E-2</c:v>
                </c:pt>
                <c:pt idx="896">
                  <c:v>6.1202745393202855E-2</c:v>
                </c:pt>
                <c:pt idx="897">
                  <c:v>6.1202745393103442E-2</c:v>
                </c:pt>
                <c:pt idx="898">
                  <c:v>6.1202745393103442E-2</c:v>
                </c:pt>
                <c:pt idx="899">
                  <c:v>6.1202745393089113E-2</c:v>
                </c:pt>
                <c:pt idx="900">
                  <c:v>6.1610745393437555E-2</c:v>
                </c:pt>
                <c:pt idx="901">
                  <c:v>6.1682745393440541E-2</c:v>
                </c:pt>
                <c:pt idx="902">
                  <c:v>6.1682745393440541E-2</c:v>
                </c:pt>
                <c:pt idx="903">
                  <c:v>6.1682745393440541E-2</c:v>
                </c:pt>
                <c:pt idx="904">
                  <c:v>6.1682745393383698E-2</c:v>
                </c:pt>
                <c:pt idx="905">
                  <c:v>6.1007745393283096E-2</c:v>
                </c:pt>
                <c:pt idx="906">
                  <c:v>6.1007745393354046E-2</c:v>
                </c:pt>
                <c:pt idx="907">
                  <c:v>6.1007745393354046E-2</c:v>
                </c:pt>
                <c:pt idx="908">
                  <c:v>6.0624745393283747E-2</c:v>
                </c:pt>
                <c:pt idx="909">
                  <c:v>5.9917745393278224E-2</c:v>
                </c:pt>
                <c:pt idx="910">
                  <c:v>6.0468545393433722E-2</c:v>
                </c:pt>
                <c:pt idx="911">
                  <c:v>6.1097745393453806E-2</c:v>
                </c:pt>
                <c:pt idx="912">
                  <c:v>6.0867642300564739E-2</c:v>
                </c:pt>
                <c:pt idx="913">
                  <c:v>6.0497745393348734E-2</c:v>
                </c:pt>
                <c:pt idx="914">
                  <c:v>6.0497745393291794E-2</c:v>
                </c:pt>
                <c:pt idx="915">
                  <c:v>6.0497745393291794E-2</c:v>
                </c:pt>
                <c:pt idx="916">
                  <c:v>6.0497745393320285E-2</c:v>
                </c:pt>
                <c:pt idx="917">
                  <c:v>6.0497745393291794E-2</c:v>
                </c:pt>
                <c:pt idx="918">
                  <c:v>6.0497745393291794E-2</c:v>
                </c:pt>
                <c:pt idx="919">
                  <c:v>6.0497745393320285E-2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5.9592745393246237E-2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5.557774539327897E-2</c:v>
                </c:pt>
                <c:pt idx="957">
                  <c:v>5.5593768120516626E-2</c:v>
                </c:pt>
                <c:pt idx="958">
                  <c:v>5.5607745393345454E-2</c:v>
                </c:pt>
                <c:pt idx="959">
                  <c:v>5.5607745393345454E-2</c:v>
                </c:pt>
                <c:pt idx="960">
                  <c:v>5.5607745393331263E-2</c:v>
                </c:pt>
                <c:pt idx="961">
                  <c:v>5.5607745393345454E-2</c:v>
                </c:pt>
                <c:pt idx="962">
                  <c:v>5.5607745393345454E-2</c:v>
                </c:pt>
                <c:pt idx="963">
                  <c:v>5.5575245393256853E-2</c:v>
                </c:pt>
                <c:pt idx="964">
                  <c:v>5.4311779876016611E-2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5.2641745393259297E-2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5.0318400155021203E-2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5.6047745393129747E-2</c:v>
                </c:pt>
                <c:pt idx="1001">
                  <c:v>5.6977495393496724E-2</c:v>
                </c:pt>
                <c:pt idx="1002">
                  <c:v>5.7917745393240322E-2</c:v>
                </c:pt>
                <c:pt idx="1003">
                  <c:v>5.7917745393240322E-2</c:v>
                </c:pt>
                <c:pt idx="1004">
                  <c:v>5.7917745393211824E-2</c:v>
                </c:pt>
                <c:pt idx="1005">
                  <c:v>5.7917745393240322E-2</c:v>
                </c:pt>
                <c:pt idx="1006">
                  <c:v>5.7917745393240322E-2</c:v>
                </c:pt>
                <c:pt idx="1007">
                  <c:v>5.7917745393282871E-2</c:v>
                </c:pt>
                <c:pt idx="1008">
                  <c:v>6.156038031390676E-2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8.0627495393259099E-2</c:v>
                </c:pt>
                <c:pt idx="1020">
                  <c:v>8.2342275393230593E-2</c:v>
                </c:pt>
                <c:pt idx="1021">
                  <c:v>8.3584665393190025E-2</c:v>
                </c:pt>
                <c:pt idx="1022">
                  <c:v>8.3917745393151263E-2</c:v>
                </c:pt>
                <c:pt idx="1023">
                  <c:v>8.3917745393194118E-2</c:v>
                </c:pt>
                <c:pt idx="1024">
                  <c:v>8.4666071480200153E-2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8.8498974901441027E-2</c:v>
                </c:pt>
                <c:pt idx="1033">
                  <c:v>9.6307745393460403E-2</c:v>
                </c:pt>
                <c:pt idx="1034">
                  <c:v>9.7167895393411877E-2</c:v>
                </c:pt>
                <c:pt idx="1035">
                  <c:v>9.8483145393473248E-2</c:v>
                </c:pt>
                <c:pt idx="1036">
                  <c:v>9.8702495393425585E-2</c:v>
                </c:pt>
                <c:pt idx="1037">
                  <c:v>9.9762845393272598E-2</c:v>
                </c:pt>
                <c:pt idx="1038">
                  <c:v>9.9928312403492023E-2</c:v>
                </c:pt>
                <c:pt idx="1039">
                  <c:v>0.10307031539328193</c:v>
                </c:pt>
                <c:pt idx="1040">
                  <c:v>0.10592827170906106</c:v>
                </c:pt>
                <c:pt idx="1041">
                  <c:v>0.10725774539326963</c:v>
                </c:pt>
                <c:pt idx="1042">
                  <c:v>0.10740174539328992</c:v>
                </c:pt>
                <c:pt idx="1043">
                  <c:v>0.10770774539319933</c:v>
                </c:pt>
                <c:pt idx="1044">
                  <c:v>0.10770774539319933</c:v>
                </c:pt>
                <c:pt idx="1045">
                  <c:v>0.10770774539319933</c:v>
                </c:pt>
                <c:pt idx="1046">
                  <c:v>0.10770774539319933</c:v>
                </c:pt>
                <c:pt idx="1047">
                  <c:v>0.10770774539319933</c:v>
                </c:pt>
                <c:pt idx="1048">
                  <c:v>0.10770774539319933</c:v>
                </c:pt>
                <c:pt idx="1049">
                  <c:v>0.10821530094888514</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0.10957274539327985</c:v>
                </c:pt>
                <c:pt idx="1060">
                  <c:v>0.10990774539331492</c:v>
                </c:pt>
                <c:pt idx="1061">
                  <c:v>0.10990774539328656</c:v>
                </c:pt>
                <c:pt idx="1062">
                  <c:v>0.10990774539322971</c:v>
                </c:pt>
                <c:pt idx="1063">
                  <c:v>0.10990774539328656</c:v>
                </c:pt>
                <c:pt idx="1064">
                  <c:v>0.10990774539328656</c:v>
                </c:pt>
                <c:pt idx="1065">
                  <c:v>0.10990774539328656</c:v>
                </c:pt>
                <c:pt idx="1066">
                  <c:v>0.10990774539328656</c:v>
                </c:pt>
                <c:pt idx="1067">
                  <c:v>0.10990774539324377</c:v>
                </c:pt>
                <c:pt idx="1068">
                  <c:v>0.10990774539324377</c:v>
                </c:pt>
                <c:pt idx="1069">
                  <c:v>0.10990774539328656</c:v>
                </c:pt>
                <c:pt idx="1070">
                  <c:v>0.10990774539328656</c:v>
                </c:pt>
                <c:pt idx="1071">
                  <c:v>0.10990774539328656</c:v>
                </c:pt>
                <c:pt idx="1072">
                  <c:v>0.10990774539327219</c:v>
                </c:pt>
                <c:pt idx="1073">
                  <c:v>0.10992045127575541</c:v>
                </c:pt>
                <c:pt idx="1074">
                  <c:v>0.10992774539339223</c:v>
                </c:pt>
                <c:pt idx="1075">
                  <c:v>0.10992774539336382</c:v>
                </c:pt>
                <c:pt idx="1076">
                  <c:v>0.10992774539329279</c:v>
                </c:pt>
                <c:pt idx="1077">
                  <c:v>0.10992774539339223</c:v>
                </c:pt>
                <c:pt idx="1078">
                  <c:v>0.10992774539339223</c:v>
                </c:pt>
                <c:pt idx="1079">
                  <c:v>0.10992774539339223</c:v>
                </c:pt>
                <c:pt idx="1080">
                  <c:v>0.1092061453933726</c:v>
                </c:pt>
                <c:pt idx="1081">
                  <c:v>0.10798774539333067</c:v>
                </c:pt>
                <c:pt idx="1082">
                  <c:v>0.10798774539333067</c:v>
                </c:pt>
                <c:pt idx="1083">
                  <c:v>0.10798774539333067</c:v>
                </c:pt>
                <c:pt idx="1084">
                  <c:v>0.10798774539333067</c:v>
                </c:pt>
                <c:pt idx="1085">
                  <c:v>0.10864774539324173</c:v>
                </c:pt>
                <c:pt idx="1086">
                  <c:v>0.10864774539321356</c:v>
                </c:pt>
                <c:pt idx="1087">
                  <c:v>0.10845334539317264</c:v>
                </c:pt>
                <c:pt idx="1088">
                  <c:v>0.10771774539308866</c:v>
                </c:pt>
                <c:pt idx="1089">
                  <c:v>0.1077177453931315</c:v>
                </c:pt>
                <c:pt idx="1090">
                  <c:v>0.10771774539308866</c:v>
                </c:pt>
                <c:pt idx="1091">
                  <c:v>0.10771774539308866</c:v>
                </c:pt>
                <c:pt idx="1092">
                  <c:v>0.10771774539308866</c:v>
                </c:pt>
                <c:pt idx="1093">
                  <c:v>0.10771774539333023</c:v>
                </c:pt>
                <c:pt idx="1094">
                  <c:v>0.10850774539329677</c:v>
                </c:pt>
                <c:pt idx="1095">
                  <c:v>0.10850774539318322</c:v>
                </c:pt>
                <c:pt idx="1096">
                  <c:v>0.10850774539314052</c:v>
                </c:pt>
                <c:pt idx="1097">
                  <c:v>0.10850774539314052</c:v>
                </c:pt>
                <c:pt idx="1098">
                  <c:v>0.10850774539314052</c:v>
                </c:pt>
                <c:pt idx="1099">
                  <c:v>0.10850774539314052</c:v>
                </c:pt>
                <c:pt idx="1100">
                  <c:v>0.10850774539316889</c:v>
                </c:pt>
                <c:pt idx="1101">
                  <c:v>0.10850774539332518</c:v>
                </c:pt>
                <c:pt idx="1102">
                  <c:v>0.10963374539328222</c:v>
                </c:pt>
                <c:pt idx="1103">
                  <c:v>0.11032014539323157</c:v>
                </c:pt>
                <c:pt idx="1104">
                  <c:v>0.1109477453932044</c:v>
                </c:pt>
                <c:pt idx="1105">
                  <c:v>0.11106404539333425</c:v>
                </c:pt>
                <c:pt idx="1106">
                  <c:v>0.11085539599551439</c:v>
                </c:pt>
                <c:pt idx="1107">
                  <c:v>0.1109227453931398</c:v>
                </c:pt>
                <c:pt idx="1108">
                  <c:v>0.1109227453931398</c:v>
                </c:pt>
                <c:pt idx="1109">
                  <c:v>0.1109227453931398</c:v>
                </c:pt>
                <c:pt idx="1110">
                  <c:v>0.11092274539322503</c:v>
                </c:pt>
                <c:pt idx="1111">
                  <c:v>0.11092274539328194</c:v>
                </c:pt>
                <c:pt idx="1112">
                  <c:v>0.11040348068749495</c:v>
                </c:pt>
                <c:pt idx="1113">
                  <c:v>0.1091808753933492</c:v>
                </c:pt>
                <c:pt idx="1114">
                  <c:v>0.10880774539330668</c:v>
                </c:pt>
                <c:pt idx="1115">
                  <c:v>0.10883022539326249</c:v>
                </c:pt>
                <c:pt idx="1116">
                  <c:v>0.10886558212806109</c:v>
                </c:pt>
                <c:pt idx="1117">
                  <c:v>0.10824345127559824</c:v>
                </c:pt>
                <c:pt idx="1118">
                  <c:v>0.10705674539305222</c:v>
                </c:pt>
                <c:pt idx="1119">
                  <c:v>0.10680007097471404</c:v>
                </c:pt>
                <c:pt idx="1120">
                  <c:v>0.10641774539327289</c:v>
                </c:pt>
                <c:pt idx="1121">
                  <c:v>0.10706744539339751</c:v>
                </c:pt>
                <c:pt idx="1122">
                  <c:v>0.10725894539339706</c:v>
                </c:pt>
                <c:pt idx="1123">
                  <c:v>0.10737753920780335</c:v>
                </c:pt>
                <c:pt idx="1124">
                  <c:v>0.10918464539336999</c:v>
                </c:pt>
                <c:pt idx="1125">
                  <c:v>0.1090977453933705</c:v>
                </c:pt>
                <c:pt idx="1126">
                  <c:v>0.1090977453933705</c:v>
                </c:pt>
                <c:pt idx="1127">
                  <c:v>0.10909774539339878</c:v>
                </c:pt>
                <c:pt idx="1128">
                  <c:v>0.1091087453932717</c:v>
                </c:pt>
                <c:pt idx="1129">
                  <c:v>0.10569774539327188</c:v>
                </c:pt>
                <c:pt idx="1130">
                  <c:v>0.10553654539343429</c:v>
                </c:pt>
                <c:pt idx="1131">
                  <c:v>0.10675499539330247</c:v>
                </c:pt>
                <c:pt idx="1132">
                  <c:v>0.1080398953934035</c:v>
                </c:pt>
                <c:pt idx="1133">
                  <c:v>0.10797685997658871</c:v>
                </c:pt>
                <c:pt idx="1134">
                  <c:v>0.10488106539315807</c:v>
                </c:pt>
                <c:pt idx="1135">
                  <c:v>0.10469552539333928</c:v>
                </c:pt>
                <c:pt idx="1136">
                  <c:v>0.10635100539342091</c:v>
                </c:pt>
                <c:pt idx="1137">
                  <c:v>0.10739774539349867</c:v>
                </c:pt>
                <c:pt idx="1138">
                  <c:v>0.10634803951094782</c:v>
                </c:pt>
                <c:pt idx="1139">
                  <c:v>0.10693774539338109</c:v>
                </c:pt>
                <c:pt idx="1140">
                  <c:v>0.10693774539336687</c:v>
                </c:pt>
                <c:pt idx="1141">
                  <c:v>0.10691429539336635</c:v>
                </c:pt>
                <c:pt idx="1142">
                  <c:v>0.10744668539317109</c:v>
                </c:pt>
                <c:pt idx="1143">
                  <c:v>0.1064533924519397</c:v>
                </c:pt>
                <c:pt idx="1144">
                  <c:v>0.10392064539314562</c:v>
                </c:pt>
                <c:pt idx="1145">
                  <c:v>0.10126254539341077</c:v>
                </c:pt>
                <c:pt idx="1146">
                  <c:v>0.10029042832007933</c:v>
                </c:pt>
                <c:pt idx="1147">
                  <c:v>0.10141774539332005</c:v>
                </c:pt>
                <c:pt idx="1148">
                  <c:v>0.10122927539337929</c:v>
                </c:pt>
                <c:pt idx="1149">
                  <c:v>0.10220918869229936</c:v>
                </c:pt>
                <c:pt idx="1150">
                  <c:v>0.10237567539316217</c:v>
                </c:pt>
                <c:pt idx="1151">
                  <c:v>0.10366281539323552</c:v>
                </c:pt>
                <c:pt idx="1152">
                  <c:v>0.10331494539319408</c:v>
                </c:pt>
                <c:pt idx="1153">
                  <c:v>0.10537996539329685</c:v>
                </c:pt>
                <c:pt idx="1154">
                  <c:v>0.10582774539332718</c:v>
                </c:pt>
                <c:pt idx="1155">
                  <c:v>0.10694657466157778</c:v>
                </c:pt>
                <c:pt idx="1156">
                  <c:v>0.10733395539311642</c:v>
                </c:pt>
                <c:pt idx="1157">
                  <c:v>0.10703812539327373</c:v>
                </c:pt>
                <c:pt idx="1158">
                  <c:v>0.10637480539320165</c:v>
                </c:pt>
                <c:pt idx="1159">
                  <c:v>0.10599724539329713</c:v>
                </c:pt>
                <c:pt idx="1160">
                  <c:v>0.10579774539327522</c:v>
                </c:pt>
                <c:pt idx="1161">
                  <c:v>0.106467745393374</c:v>
                </c:pt>
                <c:pt idx="1162">
                  <c:v>0.10646774539335979</c:v>
                </c:pt>
                <c:pt idx="1163">
                  <c:v>0.10669774539323411</c:v>
                </c:pt>
                <c:pt idx="1164">
                  <c:v>0.10669774539320563</c:v>
                </c:pt>
                <c:pt idx="1165">
                  <c:v>0.10669774539320563</c:v>
                </c:pt>
                <c:pt idx="1166">
                  <c:v>0.10669774539320563</c:v>
                </c:pt>
                <c:pt idx="1167">
                  <c:v>0.10669774539321998</c:v>
                </c:pt>
                <c:pt idx="1168">
                  <c:v>0.10627248766138572</c:v>
                </c:pt>
                <c:pt idx="1169">
                  <c:v>0.10614774539331506</c:v>
                </c:pt>
                <c:pt idx="1170">
                  <c:v>0.10614774539337192</c:v>
                </c:pt>
                <c:pt idx="1171">
                  <c:v>0.10614774539330089</c:v>
                </c:pt>
                <c:pt idx="1172">
                  <c:v>0.10614774539331506</c:v>
                </c:pt>
                <c:pt idx="1173">
                  <c:v>0.10614774539334348</c:v>
                </c:pt>
                <c:pt idx="1174">
                  <c:v>0.105895745393042</c:v>
                </c:pt>
                <c:pt idx="1175">
                  <c:v>0.1058477453930351</c:v>
                </c:pt>
                <c:pt idx="1176">
                  <c:v>0.1058477453930351</c:v>
                </c:pt>
                <c:pt idx="1177">
                  <c:v>0.10591228147559675</c:v>
                </c:pt>
                <c:pt idx="1178">
                  <c:v>0.1062777453930865</c:v>
                </c:pt>
                <c:pt idx="1179">
                  <c:v>0.10627774539312899</c:v>
                </c:pt>
                <c:pt idx="1180">
                  <c:v>0.10617774539341006</c:v>
                </c:pt>
                <c:pt idx="1181">
                  <c:v>0.10617774539342406</c:v>
                </c:pt>
                <c:pt idx="1182">
                  <c:v>0.10617774539342406</c:v>
                </c:pt>
                <c:pt idx="1183">
                  <c:v>0.10617774539342406</c:v>
                </c:pt>
                <c:pt idx="1184">
                  <c:v>0.10588894539330335</c:v>
                </c:pt>
                <c:pt idx="1185">
                  <c:v>0.10579774539327522</c:v>
                </c:pt>
                <c:pt idx="1186">
                  <c:v>0.10579774539321844</c:v>
                </c:pt>
                <c:pt idx="1187">
                  <c:v>0.10579774539321844</c:v>
                </c:pt>
                <c:pt idx="1188">
                  <c:v>0.10579774539326105</c:v>
                </c:pt>
                <c:pt idx="1189">
                  <c:v>0.10579774539327522</c:v>
                </c:pt>
                <c:pt idx="1190">
                  <c:v>0.10579774539327522</c:v>
                </c:pt>
                <c:pt idx="1191">
                  <c:v>0.10579774539321844</c:v>
                </c:pt>
                <c:pt idx="1192">
                  <c:v>0.10579774539327522</c:v>
                </c:pt>
                <c:pt idx="1193">
                  <c:v>0.10579774539327522</c:v>
                </c:pt>
                <c:pt idx="1194">
                  <c:v>0.10579774539327522</c:v>
                </c:pt>
                <c:pt idx="1195">
                  <c:v>0.10579774539321844</c:v>
                </c:pt>
                <c:pt idx="1196">
                  <c:v>0.10579774539326105</c:v>
                </c:pt>
                <c:pt idx="1197">
                  <c:v>0.10579774539324674</c:v>
                </c:pt>
                <c:pt idx="1198">
                  <c:v>0.10633774539321927</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0.10712244539327311</c:v>
                </c:pt>
                <c:pt idx="1209">
                  <c:v>0.10661774539337898</c:v>
                </c:pt>
                <c:pt idx="1210">
                  <c:v>0.10661774539337898</c:v>
                </c:pt>
                <c:pt idx="1211">
                  <c:v>0.10661774539337898</c:v>
                </c:pt>
                <c:pt idx="1212">
                  <c:v>0.10661774539337898</c:v>
                </c:pt>
                <c:pt idx="1213">
                  <c:v>0.10662058323113428</c:v>
                </c:pt>
                <c:pt idx="1214">
                  <c:v>0.10640447872656025</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c:v>
                </c:pt>
                <c:pt idx="1225">
                  <c:v>0.1068577453934266</c:v>
                </c:pt>
                <c:pt idx="1226">
                  <c:v>0.1068577453934266</c:v>
                </c:pt>
                <c:pt idx="1227">
                  <c:v>0.10685774539344095</c:v>
                </c:pt>
                <c:pt idx="1228">
                  <c:v>0.10687599539333795</c:v>
                </c:pt>
                <c:pt idx="1229">
                  <c:v>0.10582796539317485</c:v>
                </c:pt>
                <c:pt idx="1230">
                  <c:v>0.10568174539319852</c:v>
                </c:pt>
                <c:pt idx="1231">
                  <c:v>0.10568174539326967</c:v>
                </c:pt>
                <c:pt idx="1232">
                  <c:v>0.10568174539329803</c:v>
                </c:pt>
                <c:pt idx="1233">
                  <c:v>0.10568174539319852</c:v>
                </c:pt>
                <c:pt idx="1234">
                  <c:v>0.10568174539319852</c:v>
                </c:pt>
                <c:pt idx="1235">
                  <c:v>0.10568174539319852</c:v>
                </c:pt>
                <c:pt idx="1236">
                  <c:v>0.10568174539319852</c:v>
                </c:pt>
                <c:pt idx="1237">
                  <c:v>0.10568174539319852</c:v>
                </c:pt>
                <c:pt idx="1238">
                  <c:v>0.10568174539319852</c:v>
                </c:pt>
                <c:pt idx="1239">
                  <c:v>0.10568174539329803</c:v>
                </c:pt>
                <c:pt idx="1240">
                  <c:v>0.10568174539328389</c:v>
                </c:pt>
                <c:pt idx="1241">
                  <c:v>0.105681745393227</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0.10507038539334687</c:v>
                </c:pt>
                <c:pt idx="1259">
                  <c:v>0.10426774539337202</c:v>
                </c:pt>
                <c:pt idx="1260">
                  <c:v>0.10426774539337202</c:v>
                </c:pt>
                <c:pt idx="1261">
                  <c:v>0.1042677453934148</c:v>
                </c:pt>
                <c:pt idx="1262">
                  <c:v>0.10426774539337202</c:v>
                </c:pt>
                <c:pt idx="1263">
                  <c:v>0.104267745393287</c:v>
                </c:pt>
                <c:pt idx="1264">
                  <c:v>0.10426774539324422</c:v>
                </c:pt>
                <c:pt idx="1265">
                  <c:v>0.10307064539321706</c:v>
                </c:pt>
                <c:pt idx="1266">
                  <c:v>0.10213774539315069</c:v>
                </c:pt>
                <c:pt idx="1267">
                  <c:v>0.10213774539315069</c:v>
                </c:pt>
                <c:pt idx="1268">
                  <c:v>0.10213774539312226</c:v>
                </c:pt>
                <c:pt idx="1269">
                  <c:v>0.10213774539315069</c:v>
                </c:pt>
                <c:pt idx="1270">
                  <c:v>0.10213774539315069</c:v>
                </c:pt>
                <c:pt idx="1271">
                  <c:v>0.10167578539319777</c:v>
                </c:pt>
                <c:pt idx="1272">
                  <c:v>0.10062374539327858</c:v>
                </c:pt>
                <c:pt idx="1273">
                  <c:v>0.10062374539327858</c:v>
                </c:pt>
                <c:pt idx="1274">
                  <c:v>0.10062374539320754</c:v>
                </c:pt>
                <c:pt idx="1275">
                  <c:v>9.982604326555157E-2</c:v>
                </c:pt>
                <c:pt idx="1276">
                  <c:v>9.9607745393257577E-2</c:v>
                </c:pt>
                <c:pt idx="1277">
                  <c:v>9.9607745393257577E-2</c:v>
                </c:pt>
                <c:pt idx="1278">
                  <c:v>9.9607745393257577E-2</c:v>
                </c:pt>
                <c:pt idx="1279">
                  <c:v>9.9427185393153747E-2</c:v>
                </c:pt>
                <c:pt idx="1280">
                  <c:v>9.7977745393322546E-2</c:v>
                </c:pt>
                <c:pt idx="1281">
                  <c:v>9.7140735083854693E-2</c:v>
                </c:pt>
                <c:pt idx="1282">
                  <c:v>9.6987745393178698E-2</c:v>
                </c:pt>
                <c:pt idx="1283">
                  <c:v>9.6987745393121813E-2</c:v>
                </c:pt>
                <c:pt idx="1284">
                  <c:v>9.6987745393121813E-2</c:v>
                </c:pt>
                <c:pt idx="1285">
                  <c:v>9.6637765393254318E-2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9.6409787946498501E-2</c:v>
                </c:pt>
                <c:pt idx="1294">
                  <c:v>9.6857745393350805E-2</c:v>
                </c:pt>
                <c:pt idx="1295">
                  <c:v>9.6857745393350805E-2</c:v>
                </c:pt>
                <c:pt idx="1296">
                  <c:v>9.6857745393350805E-2</c:v>
                </c:pt>
                <c:pt idx="1297">
                  <c:v>9.6857745393350805E-2</c:v>
                </c:pt>
                <c:pt idx="1298">
                  <c:v>9.685774539340776E-2</c:v>
                </c:pt>
                <c:pt idx="1299">
                  <c:v>9.6857745393279918E-2</c:v>
                </c:pt>
                <c:pt idx="1300">
                  <c:v>9.7311745393355423E-2</c:v>
                </c:pt>
                <c:pt idx="1301">
                  <c:v>9.7311745393412266E-2</c:v>
                </c:pt>
                <c:pt idx="1302">
                  <c:v>9.7601125393225727E-2</c:v>
                </c:pt>
                <c:pt idx="1303">
                  <c:v>9.7737745393203804E-2</c:v>
                </c:pt>
                <c:pt idx="1304">
                  <c:v>9.7737745393203804E-2</c:v>
                </c:pt>
                <c:pt idx="1305">
                  <c:v>9.7737745393175243E-2</c:v>
                </c:pt>
                <c:pt idx="1306">
                  <c:v>9.7737745393203804E-2</c:v>
                </c:pt>
                <c:pt idx="1307">
                  <c:v>9.7737745393175243E-2</c:v>
                </c:pt>
                <c:pt idx="1308">
                  <c:v>9.6047745393264231E-2</c:v>
                </c:pt>
                <c:pt idx="1309">
                  <c:v>9.5113245393435006E-2</c:v>
                </c:pt>
                <c:pt idx="1310">
                  <c:v>9.504774539345838E-2</c:v>
                </c:pt>
                <c:pt idx="1311">
                  <c:v>9.504774539345838E-2</c:v>
                </c:pt>
                <c:pt idx="1312">
                  <c:v>9.5047745393486927E-2</c:v>
                </c:pt>
                <c:pt idx="1313">
                  <c:v>9.504774539345838E-2</c:v>
                </c:pt>
                <c:pt idx="1314">
                  <c:v>9.504774539345838E-2</c:v>
                </c:pt>
                <c:pt idx="1315">
                  <c:v>9.504774539345838E-2</c:v>
                </c:pt>
                <c:pt idx="1316">
                  <c:v>9.5047745393330468E-2</c:v>
                </c:pt>
                <c:pt idx="1317">
                  <c:v>9.5047745393287933E-2</c:v>
                </c:pt>
                <c:pt idx="1318">
                  <c:v>9.5047745393472743E-2</c:v>
                </c:pt>
                <c:pt idx="1319">
                  <c:v>9.504774539345838E-2</c:v>
                </c:pt>
                <c:pt idx="1320">
                  <c:v>9.504774539345838E-2</c:v>
                </c:pt>
                <c:pt idx="1321">
                  <c:v>9.504774539345838E-2</c:v>
                </c:pt>
                <c:pt idx="1322">
                  <c:v>9.504774539345838E-2</c:v>
                </c:pt>
                <c:pt idx="1323">
                  <c:v>9.504774539345838E-2</c:v>
                </c:pt>
                <c:pt idx="1324">
                  <c:v>9.5662482235553667E-2</c:v>
                </c:pt>
                <c:pt idx="1325">
                  <c:v>9.652774539331721E-2</c:v>
                </c:pt>
                <c:pt idx="1326">
                  <c:v>9.6527745393288844E-2</c:v>
                </c:pt>
                <c:pt idx="1327">
                  <c:v>9.6527745393430925E-2</c:v>
                </c:pt>
                <c:pt idx="1328">
                  <c:v>9.6527745393430925E-2</c:v>
                </c:pt>
                <c:pt idx="1329">
                  <c:v>9.6527745393430925E-2</c:v>
                </c:pt>
                <c:pt idx="1330">
                  <c:v>9.6527745393374068E-2</c:v>
                </c:pt>
                <c:pt idx="1331">
                  <c:v>9.6527745393430925E-2</c:v>
                </c:pt>
                <c:pt idx="1332">
                  <c:v>9.6527745393430925E-2</c:v>
                </c:pt>
                <c:pt idx="1333">
                  <c:v>9.6182745393207397E-2</c:v>
                </c:pt>
                <c:pt idx="1334">
                  <c:v>9.5424186071170466E-2</c:v>
                </c:pt>
                <c:pt idx="1335">
                  <c:v>9.4737745393274841E-2</c:v>
                </c:pt>
                <c:pt idx="1336">
                  <c:v>9.473774539336012E-2</c:v>
                </c:pt>
                <c:pt idx="1337">
                  <c:v>9.473774539336012E-2</c:v>
                </c:pt>
                <c:pt idx="1338">
                  <c:v>9.473774539336012E-2</c:v>
                </c:pt>
                <c:pt idx="1339">
                  <c:v>9.473774539336012E-2</c:v>
                </c:pt>
                <c:pt idx="1340">
                  <c:v>9.473774539336012E-2</c:v>
                </c:pt>
                <c:pt idx="1341">
                  <c:v>9.4910545393333087E-2</c:v>
                </c:pt>
                <c:pt idx="1342">
                  <c:v>9.7515745393195727E-2</c:v>
                </c:pt>
                <c:pt idx="1343">
                  <c:v>9.7662745393279585E-2</c:v>
                </c:pt>
                <c:pt idx="1344">
                  <c:v>9.7662745393279585E-2</c:v>
                </c:pt>
                <c:pt idx="1345">
                  <c:v>9.7662745393222741E-2</c:v>
                </c:pt>
                <c:pt idx="1346">
                  <c:v>9.7662745393279585E-2</c:v>
                </c:pt>
                <c:pt idx="1347">
                  <c:v>9.7662745393279585E-2</c:v>
                </c:pt>
                <c:pt idx="1348">
                  <c:v>9.7662745393279585E-2</c:v>
                </c:pt>
                <c:pt idx="1349">
                  <c:v>9.766274539325108E-2</c:v>
                </c:pt>
                <c:pt idx="1350">
                  <c:v>9.7662745393279585E-2</c:v>
                </c:pt>
                <c:pt idx="1351">
                  <c:v>9.7662745393279585E-2</c:v>
                </c:pt>
                <c:pt idx="1352">
                  <c:v>9.773791584780156E-2</c:v>
                </c:pt>
                <c:pt idx="1353">
                  <c:v>9.8257745393383236E-2</c:v>
                </c:pt>
                <c:pt idx="1354">
                  <c:v>9.8257745393411602E-2</c:v>
                </c:pt>
                <c:pt idx="1355">
                  <c:v>9.8257745393411602E-2</c:v>
                </c:pt>
                <c:pt idx="1356">
                  <c:v>9.8257745393411602E-2</c:v>
                </c:pt>
                <c:pt idx="1357">
                  <c:v>9.8257745393411602E-2</c:v>
                </c:pt>
                <c:pt idx="1358">
                  <c:v>9.8257745393411602E-2</c:v>
                </c:pt>
                <c:pt idx="1359">
                  <c:v>9.8257745393411602E-2</c:v>
                </c:pt>
                <c:pt idx="1360">
                  <c:v>9.8257745393411602E-2</c:v>
                </c:pt>
                <c:pt idx="1361">
                  <c:v>9.8257745393269702E-2</c:v>
                </c:pt>
                <c:pt idx="1362">
                  <c:v>9.5961745393268238E-2</c:v>
                </c:pt>
                <c:pt idx="1363">
                  <c:v>9.5961745393182959E-2</c:v>
                </c:pt>
                <c:pt idx="1364">
                  <c:v>9.5961745393182959E-2</c:v>
                </c:pt>
                <c:pt idx="1365">
                  <c:v>9.5961745393182959E-2</c:v>
                </c:pt>
                <c:pt idx="1366">
                  <c:v>9.5961745393182959E-2</c:v>
                </c:pt>
                <c:pt idx="1367">
                  <c:v>9.5961745393182959E-2</c:v>
                </c:pt>
                <c:pt idx="1368">
                  <c:v>9.5891345393170374E-2</c:v>
                </c:pt>
                <c:pt idx="1369">
                  <c:v>9.5277745393346547E-2</c:v>
                </c:pt>
                <c:pt idx="1370">
                  <c:v>9.5277745393275548E-2</c:v>
                </c:pt>
                <c:pt idx="1371">
                  <c:v>9.5277745393303845E-2</c:v>
                </c:pt>
                <c:pt idx="1372">
                  <c:v>9.5277745393346547E-2</c:v>
                </c:pt>
                <c:pt idx="1373">
                  <c:v>9.5277745393289925E-2</c:v>
                </c:pt>
                <c:pt idx="1374">
                  <c:v>9.5277745393289925E-2</c:v>
                </c:pt>
                <c:pt idx="1375">
                  <c:v>9.4264345393327634E-2</c:v>
                </c:pt>
                <c:pt idx="1376">
                  <c:v>9.3107745393354258E-2</c:v>
                </c:pt>
                <c:pt idx="1377">
                  <c:v>9.3107745393382763E-2</c:v>
                </c:pt>
                <c:pt idx="1378">
                  <c:v>9.310774539331157E-2</c:v>
                </c:pt>
                <c:pt idx="1379">
                  <c:v>9.279774539328435E-2</c:v>
                </c:pt>
                <c:pt idx="1380">
                  <c:v>9.279774539328435E-2</c:v>
                </c:pt>
                <c:pt idx="1381">
                  <c:v>9.279774539328435E-2</c:v>
                </c:pt>
                <c:pt idx="1382">
                  <c:v>9.279774539328435E-2</c:v>
                </c:pt>
                <c:pt idx="1383">
                  <c:v>9.279774539328435E-2</c:v>
                </c:pt>
                <c:pt idx="1384">
                  <c:v>9.279774539328435E-2</c:v>
                </c:pt>
                <c:pt idx="1385">
                  <c:v>9.279774539328435E-2</c:v>
                </c:pt>
                <c:pt idx="1386">
                  <c:v>9.279774539328435E-2</c:v>
                </c:pt>
                <c:pt idx="1387">
                  <c:v>9.2527745393283969E-2</c:v>
                </c:pt>
                <c:pt idx="1388">
                  <c:v>9.2527745393483046E-2</c:v>
                </c:pt>
                <c:pt idx="1389">
                  <c:v>9.2527745393454458E-2</c:v>
                </c:pt>
                <c:pt idx="1390">
                  <c:v>9.2527745393454458E-2</c:v>
                </c:pt>
                <c:pt idx="1391">
                  <c:v>9.3300795393148048E-2</c:v>
                </c:pt>
                <c:pt idx="1392">
                  <c:v>9.3672745393164128E-2</c:v>
                </c:pt>
                <c:pt idx="1393">
                  <c:v>9.3672745393206816E-2</c:v>
                </c:pt>
                <c:pt idx="1394">
                  <c:v>9.3672745393164128E-2</c:v>
                </c:pt>
                <c:pt idx="1395">
                  <c:v>9.3672745393235224E-2</c:v>
                </c:pt>
                <c:pt idx="1396">
                  <c:v>9.3672745393164128E-2</c:v>
                </c:pt>
                <c:pt idx="1397">
                  <c:v>9.3672745393164128E-2</c:v>
                </c:pt>
                <c:pt idx="1398">
                  <c:v>9.3672745393164128E-2</c:v>
                </c:pt>
                <c:pt idx="1399">
                  <c:v>9.3672745393164128E-2</c:v>
                </c:pt>
                <c:pt idx="1400">
                  <c:v>9.3672745393164128E-2</c:v>
                </c:pt>
                <c:pt idx="1401">
                  <c:v>9.3672745393164128E-2</c:v>
                </c:pt>
                <c:pt idx="1402">
                  <c:v>9.3672745393164128E-2</c:v>
                </c:pt>
                <c:pt idx="1403">
                  <c:v>9.3672745393221013E-2</c:v>
                </c:pt>
                <c:pt idx="1404">
                  <c:v>9.3672745393235224E-2</c:v>
                </c:pt>
                <c:pt idx="1405">
                  <c:v>9.2368949938659767E-2</c:v>
                </c:pt>
                <c:pt idx="1406">
                  <c:v>9.2387745393352844E-2</c:v>
                </c:pt>
                <c:pt idx="1407">
                  <c:v>9.2191745393378724E-2</c:v>
                </c:pt>
                <c:pt idx="1408">
                  <c:v>9.1687745393201708E-2</c:v>
                </c:pt>
                <c:pt idx="1409">
                  <c:v>9.1687745393244577E-2</c:v>
                </c:pt>
                <c:pt idx="1410">
                  <c:v>9.1303745393389701E-2</c:v>
                </c:pt>
                <c:pt idx="1411">
                  <c:v>9.120774539331955E-2</c:v>
                </c:pt>
                <c:pt idx="1412">
                  <c:v>9.1107745393273681E-2</c:v>
                </c:pt>
                <c:pt idx="1413">
                  <c:v>9.1107745393301784E-2</c:v>
                </c:pt>
                <c:pt idx="1414">
                  <c:v>9.1107745393273681E-2</c:v>
                </c:pt>
                <c:pt idx="1415">
                  <c:v>9.1107745393301784E-2</c:v>
                </c:pt>
                <c:pt idx="1416">
                  <c:v>9.1229545393233358E-2</c:v>
                </c:pt>
                <c:pt idx="1417">
                  <c:v>9.0899445393333472E-2</c:v>
                </c:pt>
                <c:pt idx="1418">
                  <c:v>9.0087745393276741E-2</c:v>
                </c:pt>
                <c:pt idx="1419">
                  <c:v>9.0087745393304927E-2</c:v>
                </c:pt>
                <c:pt idx="1420">
                  <c:v>9.0087745393191226E-2</c:v>
                </c:pt>
                <c:pt idx="1421">
                  <c:v>9.0087745393276741E-2</c:v>
                </c:pt>
                <c:pt idx="1422">
                  <c:v>9.0342345393239376E-2</c:v>
                </c:pt>
                <c:pt idx="1423">
                  <c:v>9.0757745393205261E-2</c:v>
                </c:pt>
                <c:pt idx="1424">
                  <c:v>9.0757745393205261E-2</c:v>
                </c:pt>
                <c:pt idx="1425">
                  <c:v>9.0757745393176853E-2</c:v>
                </c:pt>
                <c:pt idx="1426">
                  <c:v>9.0757745393205261E-2</c:v>
                </c:pt>
                <c:pt idx="1427">
                  <c:v>9.0757745393205261E-2</c:v>
                </c:pt>
                <c:pt idx="1428">
                  <c:v>9.0757745393205261E-2</c:v>
                </c:pt>
                <c:pt idx="1429">
                  <c:v>9.0757745393233794E-2</c:v>
                </c:pt>
                <c:pt idx="1430">
                  <c:v>9.0757745393247935E-2</c:v>
                </c:pt>
                <c:pt idx="1431">
                  <c:v>9.0757745393205261E-2</c:v>
                </c:pt>
                <c:pt idx="1432">
                  <c:v>9.0757745393205261E-2</c:v>
                </c:pt>
                <c:pt idx="1433">
                  <c:v>9.0757745393205261E-2</c:v>
                </c:pt>
                <c:pt idx="1434">
                  <c:v>9.0757745393205261E-2</c:v>
                </c:pt>
                <c:pt idx="1435">
                  <c:v>9.1513366446023078E-2</c:v>
                </c:pt>
                <c:pt idx="1436">
                  <c:v>9.1933745393433478E-2</c:v>
                </c:pt>
                <c:pt idx="1437">
                  <c:v>9.1933745393263003E-2</c:v>
                </c:pt>
                <c:pt idx="1438">
                  <c:v>9.1933745393234484E-2</c:v>
                </c:pt>
                <c:pt idx="1439">
                  <c:v>9.1933745393433478E-2</c:v>
                </c:pt>
                <c:pt idx="1440">
                  <c:v>9.1928225393417315E-2</c:v>
                </c:pt>
                <c:pt idx="1441">
                  <c:v>9.161958539333169E-2</c:v>
                </c:pt>
                <c:pt idx="1442">
                  <c:v>9.1839429603609843E-2</c:v>
                </c:pt>
                <c:pt idx="1443">
                  <c:v>9.1789745393214245E-2</c:v>
                </c:pt>
                <c:pt idx="1444">
                  <c:v>9.1391345393177253E-2</c:v>
                </c:pt>
                <c:pt idx="1445">
                  <c:v>9.0992945393296526E-2</c:v>
                </c:pt>
                <c:pt idx="1446">
                  <c:v>9.0917745393398003E-2</c:v>
                </c:pt>
                <c:pt idx="1447">
                  <c:v>9.0917745393398003E-2</c:v>
                </c:pt>
                <c:pt idx="1448">
                  <c:v>9.0917745393398003E-2</c:v>
                </c:pt>
                <c:pt idx="1449">
                  <c:v>9.0917745393412353E-2</c:v>
                </c:pt>
                <c:pt idx="1450">
                  <c:v>9.0917745393412353E-2</c:v>
                </c:pt>
                <c:pt idx="1451">
                  <c:v>9.0917745393412353E-2</c:v>
                </c:pt>
                <c:pt idx="1452">
                  <c:v>9.0917745393412353E-2</c:v>
                </c:pt>
                <c:pt idx="1453">
                  <c:v>9.0917745393412353E-2</c:v>
                </c:pt>
                <c:pt idx="1454">
                  <c:v>9.0917745393412353E-2</c:v>
                </c:pt>
                <c:pt idx="1455">
                  <c:v>9.0917745393298596E-2</c:v>
                </c:pt>
                <c:pt idx="1456">
                  <c:v>9.0917745393312752E-2</c:v>
                </c:pt>
                <c:pt idx="1457">
                  <c:v>9.07589777164335E-2</c:v>
                </c:pt>
                <c:pt idx="1458">
                  <c:v>9.0536205393491234E-2</c:v>
                </c:pt>
                <c:pt idx="1459">
                  <c:v>9.0547745393522255E-2</c:v>
                </c:pt>
                <c:pt idx="1460">
                  <c:v>9.0547745393522255E-2</c:v>
                </c:pt>
                <c:pt idx="1461">
                  <c:v>9.0547745393507767E-2</c:v>
                </c:pt>
                <c:pt idx="1462">
                  <c:v>9.0547745393522255E-2</c:v>
                </c:pt>
                <c:pt idx="1463">
                  <c:v>9.0547745393280754E-2</c:v>
                </c:pt>
                <c:pt idx="1464">
                  <c:v>9.0547745393280754E-2</c:v>
                </c:pt>
                <c:pt idx="1465">
                  <c:v>9.0547745393522255E-2</c:v>
                </c:pt>
                <c:pt idx="1466">
                  <c:v>9.0547745393522255E-2</c:v>
                </c:pt>
                <c:pt idx="1467">
                  <c:v>9.0376645393135502E-2</c:v>
                </c:pt>
                <c:pt idx="1468">
                  <c:v>9.0257745393131708E-2</c:v>
                </c:pt>
                <c:pt idx="1469">
                  <c:v>9.0246861182550028E-2</c:v>
                </c:pt>
                <c:pt idx="1470">
                  <c:v>9.0163745393070663E-2</c:v>
                </c:pt>
                <c:pt idx="1471">
                  <c:v>9.0163745393298023E-2</c:v>
                </c:pt>
                <c:pt idx="1472">
                  <c:v>9.0163745393311998E-2</c:v>
                </c:pt>
                <c:pt idx="1473">
                  <c:v>9.0163745393070663E-2</c:v>
                </c:pt>
                <c:pt idx="1474">
                  <c:v>9.0163745393070663E-2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-0.23025019989329149</c:v>
                </c:pt>
                <c:pt idx="2">
                  <c:v>-0.23029910215046875</c:v>
                </c:pt>
                <c:pt idx="3">
                  <c:v>-0.23000379133260651</c:v>
                </c:pt>
                <c:pt idx="4">
                  <c:v>-0.23001570621813983</c:v>
                </c:pt>
                <c:pt idx="5">
                  <c:v>-0.22743305042460804</c:v>
                </c:pt>
                <c:pt idx="6">
                  <c:v>-0.22542425384422451</c:v>
                </c:pt>
                <c:pt idx="7">
                  <c:v>-0.22474203178264007</c:v>
                </c:pt>
                <c:pt idx="8">
                  <c:v>-0.22430635109095931</c:v>
                </c:pt>
                <c:pt idx="9">
                  <c:v>-0.22321646159964845</c:v>
                </c:pt>
                <c:pt idx="10">
                  <c:v>-0.22172633250933457</c:v>
                </c:pt>
                <c:pt idx="11">
                  <c:v>-0.22111370248629245</c:v>
                </c:pt>
                <c:pt idx="12">
                  <c:v>-0.22129979668204691</c:v>
                </c:pt>
                <c:pt idx="13">
                  <c:v>-0.22018795572164152</c:v>
                </c:pt>
                <c:pt idx="14">
                  <c:v>-0.21892699845075494</c:v>
                </c:pt>
                <c:pt idx="15">
                  <c:v>-0.21865657987787301</c:v>
                </c:pt>
                <c:pt idx="16">
                  <c:v>-0.21818329520026244</c:v>
                </c:pt>
                <c:pt idx="17">
                  <c:v>-0.21812886238711826</c:v>
                </c:pt>
                <c:pt idx="18">
                  <c:v>-0.21811566684108641</c:v>
                </c:pt>
                <c:pt idx="19">
                  <c:v>-0.21655221756732665</c:v>
                </c:pt>
                <c:pt idx="20">
                  <c:v>-0.21632771304385287</c:v>
                </c:pt>
                <c:pt idx="21">
                  <c:v>-0.21597260012525521</c:v>
                </c:pt>
                <c:pt idx="22">
                  <c:v>-0.21401023934485874</c:v>
                </c:pt>
                <c:pt idx="23">
                  <c:v>-0.21301283251217801</c:v>
                </c:pt>
                <c:pt idx="24">
                  <c:v>-0.21288090551108496</c:v>
                </c:pt>
                <c:pt idx="25">
                  <c:v>-0.21187954286051536</c:v>
                </c:pt>
                <c:pt idx="26">
                  <c:v>-0.21211833386300377</c:v>
                </c:pt>
                <c:pt idx="27">
                  <c:v>-0.21422232620496121</c:v>
                </c:pt>
                <c:pt idx="28">
                  <c:v>-0.21667025651711924</c:v>
                </c:pt>
                <c:pt idx="29">
                  <c:v>-0.21751165993187271</c:v>
                </c:pt>
                <c:pt idx="30">
                  <c:v>-0.21890718141578752</c:v>
                </c:pt>
                <c:pt idx="31">
                  <c:v>-0.21922366582008124</c:v>
                </c:pt>
                <c:pt idx="32">
                  <c:v>-0.22034537260927323</c:v>
                </c:pt>
                <c:pt idx="33">
                  <c:v>-0.22081839166840242</c:v>
                </c:pt>
                <c:pt idx="34">
                  <c:v>-0.221218925344985</c:v>
                </c:pt>
                <c:pt idx="35">
                  <c:v>-0.22112465924807573</c:v>
                </c:pt>
                <c:pt idx="36">
                  <c:v>-0.22087375414618288</c:v>
                </c:pt>
                <c:pt idx="37">
                  <c:v>-0.21859098160270252</c:v>
                </c:pt>
                <c:pt idx="38">
                  <c:v>-0.21801912401444701</c:v>
                </c:pt>
                <c:pt idx="39">
                  <c:v>-0.21817052654105837</c:v>
                </c:pt>
                <c:pt idx="40">
                  <c:v>-0.21698329736769101</c:v>
                </c:pt>
                <c:pt idx="41">
                  <c:v>-0.21667837685312474</c:v>
                </c:pt>
                <c:pt idx="42">
                  <c:v>-0.21624022970424084</c:v>
                </c:pt>
                <c:pt idx="43">
                  <c:v>-0.21566010948436126</c:v>
                </c:pt>
                <c:pt idx="44">
                  <c:v>-0.21527687895367362</c:v>
                </c:pt>
                <c:pt idx="45">
                  <c:v>-0.21464404295433356</c:v>
                </c:pt>
                <c:pt idx="46">
                  <c:v>-0.2141408003081012</c:v>
                </c:pt>
                <c:pt idx="47">
                  <c:v>-0.21354502757138558</c:v>
                </c:pt>
                <c:pt idx="48">
                  <c:v>-0.21347979926481742</c:v>
                </c:pt>
                <c:pt idx="49">
                  <c:v>-0.21445201028855365</c:v>
                </c:pt>
                <c:pt idx="50">
                  <c:v>-0.21444430735297776</c:v>
                </c:pt>
                <c:pt idx="51">
                  <c:v>-0.21505471756455563</c:v>
                </c:pt>
                <c:pt idx="52">
                  <c:v>-0.21521691558459163</c:v>
                </c:pt>
                <c:pt idx="53">
                  <c:v>-0.21554597892061622</c:v>
                </c:pt>
                <c:pt idx="54">
                  <c:v>-0.21566888438017917</c:v>
                </c:pt>
                <c:pt idx="55">
                  <c:v>-0.21551686523928026</c:v>
                </c:pt>
                <c:pt idx="56">
                  <c:v>-0.21501458071681198</c:v>
                </c:pt>
                <c:pt idx="57">
                  <c:v>-0.2127735766773782</c:v>
                </c:pt>
                <c:pt idx="58">
                  <c:v>-0.20983714554395771</c:v>
                </c:pt>
                <c:pt idx="59">
                  <c:v>-0.20978800612742599</c:v>
                </c:pt>
                <c:pt idx="60">
                  <c:v>-0.20972365056725584</c:v>
                </c:pt>
                <c:pt idx="61">
                  <c:v>-0.20996651122410981</c:v>
                </c:pt>
                <c:pt idx="62">
                  <c:v>-0.20772366682815857</c:v>
                </c:pt>
                <c:pt idx="63">
                  <c:v>-0.20853883093285241</c:v>
                </c:pt>
                <c:pt idx="64">
                  <c:v>-0.20800762245652041</c:v>
                </c:pt>
                <c:pt idx="65">
                  <c:v>-0.20735594651871736</c:v>
                </c:pt>
                <c:pt idx="66">
                  <c:v>-0.20595227623967105</c:v>
                </c:pt>
                <c:pt idx="67">
                  <c:v>-0.20426029608663088</c:v>
                </c:pt>
                <c:pt idx="68">
                  <c:v>-0.20374190370138509</c:v>
                </c:pt>
                <c:pt idx="69">
                  <c:v>-0.20365885998472777</c:v>
                </c:pt>
                <c:pt idx="70">
                  <c:v>-0.20588685820560215</c:v>
                </c:pt>
                <c:pt idx="71">
                  <c:v>-0.20616130848738157</c:v>
                </c:pt>
                <c:pt idx="72">
                  <c:v>-0.20599844642117729</c:v>
                </c:pt>
                <c:pt idx="73">
                  <c:v>-0.20532300711687421</c:v>
                </c:pt>
                <c:pt idx="74">
                  <c:v>-0.20502818010407994</c:v>
                </c:pt>
                <c:pt idx="75">
                  <c:v>-0.20415816578579893</c:v>
                </c:pt>
                <c:pt idx="76">
                  <c:v>-0.20293573267909476</c:v>
                </c:pt>
                <c:pt idx="77">
                  <c:v>-0.20100326346266711</c:v>
                </c:pt>
                <c:pt idx="78">
                  <c:v>-0.20101064386152279</c:v>
                </c:pt>
                <c:pt idx="79">
                  <c:v>-0.20082922644807866</c:v>
                </c:pt>
                <c:pt idx="80">
                  <c:v>-0.20095327975887756</c:v>
                </c:pt>
                <c:pt idx="81">
                  <c:v>-0.20322887111734644</c:v>
                </c:pt>
                <c:pt idx="82">
                  <c:v>-0.2039633251533533</c:v>
                </c:pt>
                <c:pt idx="83">
                  <c:v>-0.20444812628882433</c:v>
                </c:pt>
                <c:pt idx="84">
                  <c:v>-0.20338342312005864</c:v>
                </c:pt>
                <c:pt idx="85">
                  <c:v>-0.20455893662172314</c:v>
                </c:pt>
                <c:pt idx="86">
                  <c:v>-0.20480313485730112</c:v>
                </c:pt>
                <c:pt idx="87">
                  <c:v>-0.2043886941566769</c:v>
                </c:pt>
                <c:pt idx="88">
                  <c:v>-0.2055874303014924</c:v>
                </c:pt>
                <c:pt idx="89">
                  <c:v>-0.20506298560972891</c:v>
                </c:pt>
                <c:pt idx="90">
                  <c:v>-0.20554104193338674</c:v>
                </c:pt>
                <c:pt idx="91">
                  <c:v>-0.20736642896180521</c:v>
                </c:pt>
                <c:pt idx="92">
                  <c:v>-0.20676289637127396</c:v>
                </c:pt>
                <c:pt idx="93">
                  <c:v>-0.20817721984816728</c:v>
                </c:pt>
                <c:pt idx="94">
                  <c:v>-0.20942378628993225</c:v>
                </c:pt>
                <c:pt idx="95">
                  <c:v>-0.2101113396936399</c:v>
                </c:pt>
                <c:pt idx="96">
                  <c:v>-0.21125146902083741</c:v>
                </c:pt>
                <c:pt idx="97">
                  <c:v>-0.21098930359319534</c:v>
                </c:pt>
                <c:pt idx="98">
                  <c:v>-0.21063890540240529</c:v>
                </c:pt>
                <c:pt idx="99">
                  <c:v>-0.21103277964452616</c:v>
                </c:pt>
                <c:pt idx="100">
                  <c:v>-0.21067062783653512</c:v>
                </c:pt>
                <c:pt idx="101">
                  <c:v>-0.21074176615402998</c:v>
                </c:pt>
                <c:pt idx="102">
                  <c:v>-0.21069053024888262</c:v>
                </c:pt>
                <c:pt idx="103">
                  <c:v>-0.21024704227151886</c:v>
                </c:pt>
                <c:pt idx="104">
                  <c:v>-0.2105600736357332</c:v>
                </c:pt>
                <c:pt idx="105">
                  <c:v>-0.21137706861058772</c:v>
                </c:pt>
                <c:pt idx="106">
                  <c:v>-0.21307142035706789</c:v>
                </c:pt>
                <c:pt idx="107">
                  <c:v>-0.21400337121019691</c:v>
                </c:pt>
                <c:pt idx="108">
                  <c:v>-0.21458975243680842</c:v>
                </c:pt>
                <c:pt idx="109">
                  <c:v>-0.21567582840582133</c:v>
                </c:pt>
                <c:pt idx="110">
                  <c:v>-0.21561123568629686</c:v>
                </c:pt>
                <c:pt idx="111">
                  <c:v>-0.21765216261492526</c:v>
                </c:pt>
                <c:pt idx="112">
                  <c:v>-0.21911212503638924</c:v>
                </c:pt>
                <c:pt idx="113">
                  <c:v>-0.21991035596374794</c:v>
                </c:pt>
                <c:pt idx="114">
                  <c:v>-0.2217661563067424</c:v>
                </c:pt>
                <c:pt idx="115">
                  <c:v>-0.22155934387049625</c:v>
                </c:pt>
                <c:pt idx="116">
                  <c:v>-0.22167909036757288</c:v>
                </c:pt>
                <c:pt idx="117">
                  <c:v>-0.2211377883894699</c:v>
                </c:pt>
                <c:pt idx="118">
                  <c:v>-0.22018913203200441</c:v>
                </c:pt>
                <c:pt idx="119">
                  <c:v>-0.22019912118366847</c:v>
                </c:pt>
                <c:pt idx="120">
                  <c:v>-0.21981368981425944</c:v>
                </c:pt>
                <c:pt idx="121">
                  <c:v>-0.22020644466427094</c:v>
                </c:pt>
                <c:pt idx="122">
                  <c:v>-0.21937109355603504</c:v>
                </c:pt>
                <c:pt idx="123">
                  <c:v>-0.21868000173488156</c:v>
                </c:pt>
                <c:pt idx="124">
                  <c:v>-0.21757586371006721</c:v>
                </c:pt>
                <c:pt idx="125">
                  <c:v>-0.21799478197915817</c:v>
                </c:pt>
                <c:pt idx="126">
                  <c:v>-0.21825389279442281</c:v>
                </c:pt>
                <c:pt idx="127">
                  <c:v>-0.21873918722133179</c:v>
                </c:pt>
                <c:pt idx="128">
                  <c:v>-0.21916136880302894</c:v>
                </c:pt>
                <c:pt idx="129">
                  <c:v>-0.21906601177312307</c:v>
                </c:pt>
                <c:pt idx="130">
                  <c:v>-0.21894595222570992</c:v>
                </c:pt>
                <c:pt idx="131">
                  <c:v>-0.21755011769144544</c:v>
                </c:pt>
                <c:pt idx="132">
                  <c:v>-0.21656024303959531</c:v>
                </c:pt>
                <c:pt idx="133">
                  <c:v>-0.21801221793430195</c:v>
                </c:pt>
                <c:pt idx="134">
                  <c:v>-0.21961525384611538</c:v>
                </c:pt>
                <c:pt idx="135">
                  <c:v>-0.21936658752845548</c:v>
                </c:pt>
                <c:pt idx="136">
                  <c:v>-0.21957215724972914</c:v>
                </c:pt>
                <c:pt idx="137">
                  <c:v>-0.2189245699390483</c:v>
                </c:pt>
                <c:pt idx="138">
                  <c:v>-0.21733542207853421</c:v>
                </c:pt>
                <c:pt idx="139">
                  <c:v>-0.21820232486619831</c:v>
                </c:pt>
                <c:pt idx="140">
                  <c:v>-0.22004390513478711</c:v>
                </c:pt>
                <c:pt idx="141">
                  <c:v>-0.22033746097348228</c:v>
                </c:pt>
                <c:pt idx="142">
                  <c:v>-0.21922510774889789</c:v>
                </c:pt>
                <c:pt idx="143">
                  <c:v>-0.2200117558138146</c:v>
                </c:pt>
                <c:pt idx="144">
                  <c:v>-0.22144652242634791</c:v>
                </c:pt>
                <c:pt idx="145">
                  <c:v>-0.22243025939430094</c:v>
                </c:pt>
                <c:pt idx="146">
                  <c:v>-0.22263467177795337</c:v>
                </c:pt>
                <c:pt idx="147">
                  <c:v>-0.22374870409069589</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-0.2204193663252883</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-0.21244645804800699</c:v>
                </c:pt>
                <c:pt idx="164">
                  <c:v>-0.21222724692113146</c:v>
                </c:pt>
                <c:pt idx="165">
                  <c:v>-0.21116993363760644</c:v>
                </c:pt>
                <c:pt idx="166">
                  <c:v>-0.21093569609459484</c:v>
                </c:pt>
                <c:pt idx="167">
                  <c:v>-0.2111941902955437</c:v>
                </c:pt>
                <c:pt idx="168">
                  <c:v>-0.21099251947391906</c:v>
                </c:pt>
                <c:pt idx="169">
                  <c:v>-0.21018941255039236</c:v>
                </c:pt>
                <c:pt idx="170">
                  <c:v>-0.20990492568508046</c:v>
                </c:pt>
                <c:pt idx="171">
                  <c:v>-0.20991762793967439</c:v>
                </c:pt>
                <c:pt idx="172">
                  <c:v>-0.21056598364663198</c:v>
                </c:pt>
                <c:pt idx="173">
                  <c:v>-0.21320372681310573</c:v>
                </c:pt>
                <c:pt idx="174">
                  <c:v>-0.21429265818065346</c:v>
                </c:pt>
                <c:pt idx="175">
                  <c:v>-0.21456607444768849</c:v>
                </c:pt>
                <c:pt idx="176">
                  <c:v>-0.21337609422590731</c:v>
                </c:pt>
                <c:pt idx="177">
                  <c:v>-0.21492153836211991</c:v>
                </c:pt>
                <c:pt idx="178">
                  <c:v>-0.21569607232761714</c:v>
                </c:pt>
                <c:pt idx="179">
                  <c:v>-0.21647619376732133</c:v>
                </c:pt>
                <c:pt idx="180">
                  <c:v>-0.21878132569396774</c:v>
                </c:pt>
                <c:pt idx="181">
                  <c:v>-0.22002148883336789</c:v>
                </c:pt>
                <c:pt idx="182">
                  <c:v>-0.22017281546898418</c:v>
                </c:pt>
                <c:pt idx="183">
                  <c:v>-0.22076742138172309</c:v>
                </c:pt>
                <c:pt idx="184">
                  <c:v>-0.22098788470994191</c:v>
                </c:pt>
                <c:pt idx="185">
                  <c:v>-0.22175246746928678</c:v>
                </c:pt>
                <c:pt idx="186">
                  <c:v>-0.22297456855289971</c:v>
                </c:pt>
                <c:pt idx="187">
                  <c:v>-0.22328146223323131</c:v>
                </c:pt>
                <c:pt idx="188">
                  <c:v>-0.22303176190082752</c:v>
                </c:pt>
                <c:pt idx="189">
                  <c:v>-0.22251681306927651</c:v>
                </c:pt>
                <c:pt idx="190">
                  <c:v>-0.21970704399946386</c:v>
                </c:pt>
                <c:pt idx="191">
                  <c:v>-0.21858905586881874</c:v>
                </c:pt>
                <c:pt idx="192">
                  <c:v>-0.21939201101037076</c:v>
                </c:pt>
                <c:pt idx="193">
                  <c:v>-0.21919435292488743</c:v>
                </c:pt>
                <c:pt idx="194">
                  <c:v>-0.22045103184117951</c:v>
                </c:pt>
                <c:pt idx="195">
                  <c:v>-0.22085948663992391</c:v>
                </c:pt>
                <c:pt idx="196">
                  <c:v>-0.22107299645611533</c:v>
                </c:pt>
                <c:pt idx="197">
                  <c:v>-0.22073611634803569</c:v>
                </c:pt>
                <c:pt idx="198">
                  <c:v>-0.22067823998119709</c:v>
                </c:pt>
                <c:pt idx="199">
                  <c:v>-0.2219152441581263</c:v>
                </c:pt>
                <c:pt idx="200">
                  <c:v>-0.22327336086996771</c:v>
                </c:pt>
                <c:pt idx="201">
                  <c:v>-0.22337721769085278</c:v>
                </c:pt>
                <c:pt idx="202">
                  <c:v>-0.22271869259111596</c:v>
                </c:pt>
                <c:pt idx="203">
                  <c:v>-0.22171195116656892</c:v>
                </c:pt>
                <c:pt idx="204">
                  <c:v>-0.22172084938524961</c:v>
                </c:pt>
                <c:pt idx="205">
                  <c:v>-0.2213449138760524</c:v>
                </c:pt>
                <c:pt idx="206">
                  <c:v>-0.22047916842602441</c:v>
                </c:pt>
                <c:pt idx="207">
                  <c:v>-0.2191039667548722</c:v>
                </c:pt>
                <c:pt idx="208">
                  <c:v>-0.21902641564867054</c:v>
                </c:pt>
                <c:pt idx="209">
                  <c:v>-0.21936378904818821</c:v>
                </c:pt>
                <c:pt idx="210">
                  <c:v>-0.21793580519295175</c:v>
                </c:pt>
                <c:pt idx="211">
                  <c:v>-0.21728499251516156</c:v>
                </c:pt>
                <c:pt idx="212">
                  <c:v>-0.21620205653587773</c:v>
                </c:pt>
                <c:pt idx="213">
                  <c:v>-0.21769354217764234</c:v>
                </c:pt>
                <c:pt idx="214">
                  <c:v>-0.21896638587496481</c:v>
                </c:pt>
                <c:pt idx="215">
                  <c:v>-0.21910382445925336</c:v>
                </c:pt>
                <c:pt idx="216">
                  <c:v>-0.21860855036707971</c:v>
                </c:pt>
                <c:pt idx="217">
                  <c:v>-0.21918640334359921</c:v>
                </c:pt>
                <c:pt idx="218">
                  <c:v>-0.21988619416957544</c:v>
                </c:pt>
                <c:pt idx="219">
                  <c:v>-0.21945685986199301</c:v>
                </c:pt>
                <c:pt idx="220">
                  <c:v>-0.21826894766971378</c:v>
                </c:pt>
                <c:pt idx="221">
                  <c:v>-0.22002067300522288</c:v>
                </c:pt>
                <c:pt idx="222">
                  <c:v>-0.22118455621254848</c:v>
                </c:pt>
                <c:pt idx="223">
                  <c:v>-0.22274610821153829</c:v>
                </c:pt>
                <c:pt idx="224">
                  <c:v>-0.22399352842694498</c:v>
                </c:pt>
                <c:pt idx="225">
                  <c:v>-0.22339909326893803</c:v>
                </c:pt>
                <c:pt idx="226">
                  <c:v>-0.22167017317616455</c:v>
                </c:pt>
                <c:pt idx="227">
                  <c:v>-0.22002898306872964</c:v>
                </c:pt>
                <c:pt idx="228">
                  <c:v>-0.22014055231151955</c:v>
                </c:pt>
                <c:pt idx="229">
                  <c:v>-0.22038756800013437</c:v>
                </c:pt>
                <c:pt idx="230">
                  <c:v>-0.22204977042565588</c:v>
                </c:pt>
                <c:pt idx="231">
                  <c:v>-0.22190166915716278</c:v>
                </c:pt>
                <c:pt idx="232">
                  <c:v>-0.22208586607813172</c:v>
                </c:pt>
                <c:pt idx="233">
                  <c:v>-0.22136795627814365</c:v>
                </c:pt>
                <c:pt idx="234">
                  <c:v>-0.22159674864256829</c:v>
                </c:pt>
                <c:pt idx="235">
                  <c:v>-0.22062315260826887</c:v>
                </c:pt>
                <c:pt idx="236">
                  <c:v>-0.21853929983798601</c:v>
                </c:pt>
                <c:pt idx="237">
                  <c:v>-0.21882703104316226</c:v>
                </c:pt>
                <c:pt idx="238">
                  <c:v>-0.21939680162917341</c:v>
                </c:pt>
                <c:pt idx="239">
                  <c:v>-0.2204549591999552</c:v>
                </c:pt>
                <c:pt idx="240">
                  <c:v>-0.22147481079313988</c:v>
                </c:pt>
                <c:pt idx="241">
                  <c:v>-0.22215190072650157</c:v>
                </c:pt>
                <c:pt idx="242">
                  <c:v>-0.22299981179371289</c:v>
                </c:pt>
                <c:pt idx="243">
                  <c:v>-0.2230596613263032</c:v>
                </c:pt>
                <c:pt idx="244">
                  <c:v>-0.22290028075930518</c:v>
                </c:pt>
                <c:pt idx="245">
                  <c:v>-0.22224278018795507</c:v>
                </c:pt>
                <c:pt idx="246">
                  <c:v>-0.22169209618611774</c:v>
                </c:pt>
                <c:pt idx="247">
                  <c:v>-0.22300538978151971</c:v>
                </c:pt>
                <c:pt idx="248">
                  <c:v>-0.22192036680000626</c:v>
                </c:pt>
                <c:pt idx="249">
                  <c:v>-0.22133252467180822</c:v>
                </c:pt>
                <c:pt idx="250">
                  <c:v>-0.2217991878604699</c:v>
                </c:pt>
                <c:pt idx="251">
                  <c:v>-0.22128472283399958</c:v>
                </c:pt>
                <c:pt idx="252">
                  <c:v>-0.22023904933119845</c:v>
                </c:pt>
                <c:pt idx="253">
                  <c:v>-0.21966045641751494</c:v>
                </c:pt>
                <c:pt idx="254">
                  <c:v>-0.21876554036786947</c:v>
                </c:pt>
                <c:pt idx="255">
                  <c:v>-0.21907411313637262</c:v>
                </c:pt>
                <c:pt idx="256">
                  <c:v>-0.21984676879985443</c:v>
                </c:pt>
                <c:pt idx="257">
                  <c:v>-0.22224516126779326</c:v>
                </c:pt>
                <c:pt idx="258">
                  <c:v>-0.22411064719847221</c:v>
                </c:pt>
                <c:pt idx="259">
                  <c:v>-0.22468458230261487</c:v>
                </c:pt>
                <c:pt idx="260">
                  <c:v>-0.2245202877939505</c:v>
                </c:pt>
                <c:pt idx="261">
                  <c:v>-0.22457453087959323</c:v>
                </c:pt>
                <c:pt idx="262">
                  <c:v>-0.22475093948766334</c:v>
                </c:pt>
                <c:pt idx="263">
                  <c:v>-0.22353432152813471</c:v>
                </c:pt>
                <c:pt idx="264">
                  <c:v>-0.2258897596952778</c:v>
                </c:pt>
                <c:pt idx="265">
                  <c:v>-0.22728377284575169</c:v>
                </c:pt>
                <c:pt idx="266">
                  <c:v>-0.22821879728401484</c:v>
                </c:pt>
                <c:pt idx="267">
                  <c:v>-0.22801346472209663</c:v>
                </c:pt>
                <c:pt idx="268">
                  <c:v>-0.22847813577224976</c:v>
                </c:pt>
                <c:pt idx="269">
                  <c:v>-0.22914465788512944</c:v>
                </c:pt>
                <c:pt idx="270">
                  <c:v>-0.22848747036410091</c:v>
                </c:pt>
                <c:pt idx="271">
                  <c:v>-0.22754162197330172</c:v>
                </c:pt>
                <c:pt idx="272">
                  <c:v>-0.2291425803692704</c:v>
                </c:pt>
                <c:pt idx="273">
                  <c:v>-0.23255278947172572</c:v>
                </c:pt>
                <c:pt idx="274">
                  <c:v>-0.23313999601288071</c:v>
                </c:pt>
                <c:pt idx="275">
                  <c:v>-0.23237933112592699</c:v>
                </c:pt>
                <c:pt idx="276">
                  <c:v>-0.23299304259560974</c:v>
                </c:pt>
                <c:pt idx="277">
                  <c:v>-0.23286720584653187</c:v>
                </c:pt>
                <c:pt idx="278">
                  <c:v>-0.2320158512255972</c:v>
                </c:pt>
                <c:pt idx="279">
                  <c:v>-0.23304243814423897</c:v>
                </c:pt>
                <c:pt idx="280">
                  <c:v>-0.23417163916876405</c:v>
                </c:pt>
                <c:pt idx="281">
                  <c:v>-0.231675831127788</c:v>
                </c:pt>
                <c:pt idx="282">
                  <c:v>-0.23262377600723028</c:v>
                </c:pt>
                <c:pt idx="283">
                  <c:v>-0.2315143635585318</c:v>
                </c:pt>
                <c:pt idx="284">
                  <c:v>-0.23113899723178122</c:v>
                </c:pt>
                <c:pt idx="285">
                  <c:v>-0.23084406586886541</c:v>
                </c:pt>
                <c:pt idx="286">
                  <c:v>-0.23107323768827825</c:v>
                </c:pt>
                <c:pt idx="287">
                  <c:v>-0.23121546689135691</c:v>
                </c:pt>
                <c:pt idx="288">
                  <c:v>-0.23415049404145821</c:v>
                </c:pt>
                <c:pt idx="289">
                  <c:v>-0.23508644814434412</c:v>
                </c:pt>
                <c:pt idx="290">
                  <c:v>-0.23547372935666988</c:v>
                </c:pt>
                <c:pt idx="291">
                  <c:v>-0.23390257714733345</c:v>
                </c:pt>
                <c:pt idx="292">
                  <c:v>-0.23323476488759845</c:v>
                </c:pt>
                <c:pt idx="293">
                  <c:v>-0.23244516656042513</c:v>
                </c:pt>
                <c:pt idx="294">
                  <c:v>-0.23194368837974391</c:v>
                </c:pt>
                <c:pt idx="295">
                  <c:v>-0.23097840240892287</c:v>
                </c:pt>
                <c:pt idx="296">
                  <c:v>-0.23217194950726144</c:v>
                </c:pt>
                <c:pt idx="297">
                  <c:v>-0.23301246120287544</c:v>
                </c:pt>
                <c:pt idx="298">
                  <c:v>-0.23243180025968968</c:v>
                </c:pt>
                <c:pt idx="299">
                  <c:v>-0.23153825024789437</c:v>
                </c:pt>
                <c:pt idx="300">
                  <c:v>-0.23242008458797214</c:v>
                </c:pt>
                <c:pt idx="301">
                  <c:v>-0.23313232153641678</c:v>
                </c:pt>
                <c:pt idx="302">
                  <c:v>-0.23308989847258491</c:v>
                </c:pt>
                <c:pt idx="303">
                  <c:v>-0.23330201379179991</c:v>
                </c:pt>
                <c:pt idx="304">
                  <c:v>-0.23306349789416514</c:v>
                </c:pt>
                <c:pt idx="305">
                  <c:v>-0.23531464286723797</c:v>
                </c:pt>
                <c:pt idx="306">
                  <c:v>-0.23346867989393189</c:v>
                </c:pt>
                <c:pt idx="307">
                  <c:v>-0.23352574991899638</c:v>
                </c:pt>
                <c:pt idx="308">
                  <c:v>-0.23239888254242738</c:v>
                </c:pt>
                <c:pt idx="309">
                  <c:v>-0.23323449926914491</c:v>
                </c:pt>
                <c:pt idx="310">
                  <c:v>-0.23301266990308961</c:v>
                </c:pt>
                <c:pt idx="311">
                  <c:v>-0.23197465190398237</c:v>
                </c:pt>
                <c:pt idx="312">
                  <c:v>-0.22948723930387871</c:v>
                </c:pt>
                <c:pt idx="313">
                  <c:v>-0.22572571183233975</c:v>
                </c:pt>
                <c:pt idx="314">
                  <c:v>-0.2246022595503519</c:v>
                </c:pt>
                <c:pt idx="315">
                  <c:v>-0.22531362375242744</c:v>
                </c:pt>
                <c:pt idx="316">
                  <c:v>-0.22600102537414557</c:v>
                </c:pt>
                <c:pt idx="317">
                  <c:v>-0.22543511574228633</c:v>
                </c:pt>
                <c:pt idx="318">
                  <c:v>-0.22543628256626472</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-0.22191438089809937</c:v>
                </c:pt>
                <c:pt idx="328">
                  <c:v>-0.22157307065344867</c:v>
                </c:pt>
                <c:pt idx="329">
                  <c:v>-0.22148931545876849</c:v>
                </c:pt>
                <c:pt idx="330">
                  <c:v>-0.22114761627278767</c:v>
                </c:pt>
                <c:pt idx="331">
                  <c:v>-0.22031527234506143</c:v>
                </c:pt>
                <c:pt idx="332">
                  <c:v>-0.21892409562035231</c:v>
                </c:pt>
                <c:pt idx="333">
                  <c:v>-0.21791637709931475</c:v>
                </c:pt>
                <c:pt idx="334">
                  <c:v>-0.21887466212623971</c:v>
                </c:pt>
                <c:pt idx="335">
                  <c:v>-0.21914231067796713</c:v>
                </c:pt>
                <c:pt idx="336">
                  <c:v>-0.21792464921730953</c:v>
                </c:pt>
                <c:pt idx="337">
                  <c:v>-0.21651850299467421</c:v>
                </c:pt>
                <c:pt idx="338">
                  <c:v>-0.21492519061604337</c:v>
                </c:pt>
                <c:pt idx="339">
                  <c:v>-0.21547712681923797</c:v>
                </c:pt>
                <c:pt idx="340">
                  <c:v>-0.21601822009709851</c:v>
                </c:pt>
                <c:pt idx="341">
                  <c:v>-0.21653372862469666</c:v>
                </c:pt>
                <c:pt idx="342">
                  <c:v>-0.21711806079457574</c:v>
                </c:pt>
                <c:pt idx="343">
                  <c:v>-0.21773459920363789</c:v>
                </c:pt>
                <c:pt idx="344">
                  <c:v>-0.21873005184330949</c:v>
                </c:pt>
                <c:pt idx="345">
                  <c:v>-0.21966221139665271</c:v>
                </c:pt>
                <c:pt idx="346">
                  <c:v>-0.21896868157745161</c:v>
                </c:pt>
                <c:pt idx="347">
                  <c:v>-0.21676244509815526</c:v>
                </c:pt>
                <c:pt idx="348">
                  <c:v>-0.2157159273080822</c:v>
                </c:pt>
                <c:pt idx="349">
                  <c:v>-0.21477303866591071</c:v>
                </c:pt>
                <c:pt idx="350">
                  <c:v>-0.21495080382543158</c:v>
                </c:pt>
                <c:pt idx="351">
                  <c:v>-0.21491996362405541</c:v>
                </c:pt>
                <c:pt idx="352">
                  <c:v>-0.21446388722860379</c:v>
                </c:pt>
                <c:pt idx="353">
                  <c:v>-0.2143055881082177</c:v>
                </c:pt>
                <c:pt idx="354">
                  <c:v>-0.21335657126853361</c:v>
                </c:pt>
                <c:pt idx="355">
                  <c:v>-0.21520365363394942</c:v>
                </c:pt>
                <c:pt idx="356">
                  <c:v>-0.21505535315158428</c:v>
                </c:pt>
                <c:pt idx="357">
                  <c:v>-0.21626921057634335</c:v>
                </c:pt>
                <c:pt idx="358">
                  <c:v>-0.21607425610741904</c:v>
                </c:pt>
                <c:pt idx="359">
                  <c:v>-0.21631954527597941</c:v>
                </c:pt>
                <c:pt idx="360">
                  <c:v>-0.21617119736175988</c:v>
                </c:pt>
                <c:pt idx="361">
                  <c:v>-0.21595824724161641</c:v>
                </c:pt>
                <c:pt idx="362">
                  <c:v>-0.21589547590588154</c:v>
                </c:pt>
                <c:pt idx="363">
                  <c:v>-0.21491013574073803</c:v>
                </c:pt>
                <c:pt idx="364">
                  <c:v>-0.21146730299859973</c:v>
                </c:pt>
                <c:pt idx="365">
                  <c:v>-0.21222962800096923</c:v>
                </c:pt>
                <c:pt idx="366">
                  <c:v>-0.21143644382449706</c:v>
                </c:pt>
                <c:pt idx="367">
                  <c:v>-0.21038149264805384</c:v>
                </c:pt>
                <c:pt idx="368">
                  <c:v>-0.21037427351755866</c:v>
                </c:pt>
                <c:pt idx="369">
                  <c:v>-0.21091806092560741</c:v>
                </c:pt>
                <c:pt idx="370">
                  <c:v>-0.21099732906547836</c:v>
                </c:pt>
                <c:pt idx="371">
                  <c:v>-0.21136204219440957</c:v>
                </c:pt>
                <c:pt idx="372">
                  <c:v>-0.21059437636355938</c:v>
                </c:pt>
                <c:pt idx="373">
                  <c:v>-0.21062324339918348</c:v>
                </c:pt>
                <c:pt idx="374">
                  <c:v>-0.2101543888581574</c:v>
                </c:pt>
                <c:pt idx="375">
                  <c:v>-0.20988621855586623</c:v>
                </c:pt>
                <c:pt idx="376">
                  <c:v>-0.2107972424682748</c:v>
                </c:pt>
                <c:pt idx="377">
                  <c:v>-0.21072894057658717</c:v>
                </c:pt>
                <c:pt idx="378">
                  <c:v>-0.209916783652418</c:v>
                </c:pt>
                <c:pt idx="379">
                  <c:v>-0.20929586253861041</c:v>
                </c:pt>
                <c:pt idx="380">
                  <c:v>-0.21038707063588902</c:v>
                </c:pt>
                <c:pt idx="381">
                  <c:v>-0.21120862855654821</c:v>
                </c:pt>
                <c:pt idx="382">
                  <c:v>-0.21214698271201413</c:v>
                </c:pt>
                <c:pt idx="383">
                  <c:v>-0.21282117930134348</c:v>
                </c:pt>
                <c:pt idx="384">
                  <c:v>-0.21236189651152451</c:v>
                </c:pt>
                <c:pt idx="385">
                  <c:v>-0.21184956591915238</c:v>
                </c:pt>
                <c:pt idx="386">
                  <c:v>-0.21120009082008584</c:v>
                </c:pt>
                <c:pt idx="387">
                  <c:v>-0.21053732531125041</c:v>
                </c:pt>
                <c:pt idx="388">
                  <c:v>-0.21042001681225062</c:v>
                </c:pt>
                <c:pt idx="389">
                  <c:v>-0.21047013332527376</c:v>
                </c:pt>
                <c:pt idx="390">
                  <c:v>-0.21161993875382767</c:v>
                </c:pt>
                <c:pt idx="391">
                  <c:v>-0.20986511137404321</c:v>
                </c:pt>
                <c:pt idx="392">
                  <c:v>-0.21092802161814461</c:v>
                </c:pt>
                <c:pt idx="393">
                  <c:v>-0.21175836392099293</c:v>
                </c:pt>
                <c:pt idx="394">
                  <c:v>-0.21190536477013269</c:v>
                </c:pt>
                <c:pt idx="395">
                  <c:v>-0.21272190439901806</c:v>
                </c:pt>
                <c:pt idx="396">
                  <c:v>-0.21381187926770906</c:v>
                </c:pt>
                <c:pt idx="397">
                  <c:v>-0.21550219930529169</c:v>
                </c:pt>
                <c:pt idx="398">
                  <c:v>-0.21649006284586447</c:v>
                </c:pt>
                <c:pt idx="399">
                  <c:v>-0.21617601643966111</c:v>
                </c:pt>
                <c:pt idx="400">
                  <c:v>-0.21595006050101551</c:v>
                </c:pt>
                <c:pt idx="401">
                  <c:v>-0.21658515425733113</c:v>
                </c:pt>
                <c:pt idx="402">
                  <c:v>-0.21708753364353583</c:v>
                </c:pt>
                <c:pt idx="403">
                  <c:v>-0.21683845941178989</c:v>
                </c:pt>
                <c:pt idx="404">
                  <c:v>-0.21871769109819242</c:v>
                </c:pt>
                <c:pt idx="405">
                  <c:v>-0.21910851072794921</c:v>
                </c:pt>
                <c:pt idx="406">
                  <c:v>-0.21888418644557844</c:v>
                </c:pt>
                <c:pt idx="407">
                  <c:v>-0.21907148541082275</c:v>
                </c:pt>
                <c:pt idx="408">
                  <c:v>-0.2188236538940487</c:v>
                </c:pt>
                <c:pt idx="409">
                  <c:v>-0.21724855535322307</c:v>
                </c:pt>
                <c:pt idx="410">
                  <c:v>-0.21601637025419548</c:v>
                </c:pt>
                <c:pt idx="411">
                  <c:v>-0.21498133097647165</c:v>
                </c:pt>
                <c:pt idx="412">
                  <c:v>-0.21476453887493158</c:v>
                </c:pt>
                <c:pt idx="413">
                  <c:v>-0.21459126077024887</c:v>
                </c:pt>
                <c:pt idx="414">
                  <c:v>-0.21226695688206185</c:v>
                </c:pt>
                <c:pt idx="415">
                  <c:v>-0.21289830352073175</c:v>
                </c:pt>
                <c:pt idx="416">
                  <c:v>-0.21202294837395638</c:v>
                </c:pt>
                <c:pt idx="417">
                  <c:v>-0.21168465479620124</c:v>
                </c:pt>
                <c:pt idx="418">
                  <c:v>-0.21118542488612532</c:v>
                </c:pt>
                <c:pt idx="419">
                  <c:v>-0.21122802819107306</c:v>
                </c:pt>
                <c:pt idx="420">
                  <c:v>-0.21076764498188541</c:v>
                </c:pt>
                <c:pt idx="421">
                  <c:v>-0.21153154472230573</c:v>
                </c:pt>
                <c:pt idx="422">
                  <c:v>-0.21120551702591683</c:v>
                </c:pt>
                <c:pt idx="423">
                  <c:v>-0.21046401461416087</c:v>
                </c:pt>
                <c:pt idx="424">
                  <c:v>-0.20796689745358776</c:v>
                </c:pt>
                <c:pt idx="425">
                  <c:v>-0.20871310510681026</c:v>
                </c:pt>
                <c:pt idx="426">
                  <c:v>-0.20706736153991334</c:v>
                </c:pt>
                <c:pt idx="427">
                  <c:v>-0.20728511176520248</c:v>
                </c:pt>
                <c:pt idx="428">
                  <c:v>-0.20752878825020121</c:v>
                </c:pt>
                <c:pt idx="429">
                  <c:v>-0.20715450337006303</c:v>
                </c:pt>
                <c:pt idx="430">
                  <c:v>-0.207324404325675</c:v>
                </c:pt>
                <c:pt idx="431">
                  <c:v>-0.20751037519858073</c:v>
                </c:pt>
                <c:pt idx="432">
                  <c:v>-0.208867334572816</c:v>
                </c:pt>
                <c:pt idx="433">
                  <c:v>-0.20809819835402307</c:v>
                </c:pt>
                <c:pt idx="434">
                  <c:v>-0.20751835323898149</c:v>
                </c:pt>
                <c:pt idx="435">
                  <c:v>-0.20761840602393991</c:v>
                </c:pt>
                <c:pt idx="436">
                  <c:v>-0.20678903133122675</c:v>
                </c:pt>
                <c:pt idx="437">
                  <c:v>-0.20592920537845341</c:v>
                </c:pt>
                <c:pt idx="438">
                  <c:v>-0.20615704910552779</c:v>
                </c:pt>
                <c:pt idx="439">
                  <c:v>-0.20701544261584146</c:v>
                </c:pt>
                <c:pt idx="440">
                  <c:v>-0.20728756873602094</c:v>
                </c:pt>
                <c:pt idx="441">
                  <c:v>-0.20861281516248231</c:v>
                </c:pt>
                <c:pt idx="442">
                  <c:v>-0.20810635663552546</c:v>
                </c:pt>
                <c:pt idx="443">
                  <c:v>-0.20679868845981303</c:v>
                </c:pt>
                <c:pt idx="444">
                  <c:v>-0.20572621595087526</c:v>
                </c:pt>
                <c:pt idx="445">
                  <c:v>-0.2050939301611982</c:v>
                </c:pt>
                <c:pt idx="446">
                  <c:v>-0.20650522748483979</c:v>
                </c:pt>
                <c:pt idx="447">
                  <c:v>-0.20613146435526641</c:v>
                </c:pt>
                <c:pt idx="448">
                  <c:v>-0.20535679758052094</c:v>
                </c:pt>
                <c:pt idx="449">
                  <c:v>-0.20467942305594988</c:v>
                </c:pt>
                <c:pt idx="450">
                  <c:v>-0.20615703013277231</c:v>
                </c:pt>
                <c:pt idx="451">
                  <c:v>-0.20725650086167491</c:v>
                </c:pt>
                <c:pt idx="452">
                  <c:v>-0.20737312634176419</c:v>
                </c:pt>
                <c:pt idx="453">
                  <c:v>-0.20921361567734245</c:v>
                </c:pt>
                <c:pt idx="454">
                  <c:v>-0.2098416041396689</c:v>
                </c:pt>
                <c:pt idx="455">
                  <c:v>-0.21172099709440351</c:v>
                </c:pt>
                <c:pt idx="456">
                  <c:v>-0.21278054916216196</c:v>
                </c:pt>
                <c:pt idx="457">
                  <c:v>-0.21185406246036145</c:v>
                </c:pt>
                <c:pt idx="458">
                  <c:v>-0.21155162737574068</c:v>
                </c:pt>
                <c:pt idx="459">
                  <c:v>-0.21249484804099025</c:v>
                </c:pt>
                <c:pt idx="460">
                  <c:v>-0.21211129497361014</c:v>
                </c:pt>
                <c:pt idx="461">
                  <c:v>-0.21274223369817993</c:v>
                </c:pt>
                <c:pt idx="462">
                  <c:v>-0.2123237707750292</c:v>
                </c:pt>
                <c:pt idx="463">
                  <c:v>-0.21431214319254407</c:v>
                </c:pt>
                <c:pt idx="464">
                  <c:v>-0.21500884146064464</c:v>
                </c:pt>
                <c:pt idx="465">
                  <c:v>-0.2149976285667495</c:v>
                </c:pt>
                <c:pt idx="466">
                  <c:v>-0.21505957458795424</c:v>
                </c:pt>
                <c:pt idx="467">
                  <c:v>-0.21507663108813804</c:v>
                </c:pt>
                <c:pt idx="468">
                  <c:v>-0.21544308022349479</c:v>
                </c:pt>
                <c:pt idx="469">
                  <c:v>-0.21680919394847847</c:v>
                </c:pt>
                <c:pt idx="470">
                  <c:v>-0.21674935390225919</c:v>
                </c:pt>
                <c:pt idx="471">
                  <c:v>-0.21675333817925982</c:v>
                </c:pt>
                <c:pt idx="472">
                  <c:v>-0.21896286643027499</c:v>
                </c:pt>
                <c:pt idx="473">
                  <c:v>-0.22071060748875482</c:v>
                </c:pt>
                <c:pt idx="474">
                  <c:v>-0.2209792521097427</c:v>
                </c:pt>
                <c:pt idx="475">
                  <c:v>-0.22142848882965893</c:v>
                </c:pt>
                <c:pt idx="476">
                  <c:v>-0.22096063035787974</c:v>
                </c:pt>
                <c:pt idx="477">
                  <c:v>-0.22149655356200562</c:v>
                </c:pt>
                <c:pt idx="478">
                  <c:v>-0.2209635047291556</c:v>
                </c:pt>
                <c:pt idx="479">
                  <c:v>-0.22289274857847374</c:v>
                </c:pt>
                <c:pt idx="480">
                  <c:v>-0.22352233075159261</c:v>
                </c:pt>
                <c:pt idx="481">
                  <c:v>-0.22131843740665175</c:v>
                </c:pt>
                <c:pt idx="482">
                  <c:v>-0.22320629220686791</c:v>
                </c:pt>
                <c:pt idx="483">
                  <c:v>-0.22267263624608766</c:v>
                </c:pt>
                <c:pt idx="484">
                  <c:v>-0.22228799224571105</c:v>
                </c:pt>
                <c:pt idx="485">
                  <c:v>-0.2223488188748064</c:v>
                </c:pt>
                <c:pt idx="486">
                  <c:v>-0.22215579013978015</c:v>
                </c:pt>
                <c:pt idx="487">
                  <c:v>-0.22310508208428814</c:v>
                </c:pt>
                <c:pt idx="488">
                  <c:v>-0.22280870879255588</c:v>
                </c:pt>
                <c:pt idx="489">
                  <c:v>-0.22411485914845738</c:v>
                </c:pt>
                <c:pt idx="490">
                  <c:v>-0.225614465126242</c:v>
                </c:pt>
                <c:pt idx="491">
                  <c:v>-0.22608355682660886</c:v>
                </c:pt>
                <c:pt idx="492">
                  <c:v>-0.22529905268218928</c:v>
                </c:pt>
                <c:pt idx="493">
                  <c:v>-0.22339382833143873</c:v>
                </c:pt>
                <c:pt idx="494">
                  <c:v>-0.22198364091356382</c:v>
                </c:pt>
                <c:pt idx="495">
                  <c:v>-0.22174465069723259</c:v>
                </c:pt>
                <c:pt idx="496">
                  <c:v>-0.22255061301929402</c:v>
                </c:pt>
                <c:pt idx="497">
                  <c:v>-0.22220731063613641</c:v>
                </c:pt>
                <c:pt idx="498">
                  <c:v>-0.22079206698099091</c:v>
                </c:pt>
                <c:pt idx="499">
                  <c:v>-0.22094079435015601</c:v>
                </c:pt>
                <c:pt idx="500">
                  <c:v>-0.22065048285131211</c:v>
                </c:pt>
                <c:pt idx="501">
                  <c:v>-0.21955990085471921</c:v>
                </c:pt>
                <c:pt idx="502">
                  <c:v>-0.22021342663542531</c:v>
                </c:pt>
                <c:pt idx="503">
                  <c:v>-0.22045331805728099</c:v>
                </c:pt>
                <c:pt idx="504">
                  <c:v>-0.22098210750827721</c:v>
                </c:pt>
                <c:pt idx="505">
                  <c:v>-0.22081274727597133</c:v>
                </c:pt>
                <c:pt idx="506">
                  <c:v>-0.22185867691088354</c:v>
                </c:pt>
                <c:pt idx="507">
                  <c:v>-0.22088101122218967</c:v>
                </c:pt>
                <c:pt idx="508">
                  <c:v>-0.21955421851677701</c:v>
                </c:pt>
                <c:pt idx="509">
                  <c:v>-0.22045452282675618</c:v>
                </c:pt>
                <c:pt idx="510">
                  <c:v>-0.22179453005092883</c:v>
                </c:pt>
                <c:pt idx="511">
                  <c:v>-0.2225498161638913</c:v>
                </c:pt>
                <c:pt idx="512">
                  <c:v>-0.22250353214587903</c:v>
                </c:pt>
                <c:pt idx="513">
                  <c:v>-0.2218823643863744</c:v>
                </c:pt>
                <c:pt idx="514">
                  <c:v>-0.22245638486786906</c:v>
                </c:pt>
                <c:pt idx="515">
                  <c:v>-0.22105217386551587</c:v>
                </c:pt>
                <c:pt idx="516">
                  <c:v>-0.2202606403180738</c:v>
                </c:pt>
                <c:pt idx="517">
                  <c:v>-0.21877264566188614</c:v>
                </c:pt>
                <c:pt idx="518">
                  <c:v>-0.22055381670182328</c:v>
                </c:pt>
                <c:pt idx="519">
                  <c:v>-0.2219865722030786</c:v>
                </c:pt>
                <c:pt idx="520">
                  <c:v>-0.22348983992117183</c:v>
                </c:pt>
                <c:pt idx="521">
                  <c:v>-0.22334018288735583</c:v>
                </c:pt>
                <c:pt idx="522">
                  <c:v>-0.22393913355931314</c:v>
                </c:pt>
                <c:pt idx="523">
                  <c:v>-0.22399122323811582</c:v>
                </c:pt>
                <c:pt idx="524">
                  <c:v>-0.22397514383443742</c:v>
                </c:pt>
                <c:pt idx="525">
                  <c:v>-0.22350476198721481</c:v>
                </c:pt>
                <c:pt idx="526">
                  <c:v>-0.22415407581794966</c:v>
                </c:pt>
                <c:pt idx="527">
                  <c:v>-0.22421841240537826</c:v>
                </c:pt>
                <c:pt idx="528">
                  <c:v>-0.22632703409776442</c:v>
                </c:pt>
                <c:pt idx="529">
                  <c:v>-0.22620890977063371</c:v>
                </c:pt>
                <c:pt idx="530">
                  <c:v>-0.22691345326988721</c:v>
                </c:pt>
                <c:pt idx="531">
                  <c:v>-0.22857775218402321</c:v>
                </c:pt>
                <c:pt idx="532">
                  <c:v>-0.22864256309014763</c:v>
                </c:pt>
                <c:pt idx="533">
                  <c:v>-0.22799705329532613</c:v>
                </c:pt>
                <c:pt idx="534">
                  <c:v>-0.22871313222519554</c:v>
                </c:pt>
                <c:pt idx="535">
                  <c:v>-0.22943040643815493</c:v>
                </c:pt>
                <c:pt idx="536">
                  <c:v>-0.2312362420500878</c:v>
                </c:pt>
                <c:pt idx="537">
                  <c:v>-0.23317202201099008</c:v>
                </c:pt>
                <c:pt idx="538">
                  <c:v>-0.23291762592351967</c:v>
                </c:pt>
                <c:pt idx="539">
                  <c:v>-0.23302191911758988</c:v>
                </c:pt>
                <c:pt idx="540">
                  <c:v>-0.2325969675147519</c:v>
                </c:pt>
                <c:pt idx="541">
                  <c:v>-0.23217857099619718</c:v>
                </c:pt>
                <c:pt idx="542">
                  <c:v>-0.23278327041072094</c:v>
                </c:pt>
                <c:pt idx="543">
                  <c:v>-0.23312088096957923</c:v>
                </c:pt>
                <c:pt idx="544">
                  <c:v>-0.23278567994968535</c:v>
                </c:pt>
                <c:pt idx="545">
                  <c:v>-0.23178553155496254</c:v>
                </c:pt>
                <c:pt idx="546">
                  <c:v>-0.23140688294286396</c:v>
                </c:pt>
                <c:pt idx="547">
                  <c:v>-0.23164545575873774</c:v>
                </c:pt>
                <c:pt idx="548">
                  <c:v>-0.23104514853530192</c:v>
                </c:pt>
                <c:pt idx="549">
                  <c:v>-0.23104055713037044</c:v>
                </c:pt>
                <c:pt idx="550">
                  <c:v>-0.23695944728311275</c:v>
                </c:pt>
                <c:pt idx="551">
                  <c:v>-0.23751407761648141</c:v>
                </c:pt>
                <c:pt idx="552">
                  <c:v>-0.23752143904256717</c:v>
                </c:pt>
                <c:pt idx="553">
                  <c:v>-0.23917476222217715</c:v>
                </c:pt>
                <c:pt idx="554">
                  <c:v>-0.23918119398364013</c:v>
                </c:pt>
                <c:pt idx="555">
                  <c:v>-0.23969554991681719</c:v>
                </c:pt>
                <c:pt idx="556">
                  <c:v>-0.24039789732053421</c:v>
                </c:pt>
                <c:pt idx="557">
                  <c:v>-0.24060336269168658</c:v>
                </c:pt>
                <c:pt idx="558">
                  <c:v>-0.24211743064640306</c:v>
                </c:pt>
                <c:pt idx="559">
                  <c:v>-0.24195686902584171</c:v>
                </c:pt>
                <c:pt idx="560">
                  <c:v>-0.24109935300511195</c:v>
                </c:pt>
                <c:pt idx="561">
                  <c:v>-0.24116140811963771</c:v>
                </c:pt>
                <c:pt idx="562">
                  <c:v>-0.24216010984234551</c:v>
                </c:pt>
                <c:pt idx="563">
                  <c:v>-0.24372158120715426</c:v>
                </c:pt>
                <c:pt idx="564">
                  <c:v>-0.24406566621614445</c:v>
                </c:pt>
                <c:pt idx="565">
                  <c:v>-0.24423266434136826</c:v>
                </c:pt>
                <c:pt idx="566">
                  <c:v>-0.24404124828986123</c:v>
                </c:pt>
                <c:pt idx="567">
                  <c:v>-0.24253899087061401</c:v>
                </c:pt>
                <c:pt idx="568">
                  <c:v>-0.24230643241574551</c:v>
                </c:pt>
                <c:pt idx="569">
                  <c:v>-0.24179837069161209</c:v>
                </c:pt>
                <c:pt idx="570">
                  <c:v>-0.24323265824226356</c:v>
                </c:pt>
                <c:pt idx="571">
                  <c:v>-0.24285479225598292</c:v>
                </c:pt>
                <c:pt idx="572">
                  <c:v>-0.24326797126890654</c:v>
                </c:pt>
                <c:pt idx="573">
                  <c:v>-0.24345248124022648</c:v>
                </c:pt>
                <c:pt idx="574">
                  <c:v>-0.24407297072400522</c:v>
                </c:pt>
                <c:pt idx="575">
                  <c:v>-0.244835471224292</c:v>
                </c:pt>
                <c:pt idx="576">
                  <c:v>-0.24475894938966294</c:v>
                </c:pt>
                <c:pt idx="577">
                  <c:v>-0.24484912211625026</c:v>
                </c:pt>
                <c:pt idx="578">
                  <c:v>-0.24430213305704776</c:v>
                </c:pt>
                <c:pt idx="579">
                  <c:v>-0.24404678833221333</c:v>
                </c:pt>
                <c:pt idx="580">
                  <c:v>-0.24341272859062751</c:v>
                </c:pt>
                <c:pt idx="581">
                  <c:v>-0.24383230616270213</c:v>
                </c:pt>
                <c:pt idx="582">
                  <c:v>-0.2429025039732409</c:v>
                </c:pt>
                <c:pt idx="583">
                  <c:v>-0.24189570088727008</c:v>
                </c:pt>
                <c:pt idx="584">
                  <c:v>-0.24225045332367756</c:v>
                </c:pt>
                <c:pt idx="585">
                  <c:v>-0.24270812342993539</c:v>
                </c:pt>
                <c:pt idx="586">
                  <c:v>-0.24374535880319631</c:v>
                </c:pt>
                <c:pt idx="587">
                  <c:v>-0.24479443317103822</c:v>
                </c:pt>
                <c:pt idx="588">
                  <c:v>-0.24455482159721983</c:v>
                </c:pt>
                <c:pt idx="589">
                  <c:v>-0.24358141054719401</c:v>
                </c:pt>
                <c:pt idx="590">
                  <c:v>-0.24200421551771034</c:v>
                </c:pt>
                <c:pt idx="591">
                  <c:v>-0.24221881626688471</c:v>
                </c:pt>
                <c:pt idx="592">
                  <c:v>-0.24234020864982173</c:v>
                </c:pt>
                <c:pt idx="593">
                  <c:v>-0.24385874942980479</c:v>
                </c:pt>
                <c:pt idx="594">
                  <c:v>-0.2401641293530048</c:v>
                </c:pt>
                <c:pt idx="595">
                  <c:v>-0.24010400471556181</c:v>
                </c:pt>
                <c:pt idx="596">
                  <c:v>-0.24000084988635736</c:v>
                </c:pt>
                <c:pt idx="597">
                  <c:v>-0.23966807737816964</c:v>
                </c:pt>
                <c:pt idx="598">
                  <c:v>-0.23964817022263674</c:v>
                </c:pt>
                <c:pt idx="599">
                  <c:v>-0.23960837488435521</c:v>
                </c:pt>
                <c:pt idx="600">
                  <c:v>-0.23968233539805792</c:v>
                </c:pt>
                <c:pt idx="601">
                  <c:v>-0.24000907457247031</c:v>
                </c:pt>
                <c:pt idx="602">
                  <c:v>-0.24082077140752745</c:v>
                </c:pt>
                <c:pt idx="603">
                  <c:v>-0.24025328229441842</c:v>
                </c:pt>
                <c:pt idx="604">
                  <c:v>-0.24011832914007444</c:v>
                </c:pt>
                <c:pt idx="605">
                  <c:v>-0.24042602441899424</c:v>
                </c:pt>
                <c:pt idx="606">
                  <c:v>-0.24033010769302621</c:v>
                </c:pt>
                <c:pt idx="607">
                  <c:v>-0.24145852609170504</c:v>
                </c:pt>
                <c:pt idx="608">
                  <c:v>-0.24238615115837125</c:v>
                </c:pt>
                <c:pt idx="609">
                  <c:v>-0.24319449930345641</c:v>
                </c:pt>
                <c:pt idx="610">
                  <c:v>-0.24355027152503794</c:v>
                </c:pt>
                <c:pt idx="611">
                  <c:v>-0.24355953496909424</c:v>
                </c:pt>
                <c:pt idx="612">
                  <c:v>-0.24382481667055317</c:v>
                </c:pt>
                <c:pt idx="613">
                  <c:v>-0.24552982161486625</c:v>
                </c:pt>
                <c:pt idx="614">
                  <c:v>-0.24655511364345273</c:v>
                </c:pt>
                <c:pt idx="615">
                  <c:v>-0.24767599986130093</c:v>
                </c:pt>
                <c:pt idx="616">
                  <c:v>-0.24806501708003764</c:v>
                </c:pt>
                <c:pt idx="617">
                  <c:v>-0.24861095315175424</c:v>
                </c:pt>
                <c:pt idx="618">
                  <c:v>-0.24785662516255513</c:v>
                </c:pt>
                <c:pt idx="619">
                  <c:v>-0.24706180458657942</c:v>
                </c:pt>
                <c:pt idx="620">
                  <c:v>-0.24584853531700934</c:v>
                </c:pt>
                <c:pt idx="621">
                  <c:v>-0.24366758002402394</c:v>
                </c:pt>
                <c:pt idx="622">
                  <c:v>-0.24506246117771063</c:v>
                </c:pt>
                <c:pt idx="623">
                  <c:v>-0.24564173236711925</c:v>
                </c:pt>
                <c:pt idx="624">
                  <c:v>-0.24634400387985544</c:v>
                </c:pt>
                <c:pt idx="625">
                  <c:v>-0.24628420177911894</c:v>
                </c:pt>
                <c:pt idx="626">
                  <c:v>-0.24566349885192615</c:v>
                </c:pt>
                <c:pt idx="627">
                  <c:v>-0.24501619138926914</c:v>
                </c:pt>
                <c:pt idx="628">
                  <c:v>-0.24407399050920744</c:v>
                </c:pt>
                <c:pt idx="629">
                  <c:v>-0.24120705655057892</c:v>
                </c:pt>
                <c:pt idx="630">
                  <c:v>-0.2408528021488224</c:v>
                </c:pt>
                <c:pt idx="631">
                  <c:v>-0.24108057947125872</c:v>
                </c:pt>
                <c:pt idx="632">
                  <c:v>-0.24088956184746774</c:v>
                </c:pt>
                <c:pt idx="633">
                  <c:v>-0.2414390505662147</c:v>
                </c:pt>
                <c:pt idx="634">
                  <c:v>-0.24254522341821891</c:v>
                </c:pt>
                <c:pt idx="635">
                  <c:v>-0.24247324081345348</c:v>
                </c:pt>
                <c:pt idx="636">
                  <c:v>-0.24201890042444107</c:v>
                </c:pt>
                <c:pt idx="637">
                  <c:v>-0.24295515334809212</c:v>
                </c:pt>
                <c:pt idx="638">
                  <c:v>-0.24245367516741148</c:v>
                </c:pt>
                <c:pt idx="639">
                  <c:v>-0.24238709030937874</c:v>
                </c:pt>
                <c:pt idx="640">
                  <c:v>-0.24159975448236601</c:v>
                </c:pt>
                <c:pt idx="641">
                  <c:v>-0.24044532444658304</c:v>
                </c:pt>
                <c:pt idx="642">
                  <c:v>-0.24048802735846694</c:v>
                </c:pt>
                <c:pt idx="643">
                  <c:v>-0.24129103941825775</c:v>
                </c:pt>
                <c:pt idx="644">
                  <c:v>-0.24096232233488024</c:v>
                </c:pt>
                <c:pt idx="645">
                  <c:v>-0.2401763051138488</c:v>
                </c:pt>
                <c:pt idx="646">
                  <c:v>-0.23972567864015557</c:v>
                </c:pt>
                <c:pt idx="647">
                  <c:v>-0.23863758207350827</c:v>
                </c:pt>
                <c:pt idx="648">
                  <c:v>-0.23941519436733999</c:v>
                </c:pt>
                <c:pt idx="649">
                  <c:v>-0.23811535245003801</c:v>
                </c:pt>
                <c:pt idx="650">
                  <c:v>-0.23828397274516541</c:v>
                </c:pt>
                <c:pt idx="651">
                  <c:v>-0.23924432580159358</c:v>
                </c:pt>
                <c:pt idx="652">
                  <c:v>-0.2406229235945716</c:v>
                </c:pt>
                <c:pt idx="653">
                  <c:v>-0.24177659946361985</c:v>
                </c:pt>
                <c:pt idx="654">
                  <c:v>-0.24236831203235495</c:v>
                </c:pt>
                <c:pt idx="655">
                  <c:v>-0.2421967130158294</c:v>
                </c:pt>
                <c:pt idx="656">
                  <c:v>-0.24352211596745121</c:v>
                </c:pt>
                <c:pt idx="657">
                  <c:v>-0.24373016163230024</c:v>
                </c:pt>
                <c:pt idx="658">
                  <c:v>-0.24585942567418329</c:v>
                </c:pt>
                <c:pt idx="659">
                  <c:v>-0.24677074840737173</c:v>
                </c:pt>
                <c:pt idx="660">
                  <c:v>-0.24752158541100774</c:v>
                </c:pt>
                <c:pt idx="661">
                  <c:v>-0.24755890954891421</c:v>
                </c:pt>
                <c:pt idx="662">
                  <c:v>-0.24671923739740101</c:v>
                </c:pt>
                <c:pt idx="663">
                  <c:v>-0.24621622716731001</c:v>
                </c:pt>
                <c:pt idx="664">
                  <c:v>-0.24682034791304375</c:v>
                </c:pt>
                <c:pt idx="665">
                  <c:v>-0.246462967751086</c:v>
                </c:pt>
                <c:pt idx="666">
                  <c:v>-0.24540742841948351</c:v>
                </c:pt>
                <c:pt idx="667">
                  <c:v>-0.24557504790217879</c:v>
                </c:pt>
                <c:pt idx="668">
                  <c:v>-0.24524422010061644</c:v>
                </c:pt>
                <c:pt idx="669">
                  <c:v>-0.24492517911858158</c:v>
                </c:pt>
                <c:pt idx="670">
                  <c:v>-0.24476885790713296</c:v>
                </c:pt>
                <c:pt idx="671">
                  <c:v>-0.24470805973714999</c:v>
                </c:pt>
                <c:pt idx="672">
                  <c:v>-0.24458818043085304</c:v>
                </c:pt>
                <c:pt idx="673">
                  <c:v>-0.24355278541410996</c:v>
                </c:pt>
                <c:pt idx="674">
                  <c:v>-0.24537638900424971</c:v>
                </c:pt>
                <c:pt idx="675">
                  <c:v>-0.24271870073677387</c:v>
                </c:pt>
                <c:pt idx="676">
                  <c:v>-0.24158779690813503</c:v>
                </c:pt>
                <c:pt idx="677">
                  <c:v>-0.24117350798947257</c:v>
                </c:pt>
                <c:pt idx="678">
                  <c:v>-0.2416274214916854</c:v>
                </c:pt>
                <c:pt idx="679">
                  <c:v>-0.24154942452592881</c:v>
                </c:pt>
                <c:pt idx="680">
                  <c:v>-0.24267143013590023</c:v>
                </c:pt>
                <c:pt idx="681">
                  <c:v>-0.24316964974715921</c:v>
                </c:pt>
                <c:pt idx="682">
                  <c:v>-0.2441235852716801</c:v>
                </c:pt>
                <c:pt idx="683">
                  <c:v>-0.24422624206626212</c:v>
                </c:pt>
                <c:pt idx="684">
                  <c:v>-0.24433393138217283</c:v>
                </c:pt>
                <c:pt idx="685">
                  <c:v>-0.24569101407928429</c:v>
                </c:pt>
                <c:pt idx="686">
                  <c:v>-0.24512462064235763</c:v>
                </c:pt>
                <c:pt idx="687">
                  <c:v>-0.24532456020074267</c:v>
                </c:pt>
                <c:pt idx="688">
                  <c:v>-0.24711476226858037</c:v>
                </c:pt>
                <c:pt idx="689">
                  <c:v>-0.24675485873117994</c:v>
                </c:pt>
                <c:pt idx="690">
                  <c:v>-0.24684494608041563</c:v>
                </c:pt>
                <c:pt idx="691">
                  <c:v>-0.2460668310087897</c:v>
                </c:pt>
                <c:pt idx="692">
                  <c:v>-0.24629116952071711</c:v>
                </c:pt>
                <c:pt idx="693">
                  <c:v>-0.24668854897798553</c:v>
                </c:pt>
                <c:pt idx="694">
                  <c:v>-0.24634727193564743</c:v>
                </c:pt>
                <c:pt idx="695">
                  <c:v>-0.24609448378855378</c:v>
                </c:pt>
                <c:pt idx="696">
                  <c:v>-0.24568822508535959</c:v>
                </c:pt>
                <c:pt idx="697">
                  <c:v>-0.24566259764641529</c:v>
                </c:pt>
                <c:pt idx="698">
                  <c:v>-0.24566875430302559</c:v>
                </c:pt>
                <c:pt idx="699">
                  <c:v>-0.24634882295777089</c:v>
                </c:pt>
                <c:pt idx="700">
                  <c:v>-0.24582970012173191</c:v>
                </c:pt>
                <c:pt idx="701">
                  <c:v>-0.24599844373972318</c:v>
                </c:pt>
                <c:pt idx="702">
                  <c:v>-0.24673033645478912</c:v>
                </c:pt>
                <c:pt idx="703">
                  <c:v>-0.24666616113570691</c:v>
                </c:pt>
                <c:pt idx="704">
                  <c:v>-0.24664044357621215</c:v>
                </c:pt>
                <c:pt idx="705">
                  <c:v>-0.24787841062008908</c:v>
                </c:pt>
                <c:pt idx="706">
                  <c:v>-0.24789692802183091</c:v>
                </c:pt>
                <c:pt idx="707">
                  <c:v>-0.24765146335535348</c:v>
                </c:pt>
                <c:pt idx="708">
                  <c:v>-0.2465096169944872</c:v>
                </c:pt>
                <c:pt idx="709">
                  <c:v>-0.2465859206425165</c:v>
                </c:pt>
                <c:pt idx="710">
                  <c:v>-0.24591963568899242</c:v>
                </c:pt>
                <c:pt idx="711">
                  <c:v>-0.24584687045839398</c:v>
                </c:pt>
                <c:pt idx="712">
                  <c:v>-0.24435416107441199</c:v>
                </c:pt>
                <c:pt idx="713">
                  <c:v>-0.24255902134899543</c:v>
                </c:pt>
                <c:pt idx="714">
                  <c:v>-0.24371664829276127</c:v>
                </c:pt>
                <c:pt idx="715">
                  <c:v>-0.24373307394907329</c:v>
                </c:pt>
                <c:pt idx="716">
                  <c:v>-0.24251464409213999</c:v>
                </c:pt>
                <c:pt idx="717">
                  <c:v>-0.24169156835165487</c:v>
                </c:pt>
                <c:pt idx="718">
                  <c:v>-0.24262257531057649</c:v>
                </c:pt>
                <c:pt idx="719">
                  <c:v>-0.24213995604110067</c:v>
                </c:pt>
                <c:pt idx="720">
                  <c:v>-0.2428237623271344</c:v>
                </c:pt>
                <c:pt idx="721">
                  <c:v>-0.24283259414117739</c:v>
                </c:pt>
                <c:pt idx="722">
                  <c:v>-0.24061676219474748</c:v>
                </c:pt>
                <c:pt idx="723">
                  <c:v>-0.24082589879259358</c:v>
                </c:pt>
                <c:pt idx="724">
                  <c:v>-0.24123839004339295</c:v>
                </c:pt>
                <c:pt idx="725">
                  <c:v>-0.24188370536755588</c:v>
                </c:pt>
                <c:pt idx="726">
                  <c:v>-0.23760896507086221</c:v>
                </c:pt>
                <c:pt idx="727">
                  <c:v>-0.23661593619974072</c:v>
                </c:pt>
                <c:pt idx="728">
                  <c:v>-0.23753051275916448</c:v>
                </c:pt>
                <c:pt idx="729">
                  <c:v>-0.23895461668747944</c:v>
                </c:pt>
                <c:pt idx="730">
                  <c:v>-0.23953867375250584</c:v>
                </c:pt>
                <c:pt idx="731">
                  <c:v>-0.24178909776117102</c:v>
                </c:pt>
                <c:pt idx="732">
                  <c:v>-0.24221048248746613</c:v>
                </c:pt>
                <c:pt idx="733">
                  <c:v>-0.2419372701774882</c:v>
                </c:pt>
                <c:pt idx="734">
                  <c:v>-0.24330631519198706</c:v>
                </c:pt>
                <c:pt idx="735">
                  <c:v>-0.24350957972440321</c:v>
                </c:pt>
                <c:pt idx="736">
                  <c:v>-0.24400490599167321</c:v>
                </c:pt>
                <c:pt idx="737">
                  <c:v>-0.24336224210900101</c:v>
                </c:pt>
                <c:pt idx="738">
                  <c:v>-0.24228946129294157</c:v>
                </c:pt>
                <c:pt idx="739">
                  <c:v>-0.24269353813014077</c:v>
                </c:pt>
                <c:pt idx="740">
                  <c:v>-0.24183557624984067</c:v>
                </c:pt>
                <c:pt idx="741">
                  <c:v>-0.24152754420464362</c:v>
                </c:pt>
                <c:pt idx="742">
                  <c:v>-0.24323707414927787</c:v>
                </c:pt>
                <c:pt idx="743">
                  <c:v>-0.24278354010202507</c:v>
                </c:pt>
                <c:pt idx="744">
                  <c:v>-0.24464278874189951</c:v>
                </c:pt>
                <c:pt idx="745">
                  <c:v>-0.24394279870207974</c:v>
                </c:pt>
                <c:pt idx="746">
                  <c:v>-0.24344164780129135</c:v>
                </c:pt>
                <c:pt idx="747">
                  <c:v>-0.24293460111915979</c:v>
                </c:pt>
                <c:pt idx="748">
                  <c:v>-0.24350080957181341</c:v>
                </c:pt>
                <c:pt idx="749">
                  <c:v>-0.24338720550177617</c:v>
                </c:pt>
                <c:pt idx="750">
                  <c:v>-0.24379430374905584</c:v>
                </c:pt>
                <c:pt idx="751">
                  <c:v>-0.24339057790767527</c:v>
                </c:pt>
                <c:pt idx="752">
                  <c:v>-0.24258693500404149</c:v>
                </c:pt>
                <c:pt idx="753">
                  <c:v>-0.24167578302557047</c:v>
                </c:pt>
                <c:pt idx="754">
                  <c:v>-0.24290599021563283</c:v>
                </c:pt>
                <c:pt idx="755">
                  <c:v>-0.24199858061166468</c:v>
                </c:pt>
                <c:pt idx="756">
                  <c:v>-0.24241082995993679</c:v>
                </c:pt>
                <c:pt idx="757">
                  <c:v>-0.24206500420133664</c:v>
                </c:pt>
                <c:pt idx="758">
                  <c:v>-0.24096478404889901</c:v>
                </c:pt>
                <c:pt idx="759">
                  <c:v>-0.24011215351069423</c:v>
                </c:pt>
                <c:pt idx="760">
                  <c:v>-0.23955343455021749</c:v>
                </c:pt>
                <c:pt idx="761">
                  <c:v>-0.23937403299120774</c:v>
                </c:pt>
                <c:pt idx="762">
                  <c:v>-0.23937153333169192</c:v>
                </c:pt>
                <c:pt idx="763">
                  <c:v>-0.23892529904911441</c:v>
                </c:pt>
                <c:pt idx="764">
                  <c:v>-0.23830307355891023</c:v>
                </c:pt>
                <c:pt idx="765">
                  <c:v>-0.23878425564275574</c:v>
                </c:pt>
                <c:pt idx="766">
                  <c:v>-0.23856315672749481</c:v>
                </c:pt>
                <c:pt idx="767">
                  <c:v>-0.23790195172715334</c:v>
                </c:pt>
                <c:pt idx="768">
                  <c:v>-0.23820950945365382</c:v>
                </c:pt>
                <c:pt idx="769">
                  <c:v>-0.23889730950307383</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-0.23609139664422724</c:v>
                </c:pt>
                <c:pt idx="783">
                  <c:v>-0.23649502287868529</c:v>
                </c:pt>
                <c:pt idx="784">
                  <c:v>-0.23378101875286492</c:v>
                </c:pt>
                <c:pt idx="785">
                  <c:v>-0.23336525944625924</c:v>
                </c:pt>
                <c:pt idx="786">
                  <c:v>-0.23255850975515102</c:v>
                </c:pt>
                <c:pt idx="787">
                  <c:v>-0.23222232215239608</c:v>
                </c:pt>
                <c:pt idx="788">
                  <c:v>-0.23218681465507982</c:v>
                </c:pt>
                <c:pt idx="789">
                  <c:v>-0.23165099580106141</c:v>
                </c:pt>
                <c:pt idx="790">
                  <c:v>-0.23229916178054574</c:v>
                </c:pt>
                <c:pt idx="791">
                  <c:v>-0.23329684371806544</c:v>
                </c:pt>
                <c:pt idx="792">
                  <c:v>-0.23545031698601804</c:v>
                </c:pt>
                <c:pt idx="793">
                  <c:v>-0.23717543304287886</c:v>
                </c:pt>
                <c:pt idx="794">
                  <c:v>-0.23782002740260566</c:v>
                </c:pt>
                <c:pt idx="795">
                  <c:v>-0.23694149906380393</c:v>
                </c:pt>
                <c:pt idx="796">
                  <c:v>-0.23682765309125386</c:v>
                </c:pt>
                <c:pt idx="797">
                  <c:v>-0.23628423565179493</c:v>
                </c:pt>
                <c:pt idx="798">
                  <c:v>-0.23705417821236099</c:v>
                </c:pt>
                <c:pt idx="799">
                  <c:v>-0.23717801333654617</c:v>
                </c:pt>
                <c:pt idx="800">
                  <c:v>-0.23799923449095731</c:v>
                </c:pt>
                <c:pt idx="801">
                  <c:v>-0.23948543622248109</c:v>
                </c:pt>
                <c:pt idx="802">
                  <c:v>-0.23924616615811123</c:v>
                </c:pt>
                <c:pt idx="803">
                  <c:v>-0.23932801933486303</c:v>
                </c:pt>
                <c:pt idx="804">
                  <c:v>-0.23760758006029933</c:v>
                </c:pt>
                <c:pt idx="805">
                  <c:v>-0.23630939351522845</c:v>
                </c:pt>
                <c:pt idx="806">
                  <c:v>-0.23611989371126227</c:v>
                </c:pt>
                <c:pt idx="807">
                  <c:v>-0.2343543846745462</c:v>
                </c:pt>
                <c:pt idx="808">
                  <c:v>-0.23352603451021994</c:v>
                </c:pt>
                <c:pt idx="809">
                  <c:v>-0.23235041665846271</c:v>
                </c:pt>
                <c:pt idx="810">
                  <c:v>-0.23252829565446151</c:v>
                </c:pt>
                <c:pt idx="811">
                  <c:v>-0.2326919735488247</c:v>
                </c:pt>
                <c:pt idx="812">
                  <c:v>-0.23359088336182801</c:v>
                </c:pt>
                <c:pt idx="813">
                  <c:v>-0.23600199705710201</c:v>
                </c:pt>
                <c:pt idx="814">
                  <c:v>-0.23763319326968713</c:v>
                </c:pt>
                <c:pt idx="815">
                  <c:v>-0.23791291323212296</c:v>
                </c:pt>
                <c:pt idx="816">
                  <c:v>-0.23790499210996124</c:v>
                </c:pt>
                <c:pt idx="817">
                  <c:v>-0.23766604932551161</c:v>
                </c:pt>
                <c:pt idx="818">
                  <c:v>-0.23741089432813597</c:v>
                </c:pt>
                <c:pt idx="819">
                  <c:v>-0.23834687214696298</c:v>
                </c:pt>
                <c:pt idx="820">
                  <c:v>-0.23664836062555139</c:v>
                </c:pt>
                <c:pt idx="821">
                  <c:v>-0.23571828807443812</c:v>
                </c:pt>
                <c:pt idx="822">
                  <c:v>-0.23608968909694311</c:v>
                </c:pt>
                <c:pt idx="823">
                  <c:v>-0.23660279757196209</c:v>
                </c:pt>
                <c:pt idx="824">
                  <c:v>-0.23537772725333617</c:v>
                </c:pt>
                <c:pt idx="825">
                  <c:v>-0.23517856083439881</c:v>
                </c:pt>
                <c:pt idx="826">
                  <c:v>-0.23509090674005506</c:v>
                </c:pt>
                <c:pt idx="827">
                  <c:v>-0.23478691589012651</c:v>
                </c:pt>
                <c:pt idx="828">
                  <c:v>-0.23498034305286858</c:v>
                </c:pt>
                <c:pt idx="829">
                  <c:v>-0.23573959447010429</c:v>
                </c:pt>
                <c:pt idx="830">
                  <c:v>-0.23413273554962191</c:v>
                </c:pt>
                <c:pt idx="831">
                  <c:v>-0.23446119175770314</c:v>
                </c:pt>
                <c:pt idx="832">
                  <c:v>-0.23509199767303821</c:v>
                </c:pt>
                <c:pt idx="833">
                  <c:v>-0.23489118062508396</c:v>
                </c:pt>
                <c:pt idx="834">
                  <c:v>-0.23556848874501704</c:v>
                </c:pt>
                <c:pt idx="835">
                  <c:v>-0.2359527912359454</c:v>
                </c:pt>
                <c:pt idx="836">
                  <c:v>-0.23586726208934294</c:v>
                </c:pt>
                <c:pt idx="837">
                  <c:v>-0.23485722889306271</c:v>
                </c:pt>
                <c:pt idx="838">
                  <c:v>-0.23420726050255791</c:v>
                </c:pt>
                <c:pt idx="839">
                  <c:v>-0.23425906559013795</c:v>
                </c:pt>
                <c:pt idx="840">
                  <c:v>-0.23338262899675014</c:v>
                </c:pt>
                <c:pt idx="841">
                  <c:v>-0.23376490140368839</c:v>
                </c:pt>
                <c:pt idx="842">
                  <c:v>-0.23285490201965317</c:v>
                </c:pt>
                <c:pt idx="843">
                  <c:v>-0.23323339884977692</c:v>
                </c:pt>
                <c:pt idx="844">
                  <c:v>-0.23444050197633748</c:v>
                </c:pt>
                <c:pt idx="845">
                  <c:v>-0.23442507713247143</c:v>
                </c:pt>
                <c:pt idx="846">
                  <c:v>-0.23621976625513241</c:v>
                </c:pt>
                <c:pt idx="847">
                  <c:v>-0.23548600472442213</c:v>
                </c:pt>
                <c:pt idx="848">
                  <c:v>-0.23683655130992071</c:v>
                </c:pt>
                <c:pt idx="849">
                  <c:v>-0.23602797074867965</c:v>
                </c:pt>
                <c:pt idx="850">
                  <c:v>-0.23564003497658348</c:v>
                </c:pt>
                <c:pt idx="851">
                  <c:v>-0.23591671455621163</c:v>
                </c:pt>
                <c:pt idx="852">
                  <c:v>-0.23773067050414909</c:v>
                </c:pt>
                <c:pt idx="853">
                  <c:v>-0.23695719901250842</c:v>
                </c:pt>
                <c:pt idx="854">
                  <c:v>-0.23565698712664584</c:v>
                </c:pt>
                <c:pt idx="855">
                  <c:v>-0.23997520821784241</c:v>
                </c:pt>
                <c:pt idx="856">
                  <c:v>-0.24051260655309678</c:v>
                </c:pt>
                <c:pt idx="857">
                  <c:v>-0.24054462306482094</c:v>
                </c:pt>
                <c:pt idx="858">
                  <c:v>-0.24052832547455688</c:v>
                </c:pt>
                <c:pt idx="859">
                  <c:v>-0.2400323683634582</c:v>
                </c:pt>
                <c:pt idx="860">
                  <c:v>-0.23903896003736286</c:v>
                </c:pt>
                <c:pt idx="861">
                  <c:v>-0.23899147599307471</c:v>
                </c:pt>
                <c:pt idx="862">
                  <c:v>-0.23909405689667593</c:v>
                </c:pt>
                <c:pt idx="863">
                  <c:v>-0.23773699791550484</c:v>
                </c:pt>
                <c:pt idx="864">
                  <c:v>-0.2374502722659742</c:v>
                </c:pt>
                <c:pt idx="865">
                  <c:v>-0.23748526749911064</c:v>
                </c:pt>
                <c:pt idx="866">
                  <c:v>-0.23872566305468013</c:v>
                </c:pt>
                <c:pt idx="867">
                  <c:v>-0.24025024191159641</c:v>
                </c:pt>
                <c:pt idx="868">
                  <c:v>-0.24147568694199636</c:v>
                </c:pt>
                <c:pt idx="869">
                  <c:v>-0.23970195321916776</c:v>
                </c:pt>
                <c:pt idx="870">
                  <c:v>-0.23964309975582448</c:v>
                </c:pt>
                <c:pt idx="871">
                  <c:v>-0.23813699086876741</c:v>
                </c:pt>
                <c:pt idx="872">
                  <c:v>-0.23718456842090063</c:v>
                </c:pt>
                <c:pt idx="873">
                  <c:v>-0.23747331466806543</c:v>
                </c:pt>
                <c:pt idx="874">
                  <c:v>-0.23808897084437344</c:v>
                </c:pt>
                <c:pt idx="875">
                  <c:v>-0.23872548281357839</c:v>
                </c:pt>
                <c:pt idx="876">
                  <c:v>-0.23878265244556474</c:v>
                </c:pt>
                <c:pt idx="877">
                  <c:v>-0.23893746532358764</c:v>
                </c:pt>
                <c:pt idx="878">
                  <c:v>-0.23915864961618638</c:v>
                </c:pt>
                <c:pt idx="879">
                  <c:v>-0.23760061231871493</c:v>
                </c:pt>
                <c:pt idx="880">
                  <c:v>-0.23719275516153004</c:v>
                </c:pt>
                <c:pt idx="881">
                  <c:v>-0.23641045185583273</c:v>
                </c:pt>
                <c:pt idx="882">
                  <c:v>-0.2378657422381707</c:v>
                </c:pt>
                <c:pt idx="883">
                  <c:v>-0.24052160437868478</c:v>
                </c:pt>
                <c:pt idx="884">
                  <c:v>-0.24109685808879541</c:v>
                </c:pt>
                <c:pt idx="885">
                  <c:v>-0.2408462944963653</c:v>
                </c:pt>
                <c:pt idx="886">
                  <c:v>-0.24235468011312394</c:v>
                </c:pt>
                <c:pt idx="887">
                  <c:v>-0.24274058580122987</c:v>
                </c:pt>
                <c:pt idx="888">
                  <c:v>-0.24282904149417592</c:v>
                </c:pt>
                <c:pt idx="889">
                  <c:v>-0.24186751212739954</c:v>
                </c:pt>
                <c:pt idx="890">
                  <c:v>-0.24263651079374418</c:v>
                </c:pt>
                <c:pt idx="891">
                  <c:v>-0.24273080060660845</c:v>
                </c:pt>
                <c:pt idx="892">
                  <c:v>-0.24308574277048944</c:v>
                </c:pt>
                <c:pt idx="893">
                  <c:v>-0.24404278033925694</c:v>
                </c:pt>
                <c:pt idx="894">
                  <c:v>-0.24537044579102527</c:v>
                </c:pt>
                <c:pt idx="895">
                  <c:v>-0.24560899014780138</c:v>
                </c:pt>
                <c:pt idx="896">
                  <c:v>-0.24552869273635741</c:v>
                </c:pt>
                <c:pt idx="897">
                  <c:v>-0.24599799313696805</c:v>
                </c:pt>
                <c:pt idx="898">
                  <c:v>-0.24576432951953145</c:v>
                </c:pt>
                <c:pt idx="899">
                  <c:v>-0.2451220261190912</c:v>
                </c:pt>
                <c:pt idx="900">
                  <c:v>-0.24540892726655272</c:v>
                </c:pt>
                <c:pt idx="901">
                  <c:v>-0.24631730922384071</c:v>
                </c:pt>
                <c:pt idx="902">
                  <c:v>-0.24703940251473058</c:v>
                </c:pt>
                <c:pt idx="903">
                  <c:v>-0.24648338717078441</c:v>
                </c:pt>
                <c:pt idx="904">
                  <c:v>-0.24719617432891988</c:v>
                </c:pt>
                <c:pt idx="905">
                  <c:v>-0.24763817294559942</c:v>
                </c:pt>
                <c:pt idx="906">
                  <c:v>-0.24780474418398071</c:v>
                </c:pt>
                <c:pt idx="907">
                  <c:v>-0.24979700127157434</c:v>
                </c:pt>
                <c:pt idx="908">
                  <c:v>-0.24925627321910326</c:v>
                </c:pt>
                <c:pt idx="909">
                  <c:v>-0.24859687062978253</c:v>
                </c:pt>
                <c:pt idx="910">
                  <c:v>-0.24966339518231057</c:v>
                </c:pt>
                <c:pt idx="911">
                  <c:v>-0.24842708825384821</c:v>
                </c:pt>
                <c:pt idx="912">
                  <c:v>-0.24726797194939851</c:v>
                </c:pt>
                <c:pt idx="913">
                  <c:v>-0.24515593990560092</c:v>
                </c:pt>
                <c:pt idx="914">
                  <c:v>-0.24379254876990344</c:v>
                </c:pt>
                <c:pt idx="915">
                  <c:v>-0.24216895588595841</c:v>
                </c:pt>
                <c:pt idx="916">
                  <c:v>-0.2420253653882157</c:v>
                </c:pt>
                <c:pt idx="917">
                  <c:v>-0.2428471414954749</c:v>
                </c:pt>
                <c:pt idx="918">
                  <c:v>-0.24179416822798341</c:v>
                </c:pt>
                <c:pt idx="919">
                  <c:v>-0.24151246561341139</c:v>
                </c:pt>
                <c:pt idx="920">
                  <c:v>-0.24169255019133154</c:v>
                </c:pt>
                <c:pt idx="921">
                  <c:v>-0.24278695993977806</c:v>
                </c:pt>
                <c:pt idx="922">
                  <c:v>-0.24353932424962471</c:v>
                </c:pt>
                <c:pt idx="923">
                  <c:v>-0.24344788509209617</c:v>
                </c:pt>
                <c:pt idx="924">
                  <c:v>-0.24166910936158104</c:v>
                </c:pt>
                <c:pt idx="925">
                  <c:v>-0.24219845376542601</c:v>
                </c:pt>
                <c:pt idx="926">
                  <c:v>-0.24230382840612236</c:v>
                </c:pt>
                <c:pt idx="927">
                  <c:v>-0.24169789576299702</c:v>
                </c:pt>
                <c:pt idx="928">
                  <c:v>-0.2412193983229691</c:v>
                </c:pt>
                <c:pt idx="929">
                  <c:v>-0.24096781020215041</c:v>
                </c:pt>
                <c:pt idx="930">
                  <c:v>-0.24120659171826744</c:v>
                </c:pt>
                <c:pt idx="931">
                  <c:v>-0.24122897956056041</c:v>
                </c:pt>
                <c:pt idx="932">
                  <c:v>-0.24127250778694531</c:v>
                </c:pt>
                <c:pt idx="933">
                  <c:v>-0.24174815931483842</c:v>
                </c:pt>
                <c:pt idx="934">
                  <c:v>-0.24265995636672244</c:v>
                </c:pt>
                <c:pt idx="935">
                  <c:v>-0.24269295471815155</c:v>
                </c:pt>
                <c:pt idx="936">
                  <c:v>-0.24322301060004747</c:v>
                </c:pt>
                <c:pt idx="937">
                  <c:v>-0.24317224427039721</c:v>
                </c:pt>
                <c:pt idx="938">
                  <c:v>-0.24382838354712613</c:v>
                </c:pt>
                <c:pt idx="939">
                  <c:v>-0.24476579855156946</c:v>
                </c:pt>
                <c:pt idx="940">
                  <c:v>-0.24447968951635393</c:v>
                </c:pt>
                <c:pt idx="941">
                  <c:v>-0.24505619068459344</c:v>
                </c:pt>
                <c:pt idx="942">
                  <c:v>-0.24347333228993798</c:v>
                </c:pt>
                <c:pt idx="943">
                  <c:v>-0.24353178732559427</c:v>
                </c:pt>
                <c:pt idx="944">
                  <c:v>-0.24236941719490843</c:v>
                </c:pt>
                <c:pt idx="945">
                  <c:v>-0.24302064727314132</c:v>
                </c:pt>
                <c:pt idx="946">
                  <c:v>-0.24343475595068753</c:v>
                </c:pt>
                <c:pt idx="947">
                  <c:v>-0.24388700459431367</c:v>
                </c:pt>
                <c:pt idx="948">
                  <c:v>-0.24407414703436844</c:v>
                </c:pt>
                <c:pt idx="949">
                  <c:v>-0.24472262132100298</c:v>
                </c:pt>
                <c:pt idx="950">
                  <c:v>-0.2454064513229787</c:v>
                </c:pt>
                <c:pt idx="951">
                  <c:v>-0.24582332527849371</c:v>
                </c:pt>
                <c:pt idx="952">
                  <c:v>-0.24537323478496406</c:v>
                </c:pt>
                <c:pt idx="953">
                  <c:v>-0.24544886490043938</c:v>
                </c:pt>
                <c:pt idx="954">
                  <c:v>-0.24632610309241479</c:v>
                </c:pt>
                <c:pt idx="955">
                  <c:v>-0.24639532990556745</c:v>
                </c:pt>
                <c:pt idx="956">
                  <c:v>-0.2464011545391008</c:v>
                </c:pt>
                <c:pt idx="957">
                  <c:v>-0.24674809968982514</c:v>
                </c:pt>
                <c:pt idx="958">
                  <c:v>-0.24722419233408743</c:v>
                </c:pt>
                <c:pt idx="959">
                  <c:v>-0.24672289913769463</c:v>
                </c:pt>
                <c:pt idx="960">
                  <c:v>-0.24714530364917695</c:v>
                </c:pt>
                <c:pt idx="961">
                  <c:v>-0.24761305302764924</c:v>
                </c:pt>
                <c:pt idx="962">
                  <c:v>-0.24687520286981623</c:v>
                </c:pt>
                <c:pt idx="963">
                  <c:v>-0.24717414222567413</c:v>
                </c:pt>
                <c:pt idx="964">
                  <c:v>-0.24709807099380043</c:v>
                </c:pt>
                <c:pt idx="965">
                  <c:v>-0.24778579040902604</c:v>
                </c:pt>
                <c:pt idx="966">
                  <c:v>-0.24694993652296757</c:v>
                </c:pt>
                <c:pt idx="967">
                  <c:v>-0.24642604204089527</c:v>
                </c:pt>
                <c:pt idx="968">
                  <c:v>-0.24683017105316196</c:v>
                </c:pt>
                <c:pt idx="969">
                  <c:v>-0.24735037059262807</c:v>
                </c:pt>
                <c:pt idx="970">
                  <c:v>-0.2474256639418542</c:v>
                </c:pt>
                <c:pt idx="971">
                  <c:v>-0.24786629177751296</c:v>
                </c:pt>
                <c:pt idx="972">
                  <c:v>-0.24719128410320967</c:v>
                </c:pt>
                <c:pt idx="973">
                  <c:v>-0.24617375667160957</c:v>
                </c:pt>
                <c:pt idx="974">
                  <c:v>-0.24607552527042742</c:v>
                </c:pt>
                <c:pt idx="975">
                  <c:v>-0.24344613485611513</c:v>
                </c:pt>
                <c:pt idx="976">
                  <c:v>-0.24256643495014923</c:v>
                </c:pt>
                <c:pt idx="977">
                  <c:v>-0.24206106735618971</c:v>
                </c:pt>
                <c:pt idx="978">
                  <c:v>-0.23994193950476081</c:v>
                </c:pt>
                <c:pt idx="979">
                  <c:v>-0.23896576791995019</c:v>
                </c:pt>
                <c:pt idx="980">
                  <c:v>-0.23789529703590551</c:v>
                </c:pt>
                <c:pt idx="981">
                  <c:v>-0.23764211520429521</c:v>
                </c:pt>
                <c:pt idx="982">
                  <c:v>-0.23628351468738629</c:v>
                </c:pt>
                <c:pt idx="983">
                  <c:v>-0.23611230461219218</c:v>
                </c:pt>
                <c:pt idx="984">
                  <c:v>-0.2368622593830452</c:v>
                </c:pt>
                <c:pt idx="985">
                  <c:v>-0.23730810472430641</c:v>
                </c:pt>
                <c:pt idx="986">
                  <c:v>-0.23853335528404784</c:v>
                </c:pt>
                <c:pt idx="987">
                  <c:v>-0.23890385035782957</c:v>
                </c:pt>
                <c:pt idx="988">
                  <c:v>-0.23810085252760871</c:v>
                </c:pt>
                <c:pt idx="989">
                  <c:v>-0.237970139782363</c:v>
                </c:pt>
                <c:pt idx="990">
                  <c:v>-0.23814381631477488</c:v>
                </c:pt>
                <c:pt idx="991">
                  <c:v>-0.23902402848493409</c:v>
                </c:pt>
                <c:pt idx="992">
                  <c:v>-0.24147294537996827</c:v>
                </c:pt>
                <c:pt idx="993">
                  <c:v>-0.23996386725789906</c:v>
                </c:pt>
                <c:pt idx="994">
                  <c:v>-0.23842214652343374</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-0.23674983636659919</c:v>
                </c:pt>
                <c:pt idx="1003">
                  <c:v>-0.23613300387992839</c:v>
                </c:pt>
                <c:pt idx="1004">
                  <c:v>-0.23711363880363479</c:v>
                </c:pt>
                <c:pt idx="1005">
                  <c:v>-0.23827486582628421</c:v>
                </c:pt>
                <c:pt idx="1006">
                  <c:v>-0.23791508561173252</c:v>
                </c:pt>
                <c:pt idx="1007">
                  <c:v>-0.23835937044451327</c:v>
                </c:pt>
                <c:pt idx="1008">
                  <c:v>-0.23909282841124491</c:v>
                </c:pt>
                <c:pt idx="1009">
                  <c:v>-0.24022753627579621</c:v>
                </c:pt>
                <c:pt idx="1010">
                  <c:v>-0.24207736494645371</c:v>
                </c:pt>
                <c:pt idx="1011">
                  <c:v>-0.24182219571952146</c:v>
                </c:pt>
                <c:pt idx="1012">
                  <c:v>-0.24128553257823207</c:v>
                </c:pt>
                <c:pt idx="1013">
                  <c:v>-0.24058605480261974</c:v>
                </c:pt>
                <c:pt idx="1014">
                  <c:v>-0.24219587347174354</c:v>
                </c:pt>
                <c:pt idx="1015">
                  <c:v>-0.24434013547066558</c:v>
                </c:pt>
                <c:pt idx="1016">
                  <c:v>-0.24456551748372141</c:v>
                </c:pt>
                <c:pt idx="1017">
                  <c:v>-0.24329521613458391</c:v>
                </c:pt>
                <c:pt idx="1018">
                  <c:v>-0.24155893461569641</c:v>
                </c:pt>
                <c:pt idx="1019">
                  <c:v>-0.24218038222325333</c:v>
                </c:pt>
                <c:pt idx="1020">
                  <c:v>-0.24165787275174466</c:v>
                </c:pt>
                <c:pt idx="1021">
                  <c:v>-0.24256743576259579</c:v>
                </c:pt>
                <c:pt idx="1022">
                  <c:v>-0.24273194371465934</c:v>
                </c:pt>
                <c:pt idx="1023">
                  <c:v>-0.24342500870156444</c:v>
                </c:pt>
                <c:pt idx="1024">
                  <c:v>-0.24324182207938377</c:v>
                </c:pt>
                <c:pt idx="1025">
                  <c:v>-0.24308903454222355</c:v>
                </c:pt>
                <c:pt idx="1026">
                  <c:v>-0.24644379104636097</c:v>
                </c:pt>
                <c:pt idx="1027">
                  <c:v>-0.24655534131642357</c:v>
                </c:pt>
                <c:pt idx="1028">
                  <c:v>-0.24710216436410803</c:v>
                </c:pt>
                <c:pt idx="1029">
                  <c:v>-0.24811349719360049</c:v>
                </c:pt>
                <c:pt idx="1030">
                  <c:v>-0.24735175560321918</c:v>
                </c:pt>
                <c:pt idx="1031">
                  <c:v>-0.24799912947048647</c:v>
                </c:pt>
                <c:pt idx="1032">
                  <c:v>-0.24762861068076347</c:v>
                </c:pt>
                <c:pt idx="1033">
                  <c:v>-0.24587756836415037</c:v>
                </c:pt>
                <c:pt idx="1034">
                  <c:v>-0.24712366997360358</c:v>
                </c:pt>
                <c:pt idx="1035">
                  <c:v>-0.24869719851959401</c:v>
                </c:pt>
                <c:pt idx="1036">
                  <c:v>-0.24840851393385319</c:v>
                </c:pt>
                <c:pt idx="1037">
                  <c:v>-0.24780748574602351</c:v>
                </c:pt>
                <c:pt idx="1038">
                  <c:v>-0.24762705017225556</c:v>
                </c:pt>
                <c:pt idx="1039">
                  <c:v>-0.24607144138647682</c:v>
                </c:pt>
                <c:pt idx="1040">
                  <c:v>-0.24708103346635857</c:v>
                </c:pt>
                <c:pt idx="1041">
                  <c:v>-0.24736108070869994</c:v>
                </c:pt>
                <c:pt idx="1042">
                  <c:v>-0.24411710607834891</c:v>
                </c:pt>
                <c:pt idx="1043">
                  <c:v>-0.24369729134691939</c:v>
                </c:pt>
                <c:pt idx="1044">
                  <c:v>-0.2430703274129658</c:v>
                </c:pt>
                <c:pt idx="1045">
                  <c:v>-0.24444583739126885</c:v>
                </c:pt>
                <c:pt idx="1046">
                  <c:v>-0.24584110748627153</c:v>
                </c:pt>
                <c:pt idx="1047">
                  <c:v>-0.24695769637678242</c:v>
                </c:pt>
                <c:pt idx="1048">
                  <c:v>-0.24750961360720691</c:v>
                </c:pt>
                <c:pt idx="1049">
                  <c:v>-0.24726512129406344</c:v>
                </c:pt>
                <c:pt idx="1050">
                  <c:v>-0.24746675417017677</c:v>
                </c:pt>
                <c:pt idx="1051">
                  <c:v>-0.24784675933375411</c:v>
                </c:pt>
                <c:pt idx="1052">
                  <c:v>-0.24865567666124377</c:v>
                </c:pt>
                <c:pt idx="1053">
                  <c:v>-0.24862434316845849</c:v>
                </c:pt>
                <c:pt idx="1054">
                  <c:v>-0.24755610158226277</c:v>
                </c:pt>
                <c:pt idx="1055">
                  <c:v>-0.24547849084596929</c:v>
                </c:pt>
                <c:pt idx="1056">
                  <c:v>-0.24490268218299677</c:v>
                </c:pt>
                <c:pt idx="1057">
                  <c:v>-0.24291935177319668</c:v>
                </c:pt>
                <c:pt idx="1058">
                  <c:v>-0.24397442152930227</c:v>
                </c:pt>
                <c:pt idx="1059">
                  <c:v>-0.24365673709871769</c:v>
                </c:pt>
                <c:pt idx="1060">
                  <c:v>-0.24331027100988933</c:v>
                </c:pt>
                <c:pt idx="1061">
                  <c:v>-0.24483123081518032</c:v>
                </c:pt>
                <c:pt idx="1062">
                  <c:v>-0.24322014571514244</c:v>
                </c:pt>
                <c:pt idx="1063">
                  <c:v>-0.24293470546926738</c:v>
                </c:pt>
                <c:pt idx="1064">
                  <c:v>-0.24181595368553141</c:v>
                </c:pt>
                <c:pt idx="1065">
                  <c:v>-0.24254036639480633</c:v>
                </c:pt>
                <c:pt idx="1066">
                  <c:v>-0.24160922188346523</c:v>
                </c:pt>
                <c:pt idx="1067">
                  <c:v>-0.24083492033412321</c:v>
                </c:pt>
                <c:pt idx="1068">
                  <c:v>-0.24044397738150294</c:v>
                </c:pt>
                <c:pt idx="1069">
                  <c:v>-0.239184703941973</c:v>
                </c:pt>
                <c:pt idx="1070">
                  <c:v>-0.23989996704366945</c:v>
                </c:pt>
                <c:pt idx="1071">
                  <c:v>-0.239390510822588</c:v>
                </c:pt>
                <c:pt idx="1072">
                  <c:v>-0.24106086678641278</c:v>
                </c:pt>
                <c:pt idx="1073">
                  <c:v>-0.24102943842986277</c:v>
                </c:pt>
                <c:pt idx="1074">
                  <c:v>-0.23906288467220846</c:v>
                </c:pt>
                <c:pt idx="1075">
                  <c:v>-0.23749362973764221</c:v>
                </c:pt>
                <c:pt idx="1076">
                  <c:v>-0.23572980453228395</c:v>
                </c:pt>
                <c:pt idx="1077">
                  <c:v>-0.23458776844394436</c:v>
                </c:pt>
                <c:pt idx="1078">
                  <c:v>-0.23552617951766336</c:v>
                </c:pt>
                <c:pt idx="1079">
                  <c:v>-0.23659691602018995</c:v>
                </c:pt>
                <c:pt idx="1080">
                  <c:v>-0.2378895435501534</c:v>
                </c:pt>
                <c:pt idx="1081">
                  <c:v>-0.23785891679219201</c:v>
                </c:pt>
                <c:pt idx="1082">
                  <c:v>-0.23773921772699727</c:v>
                </c:pt>
                <c:pt idx="1083">
                  <c:v>-0.23776112176420841</c:v>
                </c:pt>
                <c:pt idx="1084">
                  <c:v>-0.23801688388950062</c:v>
                </c:pt>
                <c:pt idx="1085">
                  <c:v>-0.238680678669908</c:v>
                </c:pt>
                <c:pt idx="1086">
                  <c:v>-0.23813361371969677</c:v>
                </c:pt>
                <c:pt idx="1087">
                  <c:v>-0.23764322036684871</c:v>
                </c:pt>
                <c:pt idx="1088">
                  <c:v>-0.23776779542819812</c:v>
                </c:pt>
                <c:pt idx="1089">
                  <c:v>-0.23733999317001098</c:v>
                </c:pt>
                <c:pt idx="1090">
                  <c:v>-0.23912327492811838</c:v>
                </c:pt>
                <c:pt idx="1091">
                  <c:v>-0.2379948470430549</c:v>
                </c:pt>
                <c:pt idx="1092">
                  <c:v>-0.2376755499289086</c:v>
                </c:pt>
                <c:pt idx="1093">
                  <c:v>-0.23614118113417287</c:v>
                </c:pt>
                <c:pt idx="1094">
                  <c:v>-0.23588971633623146</c:v>
                </c:pt>
                <c:pt idx="1095">
                  <c:v>-0.23723440982908556</c:v>
                </c:pt>
                <c:pt idx="1096">
                  <c:v>-0.23757805372169141</c:v>
                </c:pt>
                <c:pt idx="1097">
                  <c:v>-0.23830941045663709</c:v>
                </c:pt>
                <c:pt idx="1098">
                  <c:v>-0.23864922185423196</c:v>
                </c:pt>
                <c:pt idx="1099">
                  <c:v>-0.23900872696391667</c:v>
                </c:pt>
                <c:pt idx="1100">
                  <c:v>-0.23978844048954817</c:v>
                </c:pt>
                <c:pt idx="1101">
                  <c:v>-0.24014938278486453</c:v>
                </c:pt>
                <c:pt idx="1102">
                  <c:v>-0.24264990081043492</c:v>
                </c:pt>
                <c:pt idx="1103">
                  <c:v>-0.24188988574012213</c:v>
                </c:pt>
                <c:pt idx="1104">
                  <c:v>-0.24267908563957968</c:v>
                </c:pt>
                <c:pt idx="1105">
                  <c:v>-0.24419787306527496</c:v>
                </c:pt>
                <c:pt idx="1106">
                  <c:v>-0.2436955505973237</c:v>
                </c:pt>
                <c:pt idx="1107">
                  <c:v>-0.24433365627734821</c:v>
                </c:pt>
                <c:pt idx="1108">
                  <c:v>-0.24277620239185191</c:v>
                </c:pt>
                <c:pt idx="1109">
                  <c:v>-0.2440764949119088</c:v>
                </c:pt>
                <c:pt idx="1110">
                  <c:v>-0.24453541721950955</c:v>
                </c:pt>
                <c:pt idx="1111">
                  <c:v>-0.24454122762348621</c:v>
                </c:pt>
                <c:pt idx="1112">
                  <c:v>-0.24536108748324667</c:v>
                </c:pt>
                <c:pt idx="1113">
                  <c:v>-0.24581388159333586</c:v>
                </c:pt>
                <c:pt idx="1114">
                  <c:v>-0.24672148092480511</c:v>
                </c:pt>
                <c:pt idx="1115">
                  <c:v>-0.24895817815050264</c:v>
                </c:pt>
                <c:pt idx="1116">
                  <c:v>-0.25012165818694143</c:v>
                </c:pt>
                <c:pt idx="1117">
                  <c:v>-0.24999977251256719</c:v>
                </c:pt>
                <c:pt idx="1118">
                  <c:v>-0.25008480362453217</c:v>
                </c:pt>
                <c:pt idx="1119">
                  <c:v>-0.24938191075432348</c:v>
                </c:pt>
                <c:pt idx="1120">
                  <c:v>-0.25035078731764476</c:v>
                </c:pt>
                <c:pt idx="1121">
                  <c:v>-0.25102154509644947</c:v>
                </c:pt>
                <c:pt idx="1122">
                  <c:v>-0.25111672188526835</c:v>
                </c:pt>
                <c:pt idx="1123">
                  <c:v>-0.25017158497249181</c:v>
                </c:pt>
                <c:pt idx="1124">
                  <c:v>-0.24951206380352206</c:v>
                </c:pt>
                <c:pt idx="1125">
                  <c:v>-0.2500899736982809</c:v>
                </c:pt>
                <c:pt idx="1126">
                  <c:v>-0.25148882964259711</c:v>
                </c:pt>
                <c:pt idx="1127">
                  <c:v>-0.25286050238266111</c:v>
                </c:pt>
                <c:pt idx="1128">
                  <c:v>-0.25208323634150526</c:v>
                </c:pt>
                <c:pt idx="1129">
                  <c:v>-0.25397742329626288</c:v>
                </c:pt>
                <c:pt idx="1130">
                  <c:v>-0.25338394151881982</c:v>
                </c:pt>
                <c:pt idx="1131">
                  <c:v>-0.25327509960848715</c:v>
                </c:pt>
                <c:pt idx="1132">
                  <c:v>-0.25277246883337057</c:v>
                </c:pt>
                <c:pt idx="1133">
                  <c:v>-0.25364073765886985</c:v>
                </c:pt>
                <c:pt idx="1134">
                  <c:v>-0.25542788985750148</c:v>
                </c:pt>
                <c:pt idx="1135">
                  <c:v>-0.25545898144780305</c:v>
                </c:pt>
                <c:pt idx="1136">
                  <c:v>-0.25481680137021223</c:v>
                </c:pt>
                <c:pt idx="1137">
                  <c:v>-0.25451928497041382</c:v>
                </c:pt>
                <c:pt idx="1138">
                  <c:v>-0.25532002504368795</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-0.25230036995249461</c:v>
                </c:pt>
                <c:pt idx="1147">
                  <c:v>-0.2527172486511931</c:v>
                </c:pt>
                <c:pt idx="1148">
                  <c:v>-0.25386383345581032</c:v>
                </c:pt>
                <c:pt idx="1149">
                  <c:v>-0.25355980940356915</c:v>
                </c:pt>
                <c:pt idx="1150">
                  <c:v>-0.25303620425589202</c:v>
                </c:pt>
                <c:pt idx="1151">
                  <c:v>-0.25286756973119395</c:v>
                </c:pt>
                <c:pt idx="1152">
                  <c:v>-0.25412773963306284</c:v>
                </c:pt>
                <c:pt idx="1153">
                  <c:v>-0.25341263779971335</c:v>
                </c:pt>
                <c:pt idx="1154">
                  <c:v>-0.25404932052366275</c:v>
                </c:pt>
                <c:pt idx="1155">
                  <c:v>-0.25543287020377647</c:v>
                </c:pt>
                <c:pt idx="1156">
                  <c:v>-0.25521074201694205</c:v>
                </c:pt>
                <c:pt idx="1157">
                  <c:v>-0.25418388947984838</c:v>
                </c:pt>
                <c:pt idx="1158">
                  <c:v>-0.25466884714049348</c:v>
                </c:pt>
                <c:pt idx="1159">
                  <c:v>-0.25516523113843426</c:v>
                </c:pt>
                <c:pt idx="1160">
                  <c:v>-0.25397257575923604</c:v>
                </c:pt>
                <c:pt idx="1161">
                  <c:v>-0.25568102900042783</c:v>
                </c:pt>
                <c:pt idx="1162">
                  <c:v>-0.25476232112519875</c:v>
                </c:pt>
                <c:pt idx="1163">
                  <c:v>-0.25499846542938087</c:v>
                </c:pt>
                <c:pt idx="1164">
                  <c:v>-0.25593062972592406</c:v>
                </c:pt>
                <c:pt idx="1165">
                  <c:v>-0.25713234933532175</c:v>
                </c:pt>
                <c:pt idx="1166">
                  <c:v>-0.25841931350011293</c:v>
                </c:pt>
                <c:pt idx="1167">
                  <c:v>-0.26040758156749233</c:v>
                </c:pt>
                <c:pt idx="1168">
                  <c:v>-0.25995835433397485</c:v>
                </c:pt>
                <c:pt idx="1169">
                  <c:v>-0.25920562954193765</c:v>
                </c:pt>
                <c:pt idx="1170">
                  <c:v>-0.25961061707104732</c:v>
                </c:pt>
                <c:pt idx="1171">
                  <c:v>-0.26071111232832267</c:v>
                </c:pt>
                <c:pt idx="1172">
                  <c:v>-0.26118467211077306</c:v>
                </c:pt>
                <c:pt idx="1173">
                  <c:v>-0.25927207210438041</c:v>
                </c:pt>
                <c:pt idx="1174">
                  <c:v>-0.26049509336625931</c:v>
                </c:pt>
                <c:pt idx="1175">
                  <c:v>-0.26047421385742187</c:v>
                </c:pt>
                <c:pt idx="1176">
                  <c:v>-0.26059785451094775</c:v>
                </c:pt>
                <c:pt idx="1177">
                  <c:v>-0.26137082322476723</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-0.26466059332487768</c:v>
                </c:pt>
                <c:pt idx="1186">
                  <c:v>-0.26413988152123125</c:v>
                </c:pt>
                <c:pt idx="1187">
                  <c:v>-0.2625998398749374</c:v>
                </c:pt>
                <c:pt idx="1188">
                  <c:v>-0.26259607378450822</c:v>
                </c:pt>
                <c:pt idx="1189">
                  <c:v>-0.2631908030201231</c:v>
                </c:pt>
                <c:pt idx="1190">
                  <c:v>-0.26372600525982737</c:v>
                </c:pt>
                <c:pt idx="1191">
                  <c:v>-0.26268760306257388</c:v>
                </c:pt>
                <c:pt idx="1192">
                  <c:v>-0.26367558518283896</c:v>
                </c:pt>
                <c:pt idx="1193">
                  <c:v>-0.26499900073913779</c:v>
                </c:pt>
                <c:pt idx="1194">
                  <c:v>-0.2657036201293721</c:v>
                </c:pt>
                <c:pt idx="1195">
                  <c:v>-0.26431410352010687</c:v>
                </c:pt>
                <c:pt idx="1196">
                  <c:v>-0.26401288269134682</c:v>
                </c:pt>
                <c:pt idx="1197">
                  <c:v>-0.26378385791073811</c:v>
                </c:pt>
                <c:pt idx="1198">
                  <c:v>-0.2628419653378144</c:v>
                </c:pt>
                <c:pt idx="1199">
                  <c:v>-0.26295127682365682</c:v>
                </c:pt>
                <c:pt idx="1200">
                  <c:v>-0.26381440877770562</c:v>
                </c:pt>
                <c:pt idx="1201">
                  <c:v>-0.26457011229112476</c:v>
                </c:pt>
                <c:pt idx="1202">
                  <c:v>-0.26543042204896494</c:v>
                </c:pt>
                <c:pt idx="1203">
                  <c:v>-0.26566218364841632</c:v>
                </c:pt>
                <c:pt idx="1204">
                  <c:v>-0.26583601196280526</c:v>
                </c:pt>
                <c:pt idx="1205">
                  <c:v>-0.26507017225893037</c:v>
                </c:pt>
                <c:pt idx="1206">
                  <c:v>-0.26533549664905831</c:v>
                </c:pt>
                <c:pt idx="1207">
                  <c:v>-0.26693279330471942</c:v>
                </c:pt>
                <c:pt idx="1208">
                  <c:v>-0.26914575562304321</c:v>
                </c:pt>
                <c:pt idx="1209">
                  <c:v>-0.26937686740589695</c:v>
                </c:pt>
                <c:pt idx="1210">
                  <c:v>-0.26944924369517764</c:v>
                </c:pt>
                <c:pt idx="1211">
                  <c:v>-0.26990317142694681</c:v>
                </c:pt>
                <c:pt idx="1212">
                  <c:v>-0.26921652871513374</c:v>
                </c:pt>
                <c:pt idx="1213">
                  <c:v>-0.26959827937150782</c:v>
                </c:pt>
                <c:pt idx="1214">
                  <c:v>-0.26959094166132025</c:v>
                </c:pt>
                <c:pt idx="1215">
                  <c:v>-0.26857738427717948</c:v>
                </c:pt>
                <c:pt idx="1216">
                  <c:v>-0.26683190097566073</c:v>
                </c:pt>
                <c:pt idx="1217">
                  <c:v>-0.2655910500741207</c:v>
                </c:pt>
                <c:pt idx="1218">
                  <c:v>-0.26506630656157876</c:v>
                </c:pt>
                <c:pt idx="1219">
                  <c:v>-0.26508928255904668</c:v>
                </c:pt>
                <c:pt idx="1220">
                  <c:v>-0.26475383963662574</c:v>
                </c:pt>
                <c:pt idx="1221">
                  <c:v>-0.26506917618967024</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-0.26417347751420606</c:v>
                </c:pt>
                <c:pt idx="1230">
                  <c:v>-0.26473093478696774</c:v>
                </c:pt>
                <c:pt idx="1231">
                  <c:v>-0.26465920357111317</c:v>
                </c:pt>
                <c:pt idx="1232">
                  <c:v>-0.26458882890672442</c:v>
                </c:pt>
                <c:pt idx="1233">
                  <c:v>-0.26703472439170639</c:v>
                </c:pt>
                <c:pt idx="1234">
                  <c:v>-0.26677662861844481</c:v>
                </c:pt>
                <c:pt idx="1235">
                  <c:v>-0.26677703653250229</c:v>
                </c:pt>
                <c:pt idx="1236">
                  <c:v>-0.26860375165328776</c:v>
                </c:pt>
                <c:pt idx="1237">
                  <c:v>-0.26812099957457813</c:v>
                </c:pt>
                <c:pt idx="1238">
                  <c:v>-0.26723113027584589</c:v>
                </c:pt>
                <c:pt idx="1239">
                  <c:v>-0.26543248533528252</c:v>
                </c:pt>
                <c:pt idx="1240">
                  <c:v>-0.26606438218360101</c:v>
                </c:pt>
                <c:pt idx="1241">
                  <c:v>-0.2660265220655873</c:v>
                </c:pt>
                <c:pt idx="1242">
                  <c:v>-0.26405094676640317</c:v>
                </c:pt>
                <c:pt idx="1243">
                  <c:v>-0.26398046300872197</c:v>
                </c:pt>
                <c:pt idx="1244">
                  <c:v>-0.2634413666125397</c:v>
                </c:pt>
                <c:pt idx="1245">
                  <c:v>-0.2628717098630069</c:v>
                </c:pt>
                <c:pt idx="1246">
                  <c:v>-0.2632462224161275</c:v>
                </c:pt>
                <c:pt idx="1247">
                  <c:v>-0.26178538250509575</c:v>
                </c:pt>
                <c:pt idx="1248">
                  <c:v>-0.26212344366669527</c:v>
                </c:pt>
                <c:pt idx="1249">
                  <c:v>-0.26163020914488355</c:v>
                </c:pt>
                <c:pt idx="1250">
                  <c:v>-0.26025279240545285</c:v>
                </c:pt>
                <c:pt idx="1251">
                  <c:v>-0.26093224444588259</c:v>
                </c:pt>
                <c:pt idx="1252">
                  <c:v>-0.26063549644237516</c:v>
                </c:pt>
                <c:pt idx="1253">
                  <c:v>-0.25962862220859506</c:v>
                </c:pt>
                <c:pt idx="1254">
                  <c:v>-0.25788776825753307</c:v>
                </c:pt>
                <c:pt idx="1255">
                  <c:v>-0.25707069264851157</c:v>
                </c:pt>
                <c:pt idx="1256">
                  <c:v>-0.25634305931529866</c:v>
                </c:pt>
                <c:pt idx="1257">
                  <c:v>-0.25717067902886115</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-0.25596389369580741</c:v>
                </c:pt>
                <c:pt idx="1266">
                  <c:v>-0.25458217014265577</c:v>
                </c:pt>
                <c:pt idx="1267">
                  <c:v>-0.25327083074024881</c:v>
                </c:pt>
                <c:pt idx="1268">
                  <c:v>-0.25191160886585412</c:v>
                </c:pt>
                <c:pt idx="1269">
                  <c:v>-0.25252560966993087</c:v>
                </c:pt>
                <c:pt idx="1270">
                  <c:v>-0.25348576825568697</c:v>
                </c:pt>
                <c:pt idx="1271">
                  <c:v>-0.25380816741407908</c:v>
                </c:pt>
                <c:pt idx="1272">
                  <c:v>-0.25320618110249882</c:v>
                </c:pt>
                <c:pt idx="1273">
                  <c:v>-0.25445038069398151</c:v>
                </c:pt>
                <c:pt idx="1274">
                  <c:v>-0.25580595031443931</c:v>
                </c:pt>
                <c:pt idx="1275">
                  <c:v>-0.25783341607856869</c:v>
                </c:pt>
                <c:pt idx="1276">
                  <c:v>-0.25777315863187711</c:v>
                </c:pt>
                <c:pt idx="1277">
                  <c:v>-0.25700443032717146</c:v>
                </c:pt>
                <c:pt idx="1278">
                  <c:v>-0.2567248052284874</c:v>
                </c:pt>
                <c:pt idx="1279">
                  <c:v>-0.25584522390217046</c:v>
                </c:pt>
                <c:pt idx="1280">
                  <c:v>-0.25596353321360282</c:v>
                </c:pt>
                <c:pt idx="1281">
                  <c:v>-0.25718354255178549</c:v>
                </c:pt>
                <c:pt idx="1282">
                  <c:v>-0.25592292204716238</c:v>
                </c:pt>
                <c:pt idx="1283">
                  <c:v>-0.25634751316782517</c:v>
                </c:pt>
                <c:pt idx="1284">
                  <c:v>-0.25714651249147374</c:v>
                </c:pt>
                <c:pt idx="1285">
                  <c:v>-0.25763770269972475</c:v>
                </c:pt>
                <c:pt idx="1286">
                  <c:v>-0.25835972958599035</c:v>
                </c:pt>
                <c:pt idx="1287">
                  <c:v>-0.2584720529955149</c:v>
                </c:pt>
                <c:pt idx="1288">
                  <c:v>-0.25855792365159375</c:v>
                </c:pt>
                <c:pt idx="1289">
                  <c:v>-0.25855151560605805</c:v>
                </c:pt>
                <c:pt idx="1290">
                  <c:v>-0.25847562935847251</c:v>
                </c:pt>
                <c:pt idx="1291">
                  <c:v>-0.25896683853946517</c:v>
                </c:pt>
                <c:pt idx="1292">
                  <c:v>-0.26053404916045508</c:v>
                </c:pt>
                <c:pt idx="1293">
                  <c:v>-0.26176880506677946</c:v>
                </c:pt>
                <c:pt idx="1294">
                  <c:v>-0.26080170245536749</c:v>
                </c:pt>
                <c:pt idx="1295">
                  <c:v>-0.26011327156207642</c:v>
                </c:pt>
                <c:pt idx="1296">
                  <c:v>-0.26081707986738034</c:v>
                </c:pt>
                <c:pt idx="1297">
                  <c:v>-0.26025878779371681</c:v>
                </c:pt>
                <c:pt idx="1298">
                  <c:v>-0.26030900391367656</c:v>
                </c:pt>
                <c:pt idx="1299">
                  <c:v>-0.2595888980181229</c:v>
                </c:pt>
                <c:pt idx="1300">
                  <c:v>-0.2604726011738745</c:v>
                </c:pt>
                <c:pt idx="1301">
                  <c:v>-0.26000491820001081</c:v>
                </c:pt>
                <c:pt idx="1302">
                  <c:v>-0.25970995837796806</c:v>
                </c:pt>
                <c:pt idx="1303">
                  <c:v>-0.25886774387825601</c:v>
                </c:pt>
                <c:pt idx="1304">
                  <c:v>-0.25950071743002928</c:v>
                </c:pt>
                <c:pt idx="1305">
                  <c:v>-0.26025617904090836</c:v>
                </c:pt>
                <c:pt idx="1306">
                  <c:v>-0.25999870462513275</c:v>
                </c:pt>
                <c:pt idx="1307">
                  <c:v>-0.26128378100155208</c:v>
                </c:pt>
                <c:pt idx="1308">
                  <c:v>-0.26139872265025588</c:v>
                </c:pt>
                <c:pt idx="1309">
                  <c:v>-0.26033260126863017</c:v>
                </c:pt>
                <c:pt idx="1310">
                  <c:v>-0.26441881885782076</c:v>
                </c:pt>
                <c:pt idx="1311">
                  <c:v>-0.26419294829652529</c:v>
                </c:pt>
                <c:pt idx="1312">
                  <c:v>-0.26247891232431264</c:v>
                </c:pt>
                <c:pt idx="1313">
                  <c:v>-0.26143749346017825</c:v>
                </c:pt>
                <c:pt idx="1314">
                  <c:v>-0.25996577267834198</c:v>
                </c:pt>
                <c:pt idx="1315">
                  <c:v>-0.26107664128539931</c:v>
                </c:pt>
                <c:pt idx="1316">
                  <c:v>-0.2601080255973473</c:v>
                </c:pt>
                <c:pt idx="1317">
                  <c:v>-0.26046328081154968</c:v>
                </c:pt>
                <c:pt idx="1318">
                  <c:v>-0.26097442560718781</c:v>
                </c:pt>
                <c:pt idx="1319">
                  <c:v>-0.26133246032894497</c:v>
                </c:pt>
                <c:pt idx="1320">
                  <c:v>-0.26076244784039204</c:v>
                </c:pt>
                <c:pt idx="1321">
                  <c:v>-0.26124538490338922</c:v>
                </c:pt>
                <c:pt idx="1322">
                  <c:v>-0.26113352158299075</c:v>
                </c:pt>
                <c:pt idx="1323">
                  <c:v>-0.26024411711655659</c:v>
                </c:pt>
                <c:pt idx="1324">
                  <c:v>-0.2590434457514732</c:v>
                </c:pt>
                <c:pt idx="1325">
                  <c:v>-0.25818894639761047</c:v>
                </c:pt>
                <c:pt idx="1326">
                  <c:v>-0.25656561913213233</c:v>
                </c:pt>
                <c:pt idx="1327">
                  <c:v>-0.2575422176037705</c:v>
                </c:pt>
                <c:pt idx="1328">
                  <c:v>-0.25782055729881476</c:v>
                </c:pt>
                <c:pt idx="1329">
                  <c:v>-0.25752344881311723</c:v>
                </c:pt>
                <c:pt idx="1330">
                  <c:v>-0.25667761526176491</c:v>
                </c:pt>
                <c:pt idx="1331">
                  <c:v>-0.25564717687537075</c:v>
                </c:pt>
                <c:pt idx="1332">
                  <c:v>-0.25482587034361004</c:v>
                </c:pt>
                <c:pt idx="1333">
                  <c:v>-0.25348961023711081</c:v>
                </c:pt>
                <c:pt idx="1334">
                  <c:v>-0.25497001105102868</c:v>
                </c:pt>
                <c:pt idx="1335">
                  <c:v>-0.25442160377892281</c:v>
                </c:pt>
                <c:pt idx="1336">
                  <c:v>-0.25319670895818525</c:v>
                </c:pt>
                <c:pt idx="1337">
                  <c:v>-0.25301632081630027</c:v>
                </c:pt>
                <c:pt idx="1338">
                  <c:v>-0.25427631522026728</c:v>
                </c:pt>
                <c:pt idx="1339">
                  <c:v>-0.25366020844118875</c:v>
                </c:pt>
                <c:pt idx="1340">
                  <c:v>-0.25336467943671437</c:v>
                </c:pt>
                <c:pt idx="1341">
                  <c:v>-0.25414135732272314</c:v>
                </c:pt>
                <c:pt idx="1342">
                  <c:v>-0.25465189024724588</c:v>
                </c:pt>
                <c:pt idx="1343">
                  <c:v>-0.25380278389691641</c:v>
                </c:pt>
                <c:pt idx="1344">
                  <c:v>-0.25414126720215791</c:v>
                </c:pt>
                <c:pt idx="1345">
                  <c:v>-0.25392857795732576</c:v>
                </c:pt>
                <c:pt idx="1346">
                  <c:v>-0.25464397861145471</c:v>
                </c:pt>
                <c:pt idx="1347">
                  <c:v>-0.25515658905185096</c:v>
                </c:pt>
                <c:pt idx="1348">
                  <c:v>-0.25475657712583238</c:v>
                </c:pt>
                <c:pt idx="1349">
                  <c:v>-0.25472431396836731</c:v>
                </c:pt>
                <c:pt idx="1350">
                  <c:v>-0.25429240885348725</c:v>
                </c:pt>
                <c:pt idx="1351">
                  <c:v>-0.25285072667442432</c:v>
                </c:pt>
                <c:pt idx="1352">
                  <c:v>-0.25146330655377369</c:v>
                </c:pt>
                <c:pt idx="1353">
                  <c:v>-0.25012715554056775</c:v>
                </c:pt>
                <c:pt idx="1354">
                  <c:v>-0.25204180460372017</c:v>
                </c:pt>
                <c:pt idx="1355">
                  <c:v>-0.25195047928269887</c:v>
                </c:pt>
                <c:pt idx="1356">
                  <c:v>-0.25148869683336328</c:v>
                </c:pt>
                <c:pt idx="1357">
                  <c:v>-0.2515851353098959</c:v>
                </c:pt>
                <c:pt idx="1358">
                  <c:v>-0.25225368750677979</c:v>
                </c:pt>
                <c:pt idx="1359">
                  <c:v>-0.25225982993386281</c:v>
                </c:pt>
                <c:pt idx="1360">
                  <c:v>-0.25183172411169574</c:v>
                </c:pt>
                <c:pt idx="1361">
                  <c:v>-0.25069801231639072</c:v>
                </c:pt>
                <c:pt idx="1362">
                  <c:v>-0.25028951957214934</c:v>
                </c:pt>
                <c:pt idx="1363">
                  <c:v>-0.24851989344919959</c:v>
                </c:pt>
                <c:pt idx="1364">
                  <c:v>-0.24934720011242548</c:v>
                </c:pt>
                <c:pt idx="1365">
                  <c:v>-0.24863175676961188</c:v>
                </c:pt>
                <c:pt idx="1366">
                  <c:v>-0.24735308843874293</c:v>
                </c:pt>
                <c:pt idx="1367">
                  <c:v>-0.24749088276205158</c:v>
                </c:pt>
                <c:pt idx="1368">
                  <c:v>-0.24648550263215441</c:v>
                </c:pt>
                <c:pt idx="1369">
                  <c:v>-0.24508836846469284</c:v>
                </c:pt>
                <c:pt idx="1370">
                  <c:v>-0.24328025137982967</c:v>
                </c:pt>
                <c:pt idx="1371">
                  <c:v>-0.2423885037790825</c:v>
                </c:pt>
                <c:pt idx="1372">
                  <c:v>-0.24034426610599319</c:v>
                </c:pt>
                <c:pt idx="1373">
                  <c:v>-0.24102765024838388</c:v>
                </c:pt>
                <c:pt idx="1374">
                  <c:v>-0.24121375393050926</c:v>
                </c:pt>
                <c:pt idx="1375">
                  <c:v>-0.24136005753118217</c:v>
                </c:pt>
                <c:pt idx="1376">
                  <c:v>-0.24126998915468817</c:v>
                </c:pt>
                <c:pt idx="1377">
                  <c:v>-0.24102778305763228</c:v>
                </c:pt>
                <c:pt idx="1378">
                  <c:v>-0.24139583064696557</c:v>
                </c:pt>
                <c:pt idx="1379">
                  <c:v>-0.24091848580133149</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-0.24084528894074739</c:v>
                </c:pt>
                <c:pt idx="1388">
                  <c:v>-0.23950261604552736</c:v>
                </c:pt>
                <c:pt idx="1389">
                  <c:v>-0.23878060338880402</c:v>
                </c:pt>
                <c:pt idx="1390">
                  <c:v>-0.23845871175142064</c:v>
                </c:pt>
                <c:pt idx="1391">
                  <c:v>-0.23955669786280995</c:v>
                </c:pt>
                <c:pt idx="1392">
                  <c:v>-0.23818723070468195</c:v>
                </c:pt>
                <c:pt idx="1393">
                  <c:v>-0.23663004243763924</c:v>
                </c:pt>
                <c:pt idx="1394">
                  <c:v>-0.23591666712434323</c:v>
                </c:pt>
                <c:pt idx="1395">
                  <c:v>-0.23595055245171181</c:v>
                </c:pt>
                <c:pt idx="1396">
                  <c:v>-0.23601599894489342</c:v>
                </c:pt>
                <c:pt idx="1397">
                  <c:v>-0.23655608666713626</c:v>
                </c:pt>
                <c:pt idx="1398">
                  <c:v>-0.23589239149366426</c:v>
                </c:pt>
                <c:pt idx="1399">
                  <c:v>-0.23529056645041641</c:v>
                </c:pt>
                <c:pt idx="1400">
                  <c:v>-0.23592979626573651</c:v>
                </c:pt>
                <c:pt idx="1401">
                  <c:v>-0.23650606501784921</c:v>
                </c:pt>
                <c:pt idx="1402">
                  <c:v>-0.2379879978811352</c:v>
                </c:pt>
                <c:pt idx="1403">
                  <c:v>-0.23728816910967521</c:v>
                </c:pt>
                <c:pt idx="1404">
                  <c:v>-0.23655741475947453</c:v>
                </c:pt>
                <c:pt idx="1405">
                  <c:v>-0.23808156198639099</c:v>
                </c:pt>
                <c:pt idx="1406">
                  <c:v>-0.23886354749855337</c:v>
                </c:pt>
                <c:pt idx="1407">
                  <c:v>-0.23879681560173091</c:v>
                </c:pt>
                <c:pt idx="1408">
                  <c:v>-0.24029198669971671</c:v>
                </c:pt>
                <c:pt idx="1409">
                  <c:v>-0.24194840718037447</c:v>
                </c:pt>
                <c:pt idx="1410">
                  <c:v>-0.24189937211394871</c:v>
                </c:pt>
                <c:pt idx="1411">
                  <c:v>-0.24115062211258467</c:v>
                </c:pt>
                <c:pt idx="1412">
                  <c:v>-0.24090550369874109</c:v>
                </c:pt>
                <c:pt idx="1413">
                  <c:v>-0.24041500125258636</c:v>
                </c:pt>
                <c:pt idx="1414">
                  <c:v>-0.24091047930180348</c:v>
                </c:pt>
                <c:pt idx="1415">
                  <c:v>-0.24184263885514701</c:v>
                </c:pt>
                <c:pt idx="1416">
                  <c:v>-0.2430176163766905</c:v>
                </c:pt>
                <c:pt idx="1417">
                  <c:v>-0.24258751367283091</c:v>
                </c:pt>
                <c:pt idx="1418">
                  <c:v>-0.24401871340879239</c:v>
                </c:pt>
                <c:pt idx="1419">
                  <c:v>-0.24438798474035681</c:v>
                </c:pt>
                <c:pt idx="1420">
                  <c:v>-0.24486632091203844</c:v>
                </c:pt>
                <c:pt idx="1421">
                  <c:v>-0.24470988586412606</c:v>
                </c:pt>
                <c:pt idx="1422">
                  <c:v>-0.24519601509192102</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-0.23598008353350536</c:v>
                </c:pt>
                <c:pt idx="1433">
                  <c:v>-0.23536565109942872</c:v>
                </c:pt>
                <c:pt idx="1434">
                  <c:v>-0.23584061486519689</c:v>
                </c:pt>
                <c:pt idx="1435">
                  <c:v>-0.23624802616281251</c:v>
                </c:pt>
                <c:pt idx="1436">
                  <c:v>-0.2355168638985532</c:v>
                </c:pt>
                <c:pt idx="1437">
                  <c:v>-0.23552011772476078</c:v>
                </c:pt>
                <c:pt idx="1438">
                  <c:v>-0.23600265161688583</c:v>
                </c:pt>
                <c:pt idx="1439">
                  <c:v>-0.23459527216566334</c:v>
                </c:pt>
                <c:pt idx="1440">
                  <c:v>-0.23653734159242487</c:v>
                </c:pt>
                <c:pt idx="1441">
                  <c:v>-0.23606423715590147</c:v>
                </c:pt>
                <c:pt idx="1442">
                  <c:v>-0.23608549611971341</c:v>
                </c:pt>
                <c:pt idx="1443">
                  <c:v>-0.23715573933077388</c:v>
                </c:pt>
                <c:pt idx="1444">
                  <c:v>-0.23668243568040773</c:v>
                </c:pt>
                <c:pt idx="1445">
                  <c:v>-0.23636980274389441</c:v>
                </c:pt>
                <c:pt idx="1446">
                  <c:v>-0.23548887909569771</c:v>
                </c:pt>
                <c:pt idx="1447">
                  <c:v>-0.23515457928131384</c:v>
                </c:pt>
                <c:pt idx="1448">
                  <c:v>-0.23513745637652081</c:v>
                </c:pt>
                <c:pt idx="1449">
                  <c:v>-0.23537673118407554</c:v>
                </c:pt>
                <c:pt idx="1450">
                  <c:v>-0.23319890639446356</c:v>
                </c:pt>
                <c:pt idx="1451">
                  <c:v>-0.23272637114040193</c:v>
                </c:pt>
                <c:pt idx="1452">
                  <c:v>-0.23332252333206327</c:v>
                </c:pt>
                <c:pt idx="1453">
                  <c:v>-0.2345733017238274</c:v>
                </c:pt>
                <c:pt idx="1454">
                  <c:v>-0.23477852993563858</c:v>
                </c:pt>
                <c:pt idx="1455">
                  <c:v>-0.23467664628051882</c:v>
                </c:pt>
                <c:pt idx="1456">
                  <c:v>-0.23433726176976691</c:v>
                </c:pt>
                <c:pt idx="1457">
                  <c:v>-0.23426794483606331</c:v>
                </c:pt>
                <c:pt idx="1458">
                  <c:v>-0.23275466899356437</c:v>
                </c:pt>
                <c:pt idx="1459">
                  <c:v>-0.23228346183182727</c:v>
                </c:pt>
                <c:pt idx="1460">
                  <c:v>-0.23202548938142853</c:v>
                </c:pt>
                <c:pt idx="1461">
                  <c:v>-0.23230660858401109</c:v>
                </c:pt>
                <c:pt idx="1462">
                  <c:v>-0.23210610458637895</c:v>
                </c:pt>
                <c:pt idx="1463">
                  <c:v>-0.2322928059100775</c:v>
                </c:pt>
                <c:pt idx="1464">
                  <c:v>-0.23133558335702306</c:v>
                </c:pt>
                <c:pt idx="1465">
                  <c:v>-0.23217206334373908</c:v>
                </c:pt>
                <c:pt idx="1466">
                  <c:v>-0.23171933563826086</c:v>
                </c:pt>
                <c:pt idx="1467">
                  <c:v>-0.23129014362629663</c:v>
                </c:pt>
                <c:pt idx="1468">
                  <c:v>-0.22790698966201747</c:v>
                </c:pt>
                <c:pt idx="1469">
                  <c:v>-0.22599483077200988</c:v>
                </c:pt>
                <c:pt idx="1470">
                  <c:v>-0.22677625184492486</c:v>
                </c:pt>
                <c:pt idx="1471">
                  <c:v>-0.22666463517023774</c:v>
                </c:pt>
                <c:pt idx="1472">
                  <c:v>-0.22728408589610233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33374464"/>
        <c:axId val="233391232"/>
        <c:extLst/>
      </c:lineChart>
      <c:catAx>
        <c:axId val="2333744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3391232"/>
        <c:crosses val="autoZero"/>
        <c:auto val="1"/>
        <c:lblAlgn val="ctr"/>
        <c:lblOffset val="100"/>
        <c:noMultiLvlLbl val="0"/>
      </c:catAx>
      <c:valAx>
        <c:axId val="233391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33744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c:v>
                </c:pt>
                <c:pt idx="3">
                  <c:v>10.172328121570692</c:v>
                </c:pt>
                <c:pt idx="4">
                  <c:v>10.169897721570498</c:v>
                </c:pt>
                <c:pt idx="5">
                  <c:v>10.168405965900192</c:v>
                </c:pt>
                <c:pt idx="6">
                  <c:v>10.165196821570575</c:v>
                </c:pt>
                <c:pt idx="7">
                  <c:v>10.163063421571019</c:v>
                </c:pt>
                <c:pt idx="8">
                  <c:v>10.161669535856282</c:v>
                </c:pt>
                <c:pt idx="9">
                  <c:v>10.156616821570523</c:v>
                </c:pt>
                <c:pt idx="10">
                  <c:v>10.155547821570631</c:v>
                </c:pt>
                <c:pt idx="11">
                  <c:v>10.154131521570193</c:v>
                </c:pt>
                <c:pt idx="12">
                  <c:v>10.152772719529597</c:v>
                </c:pt>
                <c:pt idx="13">
                  <c:v>10.152687621570696</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10.184095421570493</c:v>
                </c:pt>
                <c:pt idx="22">
                  <c:v>10.186570921570798</c:v>
                </c:pt>
                <c:pt idx="23">
                  <c:v>10.188521521570618</c:v>
                </c:pt>
                <c:pt idx="24">
                  <c:v>10.190138990401621</c:v>
                </c:pt>
                <c:pt idx="25">
                  <c:v>10.195292337699804</c:v>
                </c:pt>
                <c:pt idx="26">
                  <c:v>10.196875921570401</c:v>
                </c:pt>
                <c:pt idx="27">
                  <c:v>10.199118121570516</c:v>
                </c:pt>
                <c:pt idx="28">
                  <c:v>10.201635621570443</c:v>
                </c:pt>
                <c:pt idx="29">
                  <c:v>10.205975021570529</c:v>
                </c:pt>
                <c:pt idx="30">
                  <c:v>10.210977521570991</c:v>
                </c:pt>
                <c:pt idx="31">
                  <c:v>10.215954921570287</c:v>
                </c:pt>
                <c:pt idx="32">
                  <c:v>10.221846321571018</c:v>
                </c:pt>
                <c:pt idx="33">
                  <c:v>10.224706768938843</c:v>
                </c:pt>
                <c:pt idx="34">
                  <c:v>10.238914964427542</c:v>
                </c:pt>
                <c:pt idx="35">
                  <c:v>10.24167182157044</c:v>
                </c:pt>
                <c:pt idx="36">
                  <c:v>10.245953721570467</c:v>
                </c:pt>
                <c:pt idx="37">
                  <c:v>10.250895721570748</c:v>
                </c:pt>
                <c:pt idx="38">
                  <c:v>10.255382621571002</c:v>
                </c:pt>
                <c:pt idx="39">
                  <c:v>10.260297121570748</c:v>
                </c:pt>
                <c:pt idx="40">
                  <c:v>10.264617092403952</c:v>
                </c:pt>
                <c:pt idx="41">
                  <c:v>10.268712693364975</c:v>
                </c:pt>
                <c:pt idx="42">
                  <c:v>10.284655440618417</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10.312502345379992</c:v>
                </c:pt>
                <c:pt idx="51">
                  <c:v>10.320860762747131</c:v>
                </c:pt>
                <c:pt idx="52">
                  <c:v>10.322676421570279</c:v>
                </c:pt>
                <c:pt idx="53">
                  <c:v>10.325377521570569</c:v>
                </c:pt>
                <c:pt idx="54">
                  <c:v>10.328383021570998</c:v>
                </c:pt>
                <c:pt idx="55">
                  <c:v>10.330806721570738</c:v>
                </c:pt>
                <c:pt idx="56">
                  <c:v>10.333665038065995</c:v>
                </c:pt>
                <c:pt idx="57">
                  <c:v>10.336425521570547</c:v>
                </c:pt>
                <c:pt idx="58">
                  <c:v>10.340145121570098</c:v>
                </c:pt>
                <c:pt idx="59">
                  <c:v>10.342552956705742</c:v>
                </c:pt>
                <c:pt idx="60">
                  <c:v>10.354962956705496</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10.423034912479759</c:v>
                </c:pt>
                <c:pt idx="77">
                  <c:v>10.423789021570357</c:v>
                </c:pt>
                <c:pt idx="78">
                  <c:v>10.424493221570501</c:v>
                </c:pt>
                <c:pt idx="79">
                  <c:v>10.424985656622262</c:v>
                </c:pt>
                <c:pt idx="80">
                  <c:v>10.42523522157062</c:v>
                </c:pt>
                <c:pt idx="81">
                  <c:v>10.425362421570668</c:v>
                </c:pt>
                <c:pt idx="82">
                  <c:v>10.425530321570356</c:v>
                </c:pt>
                <c:pt idx="83">
                  <c:v>10.425603421570301</c:v>
                </c:pt>
                <c:pt idx="84">
                  <c:v>10.425689560700853</c:v>
                </c:pt>
                <c:pt idx="85">
                  <c:v>10.426454744647351</c:v>
                </c:pt>
                <c:pt idx="86">
                  <c:v>10.426704321570169</c:v>
                </c:pt>
                <c:pt idx="87">
                  <c:v>10.427001821570718</c:v>
                </c:pt>
                <c:pt idx="88">
                  <c:v>10.427321821570565</c:v>
                </c:pt>
                <c:pt idx="89">
                  <c:v>10.428302621570152</c:v>
                </c:pt>
                <c:pt idx="90">
                  <c:v>10.429337099920936</c:v>
                </c:pt>
                <c:pt idx="91">
                  <c:v>10.430666021570673</c:v>
                </c:pt>
                <c:pt idx="92">
                  <c:v>10.432345021570868</c:v>
                </c:pt>
                <c:pt idx="93">
                  <c:v>10.434133321570398</c:v>
                </c:pt>
                <c:pt idx="94">
                  <c:v>10.441273321570412</c:v>
                </c:pt>
                <c:pt idx="95">
                  <c:v>10.442539621570624</c:v>
                </c:pt>
                <c:pt idx="96">
                  <c:v>10.444107821570793</c:v>
                </c:pt>
                <c:pt idx="97">
                  <c:v>10.446481021570531</c:v>
                </c:pt>
                <c:pt idx="98">
                  <c:v>10.448072821570141</c:v>
                </c:pt>
                <c:pt idx="99">
                  <c:v>10.449651721570698</c:v>
                </c:pt>
                <c:pt idx="100">
                  <c:v>10.451007621570669</c:v>
                </c:pt>
                <c:pt idx="101">
                  <c:v>10.452095400518132</c:v>
                </c:pt>
                <c:pt idx="102">
                  <c:v>10.452827821570551</c:v>
                </c:pt>
                <c:pt idx="103">
                  <c:v>10.453136097432678</c:v>
                </c:pt>
                <c:pt idx="104">
                  <c:v>10.452690421570702</c:v>
                </c:pt>
                <c:pt idx="105">
                  <c:v>10.451658221570867</c:v>
                </c:pt>
                <c:pt idx="106">
                  <c:v>10.450473121570765</c:v>
                </c:pt>
                <c:pt idx="107">
                  <c:v>10.448727121570261</c:v>
                </c:pt>
                <c:pt idx="108">
                  <c:v>10.447047021570697</c:v>
                </c:pt>
                <c:pt idx="109">
                  <c:v>10.445538921570446</c:v>
                </c:pt>
                <c:pt idx="110">
                  <c:v>10.444292005243867</c:v>
                </c:pt>
                <c:pt idx="111">
                  <c:v>10.440418730661499</c:v>
                </c:pt>
                <c:pt idx="112">
                  <c:v>10.439528342403705</c:v>
                </c:pt>
                <c:pt idx="113">
                  <c:v>10.438688221570699</c:v>
                </c:pt>
                <c:pt idx="114">
                  <c:v>10.437966021570528</c:v>
                </c:pt>
                <c:pt idx="115">
                  <c:v>10.437242721570938</c:v>
                </c:pt>
                <c:pt idx="116">
                  <c:v>10.436527316520184</c:v>
                </c:pt>
                <c:pt idx="117">
                  <c:v>10.435677321570765</c:v>
                </c:pt>
                <c:pt idx="118">
                  <c:v>10.434606321570342</c:v>
                </c:pt>
                <c:pt idx="119">
                  <c:v>10.433778654903833</c:v>
                </c:pt>
                <c:pt idx="120">
                  <c:v>10.430171884070498</c:v>
                </c:pt>
                <c:pt idx="121">
                  <c:v>10.429438321570373</c:v>
                </c:pt>
                <c:pt idx="122">
                  <c:v>10.428255425736745</c:v>
                </c:pt>
                <c:pt idx="123">
                  <c:v>10.427141621570613</c:v>
                </c:pt>
                <c:pt idx="124">
                  <c:v>10.426182521570624</c:v>
                </c:pt>
                <c:pt idx="125">
                  <c:v>10.425315721570556</c:v>
                </c:pt>
                <c:pt idx="126">
                  <c:v>10.424441221570518</c:v>
                </c:pt>
                <c:pt idx="127">
                  <c:v>10.42378202157083</c:v>
                </c:pt>
                <c:pt idx="128">
                  <c:v>10.423302821570513</c:v>
                </c:pt>
                <c:pt idx="129">
                  <c:v>10.42088509429742</c:v>
                </c:pt>
                <c:pt idx="130">
                  <c:v>10.419853421570417</c:v>
                </c:pt>
                <c:pt idx="131">
                  <c:v>10.418884921570495</c:v>
                </c:pt>
                <c:pt idx="132">
                  <c:v>10.417952413407406</c:v>
                </c:pt>
                <c:pt idx="133">
                  <c:v>10.417069121569998</c:v>
                </c:pt>
                <c:pt idx="134">
                  <c:v>10.416258421570399</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10.413982121570568</c:v>
                </c:pt>
                <c:pt idx="145">
                  <c:v>10.414236021569579</c:v>
                </c:pt>
                <c:pt idx="146">
                  <c:v>10.414196392999132</c:v>
                </c:pt>
                <c:pt idx="147">
                  <c:v>10.414103611044412</c:v>
                </c:pt>
                <c:pt idx="148">
                  <c:v>10.41404852864143</c:v>
                </c:pt>
                <c:pt idx="149">
                  <c:v>10.413971521570451</c:v>
                </c:pt>
                <c:pt idx="150">
                  <c:v>10.413884821571004</c:v>
                </c:pt>
                <c:pt idx="151">
                  <c:v>10.413820821570749</c:v>
                </c:pt>
                <c:pt idx="152">
                  <c:v>10.413567521570585</c:v>
                </c:pt>
                <c:pt idx="153">
                  <c:v>10.413242321570499</c:v>
                </c:pt>
                <c:pt idx="154">
                  <c:v>10.412448121570819</c:v>
                </c:pt>
                <c:pt idx="155">
                  <c:v>10.411541505781074</c:v>
                </c:pt>
                <c:pt idx="156">
                  <c:v>10.404420898493701</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10.349855513878371</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10.290403721570572</c:v>
                </c:pt>
                <c:pt idx="177">
                  <c:v>10.288223221569998</c:v>
                </c:pt>
                <c:pt idx="178">
                  <c:v>10.284563721570311</c:v>
                </c:pt>
                <c:pt idx="179">
                  <c:v>10.281904521570505</c:v>
                </c:pt>
                <c:pt idx="180">
                  <c:v>10.279747923611396</c:v>
                </c:pt>
                <c:pt idx="181">
                  <c:v>10.277722921570998</c:v>
                </c:pt>
                <c:pt idx="182">
                  <c:v>10.276523256352888</c:v>
                </c:pt>
                <c:pt idx="183">
                  <c:v>10.27341708627641</c:v>
                </c:pt>
                <c:pt idx="184">
                  <c:v>10.274174821570817</c:v>
                </c:pt>
                <c:pt idx="185">
                  <c:v>10.275094121570568</c:v>
                </c:pt>
                <c:pt idx="186">
                  <c:v>10.275854621570701</c:v>
                </c:pt>
                <c:pt idx="187">
                  <c:v>10.276535553529325</c:v>
                </c:pt>
                <c:pt idx="188">
                  <c:v>10.279252515448157</c:v>
                </c:pt>
                <c:pt idx="189">
                  <c:v>10.279628721570665</c:v>
                </c:pt>
                <c:pt idx="190">
                  <c:v>10.280362321570268</c:v>
                </c:pt>
                <c:pt idx="191">
                  <c:v>10.281518721570663</c:v>
                </c:pt>
                <c:pt idx="192">
                  <c:v>10.282562563838766</c:v>
                </c:pt>
                <c:pt idx="193">
                  <c:v>10.28334080858342</c:v>
                </c:pt>
                <c:pt idx="194">
                  <c:v>10.286431525274324</c:v>
                </c:pt>
                <c:pt idx="195">
                  <c:v>10.286741521570761</c:v>
                </c:pt>
                <c:pt idx="196">
                  <c:v>10.287214521570647</c:v>
                </c:pt>
                <c:pt idx="197">
                  <c:v>10.287238921570429</c:v>
                </c:pt>
                <c:pt idx="198">
                  <c:v>10.285932563838729</c:v>
                </c:pt>
                <c:pt idx="199">
                  <c:v>10.283520121570483</c:v>
                </c:pt>
                <c:pt idx="200">
                  <c:v>10.281263221570056</c:v>
                </c:pt>
                <c:pt idx="201">
                  <c:v>10.279844250142004</c:v>
                </c:pt>
                <c:pt idx="202">
                  <c:v>10.274007821570692</c:v>
                </c:pt>
                <c:pt idx="203">
                  <c:v>10.272723739938087</c:v>
                </c:pt>
                <c:pt idx="204">
                  <c:v>10.271028421570463</c:v>
                </c:pt>
                <c:pt idx="205">
                  <c:v>10.26969864631279</c:v>
                </c:pt>
                <c:pt idx="206">
                  <c:v>10.268260121570295</c:v>
                </c:pt>
                <c:pt idx="207">
                  <c:v>10.267487121570511</c:v>
                </c:pt>
                <c:pt idx="208">
                  <c:v>10.267926121570248</c:v>
                </c:pt>
                <c:pt idx="209">
                  <c:v>10.268555821570068</c:v>
                </c:pt>
                <c:pt idx="210">
                  <c:v>10.268957457934368</c:v>
                </c:pt>
                <c:pt idx="211">
                  <c:v>10.270427821570568</c:v>
                </c:pt>
                <c:pt idx="212">
                  <c:v>10.270674137360222</c:v>
                </c:pt>
                <c:pt idx="213">
                  <c:v>10.271281021570665</c:v>
                </c:pt>
                <c:pt idx="214">
                  <c:v>10.271870521570948</c:v>
                </c:pt>
                <c:pt idx="215">
                  <c:v>10.27240092157102</c:v>
                </c:pt>
                <c:pt idx="216">
                  <c:v>10.272868121570607</c:v>
                </c:pt>
                <c:pt idx="217">
                  <c:v>10.273328221570479</c:v>
                </c:pt>
                <c:pt idx="218">
                  <c:v>10.273716407428926</c:v>
                </c:pt>
                <c:pt idx="219">
                  <c:v>10.273931457934149</c:v>
                </c:pt>
                <c:pt idx="220">
                  <c:v>10.275140174511634</c:v>
                </c:pt>
                <c:pt idx="221">
                  <c:v>10.275467821570416</c:v>
                </c:pt>
                <c:pt idx="222">
                  <c:v>10.275911421570266</c:v>
                </c:pt>
                <c:pt idx="223">
                  <c:v>10.276298621570525</c:v>
                </c:pt>
                <c:pt idx="224">
                  <c:v>10.276652821570664</c:v>
                </c:pt>
                <c:pt idx="225">
                  <c:v>10.276960521570498</c:v>
                </c:pt>
                <c:pt idx="226">
                  <c:v>10.277220121570243</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10.261939721570537</c:v>
                </c:pt>
                <c:pt idx="235">
                  <c:v>10.259493021570833</c:v>
                </c:pt>
                <c:pt idx="236">
                  <c:v>10.257884071570558</c:v>
                </c:pt>
                <c:pt idx="237">
                  <c:v>10.250948602820515</c:v>
                </c:pt>
                <c:pt idx="238">
                  <c:v>10.24859093984985</c:v>
                </c:pt>
                <c:pt idx="239">
                  <c:v>10.246469621570313</c:v>
                </c:pt>
                <c:pt idx="240">
                  <c:v>10.244464321570561</c:v>
                </c:pt>
                <c:pt idx="241">
                  <c:v>10.242713221570533</c:v>
                </c:pt>
                <c:pt idx="242">
                  <c:v>10.241183921570343</c:v>
                </c:pt>
                <c:pt idx="243">
                  <c:v>10.239600617269229</c:v>
                </c:pt>
                <c:pt idx="244">
                  <c:v>10.238348389752053</c:v>
                </c:pt>
                <c:pt idx="245">
                  <c:v>10.234984338424622</c:v>
                </c:pt>
                <c:pt idx="246">
                  <c:v>10.234218121570388</c:v>
                </c:pt>
                <c:pt idx="247">
                  <c:v>10.233482921570598</c:v>
                </c:pt>
                <c:pt idx="248">
                  <c:v>10.232912921570819</c:v>
                </c:pt>
                <c:pt idx="249">
                  <c:v>10.232388672634258</c:v>
                </c:pt>
                <c:pt idx="250">
                  <c:v>10.23198802157096</c:v>
                </c:pt>
                <c:pt idx="251">
                  <c:v>10.231607221570741</c:v>
                </c:pt>
                <c:pt idx="252">
                  <c:v>10.231238521570516</c:v>
                </c:pt>
                <c:pt idx="253">
                  <c:v>10.230985321570779</c:v>
                </c:pt>
                <c:pt idx="254">
                  <c:v>10.229613735549023</c:v>
                </c:pt>
                <c:pt idx="255">
                  <c:v>10.229370558412562</c:v>
                </c:pt>
                <c:pt idx="256">
                  <c:v>10.229151621570802</c:v>
                </c:pt>
                <c:pt idx="257">
                  <c:v>10.228937921569909</c:v>
                </c:pt>
                <c:pt idx="258">
                  <c:v>10.228770921570066</c:v>
                </c:pt>
                <c:pt idx="259">
                  <c:v>10.228671121570867</c:v>
                </c:pt>
                <c:pt idx="260">
                  <c:v>10.228617821570495</c:v>
                </c:pt>
                <c:pt idx="261">
                  <c:v>10.228399488237606</c:v>
                </c:pt>
                <c:pt idx="262">
                  <c:v>10.228335425736828</c:v>
                </c:pt>
                <c:pt idx="263">
                  <c:v>10.228220921570138</c:v>
                </c:pt>
                <c:pt idx="264">
                  <c:v>10.228132921570618</c:v>
                </c:pt>
                <c:pt idx="265">
                  <c:v>10.228051821569832</c:v>
                </c:pt>
                <c:pt idx="266">
                  <c:v>10.22797882157079</c:v>
                </c:pt>
                <c:pt idx="267">
                  <c:v>10.227911651356999</c:v>
                </c:pt>
                <c:pt idx="268">
                  <c:v>10.227880001057851</c:v>
                </c:pt>
                <c:pt idx="269">
                  <c:v>10.226818821570543</c:v>
                </c:pt>
                <c:pt idx="270">
                  <c:v>10.226615321570348</c:v>
                </c:pt>
                <c:pt idx="271">
                  <c:v>10.226348221570698</c:v>
                </c:pt>
                <c:pt idx="272">
                  <c:v>10.226105521571151</c:v>
                </c:pt>
                <c:pt idx="273">
                  <c:v>10.225897921570418</c:v>
                </c:pt>
                <c:pt idx="274">
                  <c:v>10.225703421570723</c:v>
                </c:pt>
                <c:pt idx="275">
                  <c:v>10.225508621571333</c:v>
                </c:pt>
                <c:pt idx="276">
                  <c:v>10.225373721570246</c:v>
                </c:pt>
                <c:pt idx="277">
                  <c:v>10.22526929215865</c:v>
                </c:pt>
                <c:pt idx="278">
                  <c:v>10.224989592403844</c:v>
                </c:pt>
                <c:pt idx="279">
                  <c:v>10.224913579146843</c:v>
                </c:pt>
                <c:pt idx="280">
                  <c:v>10.224846421570442</c:v>
                </c:pt>
                <c:pt idx="281">
                  <c:v>10.224781421571102</c:v>
                </c:pt>
                <c:pt idx="282">
                  <c:v>10.224712621570268</c:v>
                </c:pt>
                <c:pt idx="283">
                  <c:v>10.224615121570379</c:v>
                </c:pt>
                <c:pt idx="284">
                  <c:v>10.224497333765882</c:v>
                </c:pt>
                <c:pt idx="285">
                  <c:v>10.22442612157041</c:v>
                </c:pt>
                <c:pt idx="286">
                  <c:v>10.2243401215701</c:v>
                </c:pt>
                <c:pt idx="287">
                  <c:v>10.224275021570518</c:v>
                </c:pt>
                <c:pt idx="288">
                  <c:v>10.224247821570398</c:v>
                </c:pt>
                <c:pt idx="289">
                  <c:v>10.224180346823275</c:v>
                </c:pt>
                <c:pt idx="290">
                  <c:v>10.223289221570818</c:v>
                </c:pt>
                <c:pt idx="291">
                  <c:v>10.221749521570848</c:v>
                </c:pt>
                <c:pt idx="292">
                  <c:v>10.219856021570799</c:v>
                </c:pt>
                <c:pt idx="293">
                  <c:v>10.218414221570848</c:v>
                </c:pt>
                <c:pt idx="294">
                  <c:v>10.217151421570643</c:v>
                </c:pt>
                <c:pt idx="295">
                  <c:v>10.21576309038754</c:v>
                </c:pt>
                <c:pt idx="296">
                  <c:v>10.214792321571148</c:v>
                </c:pt>
                <c:pt idx="297">
                  <c:v>10.213671521570655</c:v>
                </c:pt>
                <c:pt idx="298">
                  <c:v>10.212690221570696</c:v>
                </c:pt>
                <c:pt idx="299">
                  <c:v>10.211867821570495</c:v>
                </c:pt>
                <c:pt idx="300">
                  <c:v>10.211156407429414</c:v>
                </c:pt>
                <c:pt idx="301">
                  <c:v>10.210678921570839</c:v>
                </c:pt>
                <c:pt idx="302">
                  <c:v>10.210237521570701</c:v>
                </c:pt>
                <c:pt idx="303">
                  <c:v>10.209894221570423</c:v>
                </c:pt>
                <c:pt idx="304">
                  <c:v>10.209564421570731</c:v>
                </c:pt>
                <c:pt idx="305">
                  <c:v>10.209316685206701</c:v>
                </c:pt>
                <c:pt idx="306">
                  <c:v>10.208951021570501</c:v>
                </c:pt>
                <c:pt idx="307">
                  <c:v>10.208696021570333</c:v>
                </c:pt>
                <c:pt idx="308">
                  <c:v>10.208401021570143</c:v>
                </c:pt>
                <c:pt idx="309">
                  <c:v>10.208160421570609</c:v>
                </c:pt>
                <c:pt idx="310">
                  <c:v>10.207909842847059</c:v>
                </c:pt>
                <c:pt idx="311">
                  <c:v>10.207680121570853</c:v>
                </c:pt>
                <c:pt idx="312">
                  <c:v>10.207480221570664</c:v>
                </c:pt>
                <c:pt idx="313">
                  <c:v>10.207194021570601</c:v>
                </c:pt>
                <c:pt idx="314">
                  <c:v>10.206945240925322</c:v>
                </c:pt>
                <c:pt idx="315">
                  <c:v>10.204320165320448</c:v>
                </c:pt>
                <c:pt idx="316">
                  <c:v>10.203387521570605</c:v>
                </c:pt>
                <c:pt idx="317">
                  <c:v>10.20258942157038</c:v>
                </c:pt>
                <c:pt idx="318">
                  <c:v>10.201766821570548</c:v>
                </c:pt>
                <c:pt idx="319">
                  <c:v>10.201144021570748</c:v>
                </c:pt>
                <c:pt idx="320">
                  <c:v>10.200472421570591</c:v>
                </c:pt>
                <c:pt idx="321">
                  <c:v>10.199896558412874</c:v>
                </c:pt>
                <c:pt idx="322">
                  <c:v>10.199400321570451</c:v>
                </c:pt>
                <c:pt idx="323">
                  <c:v>10.19894292157081</c:v>
                </c:pt>
                <c:pt idx="324">
                  <c:v>10.198508021570643</c:v>
                </c:pt>
                <c:pt idx="325">
                  <c:v>10.198327721570882</c:v>
                </c:pt>
                <c:pt idx="326">
                  <c:v>10.198186266015155</c:v>
                </c:pt>
                <c:pt idx="327">
                  <c:v>10.198029221570849</c:v>
                </c:pt>
                <c:pt idx="328">
                  <c:v>10.197914921570298</c:v>
                </c:pt>
                <c:pt idx="329">
                  <c:v>10.197832821571168</c:v>
                </c:pt>
                <c:pt idx="330">
                  <c:v>10.19776873066146</c:v>
                </c:pt>
                <c:pt idx="331">
                  <c:v>10.197682421570093</c:v>
                </c:pt>
                <c:pt idx="332">
                  <c:v>10.197644721570255</c:v>
                </c:pt>
                <c:pt idx="333">
                  <c:v>10.197637821570519</c:v>
                </c:pt>
                <c:pt idx="334">
                  <c:v>10.197449667724516</c:v>
                </c:pt>
                <c:pt idx="335">
                  <c:v>10.198403021570668</c:v>
                </c:pt>
                <c:pt idx="336">
                  <c:v>10.200109505781072</c:v>
                </c:pt>
                <c:pt idx="337">
                  <c:v>10.201861521570555</c:v>
                </c:pt>
                <c:pt idx="338">
                  <c:v>10.203509021570355</c:v>
                </c:pt>
                <c:pt idx="339">
                  <c:v>10.205019221570168</c:v>
                </c:pt>
                <c:pt idx="340">
                  <c:v>10.206187721570231</c:v>
                </c:pt>
                <c:pt idx="341">
                  <c:v>10.207542653030927</c:v>
                </c:pt>
                <c:pt idx="342">
                  <c:v>10.208428013878548</c:v>
                </c:pt>
                <c:pt idx="343">
                  <c:v>10.211062821570433</c:v>
                </c:pt>
                <c:pt idx="344">
                  <c:v>10.211479148100905</c:v>
                </c:pt>
                <c:pt idx="345">
                  <c:v>10.212262721570443</c:v>
                </c:pt>
                <c:pt idx="346">
                  <c:v>10.212925421570638</c:v>
                </c:pt>
                <c:pt idx="347">
                  <c:v>10.213551121570802</c:v>
                </c:pt>
                <c:pt idx="348">
                  <c:v>10.21418782157069</c:v>
                </c:pt>
                <c:pt idx="349">
                  <c:v>10.214739321570548</c:v>
                </c:pt>
                <c:pt idx="350">
                  <c:v>10.215182003388852</c:v>
                </c:pt>
                <c:pt idx="351">
                  <c:v>10.216191350982214</c:v>
                </c:pt>
                <c:pt idx="352">
                  <c:v>10.21639422157044</c:v>
                </c:pt>
                <c:pt idx="353">
                  <c:v>10.216688326620996</c:v>
                </c:pt>
                <c:pt idx="354">
                  <c:v>10.217317621570619</c:v>
                </c:pt>
                <c:pt idx="355">
                  <c:v>10.219576821570548</c:v>
                </c:pt>
                <c:pt idx="356">
                  <c:v>10.222650321570413</c:v>
                </c:pt>
                <c:pt idx="357">
                  <c:v>10.226442621570513</c:v>
                </c:pt>
                <c:pt idx="358">
                  <c:v>10.229325733658433</c:v>
                </c:pt>
                <c:pt idx="359">
                  <c:v>10.231735279197707</c:v>
                </c:pt>
                <c:pt idx="360">
                  <c:v>10.253356833916024</c:v>
                </c:pt>
                <c:pt idx="361">
                  <c:v>10.256155621570413</c:v>
                </c:pt>
                <c:pt idx="362">
                  <c:v>10.258693921570318</c:v>
                </c:pt>
                <c:pt idx="363">
                  <c:v>10.261675821570618</c:v>
                </c:pt>
                <c:pt idx="364">
                  <c:v>10.263865055612868</c:v>
                </c:pt>
                <c:pt idx="365">
                  <c:v>10.265638206185958</c:v>
                </c:pt>
                <c:pt idx="366">
                  <c:v>10.271287367025067</c:v>
                </c:pt>
                <c:pt idx="367">
                  <c:v>10.272569821570229</c:v>
                </c:pt>
                <c:pt idx="368">
                  <c:v>10.274706021570449</c:v>
                </c:pt>
                <c:pt idx="369">
                  <c:v>10.276592121570999</c:v>
                </c:pt>
                <c:pt idx="370">
                  <c:v>10.278705599348129</c:v>
                </c:pt>
                <c:pt idx="371">
                  <c:v>10.280448921570708</c:v>
                </c:pt>
                <c:pt idx="372">
                  <c:v>10.281947421570882</c:v>
                </c:pt>
                <c:pt idx="373">
                  <c:v>10.283465021570498</c:v>
                </c:pt>
                <c:pt idx="374">
                  <c:v>10.284576521570543</c:v>
                </c:pt>
                <c:pt idx="375">
                  <c:v>10.285129488237246</c:v>
                </c:pt>
                <c:pt idx="376">
                  <c:v>10.28718766284031</c:v>
                </c:pt>
                <c:pt idx="377">
                  <c:v>10.287792060700767</c:v>
                </c:pt>
                <c:pt idx="378">
                  <c:v>10.288427821570814</c:v>
                </c:pt>
                <c:pt idx="379">
                  <c:v>10.288986821570548</c:v>
                </c:pt>
                <c:pt idx="380">
                  <c:v>10.289491821570763</c:v>
                </c:pt>
                <c:pt idx="381">
                  <c:v>10.290052521570567</c:v>
                </c:pt>
                <c:pt idx="382">
                  <c:v>10.290454305087234</c:v>
                </c:pt>
                <c:pt idx="383">
                  <c:v>10.290804090227354</c:v>
                </c:pt>
                <c:pt idx="384">
                  <c:v>10.291998337034315</c:v>
                </c:pt>
                <c:pt idx="385">
                  <c:v>10.290557921570578</c:v>
                </c:pt>
                <c:pt idx="386">
                  <c:v>10.288727621570636</c:v>
                </c:pt>
                <c:pt idx="387">
                  <c:v>10.286985521570655</c:v>
                </c:pt>
                <c:pt idx="388">
                  <c:v>10.285538880394014</c:v>
                </c:pt>
                <c:pt idx="389">
                  <c:v>10.284487821570551</c:v>
                </c:pt>
                <c:pt idx="390">
                  <c:v>10.281129988237542</c:v>
                </c:pt>
                <c:pt idx="391">
                  <c:v>10.280392121570706</c:v>
                </c:pt>
                <c:pt idx="392">
                  <c:v>10.279355321570415</c:v>
                </c:pt>
                <c:pt idx="393">
                  <c:v>10.278519021570528</c:v>
                </c:pt>
                <c:pt idx="394">
                  <c:v>10.277883221570431</c:v>
                </c:pt>
                <c:pt idx="395">
                  <c:v>10.277065133398505</c:v>
                </c:pt>
                <c:pt idx="396">
                  <c:v>10.276334121570741</c:v>
                </c:pt>
                <c:pt idx="397">
                  <c:v>10.275788383368464</c:v>
                </c:pt>
                <c:pt idx="398">
                  <c:v>10.273666097432384</c:v>
                </c:pt>
                <c:pt idx="399">
                  <c:v>10.27313752157095</c:v>
                </c:pt>
                <c:pt idx="400">
                  <c:v>10.272618599348396</c:v>
                </c:pt>
                <c:pt idx="401">
                  <c:v>10.272174521571046</c:v>
                </c:pt>
                <c:pt idx="402">
                  <c:v>10.271686921570321</c:v>
                </c:pt>
                <c:pt idx="403">
                  <c:v>10.270963421570697</c:v>
                </c:pt>
                <c:pt idx="404">
                  <c:v>10.269923721570382</c:v>
                </c:pt>
                <c:pt idx="405">
                  <c:v>10.268774131094098</c:v>
                </c:pt>
                <c:pt idx="406">
                  <c:v>10.263339377126334</c:v>
                </c:pt>
                <c:pt idx="407">
                  <c:v>10.261558421570648</c:v>
                </c:pt>
                <c:pt idx="408">
                  <c:v>10.25968182157037</c:v>
                </c:pt>
                <c:pt idx="409">
                  <c:v>10.257354921570348</c:v>
                </c:pt>
                <c:pt idx="410">
                  <c:v>10.254417421570665</c:v>
                </c:pt>
                <c:pt idx="411">
                  <c:v>10.251652063994969</c:v>
                </c:pt>
                <c:pt idx="412">
                  <c:v>10.248767021570137</c:v>
                </c:pt>
                <c:pt idx="413">
                  <c:v>10.24730427318357</c:v>
                </c:pt>
                <c:pt idx="414">
                  <c:v>10.241608334390971</c:v>
                </c:pt>
                <c:pt idx="415">
                  <c:v>10.240272621570574</c:v>
                </c:pt>
                <c:pt idx="416">
                  <c:v>10.238722221570947</c:v>
                </c:pt>
                <c:pt idx="417">
                  <c:v>10.237056221570228</c:v>
                </c:pt>
                <c:pt idx="418">
                  <c:v>10.235553478135946</c:v>
                </c:pt>
                <c:pt idx="419">
                  <c:v>10.234205121570536</c:v>
                </c:pt>
                <c:pt idx="420">
                  <c:v>10.233027821570643</c:v>
                </c:pt>
                <c:pt idx="421">
                  <c:v>10.232070859545374</c:v>
                </c:pt>
                <c:pt idx="422">
                  <c:v>10.229231154904069</c:v>
                </c:pt>
                <c:pt idx="423">
                  <c:v>10.22841873066144</c:v>
                </c:pt>
                <c:pt idx="424">
                  <c:v>10.22771312157079</c:v>
                </c:pt>
                <c:pt idx="425">
                  <c:v>10.227060621570512</c:v>
                </c:pt>
                <c:pt idx="426">
                  <c:v>10.226521621570978</c:v>
                </c:pt>
                <c:pt idx="427">
                  <c:v>10.225948821570368</c:v>
                </c:pt>
                <c:pt idx="428">
                  <c:v>10.2249290120473</c:v>
                </c:pt>
                <c:pt idx="429">
                  <c:v>10.223709798314799</c:v>
                </c:pt>
                <c:pt idx="430">
                  <c:v>10.220478046289642</c:v>
                </c:pt>
                <c:pt idx="431">
                  <c:v>10.219639621570568</c:v>
                </c:pt>
                <c:pt idx="432">
                  <c:v>10.218929221570541</c:v>
                </c:pt>
                <c:pt idx="433">
                  <c:v>10.218182021570803</c:v>
                </c:pt>
                <c:pt idx="434">
                  <c:v>10.217476609449022</c:v>
                </c:pt>
                <c:pt idx="435">
                  <c:v>10.216844721570718</c:v>
                </c:pt>
                <c:pt idx="436">
                  <c:v>10.215767121570348</c:v>
                </c:pt>
                <c:pt idx="437">
                  <c:v>10.214715521570515</c:v>
                </c:pt>
                <c:pt idx="438">
                  <c:v>10.214187821570501</c:v>
                </c:pt>
                <c:pt idx="439">
                  <c:v>10.211973961921345</c:v>
                </c:pt>
                <c:pt idx="440">
                  <c:v>10.211441866514051</c:v>
                </c:pt>
                <c:pt idx="441">
                  <c:v>10.210667121570701</c:v>
                </c:pt>
                <c:pt idx="442">
                  <c:v>10.210130221570623</c:v>
                </c:pt>
                <c:pt idx="443">
                  <c:v>10.209554121570747</c:v>
                </c:pt>
                <c:pt idx="444">
                  <c:v>10.209082421570118</c:v>
                </c:pt>
                <c:pt idx="445">
                  <c:v>10.208574286217001</c:v>
                </c:pt>
                <c:pt idx="446">
                  <c:v>10.208156921570742</c:v>
                </c:pt>
                <c:pt idx="447">
                  <c:v>10.207858154903969</c:v>
                </c:pt>
                <c:pt idx="448">
                  <c:v>10.206861571570398</c:v>
                </c:pt>
                <c:pt idx="449">
                  <c:v>10.206702221570518</c:v>
                </c:pt>
                <c:pt idx="450">
                  <c:v>10.206466221570835</c:v>
                </c:pt>
                <c:pt idx="451">
                  <c:v>10.20628992157036</c:v>
                </c:pt>
                <c:pt idx="452">
                  <c:v>10.206093882176944</c:v>
                </c:pt>
                <c:pt idx="453">
                  <c:v>10.205941121570859</c:v>
                </c:pt>
                <c:pt idx="454">
                  <c:v>10.205797621570168</c:v>
                </c:pt>
                <c:pt idx="455">
                  <c:v>10.205649821570873</c:v>
                </c:pt>
                <c:pt idx="456">
                  <c:v>10.205581605354254</c:v>
                </c:pt>
                <c:pt idx="457">
                  <c:v>10.205042665320306</c:v>
                </c:pt>
                <c:pt idx="458">
                  <c:v>10.204943628022349</c:v>
                </c:pt>
                <c:pt idx="459">
                  <c:v>10.204830621570668</c:v>
                </c:pt>
                <c:pt idx="460">
                  <c:v>10.204716421570051</c:v>
                </c:pt>
                <c:pt idx="461">
                  <c:v>10.204639421571168</c:v>
                </c:pt>
                <c:pt idx="462">
                  <c:v>10.204556821570279</c:v>
                </c:pt>
                <c:pt idx="463">
                  <c:v>10.204499669397009</c:v>
                </c:pt>
                <c:pt idx="464">
                  <c:v>10.204418269331564</c:v>
                </c:pt>
                <c:pt idx="465">
                  <c:v>10.204098821570449</c:v>
                </c:pt>
                <c:pt idx="466">
                  <c:v>10.203719621570244</c:v>
                </c:pt>
                <c:pt idx="467">
                  <c:v>10.203409021570664</c:v>
                </c:pt>
                <c:pt idx="468">
                  <c:v>10.202967621570759</c:v>
                </c:pt>
                <c:pt idx="469">
                  <c:v>10.202603957934272</c:v>
                </c:pt>
                <c:pt idx="470">
                  <c:v>10.201260107284803</c:v>
                </c:pt>
                <c:pt idx="471">
                  <c:v>10.200858841979013</c:v>
                </c:pt>
                <c:pt idx="472">
                  <c:v>10.20036752157076</c:v>
                </c:pt>
                <c:pt idx="473">
                  <c:v>10.199932921570721</c:v>
                </c:pt>
                <c:pt idx="474">
                  <c:v>10.199513121570398</c:v>
                </c:pt>
                <c:pt idx="475">
                  <c:v>10.199147521570508</c:v>
                </c:pt>
                <c:pt idx="476">
                  <c:v>10.198807621570745</c:v>
                </c:pt>
                <c:pt idx="477">
                  <c:v>10.198576191135563</c:v>
                </c:pt>
                <c:pt idx="478">
                  <c:v>10.197797145894793</c:v>
                </c:pt>
                <c:pt idx="479">
                  <c:v>10.19765702157016</c:v>
                </c:pt>
                <c:pt idx="480">
                  <c:v>10.197528721570009</c:v>
                </c:pt>
                <c:pt idx="481">
                  <c:v>10.197391821569951</c:v>
                </c:pt>
                <c:pt idx="482">
                  <c:v>10.197304221570661</c:v>
                </c:pt>
                <c:pt idx="483">
                  <c:v>10.197073637896935</c:v>
                </c:pt>
                <c:pt idx="484">
                  <c:v>10.196772921570798</c:v>
                </c:pt>
                <c:pt idx="485">
                  <c:v>10.196482121570838</c:v>
                </c:pt>
                <c:pt idx="486">
                  <c:v>10.196314621570693</c:v>
                </c:pt>
                <c:pt idx="487">
                  <c:v>10.195582266015219</c:v>
                </c:pt>
                <c:pt idx="488">
                  <c:v>10.1954742215704</c:v>
                </c:pt>
                <c:pt idx="489">
                  <c:v>10.195224488237258</c:v>
                </c:pt>
                <c:pt idx="490">
                  <c:v>10.195025121570849</c:v>
                </c:pt>
                <c:pt idx="491">
                  <c:v>10.194835621570448</c:v>
                </c:pt>
                <c:pt idx="492">
                  <c:v>10.194695221570939</c:v>
                </c:pt>
                <c:pt idx="493">
                  <c:v>10.194504821570135</c:v>
                </c:pt>
                <c:pt idx="494">
                  <c:v>10.194056558412624</c:v>
                </c:pt>
                <c:pt idx="495">
                  <c:v>10.19201713663908</c:v>
                </c:pt>
                <c:pt idx="496">
                  <c:v>10.191042421570751</c:v>
                </c:pt>
                <c:pt idx="497">
                  <c:v>10.190228121570557</c:v>
                </c:pt>
                <c:pt idx="498">
                  <c:v>10.189400921570652</c:v>
                </c:pt>
                <c:pt idx="499">
                  <c:v>10.188667421570608</c:v>
                </c:pt>
                <c:pt idx="500">
                  <c:v>10.188130121571099</c:v>
                </c:pt>
                <c:pt idx="501">
                  <c:v>10.187242311366376</c:v>
                </c:pt>
                <c:pt idx="502">
                  <c:v>10.186459586276673</c:v>
                </c:pt>
                <c:pt idx="503">
                  <c:v>10.183902283108925</c:v>
                </c:pt>
                <c:pt idx="504">
                  <c:v>10.183492921570449</c:v>
                </c:pt>
                <c:pt idx="505">
                  <c:v>10.183036221570532</c:v>
                </c:pt>
                <c:pt idx="506">
                  <c:v>10.182643321570865</c:v>
                </c:pt>
                <c:pt idx="507">
                  <c:v>10.182242169396588</c:v>
                </c:pt>
                <c:pt idx="508">
                  <c:v>10.181925821570436</c:v>
                </c:pt>
                <c:pt idx="509">
                  <c:v>10.181717188659567</c:v>
                </c:pt>
                <c:pt idx="510">
                  <c:v>10.181047278092578</c:v>
                </c:pt>
                <c:pt idx="511">
                  <c:v>10.18085212157049</c:v>
                </c:pt>
                <c:pt idx="512">
                  <c:v>10.180622921570698</c:v>
                </c:pt>
                <c:pt idx="513">
                  <c:v>10.180448841978652</c:v>
                </c:pt>
                <c:pt idx="514">
                  <c:v>10.180292921571068</c:v>
                </c:pt>
                <c:pt idx="515">
                  <c:v>10.180147821571254</c:v>
                </c:pt>
                <c:pt idx="516">
                  <c:v>10.179960421570083</c:v>
                </c:pt>
                <c:pt idx="517">
                  <c:v>10.179883877908773</c:v>
                </c:pt>
                <c:pt idx="518">
                  <c:v>10.179237821570538</c:v>
                </c:pt>
                <c:pt idx="519">
                  <c:v>10.179103697858849</c:v>
                </c:pt>
                <c:pt idx="520">
                  <c:v>10.17885652157041</c:v>
                </c:pt>
                <c:pt idx="521">
                  <c:v>10.178615421570399</c:v>
                </c:pt>
                <c:pt idx="522">
                  <c:v>10.178364921570461</c:v>
                </c:pt>
                <c:pt idx="523">
                  <c:v>10.178157421570948</c:v>
                </c:pt>
                <c:pt idx="524">
                  <c:v>10.177829921570298</c:v>
                </c:pt>
                <c:pt idx="525">
                  <c:v>10.177492705291499</c:v>
                </c:pt>
                <c:pt idx="526">
                  <c:v>10.177227215510168</c:v>
                </c:pt>
                <c:pt idx="527">
                  <c:v>10.172587821570559</c:v>
                </c:pt>
                <c:pt idx="528">
                  <c:v>10.171571721570452</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10.156755623768227</c:v>
                </c:pt>
                <c:pt idx="539">
                  <c:v>10.156098021570685</c:v>
                </c:pt>
                <c:pt idx="540">
                  <c:v>10.155535021570754</c:v>
                </c:pt>
                <c:pt idx="541">
                  <c:v>10.155139521570337</c:v>
                </c:pt>
                <c:pt idx="542">
                  <c:v>10.154587521570651</c:v>
                </c:pt>
                <c:pt idx="543">
                  <c:v>10.154152321570718</c:v>
                </c:pt>
                <c:pt idx="544">
                  <c:v>10.153946750141976</c:v>
                </c:pt>
                <c:pt idx="545">
                  <c:v>10.153175094297907</c:v>
                </c:pt>
                <c:pt idx="546">
                  <c:v>10.152967721570668</c:v>
                </c:pt>
                <c:pt idx="547">
                  <c:v>10.152759321570827</c:v>
                </c:pt>
                <c:pt idx="548">
                  <c:v>10.152534821570788</c:v>
                </c:pt>
                <c:pt idx="549">
                  <c:v>10.152343621570637</c:v>
                </c:pt>
                <c:pt idx="550">
                  <c:v>10.152184204549449</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10.151007821569753</c:v>
                </c:pt>
                <c:pt idx="562">
                  <c:v>10.151006392999179</c:v>
                </c:pt>
                <c:pt idx="563">
                  <c:v>10.150887821570436</c:v>
                </c:pt>
                <c:pt idx="564">
                  <c:v>10.150804521570636</c:v>
                </c:pt>
                <c:pt idx="565">
                  <c:v>10.150624721571019</c:v>
                </c:pt>
                <c:pt idx="566">
                  <c:v>10.150171821570513</c:v>
                </c:pt>
                <c:pt idx="567">
                  <c:v>10.149731921570567</c:v>
                </c:pt>
                <c:pt idx="568">
                  <c:v>10.149336521570646</c:v>
                </c:pt>
                <c:pt idx="569">
                  <c:v>10.148991086876839</c:v>
                </c:pt>
                <c:pt idx="570">
                  <c:v>10.148727821570569</c:v>
                </c:pt>
                <c:pt idx="571">
                  <c:v>10.148587821570548</c:v>
                </c:pt>
                <c:pt idx="572">
                  <c:v>10.147246392999008</c:v>
                </c:pt>
                <c:pt idx="573">
                  <c:v>10.146428021570063</c:v>
                </c:pt>
                <c:pt idx="574">
                  <c:v>10.145711421570478</c:v>
                </c:pt>
                <c:pt idx="575">
                  <c:v>10.145077721570681</c:v>
                </c:pt>
                <c:pt idx="576">
                  <c:v>10.14368555966557</c:v>
                </c:pt>
                <c:pt idx="577">
                  <c:v>10.142403121570872</c:v>
                </c:pt>
                <c:pt idx="578">
                  <c:v>10.14130972157051</c:v>
                </c:pt>
                <c:pt idx="579">
                  <c:v>10.140102721570839</c:v>
                </c:pt>
                <c:pt idx="580">
                  <c:v>10.139288048843</c:v>
                </c:pt>
                <c:pt idx="581">
                  <c:v>10.136222821570618</c:v>
                </c:pt>
                <c:pt idx="582">
                  <c:v>10.135650721570549</c:v>
                </c:pt>
                <c:pt idx="583">
                  <c:v>10.134750576672715</c:v>
                </c:pt>
                <c:pt idx="584">
                  <c:v>10.134061521570592</c:v>
                </c:pt>
                <c:pt idx="585">
                  <c:v>10.133366221570576</c:v>
                </c:pt>
                <c:pt idx="586">
                  <c:v>10.132815021570631</c:v>
                </c:pt>
                <c:pt idx="587">
                  <c:v>10.132226721570669</c:v>
                </c:pt>
                <c:pt idx="588">
                  <c:v>10.131833721570116</c:v>
                </c:pt>
                <c:pt idx="589">
                  <c:v>10.13150567871331</c:v>
                </c:pt>
                <c:pt idx="590">
                  <c:v>10.131004400517995</c:v>
                </c:pt>
                <c:pt idx="591">
                  <c:v>10.130945321570172</c:v>
                </c:pt>
                <c:pt idx="592">
                  <c:v>10.131011821570969</c:v>
                </c:pt>
                <c:pt idx="593">
                  <c:v>10.131081621570116</c:v>
                </c:pt>
                <c:pt idx="594">
                  <c:v>10.131132121571364</c:v>
                </c:pt>
                <c:pt idx="595">
                  <c:v>10.131162649156888</c:v>
                </c:pt>
                <c:pt idx="596">
                  <c:v>10.131251621570648</c:v>
                </c:pt>
                <c:pt idx="597">
                  <c:v>10.131365321570119</c:v>
                </c:pt>
                <c:pt idx="598">
                  <c:v>10.131533256352714</c:v>
                </c:pt>
                <c:pt idx="599">
                  <c:v>10.13157442157071</c:v>
                </c:pt>
                <c:pt idx="600">
                  <c:v>10.131613421570661</c:v>
                </c:pt>
                <c:pt idx="601">
                  <c:v>10.131627821570836</c:v>
                </c:pt>
                <c:pt idx="602">
                  <c:v>10.131644921570441</c:v>
                </c:pt>
                <c:pt idx="603">
                  <c:v>10.131627821570836</c:v>
                </c:pt>
                <c:pt idx="604">
                  <c:v>10.131660521570513</c:v>
                </c:pt>
                <c:pt idx="605">
                  <c:v>10.131830421570456</c:v>
                </c:pt>
                <c:pt idx="606">
                  <c:v>10.131905212874798</c:v>
                </c:pt>
                <c:pt idx="607">
                  <c:v>10.132369736463929</c:v>
                </c:pt>
                <c:pt idx="608">
                  <c:v>10.132467121570551</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10.137004684315537</c:v>
                </c:pt>
                <c:pt idx="617">
                  <c:v>10.137708021570653</c:v>
                </c:pt>
                <c:pt idx="618">
                  <c:v>10.138883321570418</c:v>
                </c:pt>
                <c:pt idx="619">
                  <c:v>10.14023932694748</c:v>
                </c:pt>
                <c:pt idx="620">
                  <c:v>10.141980693910668</c:v>
                </c:pt>
                <c:pt idx="621">
                  <c:v>10.144740421570489</c:v>
                </c:pt>
                <c:pt idx="622">
                  <c:v>10.147722321570731</c:v>
                </c:pt>
                <c:pt idx="623">
                  <c:v>10.151129134701803</c:v>
                </c:pt>
                <c:pt idx="624">
                  <c:v>10.162656807077681</c:v>
                </c:pt>
                <c:pt idx="625">
                  <c:v>10.168424213323124</c:v>
                </c:pt>
                <c:pt idx="626">
                  <c:v>10.174723021570813</c:v>
                </c:pt>
                <c:pt idx="627">
                  <c:v>10.181160421570235</c:v>
                </c:pt>
                <c:pt idx="628">
                  <c:v>10.187439621570871</c:v>
                </c:pt>
                <c:pt idx="629">
                  <c:v>10.193734421570397</c:v>
                </c:pt>
                <c:pt idx="630">
                  <c:v>10.199338841978468</c:v>
                </c:pt>
                <c:pt idx="631">
                  <c:v>10.204081921570648</c:v>
                </c:pt>
                <c:pt idx="632">
                  <c:v>10.206957821570507</c:v>
                </c:pt>
                <c:pt idx="633">
                  <c:v>10.217508418585609</c:v>
                </c:pt>
                <c:pt idx="634">
                  <c:v>10.220498521570605</c:v>
                </c:pt>
                <c:pt idx="635">
                  <c:v>10.223424321570098</c:v>
                </c:pt>
                <c:pt idx="636">
                  <c:v>10.226341421570297</c:v>
                </c:pt>
                <c:pt idx="637">
                  <c:v>10.228630842403375</c:v>
                </c:pt>
                <c:pt idx="638">
                  <c:v>10.231096821570688</c:v>
                </c:pt>
                <c:pt idx="639">
                  <c:v>10.233004321570512</c:v>
                </c:pt>
                <c:pt idx="640">
                  <c:v>10.234782721570539</c:v>
                </c:pt>
                <c:pt idx="641">
                  <c:v>10.235772821570515</c:v>
                </c:pt>
                <c:pt idx="642">
                  <c:v>10.240832597690185</c:v>
                </c:pt>
                <c:pt idx="643">
                  <c:v>10.242291191135411</c:v>
                </c:pt>
                <c:pt idx="644">
                  <c:v>10.244303115687998</c:v>
                </c:pt>
                <c:pt idx="645">
                  <c:v>10.245917721570342</c:v>
                </c:pt>
                <c:pt idx="646">
                  <c:v>10.247475521570506</c:v>
                </c:pt>
                <c:pt idx="647">
                  <c:v>10.248819421570488</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10.264278821570903</c:v>
                </c:pt>
                <c:pt idx="658">
                  <c:v>10.265562421570095</c:v>
                </c:pt>
                <c:pt idx="659">
                  <c:v>10.26618782157054</c:v>
                </c:pt>
                <c:pt idx="660">
                  <c:v>10.269591535856261</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10.287618121570468</c:v>
                </c:pt>
                <c:pt idx="671">
                  <c:v>10.290662321570698</c:v>
                </c:pt>
                <c:pt idx="672">
                  <c:v>10.293224021570458</c:v>
                </c:pt>
                <c:pt idx="673">
                  <c:v>10.295917107284581</c:v>
                </c:pt>
                <c:pt idx="674">
                  <c:v>10.298153321570245</c:v>
                </c:pt>
                <c:pt idx="675">
                  <c:v>10.300165321570701</c:v>
                </c:pt>
                <c:pt idx="676">
                  <c:v>10.301955721570348</c:v>
                </c:pt>
                <c:pt idx="677">
                  <c:v>10.303167821570625</c:v>
                </c:pt>
                <c:pt idx="678">
                  <c:v>10.323075263430653</c:v>
                </c:pt>
                <c:pt idx="679">
                  <c:v>10.327251675737031</c:v>
                </c:pt>
                <c:pt idx="680">
                  <c:v>10.330442721570634</c:v>
                </c:pt>
                <c:pt idx="681">
                  <c:v>10.333487521571048</c:v>
                </c:pt>
                <c:pt idx="682">
                  <c:v>10.336061657187416</c:v>
                </c:pt>
                <c:pt idx="683">
                  <c:v>10.349687821570555</c:v>
                </c:pt>
                <c:pt idx="684">
                  <c:v>10.351942321570666</c:v>
                </c:pt>
                <c:pt idx="685">
                  <c:v>10.356411842189365</c:v>
                </c:pt>
                <c:pt idx="686">
                  <c:v>10.360498421570739</c:v>
                </c:pt>
                <c:pt idx="687">
                  <c:v>10.364633621570571</c:v>
                </c:pt>
                <c:pt idx="688">
                  <c:v>10.368150221571042</c:v>
                </c:pt>
                <c:pt idx="689">
                  <c:v>10.371751021570715</c:v>
                </c:pt>
                <c:pt idx="690">
                  <c:v>10.374070986127252</c:v>
                </c:pt>
                <c:pt idx="691">
                  <c:v>10.376646531248104</c:v>
                </c:pt>
                <c:pt idx="692">
                  <c:v>10.385196488236872</c:v>
                </c:pt>
                <c:pt idx="693">
                  <c:v>10.387404921570226</c:v>
                </c:pt>
                <c:pt idx="694">
                  <c:v>10.390773221570143</c:v>
                </c:pt>
                <c:pt idx="695">
                  <c:v>10.393620721570969</c:v>
                </c:pt>
                <c:pt idx="696">
                  <c:v>10.396482583475308</c:v>
                </c:pt>
                <c:pt idx="697">
                  <c:v>10.398917021570778</c:v>
                </c:pt>
                <c:pt idx="698">
                  <c:v>10.400983347886026</c:v>
                </c:pt>
                <c:pt idx="699">
                  <c:v>10.407110621570311</c:v>
                </c:pt>
                <c:pt idx="700">
                  <c:v>10.40823852157034</c:v>
                </c:pt>
                <c:pt idx="701">
                  <c:v>10.409491658779942</c:v>
                </c:pt>
                <c:pt idx="702">
                  <c:v>10.410815921570631</c:v>
                </c:pt>
                <c:pt idx="703">
                  <c:v>10.411921321570569</c:v>
                </c:pt>
                <c:pt idx="704">
                  <c:v>10.412876321570408</c:v>
                </c:pt>
                <c:pt idx="705">
                  <c:v>10.413742021570542</c:v>
                </c:pt>
                <c:pt idx="706">
                  <c:v>10.414475154904309</c:v>
                </c:pt>
                <c:pt idx="707">
                  <c:v>10.415145946570689</c:v>
                </c:pt>
                <c:pt idx="708">
                  <c:v>10.417377821570552</c:v>
                </c:pt>
                <c:pt idx="709">
                  <c:v>10.417724221570367</c:v>
                </c:pt>
                <c:pt idx="710">
                  <c:v>10.418611021570918</c:v>
                </c:pt>
                <c:pt idx="711">
                  <c:v>10.419793921570701</c:v>
                </c:pt>
                <c:pt idx="712">
                  <c:v>10.421137621570576</c:v>
                </c:pt>
                <c:pt idx="713">
                  <c:v>10.422258025652225</c:v>
                </c:pt>
                <c:pt idx="714">
                  <c:v>10.423234021570451</c:v>
                </c:pt>
                <c:pt idx="715">
                  <c:v>10.423610972255673</c:v>
                </c:pt>
                <c:pt idx="716">
                  <c:v>10.422999406936286</c:v>
                </c:pt>
                <c:pt idx="717">
                  <c:v>10.422780321570302</c:v>
                </c:pt>
                <c:pt idx="718">
                  <c:v>10.422622521570236</c:v>
                </c:pt>
                <c:pt idx="719">
                  <c:v>10.422447719529558</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10.413762721570516</c:v>
                </c:pt>
                <c:pt idx="730">
                  <c:v>10.411333621570668</c:v>
                </c:pt>
                <c:pt idx="731">
                  <c:v>10.409947821570523</c:v>
                </c:pt>
                <c:pt idx="732">
                  <c:v>10.399699926833712</c:v>
                </c:pt>
                <c:pt idx="733">
                  <c:v>10.398249421570068</c:v>
                </c:pt>
                <c:pt idx="734">
                  <c:v>10.39547272157067</c:v>
                </c:pt>
                <c:pt idx="735">
                  <c:v>10.392203921570271</c:v>
                </c:pt>
                <c:pt idx="736">
                  <c:v>10.389580121570575</c:v>
                </c:pt>
                <c:pt idx="737">
                  <c:v>10.388222821570505</c:v>
                </c:pt>
                <c:pt idx="738">
                  <c:v>10.382443343958991</c:v>
                </c:pt>
                <c:pt idx="739">
                  <c:v>10.381007409199455</c:v>
                </c:pt>
                <c:pt idx="740">
                  <c:v>10.379189621570434</c:v>
                </c:pt>
                <c:pt idx="741">
                  <c:v>10.377886921570967</c:v>
                </c:pt>
                <c:pt idx="742">
                  <c:v>10.376414721570869</c:v>
                </c:pt>
                <c:pt idx="743">
                  <c:v>10.375311521570708</c:v>
                </c:pt>
                <c:pt idx="744">
                  <c:v>10.374081495040159</c:v>
                </c:pt>
                <c:pt idx="745">
                  <c:v>10.373200370590142</c:v>
                </c:pt>
                <c:pt idx="746">
                  <c:v>10.37048782157057</c:v>
                </c:pt>
                <c:pt idx="747">
                  <c:v>10.370044521570609</c:v>
                </c:pt>
                <c:pt idx="748">
                  <c:v>10.369183421570185</c:v>
                </c:pt>
                <c:pt idx="749">
                  <c:v>10.368391121570733</c:v>
                </c:pt>
                <c:pt idx="750">
                  <c:v>10.367696121570802</c:v>
                </c:pt>
                <c:pt idx="751">
                  <c:v>10.367098955590833</c:v>
                </c:pt>
                <c:pt idx="752">
                  <c:v>10.366493621570656</c:v>
                </c:pt>
                <c:pt idx="753">
                  <c:v>10.36603942157045</c:v>
                </c:pt>
                <c:pt idx="754">
                  <c:v>10.365685721570452</c:v>
                </c:pt>
                <c:pt idx="755">
                  <c:v>10.365487821570587</c:v>
                </c:pt>
                <c:pt idx="756">
                  <c:v>10.364636609448986</c:v>
                </c:pt>
                <c:pt idx="757">
                  <c:v>10.364434603179818</c:v>
                </c:pt>
                <c:pt idx="758">
                  <c:v>10.364219736464166</c:v>
                </c:pt>
                <c:pt idx="759">
                  <c:v>10.363784521570619</c:v>
                </c:pt>
                <c:pt idx="760">
                  <c:v>10.36326682157055</c:v>
                </c:pt>
                <c:pt idx="761">
                  <c:v>10.362744821570521</c:v>
                </c:pt>
                <c:pt idx="762">
                  <c:v>10.362293321570675</c:v>
                </c:pt>
                <c:pt idx="763">
                  <c:v>10.361921599348179</c:v>
                </c:pt>
                <c:pt idx="764">
                  <c:v>10.359645170968134</c:v>
                </c:pt>
                <c:pt idx="765">
                  <c:v>10.358661221570671</c:v>
                </c:pt>
                <c:pt idx="766">
                  <c:v>10.357795721570355</c:v>
                </c:pt>
                <c:pt idx="767">
                  <c:v>10.356993021570744</c:v>
                </c:pt>
                <c:pt idx="768">
                  <c:v>10.356199521570872</c:v>
                </c:pt>
                <c:pt idx="769">
                  <c:v>10.355564419508795</c:v>
                </c:pt>
                <c:pt idx="770">
                  <c:v>10.354894221570575</c:v>
                </c:pt>
                <c:pt idx="771">
                  <c:v>10.354427721570957</c:v>
                </c:pt>
                <c:pt idx="772">
                  <c:v>10.354143611044275</c:v>
                </c:pt>
                <c:pt idx="773">
                  <c:v>10.352678409806014</c:v>
                </c:pt>
                <c:pt idx="774">
                  <c:v>10.352008121570677</c:v>
                </c:pt>
                <c:pt idx="775">
                  <c:v>10.351184021570306</c:v>
                </c:pt>
                <c:pt idx="776">
                  <c:v>10.350541326725324</c:v>
                </c:pt>
                <c:pt idx="777">
                  <c:v>10.349857221570558</c:v>
                </c:pt>
                <c:pt idx="778">
                  <c:v>10.349294021570401</c:v>
                </c:pt>
                <c:pt idx="779">
                  <c:v>10.348743421570493</c:v>
                </c:pt>
                <c:pt idx="780">
                  <c:v>10.348363194704763</c:v>
                </c:pt>
                <c:pt idx="781">
                  <c:v>10.346040321570499</c:v>
                </c:pt>
                <c:pt idx="782">
                  <c:v>10.345417521570306</c:v>
                </c:pt>
                <c:pt idx="783">
                  <c:v>10.344564007137578</c:v>
                </c:pt>
                <c:pt idx="784">
                  <c:v>10.343639921570784</c:v>
                </c:pt>
                <c:pt idx="785">
                  <c:v>10.342769521570332</c:v>
                </c:pt>
                <c:pt idx="786">
                  <c:v>10.341821121570545</c:v>
                </c:pt>
                <c:pt idx="787">
                  <c:v>10.341019721570698</c:v>
                </c:pt>
                <c:pt idx="788">
                  <c:v>10.340375821570399</c:v>
                </c:pt>
                <c:pt idx="789">
                  <c:v>10.33983100338912</c:v>
                </c:pt>
                <c:pt idx="790">
                  <c:v>10.338447821570568</c:v>
                </c:pt>
                <c:pt idx="791">
                  <c:v>10.338242221570212</c:v>
                </c:pt>
                <c:pt idx="792">
                  <c:v>10.337736421570682</c:v>
                </c:pt>
                <c:pt idx="793">
                  <c:v>10.337348521570471</c:v>
                </c:pt>
                <c:pt idx="794">
                  <c:v>10.336978821570748</c:v>
                </c:pt>
                <c:pt idx="795">
                  <c:v>10.336573421570368</c:v>
                </c:pt>
                <c:pt idx="796">
                  <c:v>10.336281233335226</c:v>
                </c:pt>
                <c:pt idx="797">
                  <c:v>10.335967321570237</c:v>
                </c:pt>
                <c:pt idx="798">
                  <c:v>10.335711667724922</c:v>
                </c:pt>
                <c:pt idx="799">
                  <c:v>10.335121945282118</c:v>
                </c:pt>
                <c:pt idx="800">
                  <c:v>10.334959321570548</c:v>
                </c:pt>
                <c:pt idx="801">
                  <c:v>10.334838421570868</c:v>
                </c:pt>
                <c:pt idx="802">
                  <c:v>10.334723182395136</c:v>
                </c:pt>
                <c:pt idx="803">
                  <c:v>10.334606421570115</c:v>
                </c:pt>
                <c:pt idx="804">
                  <c:v>10.334523921571153</c:v>
                </c:pt>
                <c:pt idx="805">
                  <c:v>10.334265521570465</c:v>
                </c:pt>
                <c:pt idx="806">
                  <c:v>10.333832021570672</c:v>
                </c:pt>
                <c:pt idx="807">
                  <c:v>10.333549250141989</c:v>
                </c:pt>
                <c:pt idx="808">
                  <c:v>10.332567652079026</c:v>
                </c:pt>
                <c:pt idx="809">
                  <c:v>10.332269421570498</c:v>
                </c:pt>
                <c:pt idx="810">
                  <c:v>10.331924021570698</c:v>
                </c:pt>
                <c:pt idx="811">
                  <c:v>10.331614821570653</c:v>
                </c:pt>
                <c:pt idx="812">
                  <c:v>10.331301321570631</c:v>
                </c:pt>
                <c:pt idx="813">
                  <c:v>10.330686421570405</c:v>
                </c:pt>
                <c:pt idx="814">
                  <c:v>10.330084522601062</c:v>
                </c:pt>
                <c:pt idx="815">
                  <c:v>10.329574145100016</c:v>
                </c:pt>
                <c:pt idx="816">
                  <c:v>10.327408221570622</c:v>
                </c:pt>
                <c:pt idx="817">
                  <c:v>10.326200021570719</c:v>
                </c:pt>
                <c:pt idx="818">
                  <c:v>10.325439821570699</c:v>
                </c:pt>
                <c:pt idx="819">
                  <c:v>10.324768121570868</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10.314487821570998</c:v>
                </c:pt>
                <c:pt idx="841">
                  <c:v>10.314487521570976</c:v>
                </c:pt>
                <c:pt idx="842">
                  <c:v>10.314454521569878</c:v>
                </c:pt>
                <c:pt idx="843">
                  <c:v>10.314403021570669</c:v>
                </c:pt>
                <c:pt idx="844">
                  <c:v>10.314367306107144</c:v>
                </c:pt>
                <c:pt idx="845">
                  <c:v>10.314334521570842</c:v>
                </c:pt>
                <c:pt idx="846">
                  <c:v>10.314307821569844</c:v>
                </c:pt>
                <c:pt idx="847">
                  <c:v>10.314291821570148</c:v>
                </c:pt>
                <c:pt idx="848">
                  <c:v>10.314305599348364</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10.315083697858954</c:v>
                </c:pt>
                <c:pt idx="863">
                  <c:v>10.314100421570879</c:v>
                </c:pt>
                <c:pt idx="864">
                  <c:v>10.313667821570547</c:v>
                </c:pt>
                <c:pt idx="865">
                  <c:v>10.311732964427907</c:v>
                </c:pt>
                <c:pt idx="866">
                  <c:v>10.311211521570353</c:v>
                </c:pt>
                <c:pt idx="867">
                  <c:v>10.310625021570369</c:v>
                </c:pt>
                <c:pt idx="868">
                  <c:v>10.31012012157051</c:v>
                </c:pt>
                <c:pt idx="869">
                  <c:v>10.30967586280736</c:v>
                </c:pt>
                <c:pt idx="870">
                  <c:v>10.30921492157033</c:v>
                </c:pt>
                <c:pt idx="871">
                  <c:v>10.308751521570668</c:v>
                </c:pt>
                <c:pt idx="872">
                  <c:v>10.308281599347998</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10.301709579812105</c:v>
                </c:pt>
                <c:pt idx="881">
                  <c:v>10.29984216500462</c:v>
                </c:pt>
                <c:pt idx="882">
                  <c:v>10.299021421570291</c:v>
                </c:pt>
                <c:pt idx="883">
                  <c:v>10.298458621570395</c:v>
                </c:pt>
                <c:pt idx="884">
                  <c:v>10.297834521570548</c:v>
                </c:pt>
                <c:pt idx="885">
                  <c:v>10.297340421570546</c:v>
                </c:pt>
                <c:pt idx="886">
                  <c:v>10.296859677240704</c:v>
                </c:pt>
                <c:pt idx="887">
                  <c:v>10.296488421570448</c:v>
                </c:pt>
                <c:pt idx="888">
                  <c:v>10.296353377126067</c:v>
                </c:pt>
                <c:pt idx="889">
                  <c:v>10.295336255305322</c:v>
                </c:pt>
                <c:pt idx="890">
                  <c:v>10.295107021570331</c:v>
                </c:pt>
                <c:pt idx="891">
                  <c:v>10.294759521570564</c:v>
                </c:pt>
                <c:pt idx="892">
                  <c:v>10.294406996828242</c:v>
                </c:pt>
                <c:pt idx="893">
                  <c:v>10.293998821570449</c:v>
                </c:pt>
                <c:pt idx="894">
                  <c:v>10.293681521571031</c:v>
                </c:pt>
                <c:pt idx="895">
                  <c:v>10.293406912479965</c:v>
                </c:pt>
                <c:pt idx="896">
                  <c:v>10.292735321570531</c:v>
                </c:pt>
                <c:pt idx="897">
                  <c:v>10.292616821570666</c:v>
                </c:pt>
                <c:pt idx="898">
                  <c:v>10.292416121570383</c:v>
                </c:pt>
                <c:pt idx="899">
                  <c:v>10.292304110230971</c:v>
                </c:pt>
                <c:pt idx="900">
                  <c:v>10.292190321571223</c:v>
                </c:pt>
                <c:pt idx="901">
                  <c:v>10.292089321570685</c:v>
                </c:pt>
                <c:pt idx="902">
                  <c:v>10.291983821570419</c:v>
                </c:pt>
                <c:pt idx="903">
                  <c:v>10.291813621569968</c:v>
                </c:pt>
                <c:pt idx="904">
                  <c:v>10.291680120420818</c:v>
                </c:pt>
                <c:pt idx="905">
                  <c:v>10.291303559275118</c:v>
                </c:pt>
                <c:pt idx="906">
                  <c:v>10.291248321570048</c:v>
                </c:pt>
                <c:pt idx="907">
                  <c:v>10.291237821569936</c:v>
                </c:pt>
                <c:pt idx="908">
                  <c:v>10.291228521570135</c:v>
                </c:pt>
                <c:pt idx="909">
                  <c:v>10.291219221570348</c:v>
                </c:pt>
                <c:pt idx="910">
                  <c:v>10.291205221570539</c:v>
                </c:pt>
                <c:pt idx="911">
                  <c:v>10.291190501983223</c:v>
                </c:pt>
                <c:pt idx="912">
                  <c:v>10.291187821570848</c:v>
                </c:pt>
                <c:pt idx="913">
                  <c:v>10.291141945281844</c:v>
                </c:pt>
                <c:pt idx="914">
                  <c:v>10.291130421571168</c:v>
                </c:pt>
                <c:pt idx="915">
                  <c:v>10.29114782157111</c:v>
                </c:pt>
                <c:pt idx="916">
                  <c:v>10.291120821569947</c:v>
                </c:pt>
                <c:pt idx="917">
                  <c:v>10.291057512292511</c:v>
                </c:pt>
                <c:pt idx="918">
                  <c:v>10.291011021570409</c:v>
                </c:pt>
                <c:pt idx="919">
                  <c:v>10.291034121570688</c:v>
                </c:pt>
                <c:pt idx="920">
                  <c:v>10.291162721570645</c:v>
                </c:pt>
                <c:pt idx="921">
                  <c:v>10.291237821570542</c:v>
                </c:pt>
                <c:pt idx="922">
                  <c:v>10.291502469457653</c:v>
                </c:pt>
                <c:pt idx="923">
                  <c:v>10.292058921570318</c:v>
                </c:pt>
                <c:pt idx="924">
                  <c:v>10.292963182395699</c:v>
                </c:pt>
                <c:pt idx="925">
                  <c:v>10.293686621570869</c:v>
                </c:pt>
                <c:pt idx="926">
                  <c:v>10.294455421570348</c:v>
                </c:pt>
                <c:pt idx="927">
                  <c:v>10.295052221570799</c:v>
                </c:pt>
                <c:pt idx="928">
                  <c:v>10.295612621570669</c:v>
                </c:pt>
                <c:pt idx="929">
                  <c:v>10.296045821570468</c:v>
                </c:pt>
                <c:pt idx="930">
                  <c:v>10.2964444882371</c:v>
                </c:pt>
                <c:pt idx="931">
                  <c:v>10.297662621570531</c:v>
                </c:pt>
                <c:pt idx="932">
                  <c:v>10.297978421570242</c:v>
                </c:pt>
                <c:pt idx="933">
                  <c:v>10.298247721570142</c:v>
                </c:pt>
                <c:pt idx="934">
                  <c:v>10.298448721570669</c:v>
                </c:pt>
                <c:pt idx="935">
                  <c:v>10.298616421570797</c:v>
                </c:pt>
                <c:pt idx="936">
                  <c:v>10.298753696570737</c:v>
                </c:pt>
                <c:pt idx="937">
                  <c:v>10.298885693911153</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10.299815921570552</c:v>
                </c:pt>
                <c:pt idx="946">
                  <c:v>10.29983782157062</c:v>
                </c:pt>
                <c:pt idx="947">
                  <c:v>10.299937821570651</c:v>
                </c:pt>
                <c:pt idx="948">
                  <c:v>10.299951716307568</c:v>
                </c:pt>
                <c:pt idx="949">
                  <c:v>10.300028863237101</c:v>
                </c:pt>
                <c:pt idx="950">
                  <c:v>10.300119021570568</c:v>
                </c:pt>
                <c:pt idx="951">
                  <c:v>10.300186621571171</c:v>
                </c:pt>
                <c:pt idx="952">
                  <c:v>10.300252021570568</c:v>
                </c:pt>
                <c:pt idx="953">
                  <c:v>10.30032062157002</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10.292851421570012</c:v>
                </c:pt>
                <c:pt idx="967">
                  <c:v>10.28843957414751</c:v>
                </c:pt>
                <c:pt idx="968">
                  <c:v>10.284923221570258</c:v>
                </c:pt>
                <c:pt idx="969">
                  <c:v>10.281983521570368</c:v>
                </c:pt>
                <c:pt idx="970">
                  <c:v>10.278538321570148</c:v>
                </c:pt>
                <c:pt idx="971">
                  <c:v>10.275796621570734</c:v>
                </c:pt>
                <c:pt idx="972">
                  <c:v>10.274179071570547</c:v>
                </c:pt>
                <c:pt idx="973">
                  <c:v>10.268032923611244</c:v>
                </c:pt>
                <c:pt idx="974">
                  <c:v>10.266966221570314</c:v>
                </c:pt>
                <c:pt idx="975">
                  <c:v>10.26481812157045</c:v>
                </c:pt>
                <c:pt idx="976">
                  <c:v>10.263248621570161</c:v>
                </c:pt>
                <c:pt idx="977">
                  <c:v>10.261805021570543</c:v>
                </c:pt>
                <c:pt idx="978">
                  <c:v>10.260680605076224</c:v>
                </c:pt>
                <c:pt idx="979">
                  <c:v>10.259470421570564</c:v>
                </c:pt>
                <c:pt idx="980">
                  <c:v>10.258490821570646</c:v>
                </c:pt>
                <c:pt idx="981">
                  <c:v>10.257985647657549</c:v>
                </c:pt>
                <c:pt idx="982">
                  <c:v>10.255976252942906</c:v>
                </c:pt>
                <c:pt idx="983">
                  <c:v>10.255332221570754</c:v>
                </c:pt>
                <c:pt idx="984">
                  <c:v>10.254676821570548</c:v>
                </c:pt>
                <c:pt idx="985">
                  <c:v>10.254071988237651</c:v>
                </c:pt>
                <c:pt idx="986">
                  <c:v>10.253553221570357</c:v>
                </c:pt>
                <c:pt idx="987">
                  <c:v>10.25296982157032</c:v>
                </c:pt>
                <c:pt idx="988">
                  <c:v>10.252557921570528</c:v>
                </c:pt>
                <c:pt idx="989">
                  <c:v>10.25218812460092</c:v>
                </c:pt>
                <c:pt idx="990">
                  <c:v>10.25140782157051</c:v>
                </c:pt>
                <c:pt idx="991">
                  <c:v>10.251378221570471</c:v>
                </c:pt>
                <c:pt idx="992">
                  <c:v>10.251332821570358</c:v>
                </c:pt>
                <c:pt idx="993">
                  <c:v>10.251258121570519</c:v>
                </c:pt>
                <c:pt idx="994">
                  <c:v>10.251180221570435</c:v>
                </c:pt>
                <c:pt idx="995">
                  <c:v>10.251218021570832</c:v>
                </c:pt>
                <c:pt idx="996">
                  <c:v>10.251630521570334</c:v>
                </c:pt>
                <c:pt idx="997">
                  <c:v>10.251961921570466</c:v>
                </c:pt>
                <c:pt idx="998">
                  <c:v>10.252317921570498</c:v>
                </c:pt>
                <c:pt idx="999">
                  <c:v>10.252480548843236</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10.254751321570748</c:v>
                </c:pt>
                <c:pt idx="1012">
                  <c:v>10.254772759842055</c:v>
                </c:pt>
                <c:pt idx="1013">
                  <c:v>10.254896621570467</c:v>
                </c:pt>
                <c:pt idx="1014">
                  <c:v>10.255000021571092</c:v>
                </c:pt>
                <c:pt idx="1015">
                  <c:v>10.255115721571118</c:v>
                </c:pt>
                <c:pt idx="1016">
                  <c:v>10.255195621570508</c:v>
                </c:pt>
                <c:pt idx="1017">
                  <c:v>10.255423238237377</c:v>
                </c:pt>
                <c:pt idx="1018">
                  <c:v>10.255534800737124</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10.257071821570506</c:v>
                </c:pt>
                <c:pt idx="1035">
                  <c:v>10.257271919931068</c:v>
                </c:pt>
                <c:pt idx="1036">
                  <c:v>10.257343721570761</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10.26126112157039</c:v>
                </c:pt>
                <c:pt idx="1045">
                  <c:v>10.262717421570448</c:v>
                </c:pt>
                <c:pt idx="1046">
                  <c:v>10.264444321570906</c:v>
                </c:pt>
                <c:pt idx="1047">
                  <c:v>10.265841326725306</c:v>
                </c:pt>
                <c:pt idx="1048">
                  <c:v>10.267255921570401</c:v>
                </c:pt>
                <c:pt idx="1049">
                  <c:v>10.268380821570345</c:v>
                </c:pt>
                <c:pt idx="1050">
                  <c:v>10.269403059666059</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10.278595321570512</c:v>
                </c:pt>
                <c:pt idx="1060">
                  <c:v>10.279210144802718</c:v>
                </c:pt>
                <c:pt idx="1061">
                  <c:v>10.280212521570418</c:v>
                </c:pt>
                <c:pt idx="1062">
                  <c:v>10.281214421570791</c:v>
                </c:pt>
                <c:pt idx="1063">
                  <c:v>10.282043321570749</c:v>
                </c:pt>
                <c:pt idx="1064">
                  <c:v>10.282813021570485</c:v>
                </c:pt>
                <c:pt idx="1065">
                  <c:v>10.283462254560154</c:v>
                </c:pt>
                <c:pt idx="1066">
                  <c:v>10.284015721570219</c:v>
                </c:pt>
                <c:pt idx="1067">
                  <c:v>10.284429443192172</c:v>
                </c:pt>
                <c:pt idx="1068">
                  <c:v>10.285808885400783</c:v>
                </c:pt>
                <c:pt idx="1069">
                  <c:v>10.286163721570468</c:v>
                </c:pt>
                <c:pt idx="1070">
                  <c:v>10.286432873117022</c:v>
                </c:pt>
                <c:pt idx="1071">
                  <c:v>10.286749321570568</c:v>
                </c:pt>
                <c:pt idx="1072">
                  <c:v>10.287025221570067</c:v>
                </c:pt>
                <c:pt idx="1073">
                  <c:v>10.287265821570159</c:v>
                </c:pt>
                <c:pt idx="1074">
                  <c:v>10.287267421570347</c:v>
                </c:pt>
                <c:pt idx="1075">
                  <c:v>10.287102509069816</c:v>
                </c:pt>
                <c:pt idx="1076">
                  <c:v>10.287039377126014</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10.283832548843357</c:v>
                </c:pt>
                <c:pt idx="1087">
                  <c:v>10.283587221570585</c:v>
                </c:pt>
                <c:pt idx="1088">
                  <c:v>10.283174321570398</c:v>
                </c:pt>
                <c:pt idx="1089">
                  <c:v>10.282922242623371</c:v>
                </c:pt>
                <c:pt idx="1090">
                  <c:v>10.282618121570433</c:v>
                </c:pt>
                <c:pt idx="1091">
                  <c:v>10.282392821570895</c:v>
                </c:pt>
                <c:pt idx="1092">
                  <c:v>10.282181721570661</c:v>
                </c:pt>
                <c:pt idx="1093">
                  <c:v>10.281988021570921</c:v>
                </c:pt>
                <c:pt idx="1094">
                  <c:v>10.281869488237099</c:v>
                </c:pt>
                <c:pt idx="1095">
                  <c:v>10.281350270550249</c:v>
                </c:pt>
                <c:pt idx="1096">
                  <c:v>10.281217505780569</c:v>
                </c:pt>
                <c:pt idx="1097">
                  <c:v>10.281003221570545</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10.278282621570572</c:v>
                </c:pt>
                <c:pt idx="1106">
                  <c:v>10.277817321571298</c:v>
                </c:pt>
                <c:pt idx="1107">
                  <c:v>10.277447521570863</c:v>
                </c:pt>
                <c:pt idx="1108">
                  <c:v>10.276948221570558</c:v>
                </c:pt>
                <c:pt idx="1109">
                  <c:v>10.276619321570568</c:v>
                </c:pt>
                <c:pt idx="1110">
                  <c:v>10.27629689373542</c:v>
                </c:pt>
                <c:pt idx="1111">
                  <c:v>10.276020912479837</c:v>
                </c:pt>
                <c:pt idx="1112">
                  <c:v>10.275368874202044</c:v>
                </c:pt>
                <c:pt idx="1113">
                  <c:v>10.275263121570578</c:v>
                </c:pt>
                <c:pt idx="1114">
                  <c:v>10.275067421570768</c:v>
                </c:pt>
                <c:pt idx="1115">
                  <c:v>10.274941421570482</c:v>
                </c:pt>
                <c:pt idx="1116">
                  <c:v>10.274816571570497</c:v>
                </c:pt>
                <c:pt idx="1117">
                  <c:v>10.27467862157051</c:v>
                </c:pt>
                <c:pt idx="1118">
                  <c:v>10.27458252157065</c:v>
                </c:pt>
                <c:pt idx="1119">
                  <c:v>10.27444482157005</c:v>
                </c:pt>
                <c:pt idx="1120">
                  <c:v>10.27431462157065</c:v>
                </c:pt>
                <c:pt idx="1121">
                  <c:v>10.273918392999221</c:v>
                </c:pt>
                <c:pt idx="1122">
                  <c:v>10.273846505780687</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c:v>
                </c:pt>
                <c:pt idx="1133">
                  <c:v>10.273025221570853</c:v>
                </c:pt>
                <c:pt idx="1134">
                  <c:v>10.27270998651862</c:v>
                </c:pt>
                <c:pt idx="1135">
                  <c:v>10.272399321570433</c:v>
                </c:pt>
                <c:pt idx="1136">
                  <c:v>10.272012003388724</c:v>
                </c:pt>
                <c:pt idx="1137">
                  <c:v>10.271145468629342</c:v>
                </c:pt>
                <c:pt idx="1138">
                  <c:v>10.270955721570445</c:v>
                </c:pt>
                <c:pt idx="1139">
                  <c:v>10.270706221569988</c:v>
                </c:pt>
                <c:pt idx="1140">
                  <c:v>10.270427321569899</c:v>
                </c:pt>
                <c:pt idx="1141">
                  <c:v>10.270219663675867</c:v>
                </c:pt>
                <c:pt idx="1142">
                  <c:v>10.269942921570689</c:v>
                </c:pt>
                <c:pt idx="1143">
                  <c:v>10.269711521570381</c:v>
                </c:pt>
                <c:pt idx="1144">
                  <c:v>10.26953632157085</c:v>
                </c:pt>
                <c:pt idx="1145">
                  <c:v>10.269356853828709</c:v>
                </c:pt>
                <c:pt idx="1146">
                  <c:v>10.26908948823727</c:v>
                </c:pt>
                <c:pt idx="1147">
                  <c:v>10.269230021570568</c:v>
                </c:pt>
                <c:pt idx="1148">
                  <c:v>10.269425521570369</c:v>
                </c:pt>
                <c:pt idx="1149">
                  <c:v>10.269608921570168</c:v>
                </c:pt>
                <c:pt idx="1150">
                  <c:v>10.269765321570091</c:v>
                </c:pt>
                <c:pt idx="1151">
                  <c:v>10.269895752604954</c:v>
                </c:pt>
                <c:pt idx="1152">
                  <c:v>10.270749782354628</c:v>
                </c:pt>
                <c:pt idx="1153">
                  <c:v>10.271039121570695</c:v>
                </c:pt>
                <c:pt idx="1154">
                  <c:v>10.27130142157046</c:v>
                </c:pt>
                <c:pt idx="1155">
                  <c:v>10.271564321570438</c:v>
                </c:pt>
                <c:pt idx="1156">
                  <c:v>10.27178402157061</c:v>
                </c:pt>
                <c:pt idx="1157">
                  <c:v>10.271994021570761</c:v>
                </c:pt>
                <c:pt idx="1158">
                  <c:v>10.272153446570506</c:v>
                </c:pt>
                <c:pt idx="1159">
                  <c:v>10.272265321570698</c:v>
                </c:pt>
                <c:pt idx="1160">
                  <c:v>10.272608409805954</c:v>
                </c:pt>
                <c:pt idx="1161">
                  <c:v>10.272662921570358</c:v>
                </c:pt>
                <c:pt idx="1162">
                  <c:v>10.272739821570958</c:v>
                </c:pt>
                <c:pt idx="1163">
                  <c:v>10.2728050215698</c:v>
                </c:pt>
                <c:pt idx="1164">
                  <c:v>10.272853521570863</c:v>
                </c:pt>
                <c:pt idx="1165">
                  <c:v>10.272944904904072</c:v>
                </c:pt>
                <c:pt idx="1166">
                  <c:v>10.273024921570505</c:v>
                </c:pt>
                <c:pt idx="1167">
                  <c:v>10.27318327611567</c:v>
                </c:pt>
                <c:pt idx="1168">
                  <c:v>10.273886996828272</c:v>
                </c:pt>
                <c:pt idx="1169">
                  <c:v>10.274077321570665</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10.270628921570699</c:v>
                </c:pt>
                <c:pt idx="1180">
                  <c:v>10.268507221570346</c:v>
                </c:pt>
                <c:pt idx="1181">
                  <c:v>10.266883521570705</c:v>
                </c:pt>
                <c:pt idx="1182">
                  <c:v>10.265383021570553</c:v>
                </c:pt>
                <c:pt idx="1183">
                  <c:v>10.259738773951469</c:v>
                </c:pt>
                <c:pt idx="1184">
                  <c:v>10.258377721570524</c:v>
                </c:pt>
                <c:pt idx="1185">
                  <c:v>10.256400221570274</c:v>
                </c:pt>
                <c:pt idx="1186">
                  <c:v>10.254247721570799</c:v>
                </c:pt>
                <c:pt idx="1187">
                  <c:v>10.252547021570258</c:v>
                </c:pt>
                <c:pt idx="1188">
                  <c:v>10.250917717403922</c:v>
                </c:pt>
                <c:pt idx="1189">
                  <c:v>10.249500167249366</c:v>
                </c:pt>
                <c:pt idx="1190">
                  <c:v>10.242857311366535</c:v>
                </c:pt>
                <c:pt idx="1191">
                  <c:v>10.241692021570643</c:v>
                </c:pt>
                <c:pt idx="1192">
                  <c:v>10.240726221570448</c:v>
                </c:pt>
                <c:pt idx="1193">
                  <c:v>10.239751675737111</c:v>
                </c:pt>
                <c:pt idx="1194">
                  <c:v>10.239051821570417</c:v>
                </c:pt>
                <c:pt idx="1195">
                  <c:v>10.236477821570398</c:v>
                </c:pt>
                <c:pt idx="1196">
                  <c:v>10.23622382157034</c:v>
                </c:pt>
                <c:pt idx="1197">
                  <c:v>10.235599121570468</c:v>
                </c:pt>
                <c:pt idx="1198">
                  <c:v>10.235190121570515</c:v>
                </c:pt>
                <c:pt idx="1199">
                  <c:v>10.234765521570711</c:v>
                </c:pt>
                <c:pt idx="1200">
                  <c:v>10.234444904903725</c:v>
                </c:pt>
                <c:pt idx="1201">
                  <c:v>10.234101321570114</c:v>
                </c:pt>
                <c:pt idx="1202">
                  <c:v>10.233848747496348</c:v>
                </c:pt>
                <c:pt idx="1203">
                  <c:v>10.232710421570706</c:v>
                </c:pt>
                <c:pt idx="1204">
                  <c:v>10.232492221570723</c:v>
                </c:pt>
                <c:pt idx="1205">
                  <c:v>10.232301921570762</c:v>
                </c:pt>
                <c:pt idx="1206">
                  <c:v>10.232140009070108</c:v>
                </c:pt>
                <c:pt idx="1207">
                  <c:v>10.231969721570191</c:v>
                </c:pt>
                <c:pt idx="1208">
                  <c:v>10.231848221571211</c:v>
                </c:pt>
                <c:pt idx="1209">
                  <c:v>10.231724722979298</c:v>
                </c:pt>
                <c:pt idx="1210">
                  <c:v>10.23085425014186</c:v>
                </c:pt>
                <c:pt idx="1211">
                  <c:v>10.230211621570339</c:v>
                </c:pt>
                <c:pt idx="1212">
                  <c:v>10.229591363236963</c:v>
                </c:pt>
                <c:pt idx="1213">
                  <c:v>10.228930821570398</c:v>
                </c:pt>
                <c:pt idx="1214">
                  <c:v>10.228143721570296</c:v>
                </c:pt>
                <c:pt idx="1215">
                  <c:v>10.227538571571117</c:v>
                </c:pt>
                <c:pt idx="1216">
                  <c:v>10.225727715187404</c:v>
                </c:pt>
                <c:pt idx="1217">
                  <c:v>10.224877321570547</c:v>
                </c:pt>
                <c:pt idx="1218">
                  <c:v>10.222648446570497</c:v>
                </c:pt>
                <c:pt idx="1219">
                  <c:v>10.220461321570795</c:v>
                </c:pt>
                <c:pt idx="1220">
                  <c:v>10.218154221570519</c:v>
                </c:pt>
                <c:pt idx="1221">
                  <c:v>10.216295221570348</c:v>
                </c:pt>
                <c:pt idx="1222">
                  <c:v>10.214484421570468</c:v>
                </c:pt>
                <c:pt idx="1223">
                  <c:v>10.213004084196642</c:v>
                </c:pt>
                <c:pt idx="1224">
                  <c:v>10.212100174511798</c:v>
                </c:pt>
                <c:pt idx="1225">
                  <c:v>10.208016912479692</c:v>
                </c:pt>
                <c:pt idx="1226">
                  <c:v>10.207288621570472</c:v>
                </c:pt>
                <c:pt idx="1227">
                  <c:v>10.206475821570768</c:v>
                </c:pt>
                <c:pt idx="1228">
                  <c:v>10.205575721570241</c:v>
                </c:pt>
                <c:pt idx="1229">
                  <c:v>10.204887221570273</c:v>
                </c:pt>
                <c:pt idx="1230">
                  <c:v>10.204261699121522</c:v>
                </c:pt>
                <c:pt idx="1231">
                  <c:v>10.203876627540565</c:v>
                </c:pt>
                <c:pt idx="1232">
                  <c:v>10.203395664708168</c:v>
                </c:pt>
                <c:pt idx="1233">
                  <c:v>10.202187821570519</c:v>
                </c:pt>
                <c:pt idx="1234">
                  <c:v>10.202039521570542</c:v>
                </c:pt>
                <c:pt idx="1235">
                  <c:v>10.201677221570648</c:v>
                </c:pt>
                <c:pt idx="1236">
                  <c:v>10.201403021570368</c:v>
                </c:pt>
                <c:pt idx="1237">
                  <c:v>10.201093121570706</c:v>
                </c:pt>
                <c:pt idx="1238">
                  <c:v>10.200856205409268</c:v>
                </c:pt>
                <c:pt idx="1239">
                  <c:v>10.20056084240376</c:v>
                </c:pt>
                <c:pt idx="1240">
                  <c:v>10.200348354904222</c:v>
                </c:pt>
                <c:pt idx="1241">
                  <c:v>10.200204488236848</c:v>
                </c:pt>
                <c:pt idx="1242">
                  <c:v>10.200254921571482</c:v>
                </c:pt>
                <c:pt idx="1243">
                  <c:v>10.200287621570999</c:v>
                </c:pt>
                <c:pt idx="1244">
                  <c:v>10.20031982157067</c:v>
                </c:pt>
                <c:pt idx="1245">
                  <c:v>10.200341716307193</c:v>
                </c:pt>
                <c:pt idx="1246">
                  <c:v>10.200359921570133</c:v>
                </c:pt>
                <c:pt idx="1247">
                  <c:v>10.200381221569998</c:v>
                </c:pt>
                <c:pt idx="1248">
                  <c:v>10.200381111043711</c:v>
                </c:pt>
                <c:pt idx="1249">
                  <c:v>10.20023903369132</c:v>
                </c:pt>
                <c:pt idx="1250">
                  <c:v>10.200225821570392</c:v>
                </c:pt>
                <c:pt idx="1251">
                  <c:v>10.20019729525454</c:v>
                </c:pt>
                <c:pt idx="1252">
                  <c:v>10.200237821570099</c:v>
                </c:pt>
                <c:pt idx="1253">
                  <c:v>10.200247721570999</c:v>
                </c:pt>
                <c:pt idx="1254">
                  <c:v>10.200242321570069</c:v>
                </c:pt>
                <c:pt idx="1255">
                  <c:v>10.200237821570099</c:v>
                </c:pt>
                <c:pt idx="1256">
                  <c:v>10.200229488237447</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10.198771621570312</c:v>
                </c:pt>
                <c:pt idx="1268">
                  <c:v>10.198476221570431</c:v>
                </c:pt>
                <c:pt idx="1269">
                  <c:v>10.19766271740365</c:v>
                </c:pt>
                <c:pt idx="1270">
                  <c:v>10.196357321570783</c:v>
                </c:pt>
                <c:pt idx="1271">
                  <c:v>10.195287821570545</c:v>
                </c:pt>
                <c:pt idx="1272">
                  <c:v>10.19433592157079</c:v>
                </c:pt>
                <c:pt idx="1273">
                  <c:v>10.193497015118973</c:v>
                </c:pt>
                <c:pt idx="1274">
                  <c:v>10.19150628310887</c:v>
                </c:pt>
                <c:pt idx="1275">
                  <c:v>10.191137621570348</c:v>
                </c:pt>
                <c:pt idx="1276">
                  <c:v>10.190581611044356</c:v>
                </c:pt>
                <c:pt idx="1277">
                  <c:v>10.189707621570435</c:v>
                </c:pt>
                <c:pt idx="1278">
                  <c:v>10.188896721570547</c:v>
                </c:pt>
                <c:pt idx="1279">
                  <c:v>10.188255921570679</c:v>
                </c:pt>
                <c:pt idx="1280">
                  <c:v>10.187550021570743</c:v>
                </c:pt>
                <c:pt idx="1281">
                  <c:v>10.187077221570391</c:v>
                </c:pt>
                <c:pt idx="1282">
                  <c:v>10.186644918344964</c:v>
                </c:pt>
                <c:pt idx="1283">
                  <c:v>10.185487821570566</c:v>
                </c:pt>
                <c:pt idx="1284">
                  <c:v>10.185311221570851</c:v>
                </c:pt>
                <c:pt idx="1285">
                  <c:v>10.185034221570007</c:v>
                </c:pt>
                <c:pt idx="1286">
                  <c:v>10.184722221570418</c:v>
                </c:pt>
                <c:pt idx="1287">
                  <c:v>10.184527921570487</c:v>
                </c:pt>
                <c:pt idx="1288">
                  <c:v>10.184297821570491</c:v>
                </c:pt>
                <c:pt idx="1289">
                  <c:v>10.184087300737119</c:v>
                </c:pt>
                <c:pt idx="1290">
                  <c:v>10.183915721570964</c:v>
                </c:pt>
                <c:pt idx="1291">
                  <c:v>10.183796928713477</c:v>
                </c:pt>
                <c:pt idx="1292">
                  <c:v>10.183357821570519</c:v>
                </c:pt>
                <c:pt idx="1293">
                  <c:v>10.183297721570813</c:v>
                </c:pt>
                <c:pt idx="1294">
                  <c:v>10.183122221570368</c:v>
                </c:pt>
                <c:pt idx="1295">
                  <c:v>10.182978863237095</c:v>
                </c:pt>
                <c:pt idx="1296">
                  <c:v>10.182848921569686</c:v>
                </c:pt>
                <c:pt idx="1297">
                  <c:v>10.182756821570926</c:v>
                </c:pt>
                <c:pt idx="1298">
                  <c:v>10.182648721570317</c:v>
                </c:pt>
                <c:pt idx="1299">
                  <c:v>10.182557321569849</c:v>
                </c:pt>
                <c:pt idx="1300">
                  <c:v>10.182487821570367</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10.178872411734485</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10.171979521570529</c:v>
                </c:pt>
                <c:pt idx="1318">
                  <c:v>10.172018473745183</c:v>
                </c:pt>
                <c:pt idx="1319">
                  <c:v>10.173624983732665</c:v>
                </c:pt>
                <c:pt idx="1320">
                  <c:v>10.174102421570321</c:v>
                </c:pt>
                <c:pt idx="1321">
                  <c:v>10.174562960459511</c:v>
                </c:pt>
                <c:pt idx="1322">
                  <c:v>10.175141801162226</c:v>
                </c:pt>
                <c:pt idx="1323">
                  <c:v>10.176251421570797</c:v>
                </c:pt>
                <c:pt idx="1324">
                  <c:v>10.177103721570708</c:v>
                </c:pt>
                <c:pt idx="1325">
                  <c:v>10.177727131915368</c:v>
                </c:pt>
                <c:pt idx="1326">
                  <c:v>10.179397345380195</c:v>
                </c:pt>
                <c:pt idx="1327">
                  <c:v>10.179784921570771</c:v>
                </c:pt>
                <c:pt idx="1328">
                  <c:v>10.180282453149276</c:v>
                </c:pt>
                <c:pt idx="1329">
                  <c:v>10.180798821570557</c:v>
                </c:pt>
                <c:pt idx="1330">
                  <c:v>10.181243121570299</c:v>
                </c:pt>
                <c:pt idx="1331">
                  <c:v>10.181629121570698</c:v>
                </c:pt>
                <c:pt idx="1332">
                  <c:v>10.182061621570638</c:v>
                </c:pt>
                <c:pt idx="1333">
                  <c:v>10.182549721570226</c:v>
                </c:pt>
                <c:pt idx="1334">
                  <c:v>10.183035021570547</c:v>
                </c:pt>
                <c:pt idx="1335">
                  <c:v>10.184084292158829</c:v>
                </c:pt>
                <c:pt idx="1336">
                  <c:v>10.184291521570668</c:v>
                </c:pt>
                <c:pt idx="1337">
                  <c:v>10.184622921570758</c:v>
                </c:pt>
                <c:pt idx="1338">
                  <c:v>10.184886121570718</c:v>
                </c:pt>
                <c:pt idx="1339">
                  <c:v>10.185344321570355</c:v>
                </c:pt>
                <c:pt idx="1340">
                  <c:v>10.18599402157075</c:v>
                </c:pt>
                <c:pt idx="1341">
                  <c:v>10.186670137359883</c:v>
                </c:pt>
                <c:pt idx="1342">
                  <c:v>10.187233621570464</c:v>
                </c:pt>
                <c:pt idx="1343">
                  <c:v>10.187629897042356</c:v>
                </c:pt>
                <c:pt idx="1344">
                  <c:v>10.189088334391371</c:v>
                </c:pt>
                <c:pt idx="1345">
                  <c:v>10.189372821570643</c:v>
                </c:pt>
                <c:pt idx="1346">
                  <c:v>10.189691621570468</c:v>
                </c:pt>
                <c:pt idx="1347">
                  <c:v>10.189918244105897</c:v>
                </c:pt>
                <c:pt idx="1348">
                  <c:v>10.190177621570593</c:v>
                </c:pt>
                <c:pt idx="1349">
                  <c:v>10.190480421570483</c:v>
                </c:pt>
                <c:pt idx="1350">
                  <c:v>10.190715421570667</c:v>
                </c:pt>
                <c:pt idx="1351">
                  <c:v>10.19088816055349</c:v>
                </c:pt>
                <c:pt idx="1352">
                  <c:v>10.191334696570518</c:v>
                </c:pt>
                <c:pt idx="1353">
                  <c:v>10.191399121570509</c:v>
                </c:pt>
                <c:pt idx="1354">
                  <c:v>10.191521651357418</c:v>
                </c:pt>
                <c:pt idx="1355">
                  <c:v>10.191617721571353</c:v>
                </c:pt>
                <c:pt idx="1356">
                  <c:v>10.191707321570263</c:v>
                </c:pt>
                <c:pt idx="1357">
                  <c:v>10.191818721570611</c:v>
                </c:pt>
                <c:pt idx="1358">
                  <c:v>10.191889021570191</c:v>
                </c:pt>
                <c:pt idx="1359">
                  <c:v>10.192395821570685</c:v>
                </c:pt>
                <c:pt idx="1360">
                  <c:v>10.192851421570676</c:v>
                </c:pt>
                <c:pt idx="1361">
                  <c:v>10.193055513878322</c:v>
                </c:pt>
                <c:pt idx="1362">
                  <c:v>10.194447821570563</c:v>
                </c:pt>
                <c:pt idx="1363">
                  <c:v>10.194720821569868</c:v>
                </c:pt>
                <c:pt idx="1364">
                  <c:v>10.19514932157027</c:v>
                </c:pt>
                <c:pt idx="1365">
                  <c:v>10.195561221570628</c:v>
                </c:pt>
                <c:pt idx="1366">
                  <c:v>10.196038863236922</c:v>
                </c:pt>
                <c:pt idx="1367">
                  <c:v>10.196620121570808</c:v>
                </c:pt>
                <c:pt idx="1368">
                  <c:v>10.197027821570849</c:v>
                </c:pt>
                <c:pt idx="1369">
                  <c:v>10.197405321570368</c:v>
                </c:pt>
                <c:pt idx="1370">
                  <c:v>10.198670533435049</c:v>
                </c:pt>
                <c:pt idx="1371">
                  <c:v>10.198868321569998</c:v>
                </c:pt>
                <c:pt idx="1372">
                  <c:v>10.199056421570148</c:v>
                </c:pt>
                <c:pt idx="1373">
                  <c:v>10.199253189991863</c:v>
                </c:pt>
                <c:pt idx="1374">
                  <c:v>10.19946082157025</c:v>
                </c:pt>
                <c:pt idx="1375">
                  <c:v>10.199674221570703</c:v>
                </c:pt>
                <c:pt idx="1376">
                  <c:v>10.199833535856673</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10.199811321570019</c:v>
                </c:pt>
                <c:pt idx="1394">
                  <c:v>10.199786252942838</c:v>
                </c:pt>
                <c:pt idx="1395">
                  <c:v>10.199529488237188</c:v>
                </c:pt>
                <c:pt idx="1396">
                  <c:v>10.199025821570864</c:v>
                </c:pt>
                <c:pt idx="1397">
                  <c:v>10.198152921570211</c:v>
                </c:pt>
                <c:pt idx="1398">
                  <c:v>10.197125121570718</c:v>
                </c:pt>
                <c:pt idx="1399">
                  <c:v>10.196285946570498</c:v>
                </c:pt>
                <c:pt idx="1400">
                  <c:v>10.195554721570469</c:v>
                </c:pt>
                <c:pt idx="1401">
                  <c:v>10.194872921570648</c:v>
                </c:pt>
                <c:pt idx="1402">
                  <c:v>10.194242621570556</c:v>
                </c:pt>
                <c:pt idx="1403">
                  <c:v>10.193797821570669</c:v>
                </c:pt>
                <c:pt idx="1404">
                  <c:v>10.192667821570565</c:v>
                </c:pt>
                <c:pt idx="1405">
                  <c:v>10.192402821570894</c:v>
                </c:pt>
                <c:pt idx="1406">
                  <c:v>10.192050921570328</c:v>
                </c:pt>
                <c:pt idx="1407">
                  <c:v>10.19168055841287</c:v>
                </c:pt>
                <c:pt idx="1408">
                  <c:v>10.191358421570499</c:v>
                </c:pt>
                <c:pt idx="1409">
                  <c:v>10.191056321570864</c:v>
                </c:pt>
                <c:pt idx="1410">
                  <c:v>10.190800421570451</c:v>
                </c:pt>
                <c:pt idx="1411">
                  <c:v>10.190823221570311</c:v>
                </c:pt>
                <c:pt idx="1412">
                  <c:v>10.191112821570448</c:v>
                </c:pt>
                <c:pt idx="1413">
                  <c:v>10.191260979465355</c:v>
                </c:pt>
                <c:pt idx="1414">
                  <c:v>10.193116035856734</c:v>
                </c:pt>
                <c:pt idx="1415">
                  <c:v>10.193446921570384</c:v>
                </c:pt>
                <c:pt idx="1416">
                  <c:v>10.193728821570318</c:v>
                </c:pt>
                <c:pt idx="1417">
                  <c:v>10.193997721570515</c:v>
                </c:pt>
                <c:pt idx="1418">
                  <c:v>10.194291021570301</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10.196936521570255</c:v>
                </c:pt>
                <c:pt idx="1427">
                  <c:v>10.197412367025256</c:v>
                </c:pt>
                <c:pt idx="1428">
                  <c:v>10.199717821570548</c:v>
                </c:pt>
                <c:pt idx="1429">
                  <c:v>10.200221321570554</c:v>
                </c:pt>
                <c:pt idx="1430">
                  <c:v>10.201152621570108</c:v>
                </c:pt>
                <c:pt idx="1431">
                  <c:v>10.201947321570875</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10.207923921569968</c:v>
                </c:pt>
                <c:pt idx="1440">
                  <c:v>10.208952221570641</c:v>
                </c:pt>
                <c:pt idx="1441">
                  <c:v>10.209999421570467</c:v>
                </c:pt>
                <c:pt idx="1442">
                  <c:v>10.210881721570512</c:v>
                </c:pt>
                <c:pt idx="1443">
                  <c:v>10.212237189991511</c:v>
                </c:pt>
                <c:pt idx="1444">
                  <c:v>10.213347068882149</c:v>
                </c:pt>
                <c:pt idx="1445">
                  <c:v>10.218939904904161</c:v>
                </c:pt>
                <c:pt idx="1446">
                  <c:v>10.220112021570706</c:v>
                </c:pt>
                <c:pt idx="1447">
                  <c:v>10.221335121570361</c:v>
                </c:pt>
                <c:pt idx="1448">
                  <c:v>10.222492021570568</c:v>
                </c:pt>
                <c:pt idx="1449">
                  <c:v>10.224389421570841</c:v>
                </c:pt>
                <c:pt idx="1450">
                  <c:v>10.226073821570546</c:v>
                </c:pt>
                <c:pt idx="1451">
                  <c:v>10.227475021569987</c:v>
                </c:pt>
                <c:pt idx="1452">
                  <c:v>10.228590784533617</c:v>
                </c:pt>
                <c:pt idx="1453">
                  <c:v>10.232254964427669</c:v>
                </c:pt>
                <c:pt idx="1454">
                  <c:v>10.23307952157071</c:v>
                </c:pt>
                <c:pt idx="1455">
                  <c:v>10.234353621570792</c:v>
                </c:pt>
                <c:pt idx="1456">
                  <c:v>10.235360811261089</c:v>
                </c:pt>
                <c:pt idx="1457">
                  <c:v>10.236534892277923</c:v>
                </c:pt>
                <c:pt idx="1458">
                  <c:v>10.237439121570471</c:v>
                </c:pt>
                <c:pt idx="1459">
                  <c:v>10.238215421570139</c:v>
                </c:pt>
                <c:pt idx="1460">
                  <c:v>10.238994521570387</c:v>
                </c:pt>
                <c:pt idx="1461">
                  <c:v>10.239686621571121</c:v>
                </c:pt>
                <c:pt idx="1462">
                  <c:v>10.240227821570505</c:v>
                </c:pt>
                <c:pt idx="1463">
                  <c:v>10.242699331004459</c:v>
                </c:pt>
                <c:pt idx="1464">
                  <c:v>10.243686321570108</c:v>
                </c:pt>
                <c:pt idx="1465">
                  <c:v>10.244935521570449</c:v>
                </c:pt>
                <c:pt idx="1466">
                  <c:v>10.246348221570496</c:v>
                </c:pt>
                <c:pt idx="1467">
                  <c:v>10.24737822157044</c:v>
                </c:pt>
                <c:pt idx="1468">
                  <c:v>10.248727821570311</c:v>
                </c:pt>
                <c:pt idx="1469">
                  <c:v>10.249761611043798</c:v>
                </c:pt>
                <c:pt idx="1470">
                  <c:v>10.250600538961939</c:v>
                </c:pt>
                <c:pt idx="1471">
                  <c:v>10.253141436028034</c:v>
                </c:pt>
                <c:pt idx="1472">
                  <c:v>10.253685121570797</c:v>
                </c:pt>
                <c:pt idx="1473">
                  <c:v>10.254278121570451</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8.8342773215704433</c:v>
                </c:pt>
                <c:pt idx="2">
                  <c:v>8.835708921570685</c:v>
                </c:pt>
                <c:pt idx="3">
                  <c:v>8.8370547215705137</c:v>
                </c:pt>
                <c:pt idx="4">
                  <c:v>8.8384960215710038</c:v>
                </c:pt>
                <c:pt idx="5">
                  <c:v>8.8397929762092744</c:v>
                </c:pt>
                <c:pt idx="6">
                  <c:v>8.8407814215706679</c:v>
                </c:pt>
                <c:pt idx="7">
                  <c:v>8.8416937215705058</c:v>
                </c:pt>
                <c:pt idx="8">
                  <c:v>8.842226964427752</c:v>
                </c:pt>
                <c:pt idx="9">
                  <c:v>8.8450314882372698</c:v>
                </c:pt>
                <c:pt idx="10">
                  <c:v>8.845599321570873</c:v>
                </c:pt>
                <c:pt idx="11">
                  <c:v>8.8464142215702708</c:v>
                </c:pt>
                <c:pt idx="12">
                  <c:v>8.8473200664682157</c:v>
                </c:pt>
                <c:pt idx="13">
                  <c:v>8.8482419215704411</c:v>
                </c:pt>
                <c:pt idx="14">
                  <c:v>8.8494161215701155</c:v>
                </c:pt>
                <c:pt idx="15">
                  <c:v>8.8501618215698148</c:v>
                </c:pt>
                <c:pt idx="16">
                  <c:v>8.8502141215702057</c:v>
                </c:pt>
                <c:pt idx="17">
                  <c:v>8.8524158462619962</c:v>
                </c:pt>
                <c:pt idx="18">
                  <c:v>8.855135898493776</c:v>
                </c:pt>
                <c:pt idx="19">
                  <c:v>8.8559639215703641</c:v>
                </c:pt>
                <c:pt idx="20">
                  <c:v>8.8570628215701817</c:v>
                </c:pt>
                <c:pt idx="21">
                  <c:v>8.8579619215704728</c:v>
                </c:pt>
                <c:pt idx="22">
                  <c:v>8.858976021570621</c:v>
                </c:pt>
                <c:pt idx="23">
                  <c:v>8.8598982215702762</c:v>
                </c:pt>
                <c:pt idx="24">
                  <c:v>8.8606331462460215</c:v>
                </c:pt>
                <c:pt idx="25">
                  <c:v>8.8630993269469016</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8.8825911549039418</c:v>
                </c:pt>
                <c:pt idx="43">
                  <c:v>8.8834892215712244</c:v>
                </c:pt>
                <c:pt idx="44">
                  <c:v>8.8844754215706789</c:v>
                </c:pt>
                <c:pt idx="45">
                  <c:v>8.8856855215702346</c:v>
                </c:pt>
                <c:pt idx="46">
                  <c:v>8.8868145215705425</c:v>
                </c:pt>
                <c:pt idx="47">
                  <c:v>8.8876149215704885</c:v>
                </c:pt>
                <c:pt idx="48">
                  <c:v>8.8886666215706072</c:v>
                </c:pt>
                <c:pt idx="49">
                  <c:v>8.8895776215706945</c:v>
                </c:pt>
                <c:pt idx="50">
                  <c:v>8.8902299644276326</c:v>
                </c:pt>
                <c:pt idx="51">
                  <c:v>8.8935557627470843</c:v>
                </c:pt>
                <c:pt idx="52">
                  <c:v>8.8942181215704821</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8.9058529567059459</c:v>
                </c:pt>
                <c:pt idx="61">
                  <c:v>8.9066368215700376</c:v>
                </c:pt>
                <c:pt idx="62">
                  <c:v>8.9088565215704829</c:v>
                </c:pt>
                <c:pt idx="63">
                  <c:v>8.9107919215707483</c:v>
                </c:pt>
                <c:pt idx="64">
                  <c:v>8.9124381215705029</c:v>
                </c:pt>
                <c:pt idx="65">
                  <c:v>8.9133538215707198</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8.9311804215704633</c:v>
                </c:pt>
                <c:pt idx="74">
                  <c:v>8.9328135215700719</c:v>
                </c:pt>
                <c:pt idx="75">
                  <c:v>8.9334950437926608</c:v>
                </c:pt>
                <c:pt idx="76">
                  <c:v>8.9382445488430875</c:v>
                </c:pt>
                <c:pt idx="77">
                  <c:v>8.9394423215708088</c:v>
                </c:pt>
                <c:pt idx="78">
                  <c:v>8.9419654215705542</c:v>
                </c:pt>
                <c:pt idx="79">
                  <c:v>8.9449582339412785</c:v>
                </c:pt>
                <c:pt idx="80">
                  <c:v>8.947703521570288</c:v>
                </c:pt>
                <c:pt idx="81">
                  <c:v>8.9492918215705419</c:v>
                </c:pt>
                <c:pt idx="82">
                  <c:v>8.9510360215703528</c:v>
                </c:pt>
                <c:pt idx="83">
                  <c:v>8.9525179215701058</c:v>
                </c:pt>
                <c:pt idx="84">
                  <c:v>8.9535799954837287</c:v>
                </c:pt>
                <c:pt idx="85">
                  <c:v>8.9570437190064798</c:v>
                </c:pt>
                <c:pt idx="86">
                  <c:v>8.957880021570972</c:v>
                </c:pt>
                <c:pt idx="87">
                  <c:v>8.9593705215709036</c:v>
                </c:pt>
                <c:pt idx="88">
                  <c:v>8.9606690215703004</c:v>
                </c:pt>
                <c:pt idx="89">
                  <c:v>8.9616816215707686</c:v>
                </c:pt>
                <c:pt idx="90">
                  <c:v>8.9625242133234533</c:v>
                </c:pt>
                <c:pt idx="91">
                  <c:v>8.9635552215704024</c:v>
                </c:pt>
                <c:pt idx="92">
                  <c:v>8.9643664215706984</c:v>
                </c:pt>
                <c:pt idx="93">
                  <c:v>8.9650343215706219</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9.000997721570366</c:v>
                </c:pt>
                <c:pt idx="114">
                  <c:v>9.0022666215705129</c:v>
                </c:pt>
                <c:pt idx="115">
                  <c:v>9.003712721570448</c:v>
                </c:pt>
                <c:pt idx="116">
                  <c:v>9.0054576195504268</c:v>
                </c:pt>
                <c:pt idx="117">
                  <c:v>9.0077116215706692</c:v>
                </c:pt>
                <c:pt idx="118">
                  <c:v>9.0089943215707216</c:v>
                </c:pt>
                <c:pt idx="119">
                  <c:v>9.0102803215705425</c:v>
                </c:pt>
                <c:pt idx="120">
                  <c:v>9.0131371965705185</c:v>
                </c:pt>
                <c:pt idx="121">
                  <c:v>9.0140410215704119</c:v>
                </c:pt>
                <c:pt idx="122">
                  <c:v>9.0152300090704642</c:v>
                </c:pt>
                <c:pt idx="123">
                  <c:v>9.0167399215704709</c:v>
                </c:pt>
                <c:pt idx="124">
                  <c:v>9.017981321570268</c:v>
                </c:pt>
                <c:pt idx="125">
                  <c:v>9.019678121570518</c:v>
                </c:pt>
                <c:pt idx="126">
                  <c:v>9.0212455215703589</c:v>
                </c:pt>
                <c:pt idx="127">
                  <c:v>9.0220203215704586</c:v>
                </c:pt>
                <c:pt idx="128">
                  <c:v>9.022740321570538</c:v>
                </c:pt>
                <c:pt idx="129">
                  <c:v>9.025847821570764</c:v>
                </c:pt>
                <c:pt idx="130">
                  <c:v>9.0269712215706139</c:v>
                </c:pt>
                <c:pt idx="131">
                  <c:v>9.0281722215707028</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9.0408302946887105</c:v>
                </c:pt>
                <c:pt idx="140">
                  <c:v>9.0421256215707189</c:v>
                </c:pt>
                <c:pt idx="141">
                  <c:v>9.0430357215703179</c:v>
                </c:pt>
                <c:pt idx="142">
                  <c:v>9.0441293215702352</c:v>
                </c:pt>
                <c:pt idx="143">
                  <c:v>9.0448867104592967</c:v>
                </c:pt>
                <c:pt idx="144">
                  <c:v>9.0463343215704199</c:v>
                </c:pt>
                <c:pt idx="145">
                  <c:v>9.0476980215702589</c:v>
                </c:pt>
                <c:pt idx="146">
                  <c:v>9.0482118215705292</c:v>
                </c:pt>
                <c:pt idx="147">
                  <c:v>9.0511862426228546</c:v>
                </c:pt>
                <c:pt idx="148">
                  <c:v>9.0520496397522479</c:v>
                </c:pt>
                <c:pt idx="149">
                  <c:v>9.0530399215701198</c:v>
                </c:pt>
                <c:pt idx="150">
                  <c:v>9.0545805215703048</c:v>
                </c:pt>
                <c:pt idx="151">
                  <c:v>9.0558742215703063</c:v>
                </c:pt>
                <c:pt idx="152">
                  <c:v>9.0570135215705498</c:v>
                </c:pt>
                <c:pt idx="153">
                  <c:v>9.0586329215706627</c:v>
                </c:pt>
                <c:pt idx="154">
                  <c:v>9.0597677215704699</c:v>
                </c:pt>
                <c:pt idx="155">
                  <c:v>9.0608820320969219</c:v>
                </c:pt>
                <c:pt idx="156">
                  <c:v>9.0636930138781366</c:v>
                </c:pt>
                <c:pt idx="157">
                  <c:v>9.0642197215705895</c:v>
                </c:pt>
                <c:pt idx="158">
                  <c:v>9.0656942215708227</c:v>
                </c:pt>
                <c:pt idx="159">
                  <c:v>9.0670961215705432</c:v>
                </c:pt>
                <c:pt idx="160">
                  <c:v>9.0684139215702402</c:v>
                </c:pt>
                <c:pt idx="161">
                  <c:v>9.0695594882373047</c:v>
                </c:pt>
                <c:pt idx="162">
                  <c:v>9.0709718215707866</c:v>
                </c:pt>
                <c:pt idx="163">
                  <c:v>9.0718546215699547</c:v>
                </c:pt>
                <c:pt idx="164">
                  <c:v>9.0729121072848073</c:v>
                </c:pt>
                <c:pt idx="165">
                  <c:v>9.0771278215706683</c:v>
                </c:pt>
                <c:pt idx="166">
                  <c:v>9.07816372157078</c:v>
                </c:pt>
                <c:pt idx="167">
                  <c:v>9.0795382215700204</c:v>
                </c:pt>
                <c:pt idx="168">
                  <c:v>9.08042399178332</c:v>
                </c:pt>
                <c:pt idx="169">
                  <c:v>9.0815413215703185</c:v>
                </c:pt>
                <c:pt idx="170">
                  <c:v>9.0824968215710662</c:v>
                </c:pt>
                <c:pt idx="171">
                  <c:v>9.0837758215708089</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9.0967239215705291</c:v>
                </c:pt>
                <c:pt idx="182">
                  <c:v>9.0973597780923487</c:v>
                </c:pt>
                <c:pt idx="183">
                  <c:v>9.1053438509821234</c:v>
                </c:pt>
                <c:pt idx="184">
                  <c:v>9.1067206215701919</c:v>
                </c:pt>
                <c:pt idx="185">
                  <c:v>9.1078776215702195</c:v>
                </c:pt>
                <c:pt idx="186">
                  <c:v>9.1089629215701464</c:v>
                </c:pt>
                <c:pt idx="187">
                  <c:v>9.1101068937357894</c:v>
                </c:pt>
                <c:pt idx="188">
                  <c:v>9.1167833317746698</c:v>
                </c:pt>
                <c:pt idx="189">
                  <c:v>9.1180066215705562</c:v>
                </c:pt>
                <c:pt idx="190">
                  <c:v>9.1192167215707727</c:v>
                </c:pt>
                <c:pt idx="191">
                  <c:v>9.1208609215704115</c:v>
                </c:pt>
                <c:pt idx="192">
                  <c:v>9.122710089611628</c:v>
                </c:pt>
                <c:pt idx="193">
                  <c:v>9.1238398994924967</c:v>
                </c:pt>
                <c:pt idx="194">
                  <c:v>9.1288252289780552</c:v>
                </c:pt>
                <c:pt idx="195">
                  <c:v>9.1298984215705499</c:v>
                </c:pt>
                <c:pt idx="196">
                  <c:v>9.1317606215705549</c:v>
                </c:pt>
                <c:pt idx="197">
                  <c:v>9.1331261215704114</c:v>
                </c:pt>
                <c:pt idx="198">
                  <c:v>9.1344991617766453</c:v>
                </c:pt>
                <c:pt idx="199">
                  <c:v>9.1356614215703384</c:v>
                </c:pt>
                <c:pt idx="200">
                  <c:v>9.1364260215707187</c:v>
                </c:pt>
                <c:pt idx="201">
                  <c:v>9.1374446072849747</c:v>
                </c:pt>
                <c:pt idx="202">
                  <c:v>9.1403639754165749</c:v>
                </c:pt>
                <c:pt idx="203">
                  <c:v>9.1411137399378664</c:v>
                </c:pt>
                <c:pt idx="204">
                  <c:v>9.1420489215704919</c:v>
                </c:pt>
                <c:pt idx="205">
                  <c:v>9.1427377184781875</c:v>
                </c:pt>
                <c:pt idx="206">
                  <c:v>9.1440209215701369</c:v>
                </c:pt>
                <c:pt idx="207">
                  <c:v>9.1450664215703199</c:v>
                </c:pt>
                <c:pt idx="208">
                  <c:v>9.1460000215702539</c:v>
                </c:pt>
                <c:pt idx="209">
                  <c:v>9.147256621570218</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9.1608714215706382</c:v>
                </c:pt>
                <c:pt idx="223">
                  <c:v>9.1618683215703189</c:v>
                </c:pt>
                <c:pt idx="224">
                  <c:v>9.1628412258259644</c:v>
                </c:pt>
                <c:pt idx="225">
                  <c:v>9.1635644215707401</c:v>
                </c:pt>
                <c:pt idx="226">
                  <c:v>9.1646738215706982</c:v>
                </c:pt>
                <c:pt idx="227">
                  <c:v>9.1654362123751127</c:v>
                </c:pt>
                <c:pt idx="228">
                  <c:v>9.1683728215705393</c:v>
                </c:pt>
                <c:pt idx="229">
                  <c:v>9.168991921570532</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9.1772659465705964</c:v>
                </c:pt>
                <c:pt idx="238">
                  <c:v>9.1780312624310199</c:v>
                </c:pt>
                <c:pt idx="239">
                  <c:v>9.1788979215707176</c:v>
                </c:pt>
                <c:pt idx="240">
                  <c:v>9.1798127215704639</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9.1868297215708186</c:v>
                </c:pt>
                <c:pt idx="249">
                  <c:v>9.187611970506719</c:v>
                </c:pt>
                <c:pt idx="250">
                  <c:v>9.1883716215704592</c:v>
                </c:pt>
                <c:pt idx="251">
                  <c:v>9.1891816215707216</c:v>
                </c:pt>
                <c:pt idx="252">
                  <c:v>9.1899477215701673</c:v>
                </c:pt>
                <c:pt idx="253">
                  <c:v>9.1902139326816012</c:v>
                </c:pt>
                <c:pt idx="254">
                  <c:v>9.192915133398273</c:v>
                </c:pt>
                <c:pt idx="255">
                  <c:v>9.1936864531493381</c:v>
                </c:pt>
                <c:pt idx="256">
                  <c:v>9.1943778215706189</c:v>
                </c:pt>
                <c:pt idx="257">
                  <c:v>9.1951668215703393</c:v>
                </c:pt>
                <c:pt idx="258">
                  <c:v>9.1959358215706715</c:v>
                </c:pt>
                <c:pt idx="259">
                  <c:v>9.1966058215706852</c:v>
                </c:pt>
                <c:pt idx="260">
                  <c:v>9.1969678215705457</c:v>
                </c:pt>
                <c:pt idx="261">
                  <c:v>9.1986925437928839</c:v>
                </c:pt>
                <c:pt idx="262">
                  <c:v>9.1994353215703057</c:v>
                </c:pt>
                <c:pt idx="263">
                  <c:v>9.2000789215704319</c:v>
                </c:pt>
                <c:pt idx="264">
                  <c:v>9.2007082215704159</c:v>
                </c:pt>
                <c:pt idx="265">
                  <c:v>9.2014583215705699</c:v>
                </c:pt>
                <c:pt idx="266">
                  <c:v>9.2021022215707688</c:v>
                </c:pt>
                <c:pt idx="267">
                  <c:v>9.20283516199639</c:v>
                </c:pt>
                <c:pt idx="268">
                  <c:v>9.2034665395191748</c:v>
                </c:pt>
                <c:pt idx="269">
                  <c:v>9.2058794882371657</c:v>
                </c:pt>
                <c:pt idx="270">
                  <c:v>9.2062087215698138</c:v>
                </c:pt>
                <c:pt idx="271">
                  <c:v>9.2068443215708129</c:v>
                </c:pt>
                <c:pt idx="272">
                  <c:v>9.2074901215703839</c:v>
                </c:pt>
                <c:pt idx="273">
                  <c:v>9.208151521570425</c:v>
                </c:pt>
                <c:pt idx="274">
                  <c:v>9.2088178215700687</c:v>
                </c:pt>
                <c:pt idx="275">
                  <c:v>9.2093931215703861</c:v>
                </c:pt>
                <c:pt idx="276">
                  <c:v>9.2099648215703809</c:v>
                </c:pt>
                <c:pt idx="277">
                  <c:v>9.2108463509821803</c:v>
                </c:pt>
                <c:pt idx="278">
                  <c:v>9.2130804257370009</c:v>
                </c:pt>
                <c:pt idx="279">
                  <c:v>9.2139831751058949</c:v>
                </c:pt>
                <c:pt idx="280">
                  <c:v>9.2146136215703951</c:v>
                </c:pt>
                <c:pt idx="281">
                  <c:v>9.2153348215706377</c:v>
                </c:pt>
                <c:pt idx="282">
                  <c:v>9.2158876215703884</c:v>
                </c:pt>
                <c:pt idx="283">
                  <c:v>9.2164330215705679</c:v>
                </c:pt>
                <c:pt idx="284">
                  <c:v>9.2170016020585432</c:v>
                </c:pt>
                <c:pt idx="285">
                  <c:v>9.2176107215705141</c:v>
                </c:pt>
                <c:pt idx="286">
                  <c:v>9.218309321570425</c:v>
                </c:pt>
                <c:pt idx="287">
                  <c:v>9.2191018215706659</c:v>
                </c:pt>
                <c:pt idx="288">
                  <c:v>9.2198235215707474</c:v>
                </c:pt>
                <c:pt idx="289">
                  <c:v>9.2204225690451693</c:v>
                </c:pt>
                <c:pt idx="290">
                  <c:v>9.2211551215701899</c:v>
                </c:pt>
                <c:pt idx="291">
                  <c:v>9.221814321570843</c:v>
                </c:pt>
                <c:pt idx="292">
                  <c:v>9.2226859215705659</c:v>
                </c:pt>
                <c:pt idx="293">
                  <c:v>9.2234333215703117</c:v>
                </c:pt>
                <c:pt idx="294">
                  <c:v>9.2239981215700535</c:v>
                </c:pt>
                <c:pt idx="295">
                  <c:v>9.2247508323231813</c:v>
                </c:pt>
                <c:pt idx="296">
                  <c:v>9.2253134215704922</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9.2308457215706987</c:v>
                </c:pt>
                <c:pt idx="305">
                  <c:v>9.2315640715703839</c:v>
                </c:pt>
                <c:pt idx="306">
                  <c:v>9.2323314215702954</c:v>
                </c:pt>
                <c:pt idx="307">
                  <c:v>9.2331142215706699</c:v>
                </c:pt>
                <c:pt idx="308">
                  <c:v>9.2336894215707019</c:v>
                </c:pt>
                <c:pt idx="309">
                  <c:v>9.2341275215706169</c:v>
                </c:pt>
                <c:pt idx="310">
                  <c:v>9.2347089917833909</c:v>
                </c:pt>
                <c:pt idx="311">
                  <c:v>9.2353714215702265</c:v>
                </c:pt>
                <c:pt idx="312">
                  <c:v>9.2360305215703207</c:v>
                </c:pt>
                <c:pt idx="313">
                  <c:v>9.236538021570011</c:v>
                </c:pt>
                <c:pt idx="314">
                  <c:v>9.2369713699578213</c:v>
                </c:pt>
                <c:pt idx="315">
                  <c:v>9.2391451653202079</c:v>
                </c:pt>
                <c:pt idx="316">
                  <c:v>9.2399450215704295</c:v>
                </c:pt>
                <c:pt idx="317">
                  <c:v>9.2406873215703484</c:v>
                </c:pt>
                <c:pt idx="318">
                  <c:v>9.2413976215705738</c:v>
                </c:pt>
                <c:pt idx="319">
                  <c:v>9.242071421571044</c:v>
                </c:pt>
                <c:pt idx="320">
                  <c:v>9.2428455215704499</c:v>
                </c:pt>
                <c:pt idx="321">
                  <c:v>9.2435279268335293</c:v>
                </c:pt>
                <c:pt idx="322">
                  <c:v>9.2441799215706162</c:v>
                </c:pt>
                <c:pt idx="323">
                  <c:v>9.2449414215703349</c:v>
                </c:pt>
                <c:pt idx="324">
                  <c:v>9.2456046215705019</c:v>
                </c:pt>
                <c:pt idx="325">
                  <c:v>9.2460674215703929</c:v>
                </c:pt>
                <c:pt idx="326">
                  <c:v>9.2466204882373031</c:v>
                </c:pt>
                <c:pt idx="327">
                  <c:v>9.2472854215702824</c:v>
                </c:pt>
                <c:pt idx="328">
                  <c:v>9.2479500215700963</c:v>
                </c:pt>
                <c:pt idx="329">
                  <c:v>9.2486049215704185</c:v>
                </c:pt>
                <c:pt idx="330">
                  <c:v>9.249158326621318</c:v>
                </c:pt>
                <c:pt idx="331">
                  <c:v>9.249845421570587</c:v>
                </c:pt>
                <c:pt idx="332">
                  <c:v>9.2503427215704939</c:v>
                </c:pt>
                <c:pt idx="333">
                  <c:v>9.2508278215705353</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9.2595400664682881</c:v>
                </c:pt>
                <c:pt idx="345">
                  <c:v>9.2602693215705099</c:v>
                </c:pt>
                <c:pt idx="346">
                  <c:v>9.2609976215708461</c:v>
                </c:pt>
                <c:pt idx="347">
                  <c:v>9.2617257215704356</c:v>
                </c:pt>
                <c:pt idx="348">
                  <c:v>9.2624910538938128</c:v>
                </c:pt>
                <c:pt idx="349">
                  <c:v>9.2632812215706331</c:v>
                </c:pt>
                <c:pt idx="350">
                  <c:v>9.2638841852068357</c:v>
                </c:pt>
                <c:pt idx="351">
                  <c:v>9.2655078215704947</c:v>
                </c:pt>
                <c:pt idx="352">
                  <c:v>9.2658749215704983</c:v>
                </c:pt>
                <c:pt idx="353">
                  <c:v>9.2662590336919237</c:v>
                </c:pt>
                <c:pt idx="354">
                  <c:v>9.2669687215704464</c:v>
                </c:pt>
                <c:pt idx="355">
                  <c:v>9.2676727215706673</c:v>
                </c:pt>
                <c:pt idx="356">
                  <c:v>9.2683007215711743</c:v>
                </c:pt>
                <c:pt idx="357">
                  <c:v>9.2690804215706493</c:v>
                </c:pt>
                <c:pt idx="358">
                  <c:v>9.2696039754165849</c:v>
                </c:pt>
                <c:pt idx="359">
                  <c:v>9.2701756181805131</c:v>
                </c:pt>
                <c:pt idx="360">
                  <c:v>9.2748012783608687</c:v>
                </c:pt>
                <c:pt idx="361">
                  <c:v>9.275623521570461</c:v>
                </c:pt>
                <c:pt idx="362">
                  <c:v>9.2763249215705841</c:v>
                </c:pt>
                <c:pt idx="363">
                  <c:v>9.2771310215708489</c:v>
                </c:pt>
                <c:pt idx="364">
                  <c:v>9.2779761194429256</c:v>
                </c:pt>
                <c:pt idx="365">
                  <c:v>9.2788482061858186</c:v>
                </c:pt>
                <c:pt idx="366">
                  <c:v>9.2812087306615041</c:v>
                </c:pt>
                <c:pt idx="367">
                  <c:v>9.2816730215707928</c:v>
                </c:pt>
                <c:pt idx="368">
                  <c:v>9.2823903215704409</c:v>
                </c:pt>
                <c:pt idx="369">
                  <c:v>9.2829351215704889</c:v>
                </c:pt>
                <c:pt idx="370">
                  <c:v>9.2839762054086776</c:v>
                </c:pt>
                <c:pt idx="371">
                  <c:v>9.2849546215704439</c:v>
                </c:pt>
                <c:pt idx="372">
                  <c:v>9.2858917215706587</c:v>
                </c:pt>
                <c:pt idx="373">
                  <c:v>9.2871485215707903</c:v>
                </c:pt>
                <c:pt idx="374">
                  <c:v>9.2878278215700139</c:v>
                </c:pt>
                <c:pt idx="375">
                  <c:v>9.2883986549038227</c:v>
                </c:pt>
                <c:pt idx="376">
                  <c:v>9.2903676628404419</c:v>
                </c:pt>
                <c:pt idx="377">
                  <c:v>9.2909866259182508</c:v>
                </c:pt>
                <c:pt idx="378">
                  <c:v>9.2916335215704589</c:v>
                </c:pt>
                <c:pt idx="379">
                  <c:v>9.2924017215702719</c:v>
                </c:pt>
                <c:pt idx="380">
                  <c:v>9.2931367215705531</c:v>
                </c:pt>
                <c:pt idx="381">
                  <c:v>9.29397432157079</c:v>
                </c:pt>
                <c:pt idx="382">
                  <c:v>9.2945265028893047</c:v>
                </c:pt>
                <c:pt idx="383">
                  <c:v>9.295167373809571</c:v>
                </c:pt>
                <c:pt idx="384">
                  <c:v>9.2992245226014187</c:v>
                </c:pt>
                <c:pt idx="385">
                  <c:v>9.2999158215704139</c:v>
                </c:pt>
                <c:pt idx="386">
                  <c:v>9.3007016215708198</c:v>
                </c:pt>
                <c:pt idx="387">
                  <c:v>9.3013691215704419</c:v>
                </c:pt>
                <c:pt idx="388">
                  <c:v>9.3020821745114848</c:v>
                </c:pt>
                <c:pt idx="389">
                  <c:v>9.302514964427715</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9.3110395457084216</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9.3222445957641273</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9.3298128753342624</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9.338171760964487</c:v>
                </c:pt>
                <c:pt idx="435">
                  <c:v>9.3386691215704491</c:v>
                </c:pt>
                <c:pt idx="436">
                  <c:v>9.3392732215702789</c:v>
                </c:pt>
                <c:pt idx="437">
                  <c:v>9.3397536215703987</c:v>
                </c:pt>
                <c:pt idx="438">
                  <c:v>9.3400878215705188</c:v>
                </c:pt>
                <c:pt idx="439">
                  <c:v>9.3416357163076267</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9.3484113215705058</c:v>
                </c:pt>
                <c:pt idx="450">
                  <c:v>9.349162221570495</c:v>
                </c:pt>
                <c:pt idx="451">
                  <c:v>9.3497935215711259</c:v>
                </c:pt>
                <c:pt idx="452">
                  <c:v>9.3504175185404073</c:v>
                </c:pt>
                <c:pt idx="453">
                  <c:v>9.3511131215708119</c:v>
                </c:pt>
                <c:pt idx="454">
                  <c:v>9.3517069215708801</c:v>
                </c:pt>
                <c:pt idx="455">
                  <c:v>9.3523866215705738</c:v>
                </c:pt>
                <c:pt idx="456">
                  <c:v>9.3526980918408675</c:v>
                </c:pt>
                <c:pt idx="457">
                  <c:v>9.3545332903206742</c:v>
                </c:pt>
                <c:pt idx="458">
                  <c:v>9.3549354559787048</c:v>
                </c:pt>
                <c:pt idx="459">
                  <c:v>9.3554151215707737</c:v>
                </c:pt>
                <c:pt idx="460">
                  <c:v>9.3559935215702179</c:v>
                </c:pt>
                <c:pt idx="461">
                  <c:v>9.3565501215701801</c:v>
                </c:pt>
                <c:pt idx="462">
                  <c:v>9.3571313215701739</c:v>
                </c:pt>
                <c:pt idx="463">
                  <c:v>9.3575901041791028</c:v>
                </c:pt>
                <c:pt idx="464">
                  <c:v>9.3605961797797121</c:v>
                </c:pt>
                <c:pt idx="465">
                  <c:v>9.3611057215705031</c:v>
                </c:pt>
                <c:pt idx="466">
                  <c:v>9.3615400215708604</c:v>
                </c:pt>
                <c:pt idx="467">
                  <c:v>9.3621694215705489</c:v>
                </c:pt>
                <c:pt idx="468">
                  <c:v>9.3628394215707527</c:v>
                </c:pt>
                <c:pt idx="469">
                  <c:v>9.3634398670251606</c:v>
                </c:pt>
                <c:pt idx="470">
                  <c:v>9.3654376787136062</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9.3709783621114511</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9.3800086215705072</c:v>
                </c:pt>
                <c:pt idx="494">
                  <c:v>9.3805561373599886</c:v>
                </c:pt>
                <c:pt idx="495">
                  <c:v>9.3825524791049784</c:v>
                </c:pt>
                <c:pt idx="496">
                  <c:v>9.3830752215704685</c:v>
                </c:pt>
                <c:pt idx="497">
                  <c:v>9.3835290215705953</c:v>
                </c:pt>
                <c:pt idx="498">
                  <c:v>9.3841478215707497</c:v>
                </c:pt>
                <c:pt idx="499">
                  <c:v>9.3847931215704339</c:v>
                </c:pt>
                <c:pt idx="500">
                  <c:v>9.3852299215711099</c:v>
                </c:pt>
                <c:pt idx="501">
                  <c:v>9.3857539440193047</c:v>
                </c:pt>
                <c:pt idx="502">
                  <c:v>9.3861594686292804</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9.4017943367223396</c:v>
                </c:pt>
                <c:pt idx="527">
                  <c:v>9.4030878215705656</c:v>
                </c:pt>
                <c:pt idx="528">
                  <c:v>9.4034537215706422</c:v>
                </c:pt>
                <c:pt idx="529">
                  <c:v>9.4040162215708136</c:v>
                </c:pt>
                <c:pt idx="530">
                  <c:v>9.4044865215704512</c:v>
                </c:pt>
                <c:pt idx="531">
                  <c:v>9.4049047215702188</c:v>
                </c:pt>
                <c:pt idx="532">
                  <c:v>9.4052622426232304</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9.4132178215705515</c:v>
                </c:pt>
                <c:pt idx="546">
                  <c:v>9.4135030215707474</c:v>
                </c:pt>
                <c:pt idx="547">
                  <c:v>9.4139502215705679</c:v>
                </c:pt>
                <c:pt idx="548">
                  <c:v>9.4145707215705112</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9.4185786215710063</c:v>
                </c:pt>
                <c:pt idx="557">
                  <c:v>9.4191544542233547</c:v>
                </c:pt>
                <c:pt idx="558">
                  <c:v>9.4198171215704978</c:v>
                </c:pt>
                <c:pt idx="559">
                  <c:v>9.4203081215704394</c:v>
                </c:pt>
                <c:pt idx="560">
                  <c:v>9.4209515215704513</c:v>
                </c:pt>
                <c:pt idx="561">
                  <c:v>9.4214630215705419</c:v>
                </c:pt>
                <c:pt idx="562">
                  <c:v>9.4218349644277026</c:v>
                </c:pt>
                <c:pt idx="563">
                  <c:v>9.4230725024217321</c:v>
                </c:pt>
                <c:pt idx="564">
                  <c:v>9.4234176215702945</c:v>
                </c:pt>
                <c:pt idx="565">
                  <c:v>9.4238362215710225</c:v>
                </c:pt>
                <c:pt idx="566">
                  <c:v>9.4243177215706364</c:v>
                </c:pt>
                <c:pt idx="567">
                  <c:v>9.424903321570218</c:v>
                </c:pt>
                <c:pt idx="568">
                  <c:v>9.4254246215704001</c:v>
                </c:pt>
                <c:pt idx="569">
                  <c:v>9.4258860868771297</c:v>
                </c:pt>
                <c:pt idx="570">
                  <c:v>9.426495521570569</c:v>
                </c:pt>
                <c:pt idx="571">
                  <c:v>9.4267878215705281</c:v>
                </c:pt>
                <c:pt idx="572">
                  <c:v>9.4283228215708963</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9.4342630215706027</c:v>
                </c:pt>
                <c:pt idx="585">
                  <c:v>9.4348250215706635</c:v>
                </c:pt>
                <c:pt idx="586">
                  <c:v>9.4353377215702352</c:v>
                </c:pt>
                <c:pt idx="587">
                  <c:v>9.4359342215704967</c:v>
                </c:pt>
                <c:pt idx="588">
                  <c:v>9.4364439215706142</c:v>
                </c:pt>
                <c:pt idx="589">
                  <c:v>9.4367903215705589</c:v>
                </c:pt>
                <c:pt idx="590">
                  <c:v>9.4380791373600186</c:v>
                </c:pt>
                <c:pt idx="591">
                  <c:v>9.4383330215704415</c:v>
                </c:pt>
                <c:pt idx="592">
                  <c:v>9.4389295215704205</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9.4446085215704638</c:v>
                </c:pt>
                <c:pt idx="603">
                  <c:v>9.4450875215707555</c:v>
                </c:pt>
                <c:pt idx="604">
                  <c:v>9.4455204215705439</c:v>
                </c:pt>
                <c:pt idx="605">
                  <c:v>9.4460079215712511</c:v>
                </c:pt>
                <c:pt idx="606">
                  <c:v>9.4461947780921918</c:v>
                </c:pt>
                <c:pt idx="607">
                  <c:v>9.4475895236984542</c:v>
                </c:pt>
                <c:pt idx="608">
                  <c:v>9.4479317215702494</c:v>
                </c:pt>
                <c:pt idx="609">
                  <c:v>9.448537021570683</c:v>
                </c:pt>
                <c:pt idx="610">
                  <c:v>9.4489118215701691</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9.4535571764094044</c:v>
                </c:pt>
                <c:pt idx="620">
                  <c:v>9.4542283534857887</c:v>
                </c:pt>
                <c:pt idx="621">
                  <c:v>9.454692321570505</c:v>
                </c:pt>
                <c:pt idx="622">
                  <c:v>9.4550950215705569</c:v>
                </c:pt>
                <c:pt idx="623">
                  <c:v>9.4556815589444092</c:v>
                </c:pt>
                <c:pt idx="624">
                  <c:v>9.4572550679477505</c:v>
                </c:pt>
                <c:pt idx="625">
                  <c:v>9.4577828731165567</c:v>
                </c:pt>
                <c:pt idx="626">
                  <c:v>9.4581963215706963</c:v>
                </c:pt>
                <c:pt idx="627">
                  <c:v>9.4586739215704139</c:v>
                </c:pt>
                <c:pt idx="628">
                  <c:v>9.4590888215705462</c:v>
                </c:pt>
                <c:pt idx="629">
                  <c:v>9.4596017215704684</c:v>
                </c:pt>
                <c:pt idx="630">
                  <c:v>9.4601722093253287</c:v>
                </c:pt>
                <c:pt idx="631">
                  <c:v>9.4606323215703068</c:v>
                </c:pt>
                <c:pt idx="632">
                  <c:v>9.460917821570531</c:v>
                </c:pt>
                <c:pt idx="633">
                  <c:v>9.4622970753017714</c:v>
                </c:pt>
                <c:pt idx="634">
                  <c:v>9.4628064215704502</c:v>
                </c:pt>
                <c:pt idx="635">
                  <c:v>9.4631797215706488</c:v>
                </c:pt>
                <c:pt idx="636">
                  <c:v>9.4636458215707506</c:v>
                </c:pt>
                <c:pt idx="637">
                  <c:v>9.4640102174040663</c:v>
                </c:pt>
                <c:pt idx="638">
                  <c:v>9.46465522157051</c:v>
                </c:pt>
                <c:pt idx="639">
                  <c:v>9.4651324215703205</c:v>
                </c:pt>
                <c:pt idx="640">
                  <c:v>9.4656244215708369</c:v>
                </c:pt>
                <c:pt idx="641">
                  <c:v>9.465987821570522</c:v>
                </c:pt>
                <c:pt idx="642">
                  <c:v>9.4675255827647078</c:v>
                </c:pt>
                <c:pt idx="643">
                  <c:v>9.4680043433097048</c:v>
                </c:pt>
                <c:pt idx="644">
                  <c:v>9.468559233335279</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9.4827598867879157</c:v>
                </c:pt>
                <c:pt idx="668">
                  <c:v>9.4831363064191567</c:v>
                </c:pt>
                <c:pt idx="669">
                  <c:v>9.4844189644279524</c:v>
                </c:pt>
                <c:pt idx="670">
                  <c:v>9.484777121570529</c:v>
                </c:pt>
                <c:pt idx="671">
                  <c:v>9.485379521570378</c:v>
                </c:pt>
                <c:pt idx="672">
                  <c:v>9.4859726215707809</c:v>
                </c:pt>
                <c:pt idx="673">
                  <c:v>9.4867140460604524</c:v>
                </c:pt>
                <c:pt idx="674">
                  <c:v>9.4873260215705031</c:v>
                </c:pt>
                <c:pt idx="675">
                  <c:v>9.4879517215707256</c:v>
                </c:pt>
                <c:pt idx="676">
                  <c:v>9.4886874215706989</c:v>
                </c:pt>
                <c:pt idx="677">
                  <c:v>9.4890395607009292</c:v>
                </c:pt>
                <c:pt idx="678">
                  <c:v>9.4920707285474322</c:v>
                </c:pt>
                <c:pt idx="679">
                  <c:v>9.4926291757369547</c:v>
                </c:pt>
                <c:pt idx="680">
                  <c:v>9.4931651215707884</c:v>
                </c:pt>
                <c:pt idx="681">
                  <c:v>9.4939353215707314</c:v>
                </c:pt>
                <c:pt idx="682">
                  <c:v>9.4945135749951977</c:v>
                </c:pt>
                <c:pt idx="683">
                  <c:v>9.4970178215705499</c:v>
                </c:pt>
                <c:pt idx="684">
                  <c:v>9.4973531215706721</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9.5037249215705764</c:v>
                </c:pt>
                <c:pt idx="694">
                  <c:v>9.5043280215705312</c:v>
                </c:pt>
                <c:pt idx="695">
                  <c:v>9.5049682215701665</c:v>
                </c:pt>
                <c:pt idx="696">
                  <c:v>9.5056260358563858</c:v>
                </c:pt>
                <c:pt idx="697">
                  <c:v>9.5062818215705196</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9.5157631215700125</c:v>
                </c:pt>
                <c:pt idx="710">
                  <c:v>9.5165709215706187</c:v>
                </c:pt>
                <c:pt idx="711">
                  <c:v>9.5172057215702619</c:v>
                </c:pt>
                <c:pt idx="712">
                  <c:v>9.5179372215701932</c:v>
                </c:pt>
                <c:pt idx="713">
                  <c:v>9.5184638419783987</c:v>
                </c:pt>
                <c:pt idx="714">
                  <c:v>9.5192011215708163</c:v>
                </c:pt>
                <c:pt idx="715">
                  <c:v>9.5198206982830005</c:v>
                </c:pt>
                <c:pt idx="716">
                  <c:v>9.5217667240098507</c:v>
                </c:pt>
                <c:pt idx="717">
                  <c:v>9.5224005215701908</c:v>
                </c:pt>
                <c:pt idx="718">
                  <c:v>9.5230139215707563</c:v>
                </c:pt>
                <c:pt idx="719">
                  <c:v>9.5237606787134013</c:v>
                </c:pt>
                <c:pt idx="720">
                  <c:v>9.5243365215701914</c:v>
                </c:pt>
                <c:pt idx="721">
                  <c:v>9.5249884215702689</c:v>
                </c:pt>
                <c:pt idx="722">
                  <c:v>9.5255912215705933</c:v>
                </c:pt>
                <c:pt idx="723">
                  <c:v>9.5261842599264916</c:v>
                </c:pt>
                <c:pt idx="724">
                  <c:v>9.5287918215705858</c:v>
                </c:pt>
                <c:pt idx="725">
                  <c:v>9.5291622810294569</c:v>
                </c:pt>
                <c:pt idx="726">
                  <c:v>9.529822021570368</c:v>
                </c:pt>
                <c:pt idx="727">
                  <c:v>9.5303729215703026</c:v>
                </c:pt>
                <c:pt idx="728">
                  <c:v>9.5310056215705661</c:v>
                </c:pt>
                <c:pt idx="729">
                  <c:v>9.5316453215708439</c:v>
                </c:pt>
                <c:pt idx="730">
                  <c:v>9.5321713215706367</c:v>
                </c:pt>
                <c:pt idx="731">
                  <c:v>9.532587821570516</c:v>
                </c:pt>
                <c:pt idx="732">
                  <c:v>9.5360878215706038</c:v>
                </c:pt>
                <c:pt idx="733">
                  <c:v>9.5365287215704022</c:v>
                </c:pt>
                <c:pt idx="734">
                  <c:v>9.5370507215701092</c:v>
                </c:pt>
                <c:pt idx="735">
                  <c:v>9.5376836215704959</c:v>
                </c:pt>
                <c:pt idx="736">
                  <c:v>9.5382787215707925</c:v>
                </c:pt>
                <c:pt idx="737">
                  <c:v>9.5387078215705028</c:v>
                </c:pt>
                <c:pt idx="738">
                  <c:v>9.540402448436323</c:v>
                </c:pt>
                <c:pt idx="739">
                  <c:v>9.5408591617762539</c:v>
                </c:pt>
                <c:pt idx="740">
                  <c:v>9.5414740215707479</c:v>
                </c:pt>
                <c:pt idx="741">
                  <c:v>9.5420820215706357</c:v>
                </c:pt>
                <c:pt idx="742">
                  <c:v>9.5427276215703181</c:v>
                </c:pt>
                <c:pt idx="743">
                  <c:v>9.5431892215702163</c:v>
                </c:pt>
                <c:pt idx="744">
                  <c:v>9.5438740460606759</c:v>
                </c:pt>
                <c:pt idx="745">
                  <c:v>9.544284880394148</c:v>
                </c:pt>
                <c:pt idx="746">
                  <c:v>9.5453578215705619</c:v>
                </c:pt>
                <c:pt idx="747">
                  <c:v>9.5460159215704898</c:v>
                </c:pt>
                <c:pt idx="748">
                  <c:v>9.5467242215702157</c:v>
                </c:pt>
                <c:pt idx="749">
                  <c:v>9.547456421570498</c:v>
                </c:pt>
                <c:pt idx="750">
                  <c:v>9.5481461215704435</c:v>
                </c:pt>
                <c:pt idx="751">
                  <c:v>9.5487890586835391</c:v>
                </c:pt>
                <c:pt idx="752">
                  <c:v>9.549542421570516</c:v>
                </c:pt>
                <c:pt idx="753">
                  <c:v>9.550066721570758</c:v>
                </c:pt>
                <c:pt idx="754">
                  <c:v>9.5505148215697862</c:v>
                </c:pt>
                <c:pt idx="755">
                  <c:v>9.5509678215705485</c:v>
                </c:pt>
                <c:pt idx="756">
                  <c:v>9.5524769124796389</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9.5613118215703903</c:v>
                </c:pt>
                <c:pt idx="771">
                  <c:v>9.561776221570355</c:v>
                </c:pt>
                <c:pt idx="772">
                  <c:v>9.5620178215705049</c:v>
                </c:pt>
                <c:pt idx="773">
                  <c:v>9.5634633117662258</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9.5696254215705689</c:v>
                </c:pt>
                <c:pt idx="785">
                  <c:v>9.5699976215708915</c:v>
                </c:pt>
                <c:pt idx="786">
                  <c:v>9.570629821570531</c:v>
                </c:pt>
                <c:pt idx="787">
                  <c:v>9.5711682215704439</c:v>
                </c:pt>
                <c:pt idx="788">
                  <c:v>9.5717245215707152</c:v>
                </c:pt>
                <c:pt idx="789">
                  <c:v>9.5722953973282312</c:v>
                </c:pt>
                <c:pt idx="790">
                  <c:v>9.5734878215705397</c:v>
                </c:pt>
                <c:pt idx="791">
                  <c:v>9.5737998215703204</c:v>
                </c:pt>
                <c:pt idx="792">
                  <c:v>9.5744398215707047</c:v>
                </c:pt>
                <c:pt idx="793">
                  <c:v>9.5750544215701279</c:v>
                </c:pt>
                <c:pt idx="794">
                  <c:v>9.5755019215707051</c:v>
                </c:pt>
                <c:pt idx="795">
                  <c:v>9.5760641215702975</c:v>
                </c:pt>
                <c:pt idx="796">
                  <c:v>9.5765367627470894</c:v>
                </c:pt>
                <c:pt idx="797">
                  <c:v>9.5770238215705099</c:v>
                </c:pt>
                <c:pt idx="798">
                  <c:v>9.5774214113139209</c:v>
                </c:pt>
                <c:pt idx="799">
                  <c:v>9.5789096772408442</c:v>
                </c:pt>
                <c:pt idx="800">
                  <c:v>9.5794076215702706</c:v>
                </c:pt>
                <c:pt idx="801">
                  <c:v>9.5797992215701555</c:v>
                </c:pt>
                <c:pt idx="802">
                  <c:v>9.5803803988899361</c:v>
                </c:pt>
                <c:pt idx="803">
                  <c:v>9.5808545215707426</c:v>
                </c:pt>
                <c:pt idx="804">
                  <c:v>9.5812294215707663</c:v>
                </c:pt>
                <c:pt idx="805">
                  <c:v>9.5817081215704558</c:v>
                </c:pt>
                <c:pt idx="806">
                  <c:v>9.5820650215706422</c:v>
                </c:pt>
                <c:pt idx="807">
                  <c:v>9.5823478215705649</c:v>
                </c:pt>
                <c:pt idx="808">
                  <c:v>9.5834395164861501</c:v>
                </c:pt>
                <c:pt idx="809">
                  <c:v>9.5838710215704861</c:v>
                </c:pt>
                <c:pt idx="810">
                  <c:v>9.5843513215707059</c:v>
                </c:pt>
                <c:pt idx="811">
                  <c:v>9.5848249215706431</c:v>
                </c:pt>
                <c:pt idx="812">
                  <c:v>9.5852702215706671</c:v>
                </c:pt>
                <c:pt idx="813">
                  <c:v>9.5857456215702967</c:v>
                </c:pt>
                <c:pt idx="814">
                  <c:v>9.5861997803332173</c:v>
                </c:pt>
                <c:pt idx="815">
                  <c:v>9.5866434098060047</c:v>
                </c:pt>
                <c:pt idx="816">
                  <c:v>9.5880756215708001</c:v>
                </c:pt>
                <c:pt idx="817">
                  <c:v>9.5885416215709682</c:v>
                </c:pt>
                <c:pt idx="818">
                  <c:v>9.588999921570144</c:v>
                </c:pt>
                <c:pt idx="819">
                  <c:v>9.5893875215706856</c:v>
                </c:pt>
                <c:pt idx="820">
                  <c:v>9.5898200896114485</c:v>
                </c:pt>
                <c:pt idx="821">
                  <c:v>9.590299521570655</c:v>
                </c:pt>
                <c:pt idx="822">
                  <c:v>9.590722821570731</c:v>
                </c:pt>
                <c:pt idx="823">
                  <c:v>9.591161313634343</c:v>
                </c:pt>
                <c:pt idx="824">
                  <c:v>9.5927687104598789</c:v>
                </c:pt>
                <c:pt idx="825">
                  <c:v>9.5932132215707728</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9.6040293215705361</c:v>
                </c:pt>
                <c:pt idx="844">
                  <c:v>9.6046515329107685</c:v>
                </c:pt>
                <c:pt idx="845">
                  <c:v>9.6051579215706937</c:v>
                </c:pt>
                <c:pt idx="846">
                  <c:v>9.6057569215703751</c:v>
                </c:pt>
                <c:pt idx="847">
                  <c:v>9.6061400215708499</c:v>
                </c:pt>
                <c:pt idx="848">
                  <c:v>9.6063717104592889</c:v>
                </c:pt>
                <c:pt idx="849">
                  <c:v>9.6076616397523189</c:v>
                </c:pt>
                <c:pt idx="850">
                  <c:v>9.60810432157054</c:v>
                </c:pt>
                <c:pt idx="851">
                  <c:v>9.6083217176747091</c:v>
                </c:pt>
                <c:pt idx="852">
                  <c:v>9.6090315215707687</c:v>
                </c:pt>
                <c:pt idx="853">
                  <c:v>9.6095828215702568</c:v>
                </c:pt>
                <c:pt idx="854">
                  <c:v>9.6107287215703607</c:v>
                </c:pt>
                <c:pt idx="855">
                  <c:v>9.6113906215707257</c:v>
                </c:pt>
                <c:pt idx="856">
                  <c:v>9.6118807526050709</c:v>
                </c:pt>
                <c:pt idx="857">
                  <c:v>9.6162636882369679</c:v>
                </c:pt>
                <c:pt idx="858">
                  <c:v>9.6168417215703954</c:v>
                </c:pt>
                <c:pt idx="859">
                  <c:v>9.617441121570744</c:v>
                </c:pt>
                <c:pt idx="860">
                  <c:v>9.6180209215705244</c:v>
                </c:pt>
                <c:pt idx="861">
                  <c:v>9.6185416215704027</c:v>
                </c:pt>
                <c:pt idx="862">
                  <c:v>9.6191398834260298</c:v>
                </c:pt>
                <c:pt idx="863">
                  <c:v>9.6196940215706803</c:v>
                </c:pt>
                <c:pt idx="864">
                  <c:v>9.6198178215705479</c:v>
                </c:pt>
                <c:pt idx="865">
                  <c:v>9.6214132501420249</c:v>
                </c:pt>
                <c:pt idx="866">
                  <c:v>9.6219164215706119</c:v>
                </c:pt>
                <c:pt idx="867">
                  <c:v>9.6224587215707178</c:v>
                </c:pt>
                <c:pt idx="868">
                  <c:v>9.6230153215704632</c:v>
                </c:pt>
                <c:pt idx="869">
                  <c:v>9.6234377184778026</c:v>
                </c:pt>
                <c:pt idx="870">
                  <c:v>9.623991921570644</c:v>
                </c:pt>
                <c:pt idx="871">
                  <c:v>9.6243366215703485</c:v>
                </c:pt>
                <c:pt idx="872">
                  <c:v>9.6246758215703689</c:v>
                </c:pt>
                <c:pt idx="873">
                  <c:v>9.6262114579346019</c:v>
                </c:pt>
                <c:pt idx="874">
                  <c:v>9.6266820215706037</c:v>
                </c:pt>
                <c:pt idx="875">
                  <c:v>9.627110708168269</c:v>
                </c:pt>
                <c:pt idx="876">
                  <c:v>9.6276395215702308</c:v>
                </c:pt>
                <c:pt idx="877">
                  <c:v>9.628127821570633</c:v>
                </c:pt>
                <c:pt idx="878">
                  <c:v>9.6285490215704339</c:v>
                </c:pt>
                <c:pt idx="879">
                  <c:v>9.6289262215709499</c:v>
                </c:pt>
                <c:pt idx="880">
                  <c:v>9.6292871622303409</c:v>
                </c:pt>
                <c:pt idx="881">
                  <c:v>9.631146508439528</c:v>
                </c:pt>
                <c:pt idx="882">
                  <c:v>9.6316606215704166</c:v>
                </c:pt>
                <c:pt idx="883">
                  <c:v>9.6320973215702992</c:v>
                </c:pt>
                <c:pt idx="884">
                  <c:v>9.6326760215707559</c:v>
                </c:pt>
                <c:pt idx="885">
                  <c:v>9.6331785215705992</c:v>
                </c:pt>
                <c:pt idx="886">
                  <c:v>9.6336899865189505</c:v>
                </c:pt>
                <c:pt idx="887">
                  <c:v>9.6341598215707531</c:v>
                </c:pt>
                <c:pt idx="888">
                  <c:v>9.6344378215704687</c:v>
                </c:pt>
                <c:pt idx="889">
                  <c:v>9.6359370986787027</c:v>
                </c:pt>
                <c:pt idx="890">
                  <c:v>9.6363514215703461</c:v>
                </c:pt>
                <c:pt idx="891">
                  <c:v>9.6368671215707966</c:v>
                </c:pt>
                <c:pt idx="892">
                  <c:v>9.6373589555913419</c:v>
                </c:pt>
                <c:pt idx="893">
                  <c:v>9.6381092215702182</c:v>
                </c:pt>
                <c:pt idx="894">
                  <c:v>9.6387000215711485</c:v>
                </c:pt>
                <c:pt idx="895">
                  <c:v>9.6392058518735979</c:v>
                </c:pt>
                <c:pt idx="896">
                  <c:v>9.6404878215705452</c:v>
                </c:pt>
                <c:pt idx="897">
                  <c:v>9.6407780215704975</c:v>
                </c:pt>
                <c:pt idx="898">
                  <c:v>9.6412889215700464</c:v>
                </c:pt>
                <c:pt idx="899">
                  <c:v>9.6417614298179792</c:v>
                </c:pt>
                <c:pt idx="900">
                  <c:v>9.6424595215702205</c:v>
                </c:pt>
                <c:pt idx="901">
                  <c:v>9.6428457215705095</c:v>
                </c:pt>
                <c:pt idx="902">
                  <c:v>9.6431078215710819</c:v>
                </c:pt>
                <c:pt idx="903">
                  <c:v>9.6436848215702646</c:v>
                </c:pt>
                <c:pt idx="904">
                  <c:v>9.6441236836393021</c:v>
                </c:pt>
                <c:pt idx="905">
                  <c:v>9.6458558543576345</c:v>
                </c:pt>
                <c:pt idx="906">
                  <c:v>9.6463358215704389</c:v>
                </c:pt>
                <c:pt idx="907">
                  <c:v>9.646918621570947</c:v>
                </c:pt>
                <c:pt idx="908">
                  <c:v>9.647369021570297</c:v>
                </c:pt>
                <c:pt idx="909">
                  <c:v>9.6479398215704819</c:v>
                </c:pt>
                <c:pt idx="910">
                  <c:v>9.648380621570487</c:v>
                </c:pt>
                <c:pt idx="911">
                  <c:v>9.6489274091995334</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9.6560062722746345</c:v>
                </c:pt>
                <c:pt idx="923">
                  <c:v>9.6563708215708459</c:v>
                </c:pt>
                <c:pt idx="924">
                  <c:v>9.6568747287870327</c:v>
                </c:pt>
                <c:pt idx="925">
                  <c:v>9.657382721570368</c:v>
                </c:pt>
                <c:pt idx="926">
                  <c:v>9.658049321570541</c:v>
                </c:pt>
                <c:pt idx="927">
                  <c:v>9.6584783215705112</c:v>
                </c:pt>
                <c:pt idx="928">
                  <c:v>9.6589761215705714</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9.6655735177729465</c:v>
                </c:pt>
                <c:pt idx="939">
                  <c:v>9.6660525215702222</c:v>
                </c:pt>
                <c:pt idx="940">
                  <c:v>9.6663953215700005</c:v>
                </c:pt>
                <c:pt idx="941">
                  <c:v>9.6669290215706187</c:v>
                </c:pt>
                <c:pt idx="942">
                  <c:v>9.6674385432201468</c:v>
                </c:pt>
                <c:pt idx="943">
                  <c:v>9.6678174215702199</c:v>
                </c:pt>
                <c:pt idx="944">
                  <c:v>9.6682631215704244</c:v>
                </c:pt>
                <c:pt idx="945">
                  <c:v>9.6686366215698598</c:v>
                </c:pt>
                <c:pt idx="946">
                  <c:v>9.6688438215705119</c:v>
                </c:pt>
                <c:pt idx="947">
                  <c:v>9.6698378215704537</c:v>
                </c:pt>
                <c:pt idx="948">
                  <c:v>9.6701643478860877</c:v>
                </c:pt>
                <c:pt idx="949">
                  <c:v>9.6707789674040683</c:v>
                </c:pt>
                <c:pt idx="950">
                  <c:v>9.6712016215706917</c:v>
                </c:pt>
                <c:pt idx="951">
                  <c:v>9.671715521570647</c:v>
                </c:pt>
                <c:pt idx="952">
                  <c:v>9.6721273215706418</c:v>
                </c:pt>
                <c:pt idx="953">
                  <c:v>9.6727024215702926</c:v>
                </c:pt>
                <c:pt idx="954">
                  <c:v>9.6730404257373692</c:v>
                </c:pt>
                <c:pt idx="955">
                  <c:v>9.6732793215704937</c:v>
                </c:pt>
                <c:pt idx="956">
                  <c:v>9.6743289843612619</c:v>
                </c:pt>
                <c:pt idx="957">
                  <c:v>9.6747381215705133</c:v>
                </c:pt>
                <c:pt idx="958">
                  <c:v>9.6751265215714142</c:v>
                </c:pt>
                <c:pt idx="959">
                  <c:v>9.6756033215706196</c:v>
                </c:pt>
                <c:pt idx="960">
                  <c:v>9.6760306215706322</c:v>
                </c:pt>
                <c:pt idx="961">
                  <c:v>9.676487099920859</c:v>
                </c:pt>
                <c:pt idx="962">
                  <c:v>9.6770891215708019</c:v>
                </c:pt>
                <c:pt idx="963">
                  <c:v>9.6775262215705684</c:v>
                </c:pt>
                <c:pt idx="964">
                  <c:v>9.6811280847285435</c:v>
                </c:pt>
                <c:pt idx="965">
                  <c:v>9.6819158215705112</c:v>
                </c:pt>
                <c:pt idx="966">
                  <c:v>9.6822686215708291</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9.6863212215707915</c:v>
                </c:pt>
                <c:pt idx="975">
                  <c:v>9.6868481215707689</c:v>
                </c:pt>
                <c:pt idx="976">
                  <c:v>9.6872493215705298</c:v>
                </c:pt>
                <c:pt idx="977">
                  <c:v>9.6876687215707964</c:v>
                </c:pt>
                <c:pt idx="978">
                  <c:v>9.6880378215703686</c:v>
                </c:pt>
                <c:pt idx="979">
                  <c:v>9.6885210215705992</c:v>
                </c:pt>
                <c:pt idx="980">
                  <c:v>9.6888580215700841</c:v>
                </c:pt>
                <c:pt idx="981">
                  <c:v>9.689298691135761</c:v>
                </c:pt>
                <c:pt idx="982">
                  <c:v>9.6903939000019719</c:v>
                </c:pt>
                <c:pt idx="983">
                  <c:v>9.6907624215701489</c:v>
                </c:pt>
                <c:pt idx="984">
                  <c:v>9.6911948215703632</c:v>
                </c:pt>
                <c:pt idx="985">
                  <c:v>9.6915855299043727</c:v>
                </c:pt>
                <c:pt idx="986">
                  <c:v>9.6918996215704514</c:v>
                </c:pt>
                <c:pt idx="987">
                  <c:v>9.6924059215707956</c:v>
                </c:pt>
                <c:pt idx="988">
                  <c:v>9.6927495215703008</c:v>
                </c:pt>
                <c:pt idx="989">
                  <c:v>9.6930550942977192</c:v>
                </c:pt>
                <c:pt idx="990">
                  <c:v>9.694130129262799</c:v>
                </c:pt>
                <c:pt idx="991">
                  <c:v>9.6944119215705324</c:v>
                </c:pt>
                <c:pt idx="992">
                  <c:v>9.6947671458951437</c:v>
                </c:pt>
                <c:pt idx="993">
                  <c:v>9.695168821570098</c:v>
                </c:pt>
                <c:pt idx="994">
                  <c:v>9.6957011215701137</c:v>
                </c:pt>
                <c:pt idx="995">
                  <c:v>9.696045321570903</c:v>
                </c:pt>
                <c:pt idx="996">
                  <c:v>9.6964094215708059</c:v>
                </c:pt>
                <c:pt idx="997">
                  <c:v>9.6967056215707839</c:v>
                </c:pt>
                <c:pt idx="998">
                  <c:v>9.6970175215704106</c:v>
                </c:pt>
                <c:pt idx="999">
                  <c:v>9.6972078215704514</c:v>
                </c:pt>
                <c:pt idx="1000">
                  <c:v>9.6982304302663209</c:v>
                </c:pt>
                <c:pt idx="1001">
                  <c:v>9.6985370215707434</c:v>
                </c:pt>
                <c:pt idx="1002">
                  <c:v>9.6989277215702785</c:v>
                </c:pt>
                <c:pt idx="1003">
                  <c:v>9.699304721570611</c:v>
                </c:pt>
                <c:pt idx="1004">
                  <c:v>9.6996419215703185</c:v>
                </c:pt>
                <c:pt idx="1005">
                  <c:v>9.7001136726347816</c:v>
                </c:pt>
                <c:pt idx="1006">
                  <c:v>9.7003278215704096</c:v>
                </c:pt>
                <c:pt idx="1007">
                  <c:v>9.7007203215708415</c:v>
                </c:pt>
                <c:pt idx="1008">
                  <c:v>9.7009590715704519</c:v>
                </c:pt>
                <c:pt idx="1009">
                  <c:v>9.7018348905362348</c:v>
                </c:pt>
                <c:pt idx="1010">
                  <c:v>9.7021160215703475</c:v>
                </c:pt>
                <c:pt idx="1011">
                  <c:v>9.7025297215704658</c:v>
                </c:pt>
                <c:pt idx="1012">
                  <c:v>9.7028468339164604</c:v>
                </c:pt>
                <c:pt idx="1013">
                  <c:v>9.7033604215703928</c:v>
                </c:pt>
                <c:pt idx="1014">
                  <c:v>9.7037287215704335</c:v>
                </c:pt>
                <c:pt idx="1015">
                  <c:v>9.7042425215705439</c:v>
                </c:pt>
                <c:pt idx="1016">
                  <c:v>9.7045844215700612</c:v>
                </c:pt>
                <c:pt idx="1017">
                  <c:v>9.7057869882371364</c:v>
                </c:pt>
                <c:pt idx="1018">
                  <c:v>9.7060446965697267</c:v>
                </c:pt>
                <c:pt idx="1019">
                  <c:v>9.7064345215705288</c:v>
                </c:pt>
                <c:pt idx="1020">
                  <c:v>9.7067843215703391</c:v>
                </c:pt>
                <c:pt idx="1021">
                  <c:v>9.7070757215711314</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9.7103711215703967</c:v>
                </c:pt>
                <c:pt idx="1030">
                  <c:v>9.7106385432204974</c:v>
                </c:pt>
                <c:pt idx="1031">
                  <c:v>9.7109289215708312</c:v>
                </c:pt>
                <c:pt idx="1032">
                  <c:v>9.7112817215704101</c:v>
                </c:pt>
                <c:pt idx="1033">
                  <c:v>9.7115754215701084</c:v>
                </c:pt>
                <c:pt idx="1034">
                  <c:v>9.7118104882371341</c:v>
                </c:pt>
                <c:pt idx="1035">
                  <c:v>9.7129222477999377</c:v>
                </c:pt>
                <c:pt idx="1036">
                  <c:v>9.7132794215706433</c:v>
                </c:pt>
                <c:pt idx="1037">
                  <c:v>9.7137451411581139</c:v>
                </c:pt>
                <c:pt idx="1038">
                  <c:v>9.7141527215707786</c:v>
                </c:pt>
                <c:pt idx="1039">
                  <c:v>9.7145522215704219</c:v>
                </c:pt>
                <c:pt idx="1040">
                  <c:v>9.7149059215705105</c:v>
                </c:pt>
                <c:pt idx="1041">
                  <c:v>9.7153109215706479</c:v>
                </c:pt>
                <c:pt idx="1042">
                  <c:v>9.7156118215707696</c:v>
                </c:pt>
                <c:pt idx="1043">
                  <c:v>9.7167569124793012</c:v>
                </c:pt>
                <c:pt idx="1044">
                  <c:v>9.7172199215704165</c:v>
                </c:pt>
                <c:pt idx="1045">
                  <c:v>9.7175674215701058</c:v>
                </c:pt>
                <c:pt idx="1046">
                  <c:v>9.7180291215702912</c:v>
                </c:pt>
                <c:pt idx="1047">
                  <c:v>9.7183410174467699</c:v>
                </c:pt>
                <c:pt idx="1048">
                  <c:v>9.7188804215704305</c:v>
                </c:pt>
                <c:pt idx="1049">
                  <c:v>9.7192465215703017</c:v>
                </c:pt>
                <c:pt idx="1050">
                  <c:v>9.7195312739512367</c:v>
                </c:pt>
                <c:pt idx="1051">
                  <c:v>9.7206285908005459</c:v>
                </c:pt>
                <c:pt idx="1052">
                  <c:v>9.7210050215700914</c:v>
                </c:pt>
                <c:pt idx="1053">
                  <c:v>9.721385038065236</c:v>
                </c:pt>
                <c:pt idx="1054">
                  <c:v>9.7216887215699188</c:v>
                </c:pt>
                <c:pt idx="1055">
                  <c:v>9.7220114215704214</c:v>
                </c:pt>
                <c:pt idx="1056">
                  <c:v>9.7222985215703179</c:v>
                </c:pt>
                <c:pt idx="1057">
                  <c:v>9.7226084215703992</c:v>
                </c:pt>
                <c:pt idx="1058">
                  <c:v>9.7229357526050393</c:v>
                </c:pt>
                <c:pt idx="1059">
                  <c:v>9.7240378215706009</c:v>
                </c:pt>
                <c:pt idx="1060">
                  <c:v>9.7242725690449436</c:v>
                </c:pt>
                <c:pt idx="1061">
                  <c:v>9.7246867215706487</c:v>
                </c:pt>
                <c:pt idx="1062">
                  <c:v>9.7251136215702676</c:v>
                </c:pt>
                <c:pt idx="1063">
                  <c:v>9.7254894215703729</c:v>
                </c:pt>
                <c:pt idx="1064">
                  <c:v>9.7258901215706999</c:v>
                </c:pt>
                <c:pt idx="1065">
                  <c:v>9.7262970999211529</c:v>
                </c:pt>
                <c:pt idx="1066">
                  <c:v>9.7265855215709252</c:v>
                </c:pt>
                <c:pt idx="1067">
                  <c:v>9.7268755242732112</c:v>
                </c:pt>
                <c:pt idx="1068">
                  <c:v>9.7279080343365898</c:v>
                </c:pt>
                <c:pt idx="1069">
                  <c:v>9.7283255215701914</c:v>
                </c:pt>
                <c:pt idx="1070">
                  <c:v>9.7287498834261186</c:v>
                </c:pt>
                <c:pt idx="1071">
                  <c:v>9.7291794215705121</c:v>
                </c:pt>
                <c:pt idx="1072">
                  <c:v>9.7295268215700474</c:v>
                </c:pt>
                <c:pt idx="1073">
                  <c:v>9.7299175215704619</c:v>
                </c:pt>
                <c:pt idx="1074">
                  <c:v>9.730341621570517</c:v>
                </c:pt>
                <c:pt idx="1075">
                  <c:v>9.7306371965703811</c:v>
                </c:pt>
                <c:pt idx="1076">
                  <c:v>9.7309184882372062</c:v>
                </c:pt>
                <c:pt idx="1077">
                  <c:v>9.7319004141631034</c:v>
                </c:pt>
                <c:pt idx="1078">
                  <c:v>9.7322147215700916</c:v>
                </c:pt>
                <c:pt idx="1079">
                  <c:v>9.7325641215703484</c:v>
                </c:pt>
                <c:pt idx="1080">
                  <c:v>9.7330571215708357</c:v>
                </c:pt>
                <c:pt idx="1081">
                  <c:v>9.7334980215704689</c:v>
                </c:pt>
                <c:pt idx="1082">
                  <c:v>9.7337846965703392</c:v>
                </c:pt>
                <c:pt idx="1083">
                  <c:v>9.734099621570536</c:v>
                </c:pt>
                <c:pt idx="1084">
                  <c:v>9.7342651215702798</c:v>
                </c:pt>
                <c:pt idx="1085">
                  <c:v>9.734660678713368</c:v>
                </c:pt>
                <c:pt idx="1086">
                  <c:v>9.7355340033888123</c:v>
                </c:pt>
                <c:pt idx="1087">
                  <c:v>9.7358134215707093</c:v>
                </c:pt>
                <c:pt idx="1088">
                  <c:v>9.7362648215706482</c:v>
                </c:pt>
                <c:pt idx="1089">
                  <c:v>9.7365303478857648</c:v>
                </c:pt>
                <c:pt idx="1090">
                  <c:v>9.7370171215704371</c:v>
                </c:pt>
                <c:pt idx="1091">
                  <c:v>9.737433421570092</c:v>
                </c:pt>
                <c:pt idx="1092">
                  <c:v>9.7378454215705155</c:v>
                </c:pt>
                <c:pt idx="1093">
                  <c:v>9.7382512215705823</c:v>
                </c:pt>
                <c:pt idx="1094">
                  <c:v>9.7384444882371639</c:v>
                </c:pt>
                <c:pt idx="1095">
                  <c:v>9.7393227195296816</c:v>
                </c:pt>
                <c:pt idx="1096">
                  <c:v>9.7395779268336717</c:v>
                </c:pt>
                <c:pt idx="1097">
                  <c:v>9.7399460215705407</c:v>
                </c:pt>
                <c:pt idx="1098">
                  <c:v>9.7402598215702909</c:v>
                </c:pt>
                <c:pt idx="1099">
                  <c:v>9.7406727215703892</c:v>
                </c:pt>
                <c:pt idx="1100">
                  <c:v>9.7410504215707814</c:v>
                </c:pt>
                <c:pt idx="1101">
                  <c:v>9.741464121570699</c:v>
                </c:pt>
                <c:pt idx="1102">
                  <c:v>9.7419125090700298</c:v>
                </c:pt>
                <c:pt idx="1103">
                  <c:v>9.7420078215706489</c:v>
                </c:pt>
                <c:pt idx="1104">
                  <c:v>9.7433514882370691</c:v>
                </c:pt>
                <c:pt idx="1105">
                  <c:v>9.7435535215710019</c:v>
                </c:pt>
                <c:pt idx="1106">
                  <c:v>9.7437933215704398</c:v>
                </c:pt>
                <c:pt idx="1107">
                  <c:v>9.7443461215705849</c:v>
                </c:pt>
                <c:pt idx="1108">
                  <c:v>9.7447099215703652</c:v>
                </c:pt>
                <c:pt idx="1109">
                  <c:v>9.7449959215704265</c:v>
                </c:pt>
                <c:pt idx="1110">
                  <c:v>9.7453559659005187</c:v>
                </c:pt>
                <c:pt idx="1111">
                  <c:v>9.7456509124795474</c:v>
                </c:pt>
                <c:pt idx="1112">
                  <c:v>9.7465278215705489</c:v>
                </c:pt>
                <c:pt idx="1113">
                  <c:v>9.7467843215708534</c:v>
                </c:pt>
                <c:pt idx="1114">
                  <c:v>9.7471378215707531</c:v>
                </c:pt>
                <c:pt idx="1115">
                  <c:v>9.7474682215701165</c:v>
                </c:pt>
                <c:pt idx="1116">
                  <c:v>9.7478435507370449</c:v>
                </c:pt>
                <c:pt idx="1117">
                  <c:v>9.7481614215705381</c:v>
                </c:pt>
                <c:pt idx="1118">
                  <c:v>9.7484623215710933</c:v>
                </c:pt>
                <c:pt idx="1119">
                  <c:v>9.7488246215707512</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9.7543441215705311</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9.7574907215705693</c:v>
                </c:pt>
                <c:pt idx="1140">
                  <c:v>9.757873721570494</c:v>
                </c:pt>
                <c:pt idx="1141">
                  <c:v>9.7581525584126751</c:v>
                </c:pt>
                <c:pt idx="1142">
                  <c:v>9.7584812215705909</c:v>
                </c:pt>
                <c:pt idx="1143">
                  <c:v>9.7588911215704091</c:v>
                </c:pt>
                <c:pt idx="1144">
                  <c:v>9.7592500215704199</c:v>
                </c:pt>
                <c:pt idx="1145">
                  <c:v>9.7595820151187347</c:v>
                </c:pt>
                <c:pt idx="1146">
                  <c:v>9.7620403215704386</c:v>
                </c:pt>
                <c:pt idx="1147">
                  <c:v>9.762252421570814</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9.7674631215704899</c:v>
                </c:pt>
                <c:pt idx="1158">
                  <c:v>9.7677940715706058</c:v>
                </c:pt>
                <c:pt idx="1159">
                  <c:v>9.7681313215704915</c:v>
                </c:pt>
                <c:pt idx="1160">
                  <c:v>9.7690427235313422</c:v>
                </c:pt>
                <c:pt idx="1161">
                  <c:v>9.7692512215703999</c:v>
                </c:pt>
                <c:pt idx="1162">
                  <c:v>9.769581121570619</c:v>
                </c:pt>
                <c:pt idx="1163">
                  <c:v>9.7699314215708082</c:v>
                </c:pt>
                <c:pt idx="1164">
                  <c:v>9.7702955215703859</c:v>
                </c:pt>
                <c:pt idx="1165">
                  <c:v>9.770691988237088</c:v>
                </c:pt>
                <c:pt idx="1166">
                  <c:v>9.7710292215705454</c:v>
                </c:pt>
                <c:pt idx="1167">
                  <c:v>9.7713949427825639</c:v>
                </c:pt>
                <c:pt idx="1168">
                  <c:v>9.7726760689931638</c:v>
                </c:pt>
                <c:pt idx="1169">
                  <c:v>9.773047521570545</c:v>
                </c:pt>
                <c:pt idx="1170">
                  <c:v>9.7733330215703909</c:v>
                </c:pt>
                <c:pt idx="1171">
                  <c:v>9.7735624049038137</c:v>
                </c:pt>
                <c:pt idx="1172">
                  <c:v>9.7739143215701656</c:v>
                </c:pt>
                <c:pt idx="1173">
                  <c:v>9.774239021570267</c:v>
                </c:pt>
                <c:pt idx="1174">
                  <c:v>9.7745004215706039</c:v>
                </c:pt>
                <c:pt idx="1175">
                  <c:v>9.7748210974325627</c:v>
                </c:pt>
                <c:pt idx="1176">
                  <c:v>9.7765482977608702</c:v>
                </c:pt>
                <c:pt idx="1177">
                  <c:v>9.7768505875278464</c:v>
                </c:pt>
                <c:pt idx="1178">
                  <c:v>9.7771571215707489</c:v>
                </c:pt>
                <c:pt idx="1179">
                  <c:v>9.7774953215704699</c:v>
                </c:pt>
                <c:pt idx="1180">
                  <c:v>9.777720521571311</c:v>
                </c:pt>
                <c:pt idx="1181">
                  <c:v>9.7780015215700633</c:v>
                </c:pt>
                <c:pt idx="1182">
                  <c:v>9.7782454215705457</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9.7868142799036448</c:v>
                </c:pt>
                <c:pt idx="1201">
                  <c:v>9.7871432215705081</c:v>
                </c:pt>
                <c:pt idx="1202">
                  <c:v>9.7874448586075111</c:v>
                </c:pt>
                <c:pt idx="1203">
                  <c:v>9.7885041215707478</c:v>
                </c:pt>
                <c:pt idx="1204">
                  <c:v>9.7887889215706139</c:v>
                </c:pt>
                <c:pt idx="1205">
                  <c:v>9.7890926215708589</c:v>
                </c:pt>
                <c:pt idx="1206">
                  <c:v>9.7893289674039696</c:v>
                </c:pt>
                <c:pt idx="1207">
                  <c:v>9.7896072215706198</c:v>
                </c:pt>
                <c:pt idx="1208">
                  <c:v>9.7898352215707831</c:v>
                </c:pt>
                <c:pt idx="1209">
                  <c:v>9.7901113426971289</c:v>
                </c:pt>
                <c:pt idx="1210">
                  <c:v>9.7917313929989831</c:v>
                </c:pt>
                <c:pt idx="1211">
                  <c:v>9.7920693215703949</c:v>
                </c:pt>
                <c:pt idx="1212">
                  <c:v>9.7924058424036868</c:v>
                </c:pt>
                <c:pt idx="1213">
                  <c:v>9.7927371215705339</c:v>
                </c:pt>
                <c:pt idx="1214">
                  <c:v>9.7930662215700153</c:v>
                </c:pt>
                <c:pt idx="1215">
                  <c:v>9.7932173215707632</c:v>
                </c:pt>
                <c:pt idx="1216">
                  <c:v>9.7939668641244992</c:v>
                </c:pt>
                <c:pt idx="1217">
                  <c:v>9.7942160215703975</c:v>
                </c:pt>
                <c:pt idx="1218">
                  <c:v>9.7944602174038025</c:v>
                </c:pt>
                <c:pt idx="1219">
                  <c:v>9.7946554215709138</c:v>
                </c:pt>
                <c:pt idx="1220">
                  <c:v>9.7949256215704334</c:v>
                </c:pt>
                <c:pt idx="1221">
                  <c:v>9.7951793215705329</c:v>
                </c:pt>
                <c:pt idx="1222">
                  <c:v>9.7954519215704998</c:v>
                </c:pt>
                <c:pt idx="1223">
                  <c:v>9.7956260033885076</c:v>
                </c:pt>
                <c:pt idx="1224">
                  <c:v>9.7958054686293821</c:v>
                </c:pt>
                <c:pt idx="1225">
                  <c:v>9.7971278215702959</c:v>
                </c:pt>
                <c:pt idx="1226">
                  <c:v>9.7972859215704613</c:v>
                </c:pt>
                <c:pt idx="1227">
                  <c:v>9.7974795215706507</c:v>
                </c:pt>
                <c:pt idx="1228">
                  <c:v>9.7977456215708312</c:v>
                </c:pt>
                <c:pt idx="1229">
                  <c:v>9.7979638215701463</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9.8025330299041258</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9.805563276116068</c:v>
                </c:pt>
                <c:pt idx="1250">
                  <c:v>9.8057721215704809</c:v>
                </c:pt>
                <c:pt idx="1251">
                  <c:v>9.806074137360218</c:v>
                </c:pt>
                <c:pt idx="1252">
                  <c:v>9.8063767215705493</c:v>
                </c:pt>
                <c:pt idx="1253">
                  <c:v>9.8066995215706978</c:v>
                </c:pt>
                <c:pt idx="1254">
                  <c:v>9.807011821570411</c:v>
                </c:pt>
                <c:pt idx="1255">
                  <c:v>9.807172521570731</c:v>
                </c:pt>
                <c:pt idx="1256">
                  <c:v>9.8073946549040496</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9.8097328215703268</c:v>
                </c:pt>
                <c:pt idx="1265">
                  <c:v>9.8099180235908889</c:v>
                </c:pt>
                <c:pt idx="1266">
                  <c:v>9.8106151899914789</c:v>
                </c:pt>
                <c:pt idx="1267">
                  <c:v>9.8107791215705689</c:v>
                </c:pt>
                <c:pt idx="1268">
                  <c:v>9.8110545215703695</c:v>
                </c:pt>
                <c:pt idx="1269">
                  <c:v>9.8113205299037958</c:v>
                </c:pt>
                <c:pt idx="1270">
                  <c:v>9.8116187215701522</c:v>
                </c:pt>
                <c:pt idx="1271">
                  <c:v>9.8118591215705528</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9.814123921570129</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9.8173680215705428</c:v>
                </c:pt>
                <c:pt idx="1291">
                  <c:v>9.8175717501421609</c:v>
                </c:pt>
                <c:pt idx="1292">
                  <c:v>9.8182178215705189</c:v>
                </c:pt>
                <c:pt idx="1293">
                  <c:v>9.8183155215703959</c:v>
                </c:pt>
                <c:pt idx="1294">
                  <c:v>9.8185044215708519</c:v>
                </c:pt>
                <c:pt idx="1295">
                  <c:v>9.8187270924039325</c:v>
                </c:pt>
                <c:pt idx="1296">
                  <c:v>9.8189089215700456</c:v>
                </c:pt>
                <c:pt idx="1297">
                  <c:v>9.8191316215702926</c:v>
                </c:pt>
                <c:pt idx="1298">
                  <c:v>9.8193609215705528</c:v>
                </c:pt>
                <c:pt idx="1299">
                  <c:v>9.8195368215710452</c:v>
                </c:pt>
                <c:pt idx="1300">
                  <c:v>9.8197466351297962</c:v>
                </c:pt>
                <c:pt idx="1301">
                  <c:v>9.8203178215704519</c:v>
                </c:pt>
                <c:pt idx="1302">
                  <c:v>9.8204669705065708</c:v>
                </c:pt>
                <c:pt idx="1303">
                  <c:v>9.8207570215702606</c:v>
                </c:pt>
                <c:pt idx="1304">
                  <c:v>9.8210716215712459</c:v>
                </c:pt>
                <c:pt idx="1305">
                  <c:v>9.8214093215706146</c:v>
                </c:pt>
                <c:pt idx="1306">
                  <c:v>9.8217240215703683</c:v>
                </c:pt>
                <c:pt idx="1307">
                  <c:v>9.822041721570562</c:v>
                </c:pt>
                <c:pt idx="1308">
                  <c:v>9.822370738237149</c:v>
                </c:pt>
                <c:pt idx="1309">
                  <c:v>9.8225568379640187</c:v>
                </c:pt>
                <c:pt idx="1310">
                  <c:v>9.823127821570468</c:v>
                </c:pt>
                <c:pt idx="1311">
                  <c:v>9.8232412215702283</c:v>
                </c:pt>
                <c:pt idx="1312">
                  <c:v>9.8234217215706199</c:v>
                </c:pt>
                <c:pt idx="1313">
                  <c:v>9.8236457215707986</c:v>
                </c:pt>
                <c:pt idx="1314">
                  <c:v>9.8238585215703189</c:v>
                </c:pt>
                <c:pt idx="1315">
                  <c:v>9.8241138215707551</c:v>
                </c:pt>
                <c:pt idx="1316">
                  <c:v>9.8242847215703719</c:v>
                </c:pt>
                <c:pt idx="1317">
                  <c:v>9.8245691215700219</c:v>
                </c:pt>
                <c:pt idx="1318">
                  <c:v>9.8248047780920587</c:v>
                </c:pt>
                <c:pt idx="1319">
                  <c:v>9.8260167404893028</c:v>
                </c:pt>
                <c:pt idx="1320">
                  <c:v>9.8262416215702473</c:v>
                </c:pt>
                <c:pt idx="1321">
                  <c:v>9.826497404903316</c:v>
                </c:pt>
                <c:pt idx="1322">
                  <c:v>9.8266615970807027</c:v>
                </c:pt>
                <c:pt idx="1323">
                  <c:v>9.8268786215703319</c:v>
                </c:pt>
                <c:pt idx="1324">
                  <c:v>9.8270628215703191</c:v>
                </c:pt>
                <c:pt idx="1325">
                  <c:v>9.827211614673999</c:v>
                </c:pt>
                <c:pt idx="1326">
                  <c:v>9.8277059168087266</c:v>
                </c:pt>
                <c:pt idx="1327">
                  <c:v>9.8278582215706685</c:v>
                </c:pt>
                <c:pt idx="1328">
                  <c:v>9.82806455841272</c:v>
                </c:pt>
                <c:pt idx="1329">
                  <c:v>9.8282943215707359</c:v>
                </c:pt>
                <c:pt idx="1330">
                  <c:v>9.8285424215709849</c:v>
                </c:pt>
                <c:pt idx="1331">
                  <c:v>9.8287832215707311</c:v>
                </c:pt>
                <c:pt idx="1332">
                  <c:v>9.8289020215707819</c:v>
                </c:pt>
                <c:pt idx="1333">
                  <c:v>9.8292387215704142</c:v>
                </c:pt>
                <c:pt idx="1334">
                  <c:v>9.8295428215706568</c:v>
                </c:pt>
                <c:pt idx="1335">
                  <c:v>9.8302807627471083</c:v>
                </c:pt>
                <c:pt idx="1336">
                  <c:v>9.8304380215705436</c:v>
                </c:pt>
                <c:pt idx="1337">
                  <c:v>9.8307627215702187</c:v>
                </c:pt>
                <c:pt idx="1338">
                  <c:v>9.8310314215707599</c:v>
                </c:pt>
                <c:pt idx="1339">
                  <c:v>9.8313141215705393</c:v>
                </c:pt>
                <c:pt idx="1340">
                  <c:v>9.8314933215704485</c:v>
                </c:pt>
                <c:pt idx="1341">
                  <c:v>9.8317054005173485</c:v>
                </c:pt>
                <c:pt idx="1342">
                  <c:v>9.8318866215704332</c:v>
                </c:pt>
                <c:pt idx="1343">
                  <c:v>9.8320129159103011</c:v>
                </c:pt>
                <c:pt idx="1344">
                  <c:v>9.8326866677242233</c:v>
                </c:pt>
                <c:pt idx="1345">
                  <c:v>9.8328625215707888</c:v>
                </c:pt>
                <c:pt idx="1346">
                  <c:v>9.8331177215706429</c:v>
                </c:pt>
                <c:pt idx="1347">
                  <c:v>9.8333344412884447</c:v>
                </c:pt>
                <c:pt idx="1348">
                  <c:v>9.8334825215705308</c:v>
                </c:pt>
                <c:pt idx="1349">
                  <c:v>9.833831021570445</c:v>
                </c:pt>
                <c:pt idx="1350">
                  <c:v>9.8341215215707116</c:v>
                </c:pt>
                <c:pt idx="1351">
                  <c:v>9.834371211401205</c:v>
                </c:pt>
                <c:pt idx="1352">
                  <c:v>9.8349790715704657</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9.8380011215705991</c:v>
                </c:pt>
                <c:pt idx="1365">
                  <c:v>9.8384055215701487</c:v>
                </c:pt>
                <c:pt idx="1366">
                  <c:v>9.8386566757371696</c:v>
                </c:pt>
                <c:pt idx="1367">
                  <c:v>9.8390466215705477</c:v>
                </c:pt>
                <c:pt idx="1368">
                  <c:v>9.8393539215702219</c:v>
                </c:pt>
                <c:pt idx="1369">
                  <c:v>9.8396006787134525</c:v>
                </c:pt>
                <c:pt idx="1370">
                  <c:v>9.8405501944516658</c:v>
                </c:pt>
                <c:pt idx="1371">
                  <c:v>9.8407732215705561</c:v>
                </c:pt>
                <c:pt idx="1372">
                  <c:v>9.8410230215704999</c:v>
                </c:pt>
                <c:pt idx="1373">
                  <c:v>9.8413135057809171</c:v>
                </c:pt>
                <c:pt idx="1374">
                  <c:v>9.8415570215707184</c:v>
                </c:pt>
                <c:pt idx="1375">
                  <c:v>9.8417790215708756</c:v>
                </c:pt>
                <c:pt idx="1376">
                  <c:v>9.8420662501423664</c:v>
                </c:pt>
                <c:pt idx="1377">
                  <c:v>9.8428078215705881</c:v>
                </c:pt>
                <c:pt idx="1378">
                  <c:v>9.8430012215703613</c:v>
                </c:pt>
                <c:pt idx="1379">
                  <c:v>9.8432502215711519</c:v>
                </c:pt>
                <c:pt idx="1380">
                  <c:v>9.8434952952544048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9.8470194215704687</c:v>
                </c:pt>
                <c:pt idx="1394">
                  <c:v>9.8471805666688255</c:v>
                </c:pt>
                <c:pt idx="1395">
                  <c:v>9.8478778215705489</c:v>
                </c:pt>
                <c:pt idx="1396">
                  <c:v>9.8480181215707105</c:v>
                </c:pt>
                <c:pt idx="1397">
                  <c:v>9.8481827215703959</c:v>
                </c:pt>
                <c:pt idx="1398">
                  <c:v>9.8483857215702919</c:v>
                </c:pt>
                <c:pt idx="1399">
                  <c:v>9.8485937590706811</c:v>
                </c:pt>
                <c:pt idx="1400">
                  <c:v>9.8487770215708856</c:v>
                </c:pt>
                <c:pt idx="1401">
                  <c:v>9.8490095215707214</c:v>
                </c:pt>
                <c:pt idx="1402">
                  <c:v>9.849264321570713</c:v>
                </c:pt>
                <c:pt idx="1403">
                  <c:v>9.8494133771264245</c:v>
                </c:pt>
                <c:pt idx="1404">
                  <c:v>9.849987821570533</c:v>
                </c:pt>
                <c:pt idx="1405">
                  <c:v>9.8501328215704067</c:v>
                </c:pt>
                <c:pt idx="1406">
                  <c:v>9.8503749215709462</c:v>
                </c:pt>
                <c:pt idx="1407">
                  <c:v>9.8506020320971341</c:v>
                </c:pt>
                <c:pt idx="1408">
                  <c:v>9.8507536215700924</c:v>
                </c:pt>
                <c:pt idx="1409">
                  <c:v>9.8509631215701656</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9.8536846331648142</c:v>
                </c:pt>
                <c:pt idx="1420">
                  <c:v>9.8543466215702864</c:v>
                </c:pt>
                <c:pt idx="1421">
                  <c:v>9.8545064215708038</c:v>
                </c:pt>
                <c:pt idx="1422">
                  <c:v>9.8546806215708642</c:v>
                </c:pt>
                <c:pt idx="1423">
                  <c:v>9.8548803215706897</c:v>
                </c:pt>
                <c:pt idx="1424">
                  <c:v>9.8551546215703567</c:v>
                </c:pt>
                <c:pt idx="1425">
                  <c:v>9.8553521965704221</c:v>
                </c:pt>
                <c:pt idx="1426">
                  <c:v>9.8555446215709281</c:v>
                </c:pt>
                <c:pt idx="1427">
                  <c:v>9.8557814579342722</c:v>
                </c:pt>
                <c:pt idx="1428">
                  <c:v>9.8564878215705711</c:v>
                </c:pt>
                <c:pt idx="1429">
                  <c:v>9.8566075215704227</c:v>
                </c:pt>
                <c:pt idx="1430">
                  <c:v>9.856835321570264</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9.8590953747626155</c:v>
                </c:pt>
                <c:pt idx="1439">
                  <c:v>9.8592541215709204</c:v>
                </c:pt>
                <c:pt idx="1440">
                  <c:v>9.8595056215711327</c:v>
                </c:pt>
                <c:pt idx="1441">
                  <c:v>9.8597468215704183</c:v>
                </c:pt>
                <c:pt idx="1442">
                  <c:v>9.8599758215707283</c:v>
                </c:pt>
                <c:pt idx="1443">
                  <c:v>9.8602441373602243</c:v>
                </c:pt>
                <c:pt idx="1444">
                  <c:v>9.8604900796345767</c:v>
                </c:pt>
                <c:pt idx="1445">
                  <c:v>9.8614379604597868</c:v>
                </c:pt>
                <c:pt idx="1446">
                  <c:v>9.8616304215702701</c:v>
                </c:pt>
                <c:pt idx="1447">
                  <c:v>9.8618809215706591</c:v>
                </c:pt>
                <c:pt idx="1448">
                  <c:v>9.8620723215704373</c:v>
                </c:pt>
                <c:pt idx="1449">
                  <c:v>9.8622894215707078</c:v>
                </c:pt>
                <c:pt idx="1450">
                  <c:v>9.8625009794646701</c:v>
                </c:pt>
                <c:pt idx="1451">
                  <c:v>9.8626657215702238</c:v>
                </c:pt>
                <c:pt idx="1452">
                  <c:v>9.8628226363854417</c:v>
                </c:pt>
                <c:pt idx="1453">
                  <c:v>9.8635678215705269</c:v>
                </c:pt>
                <c:pt idx="1454">
                  <c:v>9.8637591215704532</c:v>
                </c:pt>
                <c:pt idx="1455">
                  <c:v>9.8641519215705351</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9.8667459347780238</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9.8694142071123192</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10.160647821569924</c:v>
                </c:pt>
                <c:pt idx="2">
                  <c:v>10.159466921571024</c:v>
                </c:pt>
                <c:pt idx="3">
                  <c:v>10.149393721570796</c:v>
                </c:pt>
                <c:pt idx="4">
                  <c:v>10.14530612157116</c:v>
                </c:pt>
                <c:pt idx="5">
                  <c:v>10.14352782157134</c:v>
                </c:pt>
                <c:pt idx="6">
                  <c:v>10.142208221571103</c:v>
                </c:pt>
                <c:pt idx="7">
                  <c:v>10.141667821571069</c:v>
                </c:pt>
                <c:pt idx="8">
                  <c:v>10.141667821570293</c:v>
                </c:pt>
                <c:pt idx="9">
                  <c:v>10.139837821570708</c:v>
                </c:pt>
                <c:pt idx="10">
                  <c:v>10.139837821570818</c:v>
                </c:pt>
                <c:pt idx="11">
                  <c:v>10.139832421570915</c:v>
                </c:pt>
                <c:pt idx="12">
                  <c:v>10.143151801161501</c:v>
                </c:pt>
                <c:pt idx="13">
                  <c:v>10.160939521570246</c:v>
                </c:pt>
                <c:pt idx="14">
                  <c:v>10.184939021570115</c:v>
                </c:pt>
                <c:pt idx="15">
                  <c:v>10.190007821570168</c:v>
                </c:pt>
                <c:pt idx="16">
                  <c:v>10.190007821570168</c:v>
                </c:pt>
                <c:pt idx="17">
                  <c:v>10.195266710459849</c:v>
                </c:pt>
                <c:pt idx="18">
                  <c:v>10.207347821570718</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10.217478321570033</c:v>
                </c:pt>
                <c:pt idx="27">
                  <c:v>10.218759821570151</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10.302268421570455</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10.340044821569911</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10.357744213322773</c:v>
                </c:pt>
                <c:pt idx="57">
                  <c:v>10.369098121570548</c:v>
                </c:pt>
                <c:pt idx="58">
                  <c:v>10.379687821569876</c:v>
                </c:pt>
                <c:pt idx="59">
                  <c:v>10.380887821570752</c:v>
                </c:pt>
                <c:pt idx="60">
                  <c:v>10.409808902651818</c:v>
                </c:pt>
                <c:pt idx="61">
                  <c:v>10.411830821570035</c:v>
                </c:pt>
                <c:pt idx="62">
                  <c:v>10.420564721570068</c:v>
                </c:pt>
                <c:pt idx="63">
                  <c:v>10.423439921569996</c:v>
                </c:pt>
                <c:pt idx="64">
                  <c:v>10.423437821569985</c:v>
                </c:pt>
                <c:pt idx="65">
                  <c:v>10.423437821569985</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10.427128721570012</c:v>
                </c:pt>
                <c:pt idx="82">
                  <c:v>10.42709392157029</c:v>
                </c:pt>
                <c:pt idx="83">
                  <c:v>10.427165921570142</c:v>
                </c:pt>
                <c:pt idx="84">
                  <c:v>10.427164343309514</c:v>
                </c:pt>
                <c:pt idx="85">
                  <c:v>10.429127052339696</c:v>
                </c:pt>
                <c:pt idx="86">
                  <c:v>10.429119021570997</c:v>
                </c:pt>
                <c:pt idx="87">
                  <c:v>10.42909292156985</c:v>
                </c:pt>
                <c:pt idx="88">
                  <c:v>10.432932221570924</c:v>
                </c:pt>
                <c:pt idx="89">
                  <c:v>10.439646121570869</c:v>
                </c:pt>
                <c:pt idx="90">
                  <c:v>10.440647821570778</c:v>
                </c:pt>
                <c:pt idx="91">
                  <c:v>10.445754621571254</c:v>
                </c:pt>
                <c:pt idx="92">
                  <c:v>10.452061221570816</c:v>
                </c:pt>
                <c:pt idx="93">
                  <c:v>10.459165821570409</c:v>
                </c:pt>
                <c:pt idx="94">
                  <c:v>10.463359321570451</c:v>
                </c:pt>
                <c:pt idx="95">
                  <c:v>10.463417821570948</c:v>
                </c:pt>
                <c:pt idx="96">
                  <c:v>10.463417821570948</c:v>
                </c:pt>
                <c:pt idx="97">
                  <c:v>10.463417821570948</c:v>
                </c:pt>
                <c:pt idx="98">
                  <c:v>10.46340122157107</c:v>
                </c:pt>
                <c:pt idx="99">
                  <c:v>10.463417821570948</c:v>
                </c:pt>
                <c:pt idx="100">
                  <c:v>10.463378221570148</c:v>
                </c:pt>
                <c:pt idx="101">
                  <c:v>10.463462032096519</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10.418991571570498</c:v>
                </c:pt>
                <c:pt idx="121">
                  <c:v>10.418307921570397</c:v>
                </c:pt>
                <c:pt idx="122">
                  <c:v>10.417110842403403</c:v>
                </c:pt>
                <c:pt idx="123">
                  <c:v>10.417183821570788</c:v>
                </c:pt>
                <c:pt idx="124">
                  <c:v>10.417228221570062</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10.418123321570091</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10.365745821571307</c:v>
                </c:pt>
                <c:pt idx="158">
                  <c:v>10.35866352157079</c:v>
                </c:pt>
                <c:pt idx="159">
                  <c:v>10.332300921571161</c:v>
                </c:pt>
                <c:pt idx="160">
                  <c:v>10.320722621570765</c:v>
                </c:pt>
                <c:pt idx="161">
                  <c:v>10.32013782157081</c:v>
                </c:pt>
                <c:pt idx="162">
                  <c:v>10.317691521570548</c:v>
                </c:pt>
                <c:pt idx="163">
                  <c:v>10.313053821570449</c:v>
                </c:pt>
                <c:pt idx="164">
                  <c:v>10.310781154903967</c:v>
                </c:pt>
                <c:pt idx="165">
                  <c:v>10.287387821570542</c:v>
                </c:pt>
                <c:pt idx="166">
                  <c:v>10.283632121570498</c:v>
                </c:pt>
                <c:pt idx="167">
                  <c:v>10.280298821570668</c:v>
                </c:pt>
                <c:pt idx="168">
                  <c:v>10.27748867263465</c:v>
                </c:pt>
                <c:pt idx="169">
                  <c:v>10.271050621570531</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c:v>
                </c:pt>
                <c:pt idx="180">
                  <c:v>10.258587311366687</c:v>
                </c:pt>
                <c:pt idx="181">
                  <c:v>10.259147521570796</c:v>
                </c:pt>
                <c:pt idx="182">
                  <c:v>10.260227821570798</c:v>
                </c:pt>
                <c:pt idx="183">
                  <c:v>10.278987821570221</c:v>
                </c:pt>
                <c:pt idx="184">
                  <c:v>10.283605421570698</c:v>
                </c:pt>
                <c:pt idx="185">
                  <c:v>10.284725821570968</c:v>
                </c:pt>
                <c:pt idx="186">
                  <c:v>10.283029421571106</c:v>
                </c:pt>
                <c:pt idx="187">
                  <c:v>10.28293782157111</c:v>
                </c:pt>
                <c:pt idx="188">
                  <c:v>10.28295557667245</c:v>
                </c:pt>
                <c:pt idx="189">
                  <c:v>10.283999321570514</c:v>
                </c:pt>
                <c:pt idx="190">
                  <c:v>10.290137821571168</c:v>
                </c:pt>
                <c:pt idx="191">
                  <c:v>10.29260602157045</c:v>
                </c:pt>
                <c:pt idx="192">
                  <c:v>10.292750605075344</c:v>
                </c:pt>
                <c:pt idx="193">
                  <c:v>10.292719509881804</c:v>
                </c:pt>
                <c:pt idx="194">
                  <c:v>10.291027821570546</c:v>
                </c:pt>
                <c:pt idx="195">
                  <c:v>10.291044021570748</c:v>
                </c:pt>
                <c:pt idx="196">
                  <c:v>10.288765021570688</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10.274027821570847</c:v>
                </c:pt>
                <c:pt idx="210">
                  <c:v>10.274033821570342</c:v>
                </c:pt>
                <c:pt idx="211">
                  <c:v>10.275857821570568</c:v>
                </c:pt>
                <c:pt idx="212">
                  <c:v>10.275857821569966</c:v>
                </c:pt>
                <c:pt idx="213">
                  <c:v>10.27698552156987</c:v>
                </c:pt>
                <c:pt idx="214">
                  <c:v>10.277717821570018</c:v>
                </c:pt>
                <c:pt idx="215">
                  <c:v>10.277736321571282</c:v>
                </c:pt>
                <c:pt idx="216">
                  <c:v>10.277771721570504</c:v>
                </c:pt>
                <c:pt idx="217">
                  <c:v>10.277727721570116</c:v>
                </c:pt>
                <c:pt idx="218">
                  <c:v>10.277782367025154</c:v>
                </c:pt>
                <c:pt idx="219">
                  <c:v>10.277807821570571</c:v>
                </c:pt>
                <c:pt idx="220">
                  <c:v>10.279607821570593</c:v>
                </c:pt>
                <c:pt idx="221">
                  <c:v>10.279607821569762</c:v>
                </c:pt>
                <c:pt idx="222">
                  <c:v>10.279700021570168</c:v>
                </c:pt>
                <c:pt idx="223">
                  <c:v>10.279684621571224</c:v>
                </c:pt>
                <c:pt idx="224">
                  <c:v>10.279637821570924</c:v>
                </c:pt>
                <c:pt idx="225">
                  <c:v>10.279654921570549</c:v>
                </c:pt>
                <c:pt idx="226">
                  <c:v>10.278248321571279</c:v>
                </c:pt>
                <c:pt idx="227">
                  <c:v>10.277887821571246</c:v>
                </c:pt>
                <c:pt idx="228">
                  <c:v>10.252237821570462</c:v>
                </c:pt>
                <c:pt idx="229">
                  <c:v>10.25224952157105</c:v>
                </c:pt>
                <c:pt idx="230">
                  <c:v>10.250353021570188</c:v>
                </c:pt>
                <c:pt idx="231">
                  <c:v>10.241583821570748</c:v>
                </c:pt>
                <c:pt idx="232">
                  <c:v>10.241329421569979</c:v>
                </c:pt>
                <c:pt idx="233">
                  <c:v>10.241287821570003</c:v>
                </c:pt>
                <c:pt idx="234">
                  <c:v>10.240361621570687</c:v>
                </c:pt>
                <c:pt idx="235">
                  <c:v>10.230478121570515</c:v>
                </c:pt>
                <c:pt idx="236">
                  <c:v>10.227607821570498</c:v>
                </c:pt>
                <c:pt idx="237">
                  <c:v>10.225707509070489</c:v>
                </c:pt>
                <c:pt idx="238">
                  <c:v>10.225687821570419</c:v>
                </c:pt>
                <c:pt idx="239">
                  <c:v>10.225687821570419</c:v>
                </c:pt>
                <c:pt idx="240">
                  <c:v>10.225687821570419</c:v>
                </c:pt>
                <c:pt idx="241">
                  <c:v>10.225687821570419</c:v>
                </c:pt>
                <c:pt idx="242">
                  <c:v>10.225687821570419</c:v>
                </c:pt>
                <c:pt idx="243">
                  <c:v>10.22566814415168</c:v>
                </c:pt>
                <c:pt idx="244">
                  <c:v>10.22560588975192</c:v>
                </c:pt>
                <c:pt idx="245">
                  <c:v>10.226622877750103</c:v>
                </c:pt>
                <c:pt idx="246">
                  <c:v>10.227447221569953</c:v>
                </c:pt>
                <c:pt idx="247">
                  <c:v>10.227457821570042</c:v>
                </c:pt>
                <c:pt idx="248">
                  <c:v>10.227542421570647</c:v>
                </c:pt>
                <c:pt idx="249">
                  <c:v>10.22754782157061</c:v>
                </c:pt>
                <c:pt idx="250">
                  <c:v>10.22754782157061</c:v>
                </c:pt>
                <c:pt idx="251">
                  <c:v>10.227532821570705</c:v>
                </c:pt>
                <c:pt idx="252">
                  <c:v>10.22751782157118</c:v>
                </c:pt>
                <c:pt idx="253">
                  <c:v>10.227517821570743</c:v>
                </c:pt>
                <c:pt idx="254">
                  <c:v>10.2274278215701</c:v>
                </c:pt>
                <c:pt idx="255">
                  <c:v>10.2274278215701</c:v>
                </c:pt>
                <c:pt idx="256">
                  <c:v>10.2274278215701</c:v>
                </c:pt>
                <c:pt idx="257">
                  <c:v>10.2274278215701</c:v>
                </c:pt>
                <c:pt idx="258">
                  <c:v>10.2274278215701</c:v>
                </c:pt>
                <c:pt idx="259">
                  <c:v>10.2274278215701</c:v>
                </c:pt>
                <c:pt idx="260">
                  <c:v>10.227427821570496</c:v>
                </c:pt>
                <c:pt idx="261">
                  <c:v>10.227428238236811</c:v>
                </c:pt>
                <c:pt idx="262">
                  <c:v>10.2274278215701</c:v>
                </c:pt>
                <c:pt idx="263">
                  <c:v>10.2274278215701</c:v>
                </c:pt>
                <c:pt idx="264">
                  <c:v>10.2274278215701</c:v>
                </c:pt>
                <c:pt idx="265">
                  <c:v>10.227432921570013</c:v>
                </c:pt>
                <c:pt idx="266">
                  <c:v>10.22743082157011</c:v>
                </c:pt>
                <c:pt idx="267">
                  <c:v>10.2274278215701</c:v>
                </c:pt>
                <c:pt idx="268">
                  <c:v>10.225909488237662</c:v>
                </c:pt>
                <c:pt idx="269">
                  <c:v>10.223917821570668</c:v>
                </c:pt>
                <c:pt idx="270">
                  <c:v>10.223917821571167</c:v>
                </c:pt>
                <c:pt idx="271">
                  <c:v>10.223917821571167</c:v>
                </c:pt>
                <c:pt idx="272">
                  <c:v>10.223917821571167</c:v>
                </c:pt>
                <c:pt idx="273">
                  <c:v>10.223917821571167</c:v>
                </c:pt>
                <c:pt idx="274">
                  <c:v>10.223917821571167</c:v>
                </c:pt>
                <c:pt idx="275">
                  <c:v>10.223917821571167</c:v>
                </c:pt>
                <c:pt idx="276">
                  <c:v>10.223917821571167</c:v>
                </c:pt>
                <c:pt idx="277">
                  <c:v>10.223917821570776</c:v>
                </c:pt>
                <c:pt idx="278">
                  <c:v>10.223917821571167</c:v>
                </c:pt>
                <c:pt idx="279">
                  <c:v>10.223917821571167</c:v>
                </c:pt>
                <c:pt idx="280">
                  <c:v>10.223917821571167</c:v>
                </c:pt>
                <c:pt idx="281">
                  <c:v>10.223917821571167</c:v>
                </c:pt>
                <c:pt idx="282">
                  <c:v>10.223917821571167</c:v>
                </c:pt>
                <c:pt idx="283">
                  <c:v>10.223917821571167</c:v>
                </c:pt>
                <c:pt idx="284">
                  <c:v>10.223917821571112</c:v>
                </c:pt>
                <c:pt idx="285">
                  <c:v>10.223917821571167</c:v>
                </c:pt>
                <c:pt idx="286">
                  <c:v>10.223917821571167</c:v>
                </c:pt>
                <c:pt idx="287">
                  <c:v>10.223917821571167</c:v>
                </c:pt>
                <c:pt idx="288">
                  <c:v>10.223917821571167</c:v>
                </c:pt>
                <c:pt idx="289">
                  <c:v>10.221830245813678</c:v>
                </c:pt>
                <c:pt idx="290">
                  <c:v>10.206711021569888</c:v>
                </c:pt>
                <c:pt idx="291">
                  <c:v>10.203987821569971</c:v>
                </c:pt>
                <c:pt idx="292">
                  <c:v>10.203987821569971</c:v>
                </c:pt>
                <c:pt idx="293">
                  <c:v>10.203987821569971</c:v>
                </c:pt>
                <c:pt idx="294">
                  <c:v>10.203987821569971</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10.205903421570852</c:v>
                </c:pt>
                <c:pt idx="305">
                  <c:v>10.205883957934573</c:v>
                </c:pt>
                <c:pt idx="306">
                  <c:v>10.20590782157096</c:v>
                </c:pt>
                <c:pt idx="307">
                  <c:v>10.20590782157096</c:v>
                </c:pt>
                <c:pt idx="308">
                  <c:v>10.205898221570621</c:v>
                </c:pt>
                <c:pt idx="309">
                  <c:v>10.205773921571017</c:v>
                </c:pt>
                <c:pt idx="310">
                  <c:v>10.205763885400629</c:v>
                </c:pt>
                <c:pt idx="311">
                  <c:v>10.205817821570335</c:v>
                </c:pt>
                <c:pt idx="312">
                  <c:v>10.205375321570694</c:v>
                </c:pt>
                <c:pt idx="313">
                  <c:v>10.204047821571098</c:v>
                </c:pt>
                <c:pt idx="314">
                  <c:v>10.204070617269437</c:v>
                </c:pt>
                <c:pt idx="315">
                  <c:v>10.194287821570551</c:v>
                </c:pt>
                <c:pt idx="316">
                  <c:v>10.194263021570869</c:v>
                </c:pt>
                <c:pt idx="317">
                  <c:v>10.194247821570841</c:v>
                </c:pt>
                <c:pt idx="318">
                  <c:v>10.194260621570502</c:v>
                </c:pt>
                <c:pt idx="319">
                  <c:v>10.194280221570731</c:v>
                </c:pt>
                <c:pt idx="320">
                  <c:v>10.194240321571018</c:v>
                </c:pt>
                <c:pt idx="321">
                  <c:v>10.194240347886568</c:v>
                </c:pt>
                <c:pt idx="322">
                  <c:v>10.194247821570841</c:v>
                </c:pt>
                <c:pt idx="323">
                  <c:v>10.194247821570841</c:v>
                </c:pt>
                <c:pt idx="324">
                  <c:v>10.195760421570835</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10.219767821570565</c:v>
                </c:pt>
                <c:pt idx="344">
                  <c:v>10.219767821570699</c:v>
                </c:pt>
                <c:pt idx="345">
                  <c:v>10.219767821570699</c:v>
                </c:pt>
                <c:pt idx="346">
                  <c:v>10.219768421570693</c:v>
                </c:pt>
                <c:pt idx="347">
                  <c:v>10.219789721570962</c:v>
                </c:pt>
                <c:pt idx="348">
                  <c:v>10.21992681146917</c:v>
                </c:pt>
                <c:pt idx="349">
                  <c:v>10.21991782157053</c:v>
                </c:pt>
                <c:pt idx="350">
                  <c:v>10.21991782157053</c:v>
                </c:pt>
                <c:pt idx="351">
                  <c:v>10.21991782157053</c:v>
                </c:pt>
                <c:pt idx="352">
                  <c:v>10.219936021570092</c:v>
                </c:pt>
                <c:pt idx="353">
                  <c:v>10.219967215509072</c:v>
                </c:pt>
                <c:pt idx="354">
                  <c:v>10.229315321570093</c:v>
                </c:pt>
                <c:pt idx="355">
                  <c:v>10.249975721570818</c:v>
                </c:pt>
                <c:pt idx="356">
                  <c:v>10.258828721570074</c:v>
                </c:pt>
                <c:pt idx="357">
                  <c:v>10.25882782157006</c:v>
                </c:pt>
                <c:pt idx="358">
                  <c:v>10.258827821570113</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10.292827821570507</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10.295315121571001</c:v>
                </c:pt>
                <c:pt idx="375">
                  <c:v>10.294627821570506</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10.269483327188205</c:v>
                </c:pt>
                <c:pt idx="398">
                  <c:v>10.268087821569836</c:v>
                </c:pt>
                <c:pt idx="399">
                  <c:v>10.268087821569722</c:v>
                </c:pt>
                <c:pt idx="400">
                  <c:v>10.268087821569836</c:v>
                </c:pt>
                <c:pt idx="401">
                  <c:v>10.268092821571118</c:v>
                </c:pt>
                <c:pt idx="402">
                  <c:v>10.264916221571227</c:v>
                </c:pt>
                <c:pt idx="403">
                  <c:v>10.263491021571255</c:v>
                </c:pt>
                <c:pt idx="404">
                  <c:v>10.256842021569934</c:v>
                </c:pt>
                <c:pt idx="405">
                  <c:v>10.255257821570169</c:v>
                </c:pt>
                <c:pt idx="406">
                  <c:v>10.244357821570325</c:v>
                </c:pt>
                <c:pt idx="407">
                  <c:v>10.244357821570951</c:v>
                </c:pt>
                <c:pt idx="408">
                  <c:v>10.240135221570108</c:v>
                </c:pt>
                <c:pt idx="409">
                  <c:v>10.229507421569835</c:v>
                </c:pt>
                <c:pt idx="410">
                  <c:v>10.225857621570848</c:v>
                </c:pt>
                <c:pt idx="411">
                  <c:v>10.222586205408984</c:v>
                </c:pt>
                <c:pt idx="412">
                  <c:v>10.223147821569896</c:v>
                </c:pt>
                <c:pt idx="413">
                  <c:v>10.223147821570691</c:v>
                </c:pt>
                <c:pt idx="414">
                  <c:v>10.223187821570418</c:v>
                </c:pt>
                <c:pt idx="415">
                  <c:v>10.223235221570278</c:v>
                </c:pt>
                <c:pt idx="416">
                  <c:v>10.22287482156997</c:v>
                </c:pt>
                <c:pt idx="417">
                  <c:v>10.221213021571039</c:v>
                </c:pt>
                <c:pt idx="418">
                  <c:v>10.2212272155097</c:v>
                </c:pt>
                <c:pt idx="419">
                  <c:v>10.221227821570286</c:v>
                </c:pt>
                <c:pt idx="420">
                  <c:v>10.221257821570147</c:v>
                </c:pt>
                <c:pt idx="421">
                  <c:v>10.22125782157033</c:v>
                </c:pt>
                <c:pt idx="422">
                  <c:v>10.221228144150931</c:v>
                </c:pt>
                <c:pt idx="423">
                  <c:v>10.221227821570286</c:v>
                </c:pt>
                <c:pt idx="424">
                  <c:v>10.221218821570519</c:v>
                </c:pt>
                <c:pt idx="425">
                  <c:v>10.221167821571006</c:v>
                </c:pt>
                <c:pt idx="426">
                  <c:v>10.221167821571006</c:v>
                </c:pt>
                <c:pt idx="427">
                  <c:v>10.219344421570515</c:v>
                </c:pt>
                <c:pt idx="428">
                  <c:v>10.211337821570098</c:v>
                </c:pt>
                <c:pt idx="429">
                  <c:v>10.211337821570098</c:v>
                </c:pt>
                <c:pt idx="430">
                  <c:v>10.211337821570041</c:v>
                </c:pt>
                <c:pt idx="431">
                  <c:v>10.211337821569927</c:v>
                </c:pt>
                <c:pt idx="432">
                  <c:v>10.211373821570316</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10.204167821570618</c:v>
                </c:pt>
                <c:pt idx="465">
                  <c:v>10.200673021570049</c:v>
                </c:pt>
                <c:pt idx="466">
                  <c:v>10.20045682157108</c:v>
                </c:pt>
                <c:pt idx="467">
                  <c:v>10.199858721570918</c:v>
                </c:pt>
                <c:pt idx="468">
                  <c:v>10.197857821571048</c:v>
                </c:pt>
                <c:pt idx="469">
                  <c:v>10.197857821571048</c:v>
                </c:pt>
                <c:pt idx="470">
                  <c:v>10.19595782157073</c:v>
                </c:pt>
                <c:pt idx="471">
                  <c:v>10.19595567871373</c:v>
                </c:pt>
                <c:pt idx="472">
                  <c:v>10.195970721570763</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10.196047821569957</c:v>
                </c:pt>
                <c:pt idx="482">
                  <c:v>10.195784221570866</c:v>
                </c:pt>
                <c:pt idx="483">
                  <c:v>10.193457821569961</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10.191527721570441</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10.178984658305984</c:v>
                </c:pt>
                <c:pt idx="502">
                  <c:v>10.178957821571068</c:v>
                </c:pt>
                <c:pt idx="503">
                  <c:v>10.178957821570718</c:v>
                </c:pt>
                <c:pt idx="504">
                  <c:v>10.178957821571245</c:v>
                </c:pt>
                <c:pt idx="505">
                  <c:v>10.178968321570967</c:v>
                </c:pt>
                <c:pt idx="506">
                  <c:v>10.179027821570443</c:v>
                </c:pt>
                <c:pt idx="507">
                  <c:v>10.179027821570443</c:v>
                </c:pt>
                <c:pt idx="508">
                  <c:v>10.179022921570516</c:v>
                </c:pt>
                <c:pt idx="509">
                  <c:v>10.178957821571018</c:v>
                </c:pt>
                <c:pt idx="510">
                  <c:v>10.178957821571167</c:v>
                </c:pt>
                <c:pt idx="511">
                  <c:v>10.178957821571245</c:v>
                </c:pt>
                <c:pt idx="512">
                  <c:v>10.178957821571245</c:v>
                </c:pt>
                <c:pt idx="513">
                  <c:v>10.178957821571245</c:v>
                </c:pt>
                <c:pt idx="514">
                  <c:v>10.178957821571245</c:v>
                </c:pt>
                <c:pt idx="515">
                  <c:v>10.178957821571245</c:v>
                </c:pt>
                <c:pt idx="516">
                  <c:v>10.178957821571245</c:v>
                </c:pt>
                <c:pt idx="517">
                  <c:v>10.17895782157083</c:v>
                </c:pt>
                <c:pt idx="518">
                  <c:v>10.176307821570543</c:v>
                </c:pt>
                <c:pt idx="519">
                  <c:v>10.176307821570148</c:v>
                </c:pt>
                <c:pt idx="520">
                  <c:v>10.176307821570148</c:v>
                </c:pt>
                <c:pt idx="521">
                  <c:v>10.176324621569833</c:v>
                </c:pt>
                <c:pt idx="522">
                  <c:v>10.17633782156998</c:v>
                </c:pt>
                <c:pt idx="523">
                  <c:v>10.176346821570789</c:v>
                </c:pt>
                <c:pt idx="524">
                  <c:v>10.175068521570868</c:v>
                </c:pt>
                <c:pt idx="525">
                  <c:v>10.174537821570809</c:v>
                </c:pt>
                <c:pt idx="526">
                  <c:v>10.174331003388758</c:v>
                </c:pt>
                <c:pt idx="527">
                  <c:v>10.150427821570517</c:v>
                </c:pt>
                <c:pt idx="528">
                  <c:v>10.150427821569853</c:v>
                </c:pt>
                <c:pt idx="529">
                  <c:v>10.150424621569936</c:v>
                </c:pt>
                <c:pt idx="530">
                  <c:v>10.150368021570461</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10.150323121571338</c:v>
                </c:pt>
                <c:pt idx="560">
                  <c:v>10.150307821571101</c:v>
                </c:pt>
                <c:pt idx="561">
                  <c:v>10.150307821571101</c:v>
                </c:pt>
                <c:pt idx="562">
                  <c:v>10.150307821570518</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10.139487821569736</c:v>
                </c:pt>
                <c:pt idx="574">
                  <c:v>10.139487821569736</c:v>
                </c:pt>
                <c:pt idx="575">
                  <c:v>10.139376621569721</c:v>
                </c:pt>
                <c:pt idx="576">
                  <c:v>10.130418773951291</c:v>
                </c:pt>
                <c:pt idx="577">
                  <c:v>10.130387821570162</c:v>
                </c:pt>
                <c:pt idx="578">
                  <c:v>10.130387821570162</c:v>
                </c:pt>
                <c:pt idx="579">
                  <c:v>10.128300221570848</c:v>
                </c:pt>
                <c:pt idx="580">
                  <c:v>10.126587821570794</c:v>
                </c:pt>
                <c:pt idx="581">
                  <c:v>10.126587821570737</c:v>
                </c:pt>
                <c:pt idx="582">
                  <c:v>10.126587821570851</c:v>
                </c:pt>
                <c:pt idx="583">
                  <c:v>10.126587821570851</c:v>
                </c:pt>
                <c:pt idx="584">
                  <c:v>10.126615121570145</c:v>
                </c:pt>
                <c:pt idx="585">
                  <c:v>10.126657821570001</c:v>
                </c:pt>
                <c:pt idx="586">
                  <c:v>10.126657821570001</c:v>
                </c:pt>
                <c:pt idx="587">
                  <c:v>10.126657821570001</c:v>
                </c:pt>
                <c:pt idx="588">
                  <c:v>10.126629321570745</c:v>
                </c:pt>
                <c:pt idx="589">
                  <c:v>10.126877107284923</c:v>
                </c:pt>
                <c:pt idx="590">
                  <c:v>10.129187821570653</c:v>
                </c:pt>
                <c:pt idx="591">
                  <c:v>10.130765421570862</c:v>
                </c:pt>
                <c:pt idx="592">
                  <c:v>10.131907821570948</c:v>
                </c:pt>
                <c:pt idx="593">
                  <c:v>10.131907821570948</c:v>
                </c:pt>
                <c:pt idx="594">
                  <c:v>10.131907821570948</c:v>
                </c:pt>
                <c:pt idx="595">
                  <c:v>10.131907361800781</c:v>
                </c:pt>
                <c:pt idx="596">
                  <c:v>10.131907821570948</c:v>
                </c:pt>
                <c:pt idx="597">
                  <c:v>10.131907821570863</c:v>
                </c:pt>
                <c:pt idx="598">
                  <c:v>10.131907821570948</c:v>
                </c:pt>
                <c:pt idx="599">
                  <c:v>10.131907821570948</c:v>
                </c:pt>
                <c:pt idx="600">
                  <c:v>10.131907821570948</c:v>
                </c:pt>
                <c:pt idx="601">
                  <c:v>10.131907821570948</c:v>
                </c:pt>
                <c:pt idx="602">
                  <c:v>10.131907821570948</c:v>
                </c:pt>
                <c:pt idx="603">
                  <c:v>10.131907821570948</c:v>
                </c:pt>
                <c:pt idx="604">
                  <c:v>10.133031621571401</c:v>
                </c:pt>
                <c:pt idx="605">
                  <c:v>10.13358782157137</c:v>
                </c:pt>
                <c:pt idx="606">
                  <c:v>10.133587821570515</c:v>
                </c:pt>
                <c:pt idx="607">
                  <c:v>10.133587821570515</c:v>
                </c:pt>
                <c:pt idx="608">
                  <c:v>10.13358782157137</c:v>
                </c:pt>
                <c:pt idx="609">
                  <c:v>10.133644221569973</c:v>
                </c:pt>
                <c:pt idx="610">
                  <c:v>10.133707821570042</c:v>
                </c:pt>
                <c:pt idx="611">
                  <c:v>10.133707821570042</c:v>
                </c:pt>
                <c:pt idx="612">
                  <c:v>10.134404421570107</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10.175339821569953</c:v>
                </c:pt>
                <c:pt idx="622">
                  <c:v>10.179067821570058</c:v>
                </c:pt>
                <c:pt idx="623">
                  <c:v>10.18376640742882</c:v>
                </c:pt>
                <c:pt idx="624">
                  <c:v>10.214285502729624</c:v>
                </c:pt>
                <c:pt idx="625">
                  <c:v>10.231407512292421</c:v>
                </c:pt>
                <c:pt idx="626">
                  <c:v>10.236607221570907</c:v>
                </c:pt>
                <c:pt idx="627">
                  <c:v>10.243571421570671</c:v>
                </c:pt>
                <c:pt idx="628">
                  <c:v>10.25278782156996</c:v>
                </c:pt>
                <c:pt idx="629">
                  <c:v>10.25278782156996</c:v>
                </c:pt>
                <c:pt idx="630">
                  <c:v>10.25278782156996</c:v>
                </c:pt>
                <c:pt idx="631">
                  <c:v>10.252780921570078</c:v>
                </c:pt>
                <c:pt idx="632">
                  <c:v>10.252757821570512</c:v>
                </c:pt>
                <c:pt idx="633">
                  <c:v>10.252757821570512</c:v>
                </c:pt>
                <c:pt idx="634">
                  <c:v>10.252757821570512</c:v>
                </c:pt>
                <c:pt idx="635">
                  <c:v>10.252757821570512</c:v>
                </c:pt>
                <c:pt idx="636">
                  <c:v>10.252722121571351</c:v>
                </c:pt>
                <c:pt idx="637">
                  <c:v>10.252687821571278</c:v>
                </c:pt>
                <c:pt idx="638">
                  <c:v>10.252672221569934</c:v>
                </c:pt>
                <c:pt idx="639">
                  <c:v>10.25268692157028</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10.263256521569938</c:v>
                </c:pt>
                <c:pt idx="648">
                  <c:v>10.264317821570126</c:v>
                </c:pt>
                <c:pt idx="649">
                  <c:v>10.264317821570126</c:v>
                </c:pt>
                <c:pt idx="650">
                  <c:v>10.264313409805748</c:v>
                </c:pt>
                <c:pt idx="651">
                  <c:v>10.271557821570449</c:v>
                </c:pt>
                <c:pt idx="652">
                  <c:v>10.27155782157125</c:v>
                </c:pt>
                <c:pt idx="653">
                  <c:v>10.27155782157125</c:v>
                </c:pt>
                <c:pt idx="654">
                  <c:v>10.273180521570382</c:v>
                </c:pt>
                <c:pt idx="655">
                  <c:v>10.275941188917713</c:v>
                </c:pt>
                <c:pt idx="656">
                  <c:v>10.277807821570571</c:v>
                </c:pt>
                <c:pt idx="657">
                  <c:v>10.277807821570571</c:v>
                </c:pt>
                <c:pt idx="658">
                  <c:v>10.277807821570571</c:v>
                </c:pt>
                <c:pt idx="659">
                  <c:v>10.277807821570518</c:v>
                </c:pt>
                <c:pt idx="660">
                  <c:v>10.292654821570792</c:v>
                </c:pt>
                <c:pt idx="661">
                  <c:v>10.29291782157085</c:v>
                </c:pt>
                <c:pt idx="662">
                  <c:v>10.29291782157085</c:v>
                </c:pt>
                <c:pt idx="663">
                  <c:v>10.29291782157085</c:v>
                </c:pt>
                <c:pt idx="664">
                  <c:v>10.29291782157085</c:v>
                </c:pt>
                <c:pt idx="665">
                  <c:v>10.29291782157085</c:v>
                </c:pt>
                <c:pt idx="666">
                  <c:v>10.29291782157085</c:v>
                </c:pt>
                <c:pt idx="667">
                  <c:v>10.29291782157085</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10.359136426221674</c:v>
                </c:pt>
                <c:pt idx="679">
                  <c:v>10.362467821570938</c:v>
                </c:pt>
                <c:pt idx="680">
                  <c:v>10.362467821570938</c:v>
                </c:pt>
                <c:pt idx="681">
                  <c:v>10.362508921569958</c:v>
                </c:pt>
                <c:pt idx="682">
                  <c:v>10.366867136639584</c:v>
                </c:pt>
                <c:pt idx="683">
                  <c:v>10.39688782157053</c:v>
                </c:pt>
                <c:pt idx="684">
                  <c:v>10.396887821570871</c:v>
                </c:pt>
                <c:pt idx="685">
                  <c:v>10.398303079303147</c:v>
                </c:pt>
                <c:pt idx="686">
                  <c:v>10.402404621570103</c:v>
                </c:pt>
                <c:pt idx="687">
                  <c:v>10.403267821570111</c:v>
                </c:pt>
                <c:pt idx="688">
                  <c:v>10.403614321570146</c:v>
                </c:pt>
                <c:pt idx="689">
                  <c:v>10.405247821570796</c:v>
                </c:pt>
                <c:pt idx="690">
                  <c:v>10.40524782157075</c:v>
                </c:pt>
                <c:pt idx="691">
                  <c:v>10.405199434473829</c:v>
                </c:pt>
                <c:pt idx="692">
                  <c:v>10.408795154903984</c:v>
                </c:pt>
                <c:pt idx="693">
                  <c:v>10.420399421570856</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10.428004121570405</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10.413086821570351</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10.363587821571068</c:v>
                </c:pt>
                <c:pt idx="743">
                  <c:v>10.363587821571068</c:v>
                </c:pt>
                <c:pt idx="744">
                  <c:v>10.36224088279447</c:v>
                </c:pt>
                <c:pt idx="745">
                  <c:v>10.361667821570833</c:v>
                </c:pt>
                <c:pt idx="746">
                  <c:v>10.361687821570555</c:v>
                </c:pt>
                <c:pt idx="747">
                  <c:v>10.361687821569895</c:v>
                </c:pt>
                <c:pt idx="748">
                  <c:v>10.361687821569895</c:v>
                </c:pt>
                <c:pt idx="749">
                  <c:v>10.361661321570448</c:v>
                </c:pt>
                <c:pt idx="750">
                  <c:v>10.361637821570305</c:v>
                </c:pt>
                <c:pt idx="751">
                  <c:v>10.361637821570305</c:v>
                </c:pt>
                <c:pt idx="752">
                  <c:v>10.361637821570305</c:v>
                </c:pt>
                <c:pt idx="753">
                  <c:v>10.361637821570305</c:v>
                </c:pt>
                <c:pt idx="754">
                  <c:v>10.36164472157013</c:v>
                </c:pt>
                <c:pt idx="755">
                  <c:v>10.361667821570549</c:v>
                </c:pt>
                <c:pt idx="756">
                  <c:v>10.361607821570871</c:v>
                </c:pt>
                <c:pt idx="757">
                  <c:v>10.361607821570946</c:v>
                </c:pt>
                <c:pt idx="758">
                  <c:v>10.361607821570946</c:v>
                </c:pt>
                <c:pt idx="759">
                  <c:v>10.358377221570018</c:v>
                </c:pt>
                <c:pt idx="760">
                  <c:v>10.357787821570017</c:v>
                </c:pt>
                <c:pt idx="761">
                  <c:v>10.357787821570017</c:v>
                </c:pt>
                <c:pt idx="762">
                  <c:v>10.357787821570017</c:v>
                </c:pt>
                <c:pt idx="763">
                  <c:v>10.357790932681391</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10.336337821569954</c:v>
                </c:pt>
                <c:pt idx="783">
                  <c:v>10.336337821570002</c:v>
                </c:pt>
                <c:pt idx="784">
                  <c:v>10.334728721570302</c:v>
                </c:pt>
                <c:pt idx="785">
                  <c:v>10.333567821570099</c:v>
                </c:pt>
                <c:pt idx="786">
                  <c:v>10.333567821570099</c:v>
                </c:pt>
                <c:pt idx="787">
                  <c:v>10.333567821570099</c:v>
                </c:pt>
                <c:pt idx="788">
                  <c:v>10.333570221570071</c:v>
                </c:pt>
                <c:pt idx="789">
                  <c:v>10.333537821570651</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10.328987821569971</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10.311063021570671</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10.312487821570942</c:v>
                </c:pt>
                <c:pt idx="857">
                  <c:v>10.323311821570451</c:v>
                </c:pt>
                <c:pt idx="858">
                  <c:v>10.322432921570291</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10.304926021570001</c:v>
                </c:pt>
                <c:pt idx="869">
                  <c:v>10.304937821569988</c:v>
                </c:pt>
                <c:pt idx="870">
                  <c:v>10.30496482157092</c:v>
                </c:pt>
                <c:pt idx="871">
                  <c:v>10.30374622156998</c:v>
                </c:pt>
                <c:pt idx="872">
                  <c:v>10.303029154903752</c:v>
                </c:pt>
                <c:pt idx="873">
                  <c:v>10.298407821570516</c:v>
                </c:pt>
                <c:pt idx="874">
                  <c:v>10.298407821570516</c:v>
                </c:pt>
                <c:pt idx="875">
                  <c:v>10.298406996828316</c:v>
                </c:pt>
                <c:pt idx="876">
                  <c:v>10.298465421569841</c:v>
                </c:pt>
                <c:pt idx="877">
                  <c:v>10.296590721570269</c:v>
                </c:pt>
                <c:pt idx="878">
                  <c:v>10.296547821570229</c:v>
                </c:pt>
                <c:pt idx="879">
                  <c:v>10.296547821570229</c:v>
                </c:pt>
                <c:pt idx="880">
                  <c:v>10.296547821570229</c:v>
                </c:pt>
                <c:pt idx="881">
                  <c:v>10.293777720560479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10.292780833618915</c:v>
                </c:pt>
                <c:pt idx="890">
                  <c:v>10.291869521569922</c:v>
                </c:pt>
                <c:pt idx="891">
                  <c:v>10.29098782156972</c:v>
                </c:pt>
                <c:pt idx="892">
                  <c:v>10.29098782156972</c:v>
                </c:pt>
                <c:pt idx="893">
                  <c:v>10.29098782156972</c:v>
                </c:pt>
                <c:pt idx="894">
                  <c:v>10.290966221570258</c:v>
                </c:pt>
                <c:pt idx="895">
                  <c:v>10.290891306419418</c:v>
                </c:pt>
                <c:pt idx="896">
                  <c:v>10.290867821570455</c:v>
                </c:pt>
                <c:pt idx="897">
                  <c:v>10.290811421570432</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10.290761794173669</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10.294111483542009</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10.30058782157068</c:v>
                </c:pt>
                <c:pt idx="931">
                  <c:v>10.300547821570873</c:v>
                </c:pt>
                <c:pt idx="932">
                  <c:v>10.300582021570055</c:v>
                </c:pt>
                <c:pt idx="933">
                  <c:v>10.300621721570019</c:v>
                </c:pt>
                <c:pt idx="934">
                  <c:v>10.300607821570154</c:v>
                </c:pt>
                <c:pt idx="935">
                  <c:v>10.300607821570154</c:v>
                </c:pt>
                <c:pt idx="936">
                  <c:v>10.300632696569915</c:v>
                </c:pt>
                <c:pt idx="937">
                  <c:v>10.300612821570256</c:v>
                </c:pt>
                <c:pt idx="938">
                  <c:v>10.300637821569946</c:v>
                </c:pt>
                <c:pt idx="939">
                  <c:v>10.30063752156965</c:v>
                </c:pt>
                <c:pt idx="940">
                  <c:v>10.300581821570622</c:v>
                </c:pt>
                <c:pt idx="941">
                  <c:v>10.300547821570953</c:v>
                </c:pt>
                <c:pt idx="942">
                  <c:v>10.300547821570953</c:v>
                </c:pt>
                <c:pt idx="943">
                  <c:v>10.300547821570953</c:v>
                </c:pt>
                <c:pt idx="944">
                  <c:v>10.300574821570256</c:v>
                </c:pt>
                <c:pt idx="945">
                  <c:v>10.300607821570154</c:v>
                </c:pt>
                <c:pt idx="946">
                  <c:v>10.300607821570496</c:v>
                </c:pt>
                <c:pt idx="947">
                  <c:v>10.300607821570551</c:v>
                </c:pt>
                <c:pt idx="948">
                  <c:v>10.300607821570226</c:v>
                </c:pt>
                <c:pt idx="949">
                  <c:v>10.300563029904524</c:v>
                </c:pt>
                <c:pt idx="950">
                  <c:v>10.300517821571006</c:v>
                </c:pt>
                <c:pt idx="951">
                  <c:v>10.300517821571006</c:v>
                </c:pt>
                <c:pt idx="952">
                  <c:v>10.300517821571006</c:v>
                </c:pt>
                <c:pt idx="953">
                  <c:v>10.300580421570075</c:v>
                </c:pt>
                <c:pt idx="954">
                  <c:v>10.300511779903434</c:v>
                </c:pt>
                <c:pt idx="955">
                  <c:v>10.300587821570623</c:v>
                </c:pt>
                <c:pt idx="956">
                  <c:v>10.300587821570376</c:v>
                </c:pt>
                <c:pt idx="957">
                  <c:v>10.298647821570269</c:v>
                </c:pt>
                <c:pt idx="958">
                  <c:v>10.298587821570251</c:v>
                </c:pt>
                <c:pt idx="959">
                  <c:v>10.298587821570251</c:v>
                </c:pt>
                <c:pt idx="960">
                  <c:v>10.298610021569671</c:v>
                </c:pt>
                <c:pt idx="961">
                  <c:v>10.298661120539698</c:v>
                </c:pt>
                <c:pt idx="962">
                  <c:v>10.298626721569731</c:v>
                </c:pt>
                <c:pt idx="963">
                  <c:v>10.298623821570649</c:v>
                </c:pt>
                <c:pt idx="964">
                  <c:v>10.287856900517951</c:v>
                </c:pt>
                <c:pt idx="965">
                  <c:v>10.257262721570848</c:v>
                </c:pt>
                <c:pt idx="966">
                  <c:v>10.250307821570548</c:v>
                </c:pt>
                <c:pt idx="967">
                  <c:v>10.250307821570548</c:v>
                </c:pt>
                <c:pt idx="968">
                  <c:v>10.250307821570548</c:v>
                </c:pt>
                <c:pt idx="969">
                  <c:v>10.249523421570371</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10.248488821570188</c:v>
                </c:pt>
                <c:pt idx="980">
                  <c:v>10.248507821571398</c:v>
                </c:pt>
                <c:pt idx="981">
                  <c:v>10.248507821570533</c:v>
                </c:pt>
                <c:pt idx="982">
                  <c:v>10.248507821570533</c:v>
                </c:pt>
                <c:pt idx="983">
                  <c:v>10.248507821571398</c:v>
                </c:pt>
                <c:pt idx="984">
                  <c:v>10.24849282156997</c:v>
                </c:pt>
                <c:pt idx="985">
                  <c:v>10.248487821570095</c:v>
                </c:pt>
                <c:pt idx="986">
                  <c:v>10.248493021570836</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10.253670221569967</c:v>
                </c:pt>
                <c:pt idx="996">
                  <c:v>10.255687821570056</c:v>
                </c:pt>
                <c:pt idx="997">
                  <c:v>10.255687821570056</c:v>
                </c:pt>
                <c:pt idx="998">
                  <c:v>10.255679521570286</c:v>
                </c:pt>
                <c:pt idx="999">
                  <c:v>10.255587821570472</c:v>
                </c:pt>
                <c:pt idx="1000">
                  <c:v>10.255687821570923</c:v>
                </c:pt>
                <c:pt idx="1001">
                  <c:v>10.255687821570056</c:v>
                </c:pt>
                <c:pt idx="1002">
                  <c:v>10.255687821570056</c:v>
                </c:pt>
                <c:pt idx="1003">
                  <c:v>10.255687821570056</c:v>
                </c:pt>
                <c:pt idx="1004">
                  <c:v>10.255687821570056</c:v>
                </c:pt>
                <c:pt idx="1005">
                  <c:v>10.255687821570106</c:v>
                </c:pt>
                <c:pt idx="1006">
                  <c:v>10.255687821570241</c:v>
                </c:pt>
                <c:pt idx="1007">
                  <c:v>10.255687821570056</c:v>
                </c:pt>
                <c:pt idx="1008">
                  <c:v>10.255687821570676</c:v>
                </c:pt>
                <c:pt idx="1009">
                  <c:v>10.255687821570676</c:v>
                </c:pt>
                <c:pt idx="1010">
                  <c:v>10.255687821570056</c:v>
                </c:pt>
                <c:pt idx="1011">
                  <c:v>10.255687821570056</c:v>
                </c:pt>
                <c:pt idx="1012">
                  <c:v>10.255687821570296</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10.257600563506006</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10.289867821570819</c:v>
                </c:pt>
                <c:pt idx="1071">
                  <c:v>10.289867821570891</c:v>
                </c:pt>
                <c:pt idx="1072">
                  <c:v>10.289864821570902</c:v>
                </c:pt>
                <c:pt idx="1073">
                  <c:v>10.289715721570099</c:v>
                </c:pt>
                <c:pt idx="1074">
                  <c:v>10.285416921570956</c:v>
                </c:pt>
                <c:pt idx="1075">
                  <c:v>10.285317821570148</c:v>
                </c:pt>
                <c:pt idx="1076">
                  <c:v>10.285317821570217</c:v>
                </c:pt>
                <c:pt idx="1077">
                  <c:v>10.285317821570331</c:v>
                </c:pt>
                <c:pt idx="1078">
                  <c:v>10.285317821570148</c:v>
                </c:pt>
                <c:pt idx="1079">
                  <c:v>10.285370621570072</c:v>
                </c:pt>
                <c:pt idx="1080">
                  <c:v>10.284200621570943</c:v>
                </c:pt>
                <c:pt idx="1081">
                  <c:v>10.283547821571</c:v>
                </c:pt>
                <c:pt idx="1082">
                  <c:v>10.283547821571</c:v>
                </c:pt>
                <c:pt idx="1083">
                  <c:v>10.283547821571</c:v>
                </c:pt>
                <c:pt idx="1084">
                  <c:v>10.281846821570909</c:v>
                </c:pt>
                <c:pt idx="1085">
                  <c:v>10.281657821570571</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10.273406996828509</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10.272723621570403</c:v>
                </c:pt>
                <c:pt idx="1132">
                  <c:v>10.270932121570048</c:v>
                </c:pt>
                <c:pt idx="1133">
                  <c:v>10.269657821570021</c:v>
                </c:pt>
                <c:pt idx="1134">
                  <c:v>10.269657821570078</c:v>
                </c:pt>
                <c:pt idx="1135">
                  <c:v>10.268776121570948</c:v>
                </c:pt>
                <c:pt idx="1136">
                  <c:v>10.267857821570868</c:v>
                </c:pt>
                <c:pt idx="1137">
                  <c:v>10.267887821570568</c:v>
                </c:pt>
                <c:pt idx="1138">
                  <c:v>10.267875821570572</c:v>
                </c:pt>
                <c:pt idx="1139">
                  <c:v>10.267911821570088</c:v>
                </c:pt>
                <c:pt idx="1140">
                  <c:v>10.26794862157092</c:v>
                </c:pt>
                <c:pt idx="1141">
                  <c:v>10.267987821571053</c:v>
                </c:pt>
                <c:pt idx="1142">
                  <c:v>10.267975821570328</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10.274720245812855</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10.247249321570644</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10.235267821571162</c:v>
                </c:pt>
                <c:pt idx="1189">
                  <c:v>10.235267821571011</c:v>
                </c:pt>
                <c:pt idx="1190">
                  <c:v>10.233921392999344</c:v>
                </c:pt>
                <c:pt idx="1191">
                  <c:v>10.230711821570782</c:v>
                </c:pt>
                <c:pt idx="1192">
                  <c:v>10.230688421571145</c:v>
                </c:pt>
                <c:pt idx="1193">
                  <c:v>10.230687821571149</c:v>
                </c:pt>
                <c:pt idx="1194">
                  <c:v>10.230687821571038</c:v>
                </c:pt>
                <c:pt idx="1195">
                  <c:v>10.230717821570542</c:v>
                </c:pt>
                <c:pt idx="1196">
                  <c:v>10.230708421570409</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10.221010421569998</c:v>
                </c:pt>
                <c:pt idx="1214">
                  <c:v>10.220873221571148</c:v>
                </c:pt>
                <c:pt idx="1215">
                  <c:v>10.220867821570991</c:v>
                </c:pt>
                <c:pt idx="1216">
                  <c:v>10.220887821570818</c:v>
                </c:pt>
                <c:pt idx="1217">
                  <c:v>10.211215121570488</c:v>
                </c:pt>
                <c:pt idx="1218">
                  <c:v>10.198217821570166</c:v>
                </c:pt>
                <c:pt idx="1219">
                  <c:v>10.198217821570111</c:v>
                </c:pt>
                <c:pt idx="1220">
                  <c:v>10.198217821570111</c:v>
                </c:pt>
                <c:pt idx="1221">
                  <c:v>10.198217821570111</c:v>
                </c:pt>
                <c:pt idx="1222">
                  <c:v>10.198217821570111</c:v>
                </c:pt>
                <c:pt idx="1223">
                  <c:v>10.198217821570111</c:v>
                </c:pt>
                <c:pt idx="1224">
                  <c:v>10.198217821570452</c:v>
                </c:pt>
                <c:pt idx="1225">
                  <c:v>10.198217821570399</c:v>
                </c:pt>
                <c:pt idx="1226">
                  <c:v>10.198217821570111</c:v>
                </c:pt>
                <c:pt idx="1227">
                  <c:v>10.198217821570111</c:v>
                </c:pt>
                <c:pt idx="1228">
                  <c:v>10.198164421570901</c:v>
                </c:pt>
                <c:pt idx="1229">
                  <c:v>10.198157821570915</c:v>
                </c:pt>
                <c:pt idx="1230">
                  <c:v>10.198212005243235</c:v>
                </c:pt>
                <c:pt idx="1231">
                  <c:v>10.198247821570101</c:v>
                </c:pt>
                <c:pt idx="1232">
                  <c:v>10.198247821570549</c:v>
                </c:pt>
                <c:pt idx="1233">
                  <c:v>10.198247821570499</c:v>
                </c:pt>
                <c:pt idx="1234">
                  <c:v>10.198286221571081</c:v>
                </c:pt>
                <c:pt idx="1235">
                  <c:v>10.198189821570267</c:v>
                </c:pt>
                <c:pt idx="1236">
                  <c:v>10.198187821570269</c:v>
                </c:pt>
                <c:pt idx="1237">
                  <c:v>10.198187821570269</c:v>
                </c:pt>
                <c:pt idx="1238">
                  <c:v>10.198187821570269</c:v>
                </c:pt>
                <c:pt idx="1239">
                  <c:v>10.198187821570269</c:v>
                </c:pt>
                <c:pt idx="1240">
                  <c:v>10.198164221570853</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10.198307821570456</c:v>
                </c:pt>
                <c:pt idx="1258">
                  <c:v>10.198307821570745</c:v>
                </c:pt>
                <c:pt idx="1259">
                  <c:v>10.198307821570745</c:v>
                </c:pt>
                <c:pt idx="1260">
                  <c:v>10.198307821570745</c:v>
                </c:pt>
                <c:pt idx="1261">
                  <c:v>10.198329421570191</c:v>
                </c:pt>
                <c:pt idx="1262">
                  <c:v>10.198367821570022</c:v>
                </c:pt>
                <c:pt idx="1263">
                  <c:v>10.198367821570306</c:v>
                </c:pt>
                <c:pt idx="1264">
                  <c:v>10.198367821570022</c:v>
                </c:pt>
                <c:pt idx="1265">
                  <c:v>10.198367821570022</c:v>
                </c:pt>
                <c:pt idx="1266">
                  <c:v>10.198367821570251</c:v>
                </c:pt>
                <c:pt idx="1267">
                  <c:v>10.198287421570079</c:v>
                </c:pt>
                <c:pt idx="1268">
                  <c:v>10.194528421570642</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10.181987821570567</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10.182107821569966</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10.179057821569987</c:v>
                </c:pt>
                <c:pt idx="1320">
                  <c:v>10.179057821569856</c:v>
                </c:pt>
                <c:pt idx="1321">
                  <c:v>10.179057821569987</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10.187357821570879</c:v>
                </c:pt>
                <c:pt idx="1333">
                  <c:v>10.187357821570879</c:v>
                </c:pt>
                <c:pt idx="1334">
                  <c:v>10.187357821570822</c:v>
                </c:pt>
                <c:pt idx="1335">
                  <c:v>10.187357821570615</c:v>
                </c:pt>
                <c:pt idx="1336">
                  <c:v>10.187357821570879</c:v>
                </c:pt>
                <c:pt idx="1337">
                  <c:v>10.187357821570879</c:v>
                </c:pt>
                <c:pt idx="1338">
                  <c:v>10.187357821570879</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10.192878121571043</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10.201207821570359</c:v>
                </c:pt>
                <c:pt idx="1367">
                  <c:v>10.201207821570359</c:v>
                </c:pt>
                <c:pt idx="1368">
                  <c:v>10.201207821570359</c:v>
                </c:pt>
                <c:pt idx="1369">
                  <c:v>10.201207821570359</c:v>
                </c:pt>
                <c:pt idx="1370">
                  <c:v>10.201207821570359</c:v>
                </c:pt>
                <c:pt idx="1371">
                  <c:v>10.201295521570751</c:v>
                </c:pt>
                <c:pt idx="1372">
                  <c:v>10.201327821570839</c:v>
                </c:pt>
                <c:pt idx="1373">
                  <c:v>10.201327821570839</c:v>
                </c:pt>
                <c:pt idx="1374">
                  <c:v>10.201357621571182</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10.188603021570451</c:v>
                </c:pt>
                <c:pt idx="1411">
                  <c:v>10.192360421570891</c:v>
                </c:pt>
                <c:pt idx="1412">
                  <c:v>10.194247821570841</c:v>
                </c:pt>
                <c:pt idx="1413">
                  <c:v>10.194247821570537</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c:v>
                </c:pt>
                <c:pt idx="1424">
                  <c:v>10.200830121571098</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10.220258021570098</c:v>
                </c:pt>
                <c:pt idx="1443">
                  <c:v>10.229602453149127</c:v>
                </c:pt>
                <c:pt idx="1444">
                  <c:v>10.230327821570279</c:v>
                </c:pt>
                <c:pt idx="1445">
                  <c:v>10.232917821569956</c:v>
                </c:pt>
                <c:pt idx="1446">
                  <c:v>10.232917821569842</c:v>
                </c:pt>
                <c:pt idx="1447">
                  <c:v>10.23303202156977</c:v>
                </c:pt>
                <c:pt idx="1448">
                  <c:v>10.237307621570341</c:v>
                </c:pt>
                <c:pt idx="1449">
                  <c:v>10.241953221570558</c:v>
                </c:pt>
                <c:pt idx="1450">
                  <c:v>10.242037821571145</c:v>
                </c:pt>
                <c:pt idx="1451">
                  <c:v>10.242010221570848</c:v>
                </c:pt>
                <c:pt idx="1452">
                  <c:v>10.241917821570969</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10.248117821570947</c:v>
                </c:pt>
                <c:pt idx="1462">
                  <c:v>10.248356517222632</c:v>
                </c:pt>
                <c:pt idx="1463">
                  <c:v>10.257727821570507</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-4.9759584127007424</c:v>
                </c:pt>
                <c:pt idx="1">
                  <c:v>-5.0187925021517303</c:v>
                </c:pt>
                <c:pt idx="2">
                  <c:v>-5.1051018081436865</c:v>
                </c:pt>
                <c:pt idx="3">
                  <c:v>-5.1476736183304395</c:v>
                </c:pt>
                <c:pt idx="4">
                  <c:v>-5.1911876910584791</c:v>
                </c:pt>
                <c:pt idx="5">
                  <c:v>-5.2004500347009781</c:v>
                </c:pt>
                <c:pt idx="6">
                  <c:v>-5.2443138131149709</c:v>
                </c:pt>
                <c:pt idx="7">
                  <c:v>-5.2857247947067334</c:v>
                </c:pt>
                <c:pt idx="8">
                  <c:v>-5.3269803515491967</c:v>
                </c:pt>
                <c:pt idx="9">
                  <c:v>-5.368954747857174</c:v>
                </c:pt>
                <c:pt idx="10">
                  <c:v>-5.4118568356351631</c:v>
                </c:pt>
                <c:pt idx="11">
                  <c:v>-5.541238225225257</c:v>
                </c:pt>
                <c:pt idx="12">
                  <c:v>-5.58402374444195</c:v>
                </c:pt>
                <c:pt idx="13">
                  <c:v>-5.5943740613282245</c:v>
                </c:pt>
                <c:pt idx="14">
                  <c:v>-5.6371741516154561</c:v>
                </c:pt>
                <c:pt idx="15">
                  <c:v>-5.6806299400627314</c:v>
                </c:pt>
                <c:pt idx="16">
                  <c:v>-5.7226529066042096</c:v>
                </c:pt>
                <c:pt idx="17">
                  <c:v>-5.7665215420416995</c:v>
                </c:pt>
                <c:pt idx="18">
                  <c:v>-5.8965392016979807</c:v>
                </c:pt>
                <c:pt idx="19">
                  <c:v>-5.9401407008477491</c:v>
                </c:pt>
                <c:pt idx="20">
                  <c:v>-5.9823773764192225</c:v>
                </c:pt>
                <c:pt idx="21">
                  <c:v>-5.9917174324364311</c:v>
                </c:pt>
                <c:pt idx="22">
                  <c:v>-6.0351440787432695</c:v>
                </c:pt>
                <c:pt idx="23">
                  <c:v>-6.0781481640134594</c:v>
                </c:pt>
                <c:pt idx="24">
                  <c:v>-6.1221139399187301</c:v>
                </c:pt>
                <c:pt idx="25">
                  <c:v>-6.1643651865607145</c:v>
                </c:pt>
                <c:pt idx="26">
                  <c:v>-6.2064172952427334</c:v>
                </c:pt>
                <c:pt idx="27">
                  <c:v>-6.2938777157824806</c:v>
                </c:pt>
                <c:pt idx="28">
                  <c:v>-6.3372509348316894</c:v>
                </c:pt>
                <c:pt idx="29">
                  <c:v>-6.3816149866567065</c:v>
                </c:pt>
                <c:pt idx="30">
                  <c:v>-6.3911978938442306</c:v>
                </c:pt>
                <c:pt idx="31">
                  <c:v>-6.4352413821242527</c:v>
                </c:pt>
                <c:pt idx="32">
                  <c:v>-6.4785320317756874</c:v>
                </c:pt>
                <c:pt idx="33">
                  <c:v>-6.5220461045041924</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-6.9199917465146781</c:v>
                </c:pt>
                <c:pt idx="42">
                  <c:v>-6.9631901127211933</c:v>
                </c:pt>
                <c:pt idx="43">
                  <c:v>-7.0070393200646919</c:v>
                </c:pt>
                <c:pt idx="44">
                  <c:v>-7.0934991937824892</c:v>
                </c:pt>
                <c:pt idx="45">
                  <c:v>-7.1361390022967299</c:v>
                </c:pt>
                <c:pt idx="46">
                  <c:v>-7.1803282012791811</c:v>
                </c:pt>
                <c:pt idx="47">
                  <c:v>-7.1899693927474724</c:v>
                </c:pt>
                <c:pt idx="48">
                  <c:v>-7.2345762957431994</c:v>
                </c:pt>
                <c:pt idx="49">
                  <c:v>-7.2789937748256834</c:v>
                </c:pt>
                <c:pt idx="50">
                  <c:v>-7.3230129779884656</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-7.678367381718739</c:v>
                </c:pt>
                <c:pt idx="59">
                  <c:v>-7.7203223499327152</c:v>
                </c:pt>
                <c:pt idx="60">
                  <c:v>-7.7627338783469231</c:v>
                </c:pt>
                <c:pt idx="61">
                  <c:v>-7.9380141391591925</c:v>
                </c:pt>
                <c:pt idx="62">
                  <c:v>-7.9805665212521903</c:v>
                </c:pt>
                <c:pt idx="63">
                  <c:v>-7.9897074393097363</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-8.3678655679486642</c:v>
                </c:pt>
                <c:pt idx="72">
                  <c:v>-8.3771133405212055</c:v>
                </c:pt>
                <c:pt idx="73">
                  <c:v>-8.4186068915106667</c:v>
                </c:pt>
                <c:pt idx="74">
                  <c:v>-8.4619703965134487</c:v>
                </c:pt>
                <c:pt idx="75">
                  <c:v>-8.503682513556992</c:v>
                </c:pt>
                <c:pt idx="76">
                  <c:v>-8.546055185783711</c:v>
                </c:pt>
                <c:pt idx="77">
                  <c:v>-8.5882190060039676</c:v>
                </c:pt>
                <c:pt idx="78">
                  <c:v>-8.6718423780504992</c:v>
                </c:pt>
                <c:pt idx="79">
                  <c:v>-8.714035340410943</c:v>
                </c:pt>
                <c:pt idx="80">
                  <c:v>-8.7552957542774976</c:v>
                </c:pt>
                <c:pt idx="81">
                  <c:v>-8.764290961632172</c:v>
                </c:pt>
                <c:pt idx="82">
                  <c:v>-8.8059933646287227</c:v>
                </c:pt>
                <c:pt idx="83">
                  <c:v>-8.8481863269892393</c:v>
                </c:pt>
                <c:pt idx="84">
                  <c:v>-8.8906707107547192</c:v>
                </c:pt>
                <c:pt idx="85">
                  <c:v>-8.9326596781326995</c:v>
                </c:pt>
                <c:pt idx="86">
                  <c:v>-8.9751149197574911</c:v>
                </c:pt>
                <c:pt idx="87">
                  <c:v>-9.0586022951482512</c:v>
                </c:pt>
                <c:pt idx="88">
                  <c:v>-9.0999015652014492</c:v>
                </c:pt>
                <c:pt idx="89">
                  <c:v>-9.1416233962916529</c:v>
                </c:pt>
                <c:pt idx="90">
                  <c:v>-9.1491809247174416</c:v>
                </c:pt>
                <c:pt idx="91">
                  <c:v>-9.1902179155064943</c:v>
                </c:pt>
                <c:pt idx="92">
                  <c:v>-9.2313229046236973</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-9.6982674211936715</c:v>
                </c:pt>
                <c:pt idx="104">
                  <c:v>-9.8255117204831937</c:v>
                </c:pt>
                <c:pt idx="105">
                  <c:v>-9.8669469871922288</c:v>
                </c:pt>
                <c:pt idx="106">
                  <c:v>-9.9092128049041577</c:v>
                </c:pt>
                <c:pt idx="107">
                  <c:v>-9.9261395314872427</c:v>
                </c:pt>
                <c:pt idx="108">
                  <c:v>-9.9597695615767208</c:v>
                </c:pt>
                <c:pt idx="109">
                  <c:v>-10.002351085810455</c:v>
                </c:pt>
                <c:pt idx="110">
                  <c:v>-10.043917492151468</c:v>
                </c:pt>
                <c:pt idx="111">
                  <c:v>-10.085916173575654</c:v>
                </c:pt>
                <c:pt idx="112">
                  <c:v>-10.12726401386325</c:v>
                </c:pt>
                <c:pt idx="113">
                  <c:v>-10.212436776376975</c:v>
                </c:pt>
                <c:pt idx="114">
                  <c:v>-10.254221748771421</c:v>
                </c:pt>
                <c:pt idx="115">
                  <c:v>-10.296570135881737</c:v>
                </c:pt>
                <c:pt idx="116">
                  <c:v>-10.312574028017007</c:v>
                </c:pt>
                <c:pt idx="117">
                  <c:v>-10.344941232019451</c:v>
                </c:pt>
                <c:pt idx="118">
                  <c:v>-10.385958794715194</c:v>
                </c:pt>
                <c:pt idx="119">
                  <c:v>-10.426670364935731</c:v>
                </c:pt>
                <c:pt idx="120">
                  <c:v>-10.467100227799261</c:v>
                </c:pt>
                <c:pt idx="121">
                  <c:v>-10.50850149534422</c:v>
                </c:pt>
                <c:pt idx="122">
                  <c:v>-10.589905207692222</c:v>
                </c:pt>
                <c:pt idx="123">
                  <c:v>-10.632190453497927</c:v>
                </c:pt>
                <c:pt idx="124">
                  <c:v>-10.674295989437223</c:v>
                </c:pt>
                <c:pt idx="125">
                  <c:v>-10.690625302140703</c:v>
                </c:pt>
                <c:pt idx="126">
                  <c:v>-10.724367043768668</c:v>
                </c:pt>
                <c:pt idx="127">
                  <c:v>-10.766730001948966</c:v>
                </c:pt>
                <c:pt idx="128">
                  <c:v>-10.807912703440437</c:v>
                </c:pt>
                <c:pt idx="129">
                  <c:v>-10.849343113125954</c:v>
                </c:pt>
                <c:pt idx="130">
                  <c:v>-10.891458363112193</c:v>
                </c:pt>
                <c:pt idx="131">
                  <c:v>-10.973673198369704</c:v>
                </c:pt>
                <c:pt idx="132">
                  <c:v>-11.015132750195406</c:v>
                </c:pt>
                <c:pt idx="133">
                  <c:v>-11.057252857205446</c:v>
                </c:pt>
                <c:pt idx="134">
                  <c:v>-11.073140180778418</c:v>
                </c:pt>
                <c:pt idx="135">
                  <c:v>-11.105065395650925</c:v>
                </c:pt>
                <c:pt idx="136">
                  <c:v>-11.145490401490703</c:v>
                </c:pt>
                <c:pt idx="137">
                  <c:v>-11.186571105490948</c:v>
                </c:pt>
                <c:pt idx="138">
                  <c:v>-11.227316674875468</c:v>
                </c:pt>
                <c:pt idx="139">
                  <c:v>-11.268572231718252</c:v>
                </c:pt>
                <c:pt idx="140">
                  <c:v>-11.352924157275972</c:v>
                </c:pt>
                <c:pt idx="141">
                  <c:v>-11.394485706593471</c:v>
                </c:pt>
                <c:pt idx="142">
                  <c:v>-11.435974400559942</c:v>
                </c:pt>
                <c:pt idx="143">
                  <c:v>-11.452031719952721</c:v>
                </c:pt>
                <c:pt idx="144">
                  <c:v>-11.484534920610916</c:v>
                </c:pt>
                <c:pt idx="145">
                  <c:v>-11.52767014551346</c:v>
                </c:pt>
                <c:pt idx="146">
                  <c:v>-11.570513949010959</c:v>
                </c:pt>
                <c:pt idx="147">
                  <c:v>-11.611915216555944</c:v>
                </c:pt>
                <c:pt idx="148">
                  <c:v>-11.652549074402474</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-12.204321504824456</c:v>
                </c:pt>
                <c:pt idx="162">
                  <c:v>-12.236407001469459</c:v>
                </c:pt>
                <c:pt idx="163">
                  <c:v>-12.277643130218237</c:v>
                </c:pt>
                <c:pt idx="164">
                  <c:v>-12.318539267329006</c:v>
                </c:pt>
                <c:pt idx="165">
                  <c:v>-12.360698230525989</c:v>
                </c:pt>
                <c:pt idx="166">
                  <c:v>-12.401273804091218</c:v>
                </c:pt>
                <c:pt idx="167">
                  <c:v>-12.485606301555467</c:v>
                </c:pt>
                <c:pt idx="168">
                  <c:v>-12.525846740505429</c:v>
                </c:pt>
                <c:pt idx="169">
                  <c:v>-12.56685458915447</c:v>
                </c:pt>
                <c:pt idx="170">
                  <c:v>-12.582231925269722</c:v>
                </c:pt>
                <c:pt idx="171">
                  <c:v>-12.613525727098718</c:v>
                </c:pt>
                <c:pt idx="172">
                  <c:v>-12.653435888457226</c:v>
                </c:pt>
                <c:pt idx="173">
                  <c:v>-12.694016319045748</c:v>
                </c:pt>
                <c:pt idx="174">
                  <c:v>-12.734305328229718</c:v>
                </c:pt>
                <c:pt idx="175">
                  <c:v>-12.775439459487519</c:v>
                </c:pt>
                <c:pt idx="176">
                  <c:v>-12.957538981167454</c:v>
                </c:pt>
                <c:pt idx="177">
                  <c:v>-12.98894449453492</c:v>
                </c:pt>
                <c:pt idx="178">
                  <c:v>-13.029719206059974</c:v>
                </c:pt>
                <c:pt idx="179">
                  <c:v>-13.071902454374214</c:v>
                </c:pt>
                <c:pt idx="180">
                  <c:v>-13.112371173424448</c:v>
                </c:pt>
                <c:pt idx="181">
                  <c:v>-13.317400702621702</c:v>
                </c:pt>
                <c:pt idx="182">
                  <c:v>-13.332559472683709</c:v>
                </c:pt>
                <c:pt idx="183">
                  <c:v>-13.365252097255198</c:v>
                </c:pt>
                <c:pt idx="184">
                  <c:v>-13.405307969315416</c:v>
                </c:pt>
                <c:pt idx="185">
                  <c:v>-13.446582954252179</c:v>
                </c:pt>
                <c:pt idx="186">
                  <c:v>-13.487173098887709</c:v>
                </c:pt>
                <c:pt idx="187">
                  <c:v>-13.651369632278957</c:v>
                </c:pt>
                <c:pt idx="188">
                  <c:v>-13.691236080426178</c:v>
                </c:pt>
                <c:pt idx="189">
                  <c:v>-13.705476873063768</c:v>
                </c:pt>
                <c:pt idx="190">
                  <c:v>-13.739359468370191</c:v>
                </c:pt>
                <c:pt idx="191">
                  <c:v>-13.779721332905709</c:v>
                </c:pt>
                <c:pt idx="192">
                  <c:v>-13.819155505969468</c:v>
                </c:pt>
                <c:pt idx="193">
                  <c:v>-13.858939384719477</c:v>
                </c:pt>
                <c:pt idx="194">
                  <c:v>-13.89951010126147</c:v>
                </c:pt>
                <c:pt idx="195">
                  <c:v>-13.978533872138502</c:v>
                </c:pt>
                <c:pt idx="196">
                  <c:v>-14.017681480821418</c:v>
                </c:pt>
                <c:pt idx="197">
                  <c:v>-14.057732495858748</c:v>
                </c:pt>
                <c:pt idx="198">
                  <c:v>-14.080599362071737</c:v>
                </c:pt>
                <c:pt idx="199">
                  <c:v>-14.104398776779718</c:v>
                </c:pt>
                <c:pt idx="200">
                  <c:v>-14.143473530111699</c:v>
                </c:pt>
                <c:pt idx="201">
                  <c:v>-14.183233123744188</c:v>
                </c:pt>
                <c:pt idx="202">
                  <c:v>-14.222337019216273</c:v>
                </c:pt>
                <c:pt idx="203">
                  <c:v>-14.262101469872235</c:v>
                </c:pt>
                <c:pt idx="204">
                  <c:v>-14.343422612821975</c:v>
                </c:pt>
                <c:pt idx="205">
                  <c:v>-14.382963640401455</c:v>
                </c:pt>
                <c:pt idx="206">
                  <c:v>-14.421674116977229</c:v>
                </c:pt>
                <c:pt idx="207">
                  <c:v>-14.444735264126924</c:v>
                </c:pt>
                <c:pt idx="208">
                  <c:v>-14.468432681343486</c:v>
                </c:pt>
                <c:pt idx="209">
                  <c:v>-14.509576526647706</c:v>
                </c:pt>
                <c:pt idx="210">
                  <c:v>-14.550511519945458</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-15.075584892683761</c:v>
                </c:pt>
                <c:pt idx="222">
                  <c:v>-15.116204179459956</c:v>
                </c:pt>
                <c:pt idx="223">
                  <c:v>-15.15544407158745</c:v>
                </c:pt>
                <c:pt idx="224">
                  <c:v>-15.177742666062002</c:v>
                </c:pt>
                <c:pt idx="225">
                  <c:v>-15.20079895618797</c:v>
                </c:pt>
                <c:pt idx="226">
                  <c:v>-15.241816518883955</c:v>
                </c:pt>
                <c:pt idx="227">
                  <c:v>-15.281590683586458</c:v>
                </c:pt>
                <c:pt idx="228">
                  <c:v>-15.320602295613726</c:v>
                </c:pt>
                <c:pt idx="229">
                  <c:v>-15.35921563172176</c:v>
                </c:pt>
                <c:pt idx="230">
                  <c:v>-15.436510302265255</c:v>
                </c:pt>
                <c:pt idx="231">
                  <c:v>-15.476779883355253</c:v>
                </c:pt>
                <c:pt idx="232">
                  <c:v>-15.517574022974443</c:v>
                </c:pt>
                <c:pt idx="233">
                  <c:v>-15.5404166040707</c:v>
                </c:pt>
                <c:pt idx="234">
                  <c:v>-15.562234353227481</c:v>
                </c:pt>
                <c:pt idx="235">
                  <c:v>-15.602484506224464</c:v>
                </c:pt>
                <c:pt idx="236">
                  <c:v>-15.642822085642431</c:v>
                </c:pt>
                <c:pt idx="237">
                  <c:v>-15.680983718573216</c:v>
                </c:pt>
                <c:pt idx="238">
                  <c:v>-15.795468617365238</c:v>
                </c:pt>
                <c:pt idx="239">
                  <c:v>-15.834902790429183</c:v>
                </c:pt>
                <c:pt idx="240">
                  <c:v>-15.872530150784991</c:v>
                </c:pt>
                <c:pt idx="241">
                  <c:v>-15.893803913319704</c:v>
                </c:pt>
                <c:pt idx="242">
                  <c:v>-15.915733374014996</c:v>
                </c:pt>
                <c:pt idx="243">
                  <c:v>-15.955434683367008</c:v>
                </c:pt>
                <c:pt idx="244">
                  <c:v>-15.995271989373748</c:v>
                </c:pt>
                <c:pt idx="245">
                  <c:v>-16.034579879829185</c:v>
                </c:pt>
                <c:pt idx="246">
                  <c:v>-16.072615230150948</c:v>
                </c:pt>
                <c:pt idx="247">
                  <c:v>-16.228564537792689</c:v>
                </c:pt>
                <c:pt idx="248">
                  <c:v>-16.25107684129695</c:v>
                </c:pt>
                <c:pt idx="249">
                  <c:v>-16.27255945583849</c:v>
                </c:pt>
                <c:pt idx="250">
                  <c:v>-16.311289360507956</c:v>
                </c:pt>
                <c:pt idx="251">
                  <c:v>-16.350806102970196</c:v>
                </c:pt>
                <c:pt idx="252">
                  <c:v>-16.389740002623171</c:v>
                </c:pt>
                <c:pt idx="253">
                  <c:v>-16.42934417150618</c:v>
                </c:pt>
                <c:pt idx="254">
                  <c:v>-16.507445107935727</c:v>
                </c:pt>
                <c:pt idx="255">
                  <c:v>-16.546403292705701</c:v>
                </c:pt>
                <c:pt idx="256">
                  <c:v>-16.583850943195173</c:v>
                </c:pt>
                <c:pt idx="257">
                  <c:v>-16.605158704893988</c:v>
                </c:pt>
                <c:pt idx="258">
                  <c:v>-16.627335873782933</c:v>
                </c:pt>
                <c:pt idx="259">
                  <c:v>-16.665026375442917</c:v>
                </c:pt>
                <c:pt idx="260">
                  <c:v>-16.704033130446717</c:v>
                </c:pt>
                <c:pt idx="261">
                  <c:v>-16.742355045150202</c:v>
                </c:pt>
                <c:pt idx="262">
                  <c:v>-16.85922474243673</c:v>
                </c:pt>
                <c:pt idx="263">
                  <c:v>-16.898124642925406</c:v>
                </c:pt>
                <c:pt idx="264">
                  <c:v>-16.937806524183216</c:v>
                </c:pt>
                <c:pt idx="265">
                  <c:v>-16.95959513119972</c:v>
                </c:pt>
                <c:pt idx="266">
                  <c:v>-16.980524045072144</c:v>
                </c:pt>
                <c:pt idx="267">
                  <c:v>-17.017655989039991</c:v>
                </c:pt>
                <c:pt idx="268">
                  <c:v>-17.054447941369137</c:v>
                </c:pt>
                <c:pt idx="269">
                  <c:v>-17.091837307577929</c:v>
                </c:pt>
                <c:pt idx="270">
                  <c:v>-17.130358360241019</c:v>
                </c:pt>
                <c:pt idx="271">
                  <c:v>-17.245294962209929</c:v>
                </c:pt>
                <c:pt idx="272">
                  <c:v>-17.282815468050725</c:v>
                </c:pt>
                <c:pt idx="273">
                  <c:v>-17.304244655334475</c:v>
                </c:pt>
                <c:pt idx="274">
                  <c:v>-17.32654324980891</c:v>
                </c:pt>
                <c:pt idx="275">
                  <c:v>-17.365656859328183</c:v>
                </c:pt>
                <c:pt idx="276">
                  <c:v>-17.405081318345488</c:v>
                </c:pt>
                <c:pt idx="277">
                  <c:v>-17.443310949603617</c:v>
                </c:pt>
                <c:pt idx="278">
                  <c:v>-17.481647435376885</c:v>
                </c:pt>
                <c:pt idx="279">
                  <c:v>-17.520139345899686</c:v>
                </c:pt>
                <c:pt idx="280">
                  <c:v>-17.557839561606691</c:v>
                </c:pt>
                <c:pt idx="281">
                  <c:v>-17.595845769787914</c:v>
                </c:pt>
                <c:pt idx="282">
                  <c:v>-17.633861692016524</c:v>
                </c:pt>
                <c:pt idx="283">
                  <c:v>-17.655456018096526</c:v>
                </c:pt>
                <c:pt idx="284">
                  <c:v>-17.677006630965689</c:v>
                </c:pt>
                <c:pt idx="285">
                  <c:v>-17.715663680283946</c:v>
                </c:pt>
                <c:pt idx="286">
                  <c:v>-17.755175565722723</c:v>
                </c:pt>
                <c:pt idx="287">
                  <c:v>-17.793837472064986</c:v>
                </c:pt>
                <c:pt idx="288">
                  <c:v>-17.832343953657485</c:v>
                </c:pt>
                <c:pt idx="289">
                  <c:v>-17.871399278895424</c:v>
                </c:pt>
                <c:pt idx="290">
                  <c:v>-17.908604078214687</c:v>
                </c:pt>
                <c:pt idx="291">
                  <c:v>-17.945483456964908</c:v>
                </c:pt>
                <c:pt idx="292">
                  <c:v>-17.983076818156686</c:v>
                </c:pt>
                <c:pt idx="293">
                  <c:v>-18.003320891728691</c:v>
                </c:pt>
                <c:pt idx="294">
                  <c:v>-18.024822934363897</c:v>
                </c:pt>
                <c:pt idx="295">
                  <c:v>-18.062698002913443</c:v>
                </c:pt>
                <c:pt idx="296">
                  <c:v>-18.101539619121482</c:v>
                </c:pt>
                <c:pt idx="297">
                  <c:v>-18.139001840681161</c:v>
                </c:pt>
                <c:pt idx="298">
                  <c:v>-18.176561202709266</c:v>
                </c:pt>
                <c:pt idx="299">
                  <c:v>-18.214829690154691</c:v>
                </c:pt>
                <c:pt idx="300">
                  <c:v>-18.25189363579473</c:v>
                </c:pt>
                <c:pt idx="301">
                  <c:v>-18.288923582270868</c:v>
                </c:pt>
                <c:pt idx="302">
                  <c:v>-18.327770055502199</c:v>
                </c:pt>
                <c:pt idx="303">
                  <c:v>-18.357213331412691</c:v>
                </c:pt>
                <c:pt idx="304">
                  <c:v>-18.369045040438728</c:v>
                </c:pt>
                <c:pt idx="305">
                  <c:v>-18.407235815510219</c:v>
                </c:pt>
                <c:pt idx="306">
                  <c:v>-18.444872889912475</c:v>
                </c:pt>
                <c:pt idx="307">
                  <c:v>-18.482767386555683</c:v>
                </c:pt>
                <c:pt idx="308">
                  <c:v>-18.593609517790483</c:v>
                </c:pt>
                <c:pt idx="309">
                  <c:v>-18.63185857714253</c:v>
                </c:pt>
                <c:pt idx="310">
                  <c:v>-18.66972878866849</c:v>
                </c:pt>
                <c:pt idx="311">
                  <c:v>-18.698691219260986</c:v>
                </c:pt>
                <c:pt idx="312">
                  <c:v>-18.710794921598495</c:v>
                </c:pt>
                <c:pt idx="313">
                  <c:v>-18.74897598262244</c:v>
                </c:pt>
                <c:pt idx="314">
                  <c:v>-18.786375062877724</c:v>
                </c:pt>
                <c:pt idx="315">
                  <c:v>-18.82292902105992</c:v>
                </c:pt>
                <c:pt idx="316">
                  <c:v>-18.859667546131462</c:v>
                </c:pt>
                <c:pt idx="317">
                  <c:v>-18.897659183243221</c:v>
                </c:pt>
                <c:pt idx="318">
                  <c:v>-18.933256307813227</c:v>
                </c:pt>
                <c:pt idx="319">
                  <c:v>-18.968746577868359</c:v>
                </c:pt>
                <c:pt idx="320">
                  <c:v>-19.006903353775932</c:v>
                </c:pt>
                <c:pt idx="321">
                  <c:v>-19.036123206609219</c:v>
                </c:pt>
                <c:pt idx="322">
                  <c:v>-19.04791605944823</c:v>
                </c:pt>
                <c:pt idx="323">
                  <c:v>-19.084873150573475</c:v>
                </c:pt>
                <c:pt idx="324">
                  <c:v>-19.122728791028926</c:v>
                </c:pt>
                <c:pt idx="325">
                  <c:v>-19.159287606234695</c:v>
                </c:pt>
                <c:pt idx="326">
                  <c:v>-19.196851825285766</c:v>
                </c:pt>
                <c:pt idx="327">
                  <c:v>-19.272912811883177</c:v>
                </c:pt>
                <c:pt idx="328">
                  <c:v>-19.310564457355991</c:v>
                </c:pt>
                <c:pt idx="329">
                  <c:v>-19.348633806841651</c:v>
                </c:pt>
                <c:pt idx="330">
                  <c:v>-19.376755972384458</c:v>
                </c:pt>
                <c:pt idx="331">
                  <c:v>-19.388058265858991</c:v>
                </c:pt>
                <c:pt idx="332">
                  <c:v>-19.425622484910157</c:v>
                </c:pt>
                <c:pt idx="333">
                  <c:v>-19.46333241466364</c:v>
                </c:pt>
                <c:pt idx="334">
                  <c:v>-19.500629497427695</c:v>
                </c:pt>
                <c:pt idx="335">
                  <c:v>-19.537999435542204</c:v>
                </c:pt>
                <c:pt idx="336">
                  <c:v>-19.613200728996276</c:v>
                </c:pt>
                <c:pt idx="337">
                  <c:v>-19.649254413767224</c:v>
                </c:pt>
                <c:pt idx="338">
                  <c:v>-19.687858035828068</c:v>
                </c:pt>
                <c:pt idx="339">
                  <c:v>-19.71805900739021</c:v>
                </c:pt>
                <c:pt idx="340">
                  <c:v>-19.730308420429438</c:v>
                </c:pt>
                <c:pt idx="341">
                  <c:v>-19.768266058376895</c:v>
                </c:pt>
                <c:pt idx="342">
                  <c:v>-19.80456259431817</c:v>
                </c:pt>
                <c:pt idx="343">
                  <c:v>-19.841067982266239</c:v>
                </c:pt>
                <c:pt idx="344">
                  <c:v>-19.912684792443443</c:v>
                </c:pt>
                <c:pt idx="345">
                  <c:v>-19.949462173702429</c:v>
                </c:pt>
                <c:pt idx="346">
                  <c:v>-19.987244958807427</c:v>
                </c:pt>
                <c:pt idx="347">
                  <c:v>-20.025163740567429</c:v>
                </c:pt>
                <c:pt idx="348">
                  <c:v>-20.053169337548187</c:v>
                </c:pt>
                <c:pt idx="349">
                  <c:v>-20.063898502260443</c:v>
                </c:pt>
                <c:pt idx="350">
                  <c:v>-20.09997647214843</c:v>
                </c:pt>
                <c:pt idx="351">
                  <c:v>-20.136904421133195</c:v>
                </c:pt>
                <c:pt idx="352">
                  <c:v>-20.174978627642538</c:v>
                </c:pt>
                <c:pt idx="353">
                  <c:v>-20.359890365876254</c:v>
                </c:pt>
                <c:pt idx="354">
                  <c:v>-20.388192241285083</c:v>
                </c:pt>
                <c:pt idx="355">
                  <c:v>-20.39861055649898</c:v>
                </c:pt>
                <c:pt idx="356">
                  <c:v>-20.435421936921671</c:v>
                </c:pt>
                <c:pt idx="357">
                  <c:v>-20.472621879217137</c:v>
                </c:pt>
                <c:pt idx="358">
                  <c:v>-20.508466711981729</c:v>
                </c:pt>
                <c:pt idx="359">
                  <c:v>-20.58329887165651</c:v>
                </c:pt>
                <c:pt idx="360">
                  <c:v>-20.620557098232965</c:v>
                </c:pt>
                <c:pt idx="361">
                  <c:v>-20.657081914274528</c:v>
                </c:pt>
                <c:pt idx="362">
                  <c:v>-20.693091885834491</c:v>
                </c:pt>
                <c:pt idx="363">
                  <c:v>-20.719999795524942</c:v>
                </c:pt>
                <c:pt idx="364">
                  <c:v>-20.728514157562163</c:v>
                </c:pt>
                <c:pt idx="365">
                  <c:v>-20.765456677616889</c:v>
                </c:pt>
                <c:pt idx="366">
                  <c:v>-20.803458028775211</c:v>
                </c:pt>
                <c:pt idx="367">
                  <c:v>-20.840094556355169</c:v>
                </c:pt>
                <c:pt idx="368">
                  <c:v>-20.874972841461002</c:v>
                </c:pt>
                <c:pt idx="369">
                  <c:v>-20.945899954314189</c:v>
                </c:pt>
                <c:pt idx="370">
                  <c:v>-20.981424223532624</c:v>
                </c:pt>
                <c:pt idx="371">
                  <c:v>-21.018308459307221</c:v>
                </c:pt>
                <c:pt idx="372">
                  <c:v>-21.046246057960111</c:v>
                </c:pt>
                <c:pt idx="373">
                  <c:v>-21.056878082204211</c:v>
                </c:pt>
                <c:pt idx="374">
                  <c:v>-21.093339756941429</c:v>
                </c:pt>
                <c:pt idx="375">
                  <c:v>-21.128247184187426</c:v>
                </c:pt>
                <c:pt idx="376">
                  <c:v>-21.161857786183528</c:v>
                </c:pt>
                <c:pt idx="377">
                  <c:v>-21.366173332939482</c:v>
                </c:pt>
                <c:pt idx="378">
                  <c:v>-21.376722787785482</c:v>
                </c:pt>
                <c:pt idx="379">
                  <c:v>-21.41246562305794</c:v>
                </c:pt>
                <c:pt idx="380">
                  <c:v>-21.449694707493972</c:v>
                </c:pt>
                <c:pt idx="381">
                  <c:v>-21.486782938251164</c:v>
                </c:pt>
                <c:pt idx="382">
                  <c:v>-21.522312064493953</c:v>
                </c:pt>
                <c:pt idx="383">
                  <c:v>-21.594681713299785</c:v>
                </c:pt>
                <c:pt idx="384">
                  <c:v>-21.630929679006968</c:v>
                </c:pt>
                <c:pt idx="385">
                  <c:v>-21.667396210767638</c:v>
                </c:pt>
                <c:pt idx="386">
                  <c:v>-21.693842703234015</c:v>
                </c:pt>
                <c:pt idx="387">
                  <c:v>-21.705450989183159</c:v>
                </c:pt>
                <c:pt idx="388">
                  <c:v>-21.742942352883379</c:v>
                </c:pt>
                <c:pt idx="389">
                  <c:v>-21.78004029768741</c:v>
                </c:pt>
                <c:pt idx="390">
                  <c:v>-21.81708481523399</c:v>
                </c:pt>
                <c:pt idx="391">
                  <c:v>-21.924745596135157</c:v>
                </c:pt>
                <c:pt idx="392">
                  <c:v>-21.959604453147229</c:v>
                </c:pt>
                <c:pt idx="393">
                  <c:v>-21.996731540091648</c:v>
                </c:pt>
                <c:pt idx="394">
                  <c:v>-22.024484571854956</c:v>
                </c:pt>
                <c:pt idx="395">
                  <c:v>-22.034256902955761</c:v>
                </c:pt>
                <c:pt idx="396">
                  <c:v>-22.071286849431917</c:v>
                </c:pt>
                <c:pt idx="397">
                  <c:v>-22.10706368386823</c:v>
                </c:pt>
                <c:pt idx="398">
                  <c:v>-22.141461123656534</c:v>
                </c:pt>
                <c:pt idx="399">
                  <c:v>-22.280760555049174</c:v>
                </c:pt>
                <c:pt idx="400">
                  <c:v>-22.315342561726677</c:v>
                </c:pt>
                <c:pt idx="401">
                  <c:v>-22.35082797475873</c:v>
                </c:pt>
                <c:pt idx="402">
                  <c:v>-22.352697928771487</c:v>
                </c:pt>
                <c:pt idx="403">
                  <c:v>-22.389582164545473</c:v>
                </c:pt>
                <c:pt idx="404">
                  <c:v>-22.425213288279409</c:v>
                </c:pt>
                <c:pt idx="405">
                  <c:v>-22.460761842615934</c:v>
                </c:pt>
                <c:pt idx="406">
                  <c:v>-22.4957955524707</c:v>
                </c:pt>
                <c:pt idx="407">
                  <c:v>-22.565892114320672</c:v>
                </c:pt>
                <c:pt idx="408">
                  <c:v>-22.60025555494493</c:v>
                </c:pt>
                <c:pt idx="409">
                  <c:v>-22.634871560786237</c:v>
                </c:pt>
                <c:pt idx="410">
                  <c:v>-22.668686157765158</c:v>
                </c:pt>
                <c:pt idx="411">
                  <c:v>-22.668725013952727</c:v>
                </c:pt>
                <c:pt idx="412">
                  <c:v>-22.703205023138949</c:v>
                </c:pt>
                <c:pt idx="413">
                  <c:v>-22.737670461254556</c:v>
                </c:pt>
                <c:pt idx="414">
                  <c:v>-22.772354465423927</c:v>
                </c:pt>
                <c:pt idx="415">
                  <c:v>-22.87937411923529</c:v>
                </c:pt>
                <c:pt idx="416">
                  <c:v>-22.913742416882727</c:v>
                </c:pt>
                <c:pt idx="417">
                  <c:v>-22.949320113359189</c:v>
                </c:pt>
                <c:pt idx="418">
                  <c:v>-22.984276110839474</c:v>
                </c:pt>
                <c:pt idx="419">
                  <c:v>-22.985043520538408</c:v>
                </c:pt>
                <c:pt idx="420">
                  <c:v>-23.020980636747439</c:v>
                </c:pt>
                <c:pt idx="421">
                  <c:v>-23.055057512990491</c:v>
                </c:pt>
                <c:pt idx="422">
                  <c:v>-23.088580688564676</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-23.395816561374129</c:v>
                </c:pt>
                <c:pt idx="431">
                  <c:v>-23.430131431764487</c:v>
                </c:pt>
                <c:pt idx="432">
                  <c:v>-23.499732577226602</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-23.741835766110739</c:v>
                </c:pt>
                <c:pt idx="441">
                  <c:v>-23.8122723195997</c:v>
                </c:pt>
                <c:pt idx="442">
                  <c:v>-23.846630903200726</c:v>
                </c:pt>
                <c:pt idx="443">
                  <c:v>-23.881669470078421</c:v>
                </c:pt>
                <c:pt idx="444">
                  <c:v>-23.916358331271411</c:v>
                </c:pt>
                <c:pt idx="445">
                  <c:v>-23.915168360536214</c:v>
                </c:pt>
                <c:pt idx="446">
                  <c:v>-23.949201523568426</c:v>
                </c:pt>
                <c:pt idx="447">
                  <c:v>-23.983545536098944</c:v>
                </c:pt>
                <c:pt idx="448">
                  <c:v>-24.017258135586541</c:v>
                </c:pt>
                <c:pt idx="449">
                  <c:v>-24.052422985073132</c:v>
                </c:pt>
                <c:pt idx="450">
                  <c:v>-24.156188433199731</c:v>
                </c:pt>
                <c:pt idx="451">
                  <c:v>-24.18972617984447</c:v>
                </c:pt>
                <c:pt idx="452">
                  <c:v>-24.223613632174661</c:v>
                </c:pt>
                <c:pt idx="453">
                  <c:v>-24.223725343712729</c:v>
                </c:pt>
                <c:pt idx="454">
                  <c:v>-24.257627367113187</c:v>
                </c:pt>
                <c:pt idx="455">
                  <c:v>-24.291048545195938</c:v>
                </c:pt>
                <c:pt idx="456">
                  <c:v>-24.324804857893938</c:v>
                </c:pt>
                <c:pt idx="457">
                  <c:v>-24.494946387938889</c:v>
                </c:pt>
                <c:pt idx="458">
                  <c:v>-24.528828983245447</c:v>
                </c:pt>
                <c:pt idx="459">
                  <c:v>-24.528265568530227</c:v>
                </c:pt>
                <c:pt idx="460">
                  <c:v>-24.562697007481937</c:v>
                </c:pt>
                <c:pt idx="461">
                  <c:v>-24.596730170514189</c:v>
                </c:pt>
                <c:pt idx="462">
                  <c:v>-24.630943043412991</c:v>
                </c:pt>
                <c:pt idx="463">
                  <c:v>-24.733183386188969</c:v>
                </c:pt>
                <c:pt idx="464">
                  <c:v>-24.767255405408509</c:v>
                </c:pt>
                <c:pt idx="465">
                  <c:v>-24.801283711417195</c:v>
                </c:pt>
                <c:pt idx="466">
                  <c:v>-24.836637984817528</c:v>
                </c:pt>
                <c:pt idx="467">
                  <c:v>-24.835807433814232</c:v>
                </c:pt>
                <c:pt idx="468">
                  <c:v>-24.869486034137882</c:v>
                </c:pt>
                <c:pt idx="469">
                  <c:v>-24.903033494828929</c:v>
                </c:pt>
                <c:pt idx="470">
                  <c:v>-24.936250677928729</c:v>
                </c:pt>
                <c:pt idx="471">
                  <c:v>-25.036820204651704</c:v>
                </c:pt>
                <c:pt idx="472">
                  <c:v>-25.069362261497432</c:v>
                </c:pt>
                <c:pt idx="473">
                  <c:v>-25.104060836736693</c:v>
                </c:pt>
                <c:pt idx="474">
                  <c:v>-25.139988238898763</c:v>
                </c:pt>
                <c:pt idx="475">
                  <c:v>-25.138487418665207</c:v>
                </c:pt>
                <c:pt idx="476">
                  <c:v>-25.171801742233235</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-25.705015486206484</c:v>
                </c:pt>
                <c:pt idx="491">
                  <c:v>-25.736726992048929</c:v>
                </c:pt>
                <c:pt idx="492">
                  <c:v>-25.74197743435499</c:v>
                </c:pt>
                <c:pt idx="493">
                  <c:v>-25.764654876655026</c:v>
                </c:pt>
                <c:pt idx="494">
                  <c:v>-25.797381500390216</c:v>
                </c:pt>
                <c:pt idx="495">
                  <c:v>-25.831098956900735</c:v>
                </c:pt>
                <c:pt idx="496">
                  <c:v>-25.962413441807882</c:v>
                </c:pt>
                <c:pt idx="497">
                  <c:v>-25.995805477750153</c:v>
                </c:pt>
                <c:pt idx="498">
                  <c:v>-26.029187799645985</c:v>
                </c:pt>
                <c:pt idx="499">
                  <c:v>-26.03495794345676</c:v>
                </c:pt>
                <c:pt idx="500">
                  <c:v>-26.05838336736192</c:v>
                </c:pt>
                <c:pt idx="501">
                  <c:v>-26.089662598120864</c:v>
                </c:pt>
                <c:pt idx="502">
                  <c:v>-26.121981231889734</c:v>
                </c:pt>
                <c:pt idx="503">
                  <c:v>-26.221336502760089</c:v>
                </c:pt>
                <c:pt idx="504">
                  <c:v>-26.253086864790202</c:v>
                </c:pt>
                <c:pt idx="505">
                  <c:v>-26.283724968458969</c:v>
                </c:pt>
                <c:pt idx="506">
                  <c:v>-26.315276192528987</c:v>
                </c:pt>
                <c:pt idx="507">
                  <c:v>-26.320346924968689</c:v>
                </c:pt>
                <c:pt idx="508">
                  <c:v>-26.34432119251969</c:v>
                </c:pt>
                <c:pt idx="509">
                  <c:v>-26.37699438899719</c:v>
                </c:pt>
                <c:pt idx="510">
                  <c:v>-26.410376710892695</c:v>
                </c:pt>
                <c:pt idx="511">
                  <c:v>-26.475834815386229</c:v>
                </c:pt>
                <c:pt idx="512">
                  <c:v>-26.507599748486214</c:v>
                </c:pt>
                <c:pt idx="513">
                  <c:v>-26.540787789445474</c:v>
                </c:pt>
                <c:pt idx="514">
                  <c:v>-26.574160397293991</c:v>
                </c:pt>
                <c:pt idx="515">
                  <c:v>-26.607712715008731</c:v>
                </c:pt>
                <c:pt idx="516">
                  <c:v>-26.611486622198537</c:v>
                </c:pt>
                <c:pt idx="517">
                  <c:v>-26.634154350451823</c:v>
                </c:pt>
                <c:pt idx="518">
                  <c:v>-26.66689554525723</c:v>
                </c:pt>
                <c:pt idx="519">
                  <c:v>-26.699588169828235</c:v>
                </c:pt>
                <c:pt idx="520">
                  <c:v>-26.764206009271923</c:v>
                </c:pt>
                <c:pt idx="521">
                  <c:v>-26.797612616284667</c:v>
                </c:pt>
                <c:pt idx="522">
                  <c:v>-26.831606923129769</c:v>
                </c:pt>
                <c:pt idx="523">
                  <c:v>-26.863823559406924</c:v>
                </c:pt>
                <c:pt idx="524">
                  <c:v>-26.895078505048971</c:v>
                </c:pt>
                <c:pt idx="525">
                  <c:v>-26.899503253375489</c:v>
                </c:pt>
                <c:pt idx="526">
                  <c:v>-26.923302668083156</c:v>
                </c:pt>
                <c:pt idx="527">
                  <c:v>-26.955033602019469</c:v>
                </c:pt>
                <c:pt idx="528">
                  <c:v>-26.986919960704689</c:v>
                </c:pt>
                <c:pt idx="529">
                  <c:v>-27.082613035923789</c:v>
                </c:pt>
                <c:pt idx="530">
                  <c:v>-27.114781101967438</c:v>
                </c:pt>
                <c:pt idx="531">
                  <c:v>-27.14821199409694</c:v>
                </c:pt>
                <c:pt idx="532">
                  <c:v>-27.179656363651691</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-27.461645428777192</c:v>
                </c:pt>
                <c:pt idx="543">
                  <c:v>-27.483992593485684</c:v>
                </c:pt>
                <c:pt idx="544">
                  <c:v>-27.516626933775644</c:v>
                </c:pt>
                <c:pt idx="545">
                  <c:v>-27.547707026575189</c:v>
                </c:pt>
                <c:pt idx="546">
                  <c:v>-27.58014708592917</c:v>
                </c:pt>
                <c:pt idx="547">
                  <c:v>-27.643987801627262</c:v>
                </c:pt>
                <c:pt idx="548">
                  <c:v>-27.674941611817758</c:v>
                </c:pt>
                <c:pt idx="549">
                  <c:v>-27.706526835051669</c:v>
                </c:pt>
                <c:pt idx="550">
                  <c:v>-27.739705161963983</c:v>
                </c:pt>
                <c:pt idx="551">
                  <c:v>-27.743168219655232</c:v>
                </c:pt>
                <c:pt idx="552">
                  <c:v>-27.765777663627688</c:v>
                </c:pt>
                <c:pt idx="553">
                  <c:v>-27.798484859269163</c:v>
                </c:pt>
                <c:pt idx="554">
                  <c:v>-27.829647521466129</c:v>
                </c:pt>
                <c:pt idx="555">
                  <c:v>-27.861995297375714</c:v>
                </c:pt>
                <c:pt idx="556">
                  <c:v>-27.923475499696512</c:v>
                </c:pt>
                <c:pt idx="557">
                  <c:v>-27.953618186977927</c:v>
                </c:pt>
                <c:pt idx="558">
                  <c:v>-27.985067413556187</c:v>
                </c:pt>
                <c:pt idx="559">
                  <c:v>-28.017157767224791</c:v>
                </c:pt>
                <c:pt idx="560">
                  <c:v>-28.021028814882431</c:v>
                </c:pt>
                <c:pt idx="561">
                  <c:v>-28.042710567383406</c:v>
                </c:pt>
                <c:pt idx="562">
                  <c:v>-28.075174911854447</c:v>
                </c:pt>
                <c:pt idx="563">
                  <c:v>-28.106279289770928</c:v>
                </c:pt>
                <c:pt idx="564">
                  <c:v>-28.137092246282791</c:v>
                </c:pt>
                <c:pt idx="565">
                  <c:v>-28.200928104957214</c:v>
                </c:pt>
                <c:pt idx="566">
                  <c:v>-28.232498757121142</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-28.571358709351504</c:v>
                </c:pt>
                <c:pt idx="579">
                  <c:v>-28.593322169210708</c:v>
                </c:pt>
                <c:pt idx="580">
                  <c:v>-28.624470260337446</c:v>
                </c:pt>
                <c:pt idx="581">
                  <c:v>-28.655118078053206</c:v>
                </c:pt>
                <c:pt idx="582">
                  <c:v>-28.687257001955984</c:v>
                </c:pt>
                <c:pt idx="583">
                  <c:v>-28.750009744410434</c:v>
                </c:pt>
                <c:pt idx="584">
                  <c:v>-28.780302999417163</c:v>
                </c:pt>
                <c:pt idx="585">
                  <c:v>-28.811800796229488</c:v>
                </c:pt>
                <c:pt idx="586">
                  <c:v>-28.842618609764635</c:v>
                </c:pt>
                <c:pt idx="587">
                  <c:v>-28.845163690031487</c:v>
                </c:pt>
                <c:pt idx="588">
                  <c:v>-28.865247481831169</c:v>
                </c:pt>
                <c:pt idx="589">
                  <c:v>-28.893777637340229</c:v>
                </c:pt>
                <c:pt idx="590">
                  <c:v>-28.923386052046183</c:v>
                </c:pt>
                <c:pt idx="591">
                  <c:v>-29.014698092150198</c:v>
                </c:pt>
                <c:pt idx="592">
                  <c:v>-29.045141914882727</c:v>
                </c:pt>
                <c:pt idx="593">
                  <c:v>-29.076309434103429</c:v>
                </c:pt>
                <c:pt idx="594">
                  <c:v>-29.104776448307927</c:v>
                </c:pt>
                <c:pt idx="595">
                  <c:v>-29.116501302819145</c:v>
                </c:pt>
                <c:pt idx="596">
                  <c:v>-29.128031876393859</c:v>
                </c:pt>
                <c:pt idx="597">
                  <c:v>-29.159296536082927</c:v>
                </c:pt>
                <c:pt idx="598">
                  <c:v>-29.188409534401099</c:v>
                </c:pt>
                <c:pt idx="599">
                  <c:v>-29.217488533555485</c:v>
                </c:pt>
                <c:pt idx="600">
                  <c:v>-29.276365371328929</c:v>
                </c:pt>
                <c:pt idx="601">
                  <c:v>-29.305658079513492</c:v>
                </c:pt>
                <c:pt idx="602">
                  <c:v>-29.336315611275964</c:v>
                </c:pt>
                <c:pt idx="603">
                  <c:v>-29.365972596215933</c:v>
                </c:pt>
                <c:pt idx="604">
                  <c:v>-29.377095179824501</c:v>
                </c:pt>
                <c:pt idx="605">
                  <c:v>-29.388110908917916</c:v>
                </c:pt>
                <c:pt idx="606">
                  <c:v>-29.418122456566913</c:v>
                </c:pt>
                <c:pt idx="607">
                  <c:v>-29.448464281807915</c:v>
                </c:pt>
                <c:pt idx="608">
                  <c:v>-29.479379235811184</c:v>
                </c:pt>
                <c:pt idx="609">
                  <c:v>-29.539038054353696</c:v>
                </c:pt>
                <c:pt idx="610">
                  <c:v>-29.567981056852521</c:v>
                </c:pt>
                <c:pt idx="611">
                  <c:v>-29.597764324401506</c:v>
                </c:pt>
                <c:pt idx="612">
                  <c:v>-29.628086721548996</c:v>
                </c:pt>
                <c:pt idx="613">
                  <c:v>-29.639117021712483</c:v>
                </c:pt>
                <c:pt idx="614">
                  <c:v>-29.650302746625187</c:v>
                </c:pt>
                <c:pt idx="615">
                  <c:v>-29.682145392099432</c:v>
                </c:pt>
                <c:pt idx="616">
                  <c:v>-29.712020943093187</c:v>
                </c:pt>
                <c:pt idx="617">
                  <c:v>-29.799262797579686</c:v>
                </c:pt>
                <c:pt idx="618">
                  <c:v>-29.829007208941196</c:v>
                </c:pt>
                <c:pt idx="619">
                  <c:v>-29.859004185520192</c:v>
                </c:pt>
                <c:pt idx="620">
                  <c:v>-29.888049185510656</c:v>
                </c:pt>
                <c:pt idx="621">
                  <c:v>-29.897219245708428</c:v>
                </c:pt>
                <c:pt idx="622">
                  <c:v>-29.906773010755426</c:v>
                </c:pt>
                <c:pt idx="623">
                  <c:v>-29.934370617769726</c:v>
                </c:pt>
                <c:pt idx="624">
                  <c:v>-29.963415617760472</c:v>
                </c:pt>
                <c:pt idx="625">
                  <c:v>-29.993398023268988</c:v>
                </c:pt>
                <c:pt idx="626">
                  <c:v>-30.05221657676131</c:v>
                </c:pt>
                <c:pt idx="627">
                  <c:v>-30.080868157855718</c:v>
                </c:pt>
                <c:pt idx="628">
                  <c:v>-30.111078843464991</c:v>
                </c:pt>
                <c:pt idx="629">
                  <c:v>-30.140381265695925</c:v>
                </c:pt>
                <c:pt idx="630">
                  <c:v>-30.150896721378231</c:v>
                </c:pt>
                <c:pt idx="631">
                  <c:v>-30.162679860169863</c:v>
                </c:pt>
                <c:pt idx="632">
                  <c:v>-30.192361130227496</c:v>
                </c:pt>
                <c:pt idx="633">
                  <c:v>-30.220760146104467</c:v>
                </c:pt>
                <c:pt idx="634">
                  <c:v>-30.250324847599899</c:v>
                </c:pt>
                <c:pt idx="635">
                  <c:v>-30.307647437881929</c:v>
                </c:pt>
                <c:pt idx="636">
                  <c:v>-30.336634153591959</c:v>
                </c:pt>
                <c:pt idx="637">
                  <c:v>-30.364761176157984</c:v>
                </c:pt>
                <c:pt idx="638">
                  <c:v>-30.392698774810711</c:v>
                </c:pt>
                <c:pt idx="639">
                  <c:v>-30.403160803235696</c:v>
                </c:pt>
                <c:pt idx="640">
                  <c:v>-30.414356242195186</c:v>
                </c:pt>
                <c:pt idx="641">
                  <c:v>-30.442774686165645</c:v>
                </c:pt>
                <c:pt idx="642">
                  <c:v>-30.470663714584987</c:v>
                </c:pt>
                <c:pt idx="643">
                  <c:v>-30.499441578287669</c:v>
                </c:pt>
                <c:pt idx="644">
                  <c:v>-30.557997852516191</c:v>
                </c:pt>
                <c:pt idx="645">
                  <c:v>-30.586396868392889</c:v>
                </c:pt>
                <c:pt idx="646">
                  <c:v>-30.614917309855539</c:v>
                </c:pt>
                <c:pt idx="647">
                  <c:v>-30.642869479578692</c:v>
                </c:pt>
                <c:pt idx="648">
                  <c:v>-30.652321247134481</c:v>
                </c:pt>
                <c:pt idx="649">
                  <c:v>-30.662093578234689</c:v>
                </c:pt>
                <c:pt idx="650">
                  <c:v>-30.689156912674164</c:v>
                </c:pt>
                <c:pt idx="651">
                  <c:v>-30.716064822364228</c:v>
                </c:pt>
                <c:pt idx="652">
                  <c:v>-30.74401699208768</c:v>
                </c:pt>
                <c:pt idx="653">
                  <c:v>-30.802412984543381</c:v>
                </c:pt>
                <c:pt idx="654">
                  <c:v>-30.832570242894928</c:v>
                </c:pt>
                <c:pt idx="655">
                  <c:v>-30.861304393387186</c:v>
                </c:pt>
                <c:pt idx="656">
                  <c:v>-30.890329965284266</c:v>
                </c:pt>
                <c:pt idx="657">
                  <c:v>-30.899742876652141</c:v>
                </c:pt>
                <c:pt idx="658">
                  <c:v>-30.908645800562397</c:v>
                </c:pt>
                <c:pt idx="659">
                  <c:v>-30.937214812258503</c:v>
                </c:pt>
                <c:pt idx="660">
                  <c:v>-30.964967844022183</c:v>
                </c:pt>
                <c:pt idx="661">
                  <c:v>-30.994163411738228</c:v>
                </c:pt>
                <c:pt idx="662">
                  <c:v>-31.050373743660217</c:v>
                </c:pt>
                <c:pt idx="663">
                  <c:v>-31.078301628266491</c:v>
                </c:pt>
                <c:pt idx="664">
                  <c:v>-31.107545766216536</c:v>
                </c:pt>
                <c:pt idx="665">
                  <c:v>-31.134623671726139</c:v>
                </c:pt>
                <c:pt idx="666">
                  <c:v>-31.142943752827229</c:v>
                </c:pt>
                <c:pt idx="667">
                  <c:v>-31.151764107338934</c:v>
                </c:pt>
                <c:pt idx="668">
                  <c:v>-31.179585137430472</c:v>
                </c:pt>
                <c:pt idx="669">
                  <c:v>-31.208290145782186</c:v>
                </c:pt>
                <c:pt idx="670">
                  <c:v>-31.23739828707717</c:v>
                </c:pt>
                <c:pt idx="671">
                  <c:v>-31.378460817967643</c:v>
                </c:pt>
                <c:pt idx="672">
                  <c:v>-31.386125200908229</c:v>
                </c:pt>
                <c:pt idx="673">
                  <c:v>-31.393580731842192</c:v>
                </c:pt>
                <c:pt idx="674">
                  <c:v>-31.421809751899744</c:v>
                </c:pt>
                <c:pt idx="675">
                  <c:v>-31.44960649687393</c:v>
                </c:pt>
                <c:pt idx="676">
                  <c:v>-31.533089015241742</c:v>
                </c:pt>
                <c:pt idx="677">
                  <c:v>-31.561390890650227</c:v>
                </c:pt>
                <c:pt idx="678">
                  <c:v>-31.58991133211272</c:v>
                </c:pt>
                <c:pt idx="679">
                  <c:v>-31.617669220899735</c:v>
                </c:pt>
                <c:pt idx="680">
                  <c:v>-31.626538145645966</c:v>
                </c:pt>
                <c:pt idx="681">
                  <c:v>-31.634736801161658</c:v>
                </c:pt>
                <c:pt idx="682">
                  <c:v>-31.661571855500725</c:v>
                </c:pt>
                <c:pt idx="683">
                  <c:v>-31.68897518157873</c:v>
                </c:pt>
                <c:pt idx="684">
                  <c:v>-31.715960803643455</c:v>
                </c:pt>
                <c:pt idx="685">
                  <c:v>-31.802512960805689</c:v>
                </c:pt>
                <c:pt idx="686">
                  <c:v>-31.830445702435455</c:v>
                </c:pt>
                <c:pt idx="687">
                  <c:v>-31.858475584533426</c:v>
                </c:pt>
                <c:pt idx="688">
                  <c:v>-31.867145371319943</c:v>
                </c:pt>
                <c:pt idx="689">
                  <c:v>-31.874834039377461</c:v>
                </c:pt>
                <c:pt idx="690">
                  <c:v>-31.901683664787189</c:v>
                </c:pt>
                <c:pt idx="691">
                  <c:v>-31.929548408088706</c:v>
                </c:pt>
                <c:pt idx="692">
                  <c:v>-32.008460467427724</c:v>
                </c:pt>
                <c:pt idx="693">
                  <c:v>-32.033998696516235</c:v>
                </c:pt>
                <c:pt idx="694">
                  <c:v>-32.061086316072952</c:v>
                </c:pt>
                <c:pt idx="695">
                  <c:v>-32.087537665562358</c:v>
                </c:pt>
                <c:pt idx="696">
                  <c:v>-32.105047234954512</c:v>
                </c:pt>
                <c:pt idx="697">
                  <c:v>-32.101234471577925</c:v>
                </c:pt>
                <c:pt idx="698">
                  <c:v>-32.127899530097395</c:v>
                </c:pt>
                <c:pt idx="699">
                  <c:v>-32.154370307681248</c:v>
                </c:pt>
                <c:pt idx="700">
                  <c:v>-32.180909083592141</c:v>
                </c:pt>
                <c:pt idx="701">
                  <c:v>-32.233384364511451</c:v>
                </c:pt>
                <c:pt idx="702">
                  <c:v>-32.25982114293096</c:v>
                </c:pt>
                <c:pt idx="703">
                  <c:v>-32.286413346099529</c:v>
                </c:pt>
                <c:pt idx="704">
                  <c:v>-32.312296423850384</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-32.536384912907778</c:v>
                </c:pt>
                <c:pt idx="713">
                  <c:v>-32.552427661229885</c:v>
                </c:pt>
                <c:pt idx="714">
                  <c:v>-32.550829700528205</c:v>
                </c:pt>
                <c:pt idx="715">
                  <c:v>-32.577713325101818</c:v>
                </c:pt>
                <c:pt idx="716">
                  <c:v>-32.60376154164814</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-32.984100473798307</c:v>
                </c:pt>
                <c:pt idx="727">
                  <c:v>-32.980967693698844</c:v>
                </c:pt>
                <c:pt idx="728">
                  <c:v>-33.004291120113194</c:v>
                </c:pt>
                <c:pt idx="729">
                  <c:v>-33.027575690339212</c:v>
                </c:pt>
                <c:pt idx="730">
                  <c:v>-33.052084230465255</c:v>
                </c:pt>
                <c:pt idx="731">
                  <c:v>-33.102650701184487</c:v>
                </c:pt>
                <c:pt idx="732">
                  <c:v>-33.126833820741787</c:v>
                </c:pt>
                <c:pt idx="733">
                  <c:v>-33.152750897656475</c:v>
                </c:pt>
                <c:pt idx="734">
                  <c:v>-33.177871422731705</c:v>
                </c:pt>
                <c:pt idx="735">
                  <c:v>-33.193700462024211</c:v>
                </c:pt>
                <c:pt idx="736">
                  <c:v>-33.19070853560369</c:v>
                </c:pt>
                <c:pt idx="737">
                  <c:v>-33.216110768036962</c:v>
                </c:pt>
                <c:pt idx="738">
                  <c:v>-33.240420170203194</c:v>
                </c:pt>
                <c:pt idx="739">
                  <c:v>-33.289626674367604</c:v>
                </c:pt>
                <c:pt idx="740">
                  <c:v>-33.313372661817624</c:v>
                </c:pt>
                <c:pt idx="741">
                  <c:v>-33.337512068164713</c:v>
                </c:pt>
                <c:pt idx="742">
                  <c:v>-33.361146344076793</c:v>
                </c:pt>
                <c:pt idx="743">
                  <c:v>-33.385446032196114</c:v>
                </c:pt>
                <c:pt idx="744">
                  <c:v>-33.40093022282646</c:v>
                </c:pt>
                <c:pt idx="745">
                  <c:v>-33.395835205269478</c:v>
                </c:pt>
                <c:pt idx="746">
                  <c:v>-33.41887206730209</c:v>
                </c:pt>
                <c:pt idx="747">
                  <c:v>-33.442360632511992</c:v>
                </c:pt>
                <c:pt idx="748">
                  <c:v>-33.463935530498212</c:v>
                </c:pt>
                <c:pt idx="749">
                  <c:v>-33.508921281319445</c:v>
                </c:pt>
                <c:pt idx="750">
                  <c:v>-33.531453012917446</c:v>
                </c:pt>
                <c:pt idx="751">
                  <c:v>-33.55517957227444</c:v>
                </c:pt>
                <c:pt idx="752">
                  <c:v>-33.579756110727963</c:v>
                </c:pt>
                <c:pt idx="753">
                  <c:v>-33.5939337620608</c:v>
                </c:pt>
                <c:pt idx="754">
                  <c:v>-33.590786410891454</c:v>
                </c:pt>
                <c:pt idx="755">
                  <c:v>-33.614469257037527</c:v>
                </c:pt>
                <c:pt idx="756">
                  <c:v>-33.637263267899705</c:v>
                </c:pt>
                <c:pt idx="757">
                  <c:v>-33.708472088110788</c:v>
                </c:pt>
                <c:pt idx="758">
                  <c:v>-33.731640089774956</c:v>
                </c:pt>
                <c:pt idx="759">
                  <c:v>-33.754662380737606</c:v>
                </c:pt>
                <c:pt idx="760">
                  <c:v>-33.777092114843938</c:v>
                </c:pt>
                <c:pt idx="761">
                  <c:v>-33.790181792933211</c:v>
                </c:pt>
                <c:pt idx="762">
                  <c:v>-33.785961039590475</c:v>
                </c:pt>
                <c:pt idx="763">
                  <c:v>-33.809614743596001</c:v>
                </c:pt>
                <c:pt idx="764">
                  <c:v>-33.833093594758921</c:v>
                </c:pt>
                <c:pt idx="765">
                  <c:v>-33.856038173346541</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-34.069980340501324</c:v>
                </c:pt>
                <c:pt idx="775">
                  <c:v>-34.094474309556475</c:v>
                </c:pt>
                <c:pt idx="776">
                  <c:v>-34.118837138980012</c:v>
                </c:pt>
                <c:pt idx="777">
                  <c:v>-34.14360310134655</c:v>
                </c:pt>
                <c:pt idx="778">
                  <c:v>-34.166683676589933</c:v>
                </c:pt>
                <c:pt idx="779">
                  <c:v>-34.180667046986621</c:v>
                </c:pt>
                <c:pt idx="780">
                  <c:v>-34.175149468392945</c:v>
                </c:pt>
                <c:pt idx="781">
                  <c:v>-34.198744888118</c:v>
                </c:pt>
                <c:pt idx="782">
                  <c:v>-34.222772582926126</c:v>
                </c:pt>
                <c:pt idx="783">
                  <c:v>-34.271464242609184</c:v>
                </c:pt>
                <c:pt idx="784">
                  <c:v>-34.293796836247466</c:v>
                </c:pt>
                <c:pt idx="785">
                  <c:v>-34.317746818680945</c:v>
                </c:pt>
                <c:pt idx="786">
                  <c:v>-34.342561351281589</c:v>
                </c:pt>
                <c:pt idx="787">
                  <c:v>-34.365627355455004</c:v>
                </c:pt>
                <c:pt idx="788">
                  <c:v>-34.378950170667977</c:v>
                </c:pt>
                <c:pt idx="789">
                  <c:v>-34.372699181539474</c:v>
                </c:pt>
                <c:pt idx="790">
                  <c:v>-34.395289197418194</c:v>
                </c:pt>
                <c:pt idx="791">
                  <c:v>-34.418598052761709</c:v>
                </c:pt>
                <c:pt idx="792">
                  <c:v>-34.48675180524787</c:v>
                </c:pt>
                <c:pt idx="793">
                  <c:v>-34.509244680658618</c:v>
                </c:pt>
                <c:pt idx="794">
                  <c:v>-34.531863838678206</c:v>
                </c:pt>
                <c:pt idx="795">
                  <c:v>-34.553807870443322</c:v>
                </c:pt>
                <c:pt idx="796">
                  <c:v>-34.576232747526461</c:v>
                </c:pt>
                <c:pt idx="797">
                  <c:v>-34.561326542681698</c:v>
                </c:pt>
                <c:pt idx="798">
                  <c:v>-34.584528543510196</c:v>
                </c:pt>
                <c:pt idx="799">
                  <c:v>-34.607497407215099</c:v>
                </c:pt>
                <c:pt idx="800">
                  <c:v>-34.629737717409029</c:v>
                </c:pt>
                <c:pt idx="801">
                  <c:v>-34.677176265052424</c:v>
                </c:pt>
                <c:pt idx="802">
                  <c:v>-34.700101415546101</c:v>
                </c:pt>
                <c:pt idx="803">
                  <c:v>-34.723045994134075</c:v>
                </c:pt>
                <c:pt idx="804">
                  <c:v>-34.745971144628271</c:v>
                </c:pt>
                <c:pt idx="805">
                  <c:v>-34.76869230013957</c:v>
                </c:pt>
                <c:pt idx="806">
                  <c:v>-34.752698122051058</c:v>
                </c:pt>
                <c:pt idx="807">
                  <c:v>-34.77496757438459</c:v>
                </c:pt>
                <c:pt idx="808">
                  <c:v>-34.796391904645212</c:v>
                </c:pt>
                <c:pt idx="809">
                  <c:v>-34.866789601946827</c:v>
                </c:pt>
                <c:pt idx="810">
                  <c:v>-34.890589016654715</c:v>
                </c:pt>
                <c:pt idx="811">
                  <c:v>-34.912591332701211</c:v>
                </c:pt>
                <c:pt idx="812">
                  <c:v>-34.934175944734278</c:v>
                </c:pt>
                <c:pt idx="813">
                  <c:v>-34.955235998238962</c:v>
                </c:pt>
                <c:pt idx="814">
                  <c:v>-34.93759528921494</c:v>
                </c:pt>
                <c:pt idx="815">
                  <c:v>-34.958189068472393</c:v>
                </c:pt>
                <c:pt idx="816">
                  <c:v>-34.979185980672476</c:v>
                </c:pt>
                <c:pt idx="817">
                  <c:v>-35.043575540016221</c:v>
                </c:pt>
                <c:pt idx="818">
                  <c:v>-35.063955610243454</c:v>
                </c:pt>
                <c:pt idx="819">
                  <c:v>-35.084248254049584</c:v>
                </c:pt>
                <c:pt idx="820">
                  <c:v>-35.105726011567938</c:v>
                </c:pt>
                <c:pt idx="821">
                  <c:v>-35.127645758216374</c:v>
                </c:pt>
                <c:pt idx="822">
                  <c:v>-35.111909002368705</c:v>
                </c:pt>
                <c:pt idx="823">
                  <c:v>-35.131191385305456</c:v>
                </c:pt>
                <c:pt idx="824">
                  <c:v>-35.151328604362099</c:v>
                </c:pt>
                <c:pt idx="825">
                  <c:v>-35.174098330107462</c:v>
                </c:pt>
                <c:pt idx="826">
                  <c:v>-35.236753932093805</c:v>
                </c:pt>
                <c:pt idx="827">
                  <c:v>-35.257809128574962</c:v>
                </c:pt>
                <c:pt idx="828">
                  <c:v>-35.278436906996824</c:v>
                </c:pt>
                <c:pt idx="829">
                  <c:v>-35.299496960501337</c:v>
                </c:pt>
                <c:pt idx="830">
                  <c:v>-35.281967963015113</c:v>
                </c:pt>
                <c:pt idx="831">
                  <c:v>-35.30214889528294</c:v>
                </c:pt>
                <c:pt idx="832">
                  <c:v>-35.323184663670617</c:v>
                </c:pt>
                <c:pt idx="833">
                  <c:v>-35.385709126024963</c:v>
                </c:pt>
                <c:pt idx="834">
                  <c:v>-35.405520924513453</c:v>
                </c:pt>
                <c:pt idx="835">
                  <c:v>-35.42648869457345</c:v>
                </c:pt>
                <c:pt idx="836">
                  <c:v>-35.447286468814042</c:v>
                </c:pt>
                <c:pt idx="837">
                  <c:v>-35.468312523155326</c:v>
                </c:pt>
                <c:pt idx="838">
                  <c:v>-35.451609219648489</c:v>
                </c:pt>
                <c:pt idx="839">
                  <c:v>-35.472848983019915</c:v>
                </c:pt>
                <c:pt idx="840">
                  <c:v>-35.494423881006121</c:v>
                </c:pt>
                <c:pt idx="841">
                  <c:v>-35.514221108424444</c:v>
                </c:pt>
                <c:pt idx="842">
                  <c:v>-35.554607258076878</c:v>
                </c:pt>
                <c:pt idx="843">
                  <c:v>-35.576857282316944</c:v>
                </c:pt>
                <c:pt idx="844">
                  <c:v>-35.598106759734961</c:v>
                </c:pt>
                <c:pt idx="845">
                  <c:v>-35.616937439494976</c:v>
                </c:pt>
                <c:pt idx="846">
                  <c:v>-35.637254368417942</c:v>
                </c:pt>
                <c:pt idx="847">
                  <c:v>-35.620653062402951</c:v>
                </c:pt>
                <c:pt idx="848">
                  <c:v>-35.64222310336617</c:v>
                </c:pt>
                <c:pt idx="849">
                  <c:v>-35.662491462055257</c:v>
                </c:pt>
                <c:pt idx="850">
                  <c:v>-35.741146099153426</c:v>
                </c:pt>
                <c:pt idx="851">
                  <c:v>-35.762186724564835</c:v>
                </c:pt>
                <c:pt idx="852">
                  <c:v>-35.783251635092569</c:v>
                </c:pt>
                <c:pt idx="853">
                  <c:v>-35.803670561507325</c:v>
                </c:pt>
                <c:pt idx="854">
                  <c:v>-35.785932712015068</c:v>
                </c:pt>
                <c:pt idx="855">
                  <c:v>-35.805210237928463</c:v>
                </c:pt>
                <c:pt idx="856">
                  <c:v>-35.826906561499705</c:v>
                </c:pt>
                <c:pt idx="857">
                  <c:v>-35.846052947781189</c:v>
                </c:pt>
                <c:pt idx="858">
                  <c:v>-35.889125031378981</c:v>
                </c:pt>
                <c:pt idx="859">
                  <c:v>-35.909009685218543</c:v>
                </c:pt>
                <c:pt idx="860">
                  <c:v>-35.928670915982011</c:v>
                </c:pt>
                <c:pt idx="861">
                  <c:v>-35.949143269653597</c:v>
                </c:pt>
                <c:pt idx="862">
                  <c:v>-35.969319344898075</c:v>
                </c:pt>
                <c:pt idx="863">
                  <c:v>-35.952523757947098</c:v>
                </c:pt>
                <c:pt idx="864">
                  <c:v>-35.972534694395691</c:v>
                </c:pt>
                <c:pt idx="865">
                  <c:v>-35.991894789706834</c:v>
                </c:pt>
                <c:pt idx="866">
                  <c:v>-36.048173119956012</c:v>
                </c:pt>
                <c:pt idx="867">
                  <c:v>-36.066926087341194</c:v>
                </c:pt>
                <c:pt idx="868">
                  <c:v>-36.085717910913814</c:v>
                </c:pt>
                <c:pt idx="869">
                  <c:v>-36.103752038834315</c:v>
                </c:pt>
                <c:pt idx="870">
                  <c:v>-36.121572457725009</c:v>
                </c:pt>
                <c:pt idx="871">
                  <c:v>-36.104568018767225</c:v>
                </c:pt>
                <c:pt idx="872">
                  <c:v>-36.122699287155818</c:v>
                </c:pt>
                <c:pt idx="873">
                  <c:v>-36.1411462620664</c:v>
                </c:pt>
                <c:pt idx="874">
                  <c:v>-36.218562358194688</c:v>
                </c:pt>
                <c:pt idx="875">
                  <c:v>-36.238077878255432</c:v>
                </c:pt>
                <c:pt idx="876">
                  <c:v>-36.257855677579961</c:v>
                </c:pt>
                <c:pt idx="877">
                  <c:v>-36.276977778744424</c:v>
                </c:pt>
                <c:pt idx="878">
                  <c:v>-36.259915055506006</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-36.421304229366115</c:v>
                </c:pt>
                <c:pt idx="887">
                  <c:v>-36.441470590563405</c:v>
                </c:pt>
                <c:pt idx="888">
                  <c:v>-36.461049251928443</c:v>
                </c:pt>
                <c:pt idx="889">
                  <c:v>-36.501615111446945</c:v>
                </c:pt>
                <c:pt idx="890">
                  <c:v>-36.520844067126319</c:v>
                </c:pt>
                <c:pt idx="891">
                  <c:v>-36.538606201735959</c:v>
                </c:pt>
                <c:pt idx="892">
                  <c:v>-36.556101200058002</c:v>
                </c:pt>
                <c:pt idx="893">
                  <c:v>-36.573421345537454</c:v>
                </c:pt>
                <c:pt idx="894">
                  <c:v>-36.593597420781478</c:v>
                </c:pt>
                <c:pt idx="895">
                  <c:v>-36.585724185834195</c:v>
                </c:pt>
                <c:pt idx="896">
                  <c:v>-36.595724797035203</c:v>
                </c:pt>
                <c:pt idx="897">
                  <c:v>-36.615162604720787</c:v>
                </c:pt>
                <c:pt idx="898">
                  <c:v>-36.671814925772495</c:v>
                </c:pt>
                <c:pt idx="899">
                  <c:v>-36.69302068998001</c:v>
                </c:pt>
                <c:pt idx="900">
                  <c:v>-36.712249645659206</c:v>
                </c:pt>
                <c:pt idx="901">
                  <c:v>-36.732731713378286</c:v>
                </c:pt>
                <c:pt idx="902">
                  <c:v>-36.75247551353921</c:v>
                </c:pt>
                <c:pt idx="903">
                  <c:v>-36.746049671567974</c:v>
                </c:pt>
                <c:pt idx="904">
                  <c:v>-36.756341704173181</c:v>
                </c:pt>
                <c:pt idx="905">
                  <c:v>-36.775667800320733</c:v>
                </c:pt>
                <c:pt idx="906">
                  <c:v>-36.8357248947827</c:v>
                </c:pt>
                <c:pt idx="907">
                  <c:v>-36.854060158154944</c:v>
                </c:pt>
                <c:pt idx="908">
                  <c:v>-36.873774816175256</c:v>
                </c:pt>
                <c:pt idx="909">
                  <c:v>-36.893334049446395</c:v>
                </c:pt>
                <c:pt idx="910">
                  <c:v>-36.912261869674303</c:v>
                </c:pt>
                <c:pt idx="911">
                  <c:v>-36.905364896432225</c:v>
                </c:pt>
                <c:pt idx="912">
                  <c:v>-36.914933232549771</c:v>
                </c:pt>
                <c:pt idx="913">
                  <c:v>-36.934667318663287</c:v>
                </c:pt>
                <c:pt idx="914">
                  <c:v>-36.953954558623309</c:v>
                </c:pt>
                <c:pt idx="915">
                  <c:v>-36.991421637206905</c:v>
                </c:pt>
                <c:pt idx="916">
                  <c:v>-37.010563166464706</c:v>
                </c:pt>
                <c:pt idx="917">
                  <c:v>-37.030506104585463</c:v>
                </c:pt>
                <c:pt idx="918">
                  <c:v>-37.049667061937086</c:v>
                </c:pt>
                <c:pt idx="919">
                  <c:v>-37.068366602064799</c:v>
                </c:pt>
                <c:pt idx="920">
                  <c:v>-37.060663362936694</c:v>
                </c:pt>
                <c:pt idx="921">
                  <c:v>-37.069804280993722</c:v>
                </c:pt>
                <c:pt idx="922">
                  <c:v>-37.087692698212038</c:v>
                </c:pt>
                <c:pt idx="923">
                  <c:v>-37.105129412253476</c:v>
                </c:pt>
                <c:pt idx="924">
                  <c:v>-37.162034298522514</c:v>
                </c:pt>
                <c:pt idx="925">
                  <c:v>-37.18118554182719</c:v>
                </c:pt>
                <c:pt idx="926">
                  <c:v>-37.198908820249827</c:v>
                </c:pt>
                <c:pt idx="927">
                  <c:v>-37.215714121247245</c:v>
                </c:pt>
                <c:pt idx="928">
                  <c:v>-37.208302303524121</c:v>
                </c:pt>
                <c:pt idx="929">
                  <c:v>-37.218001779273379</c:v>
                </c:pt>
                <c:pt idx="930">
                  <c:v>-37.236929599501501</c:v>
                </c:pt>
                <c:pt idx="931">
                  <c:v>-37.288817180588211</c:v>
                </c:pt>
                <c:pt idx="932">
                  <c:v>-37.305889617873568</c:v>
                </c:pt>
                <c:pt idx="933">
                  <c:v>-37.32400631519215</c:v>
                </c:pt>
                <c:pt idx="934">
                  <c:v>-37.341569311841575</c:v>
                </c:pt>
                <c:pt idx="935">
                  <c:v>-37.357898624545378</c:v>
                </c:pt>
                <c:pt idx="936">
                  <c:v>-37.350049674715294</c:v>
                </c:pt>
                <c:pt idx="937">
                  <c:v>-37.359545155481101</c:v>
                </c:pt>
                <c:pt idx="938">
                  <c:v>-37.376709876211706</c:v>
                </c:pt>
                <c:pt idx="939">
                  <c:v>-37.395185993262494</c:v>
                </c:pt>
                <c:pt idx="940">
                  <c:v>-37.429962280876467</c:v>
                </c:pt>
                <c:pt idx="941">
                  <c:v>-37.447491278362058</c:v>
                </c:pt>
                <c:pt idx="942">
                  <c:v>-37.463189178022972</c:v>
                </c:pt>
                <c:pt idx="943">
                  <c:v>-37.479771055943559</c:v>
                </c:pt>
                <c:pt idx="944">
                  <c:v>-37.49458497734387</c:v>
                </c:pt>
                <c:pt idx="945">
                  <c:v>-37.485594627012098</c:v>
                </c:pt>
                <c:pt idx="946">
                  <c:v>-37.492472172160511</c:v>
                </c:pt>
                <c:pt idx="947">
                  <c:v>-37.509840887873644</c:v>
                </c:pt>
                <c:pt idx="948">
                  <c:v>-37.528045011613706</c:v>
                </c:pt>
                <c:pt idx="949">
                  <c:v>-37.563132148726119</c:v>
                </c:pt>
                <c:pt idx="950">
                  <c:v>-37.579631457248809</c:v>
                </c:pt>
                <c:pt idx="951">
                  <c:v>-37.597393591858712</c:v>
                </c:pt>
                <c:pt idx="952">
                  <c:v>-37.614242606067194</c:v>
                </c:pt>
                <c:pt idx="953">
                  <c:v>-37.632053310910877</c:v>
                </c:pt>
                <c:pt idx="954">
                  <c:v>-37.62082387278771</c:v>
                </c:pt>
                <c:pt idx="955">
                  <c:v>-37.628983672116206</c:v>
                </c:pt>
                <c:pt idx="956">
                  <c:v>-37.64460385940162</c:v>
                </c:pt>
                <c:pt idx="957">
                  <c:v>-37.693193521593471</c:v>
                </c:pt>
                <c:pt idx="958">
                  <c:v>-37.710562237306654</c:v>
                </c:pt>
                <c:pt idx="959">
                  <c:v>-37.727168400344695</c:v>
                </c:pt>
                <c:pt idx="960">
                  <c:v>-37.743424857697292</c:v>
                </c:pt>
                <c:pt idx="961">
                  <c:v>-37.758408774916703</c:v>
                </c:pt>
                <c:pt idx="962">
                  <c:v>-37.748918151173847</c:v>
                </c:pt>
                <c:pt idx="963">
                  <c:v>-37.755965692141459</c:v>
                </c:pt>
                <c:pt idx="964">
                  <c:v>-37.77258642624993</c:v>
                </c:pt>
                <c:pt idx="965">
                  <c:v>-37.789741432933241</c:v>
                </c:pt>
                <c:pt idx="966">
                  <c:v>-37.824177728908481</c:v>
                </c:pt>
                <c:pt idx="967">
                  <c:v>-37.839351070040394</c:v>
                </c:pt>
                <c:pt idx="968">
                  <c:v>-37.854417556657822</c:v>
                </c:pt>
                <c:pt idx="969">
                  <c:v>-37.87150456501324</c:v>
                </c:pt>
                <c:pt idx="970">
                  <c:v>-37.887382174540164</c:v>
                </c:pt>
                <c:pt idx="971">
                  <c:v>-37.879518653639494</c:v>
                </c:pt>
                <c:pt idx="972">
                  <c:v>-37.888460433736839</c:v>
                </c:pt>
                <c:pt idx="973">
                  <c:v>-37.906819982225763</c:v>
                </c:pt>
                <c:pt idx="974">
                  <c:v>-37.922352743090556</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-38.102193748884879</c:v>
                </c:pt>
                <c:pt idx="986">
                  <c:v>-38.118557060752444</c:v>
                </c:pt>
                <c:pt idx="987">
                  <c:v>-38.134240389342324</c:v>
                </c:pt>
                <c:pt idx="988">
                  <c:v>-38.149272876795933</c:v>
                </c:pt>
                <c:pt idx="989">
                  <c:v>-38.14818004652885</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-38.26606486170737</c:v>
                </c:pt>
                <c:pt idx="998">
                  <c:v>-38.264787464550707</c:v>
                </c:pt>
                <c:pt idx="999">
                  <c:v>-38.265234310704528</c:v>
                </c:pt>
                <c:pt idx="1000">
                  <c:v>-38.282977017220446</c:v>
                </c:pt>
                <c:pt idx="1001">
                  <c:v>-38.297868650994715</c:v>
                </c:pt>
                <c:pt idx="1002">
                  <c:v>-38.327715059847954</c:v>
                </c:pt>
                <c:pt idx="1003">
                  <c:v>-38.342630978739479</c:v>
                </c:pt>
                <c:pt idx="1004">
                  <c:v>-38.357678037262801</c:v>
                </c:pt>
                <c:pt idx="1005">
                  <c:v>-38.371889687759868</c:v>
                </c:pt>
                <c:pt idx="1006">
                  <c:v>-38.387480732905196</c:v>
                </c:pt>
                <c:pt idx="1007">
                  <c:v>-38.386975602470763</c:v>
                </c:pt>
                <c:pt idx="1008">
                  <c:v>-38.386543327387358</c:v>
                </c:pt>
                <c:pt idx="1009">
                  <c:v>-38.403338914338313</c:v>
                </c:pt>
                <c:pt idx="1010">
                  <c:v>-38.450704606630644</c:v>
                </c:pt>
                <c:pt idx="1011">
                  <c:v>-38.466242224518467</c:v>
                </c:pt>
                <c:pt idx="1012">
                  <c:v>-38.482581251268563</c:v>
                </c:pt>
                <c:pt idx="1013">
                  <c:v>-38.497652594909439</c:v>
                </c:pt>
                <c:pt idx="1014">
                  <c:v>-38.512077954436393</c:v>
                </c:pt>
                <c:pt idx="1015">
                  <c:v>-38.511563109955205</c:v>
                </c:pt>
                <c:pt idx="1016">
                  <c:v>-38.510771415139445</c:v>
                </c:pt>
                <c:pt idx="1017">
                  <c:v>-38.526746165133957</c:v>
                </c:pt>
                <c:pt idx="1018">
                  <c:v>-38.557000563953586</c:v>
                </c:pt>
                <c:pt idx="1019">
                  <c:v>-38.573121024650675</c:v>
                </c:pt>
                <c:pt idx="1020">
                  <c:v>-38.589158915950108</c:v>
                </c:pt>
                <c:pt idx="1021">
                  <c:v>-38.603812555577477</c:v>
                </c:pt>
                <c:pt idx="1022">
                  <c:v>-38.618024206074232</c:v>
                </c:pt>
                <c:pt idx="1023">
                  <c:v>-38.631798724464453</c:v>
                </c:pt>
                <c:pt idx="1024">
                  <c:v>-38.630132765434681</c:v>
                </c:pt>
                <c:pt idx="1025">
                  <c:v>-38.630579611588431</c:v>
                </c:pt>
                <c:pt idx="1026">
                  <c:v>-38.645189538005212</c:v>
                </c:pt>
                <c:pt idx="1027">
                  <c:v>-38.659284619940358</c:v>
                </c:pt>
                <c:pt idx="1028">
                  <c:v>-38.691442971936446</c:v>
                </c:pt>
                <c:pt idx="1029">
                  <c:v>-38.706820308052009</c:v>
                </c:pt>
                <c:pt idx="1030">
                  <c:v>-38.722037362394488</c:v>
                </c:pt>
                <c:pt idx="1031">
                  <c:v>-38.737215560550467</c:v>
                </c:pt>
                <c:pt idx="1032">
                  <c:v>-38.751135789642944</c:v>
                </c:pt>
                <c:pt idx="1033">
                  <c:v>-38.749693253690083</c:v>
                </c:pt>
                <c:pt idx="1034">
                  <c:v>-38.750431521248345</c:v>
                </c:pt>
                <c:pt idx="1035">
                  <c:v>-38.766522839805113</c:v>
                </c:pt>
                <c:pt idx="1036">
                  <c:v>-38.812062291295135</c:v>
                </c:pt>
                <c:pt idx="1037">
                  <c:v>-38.827901044634444</c:v>
                </c:pt>
                <c:pt idx="1038">
                  <c:v>-38.844249785431877</c:v>
                </c:pt>
                <c:pt idx="1039">
                  <c:v>-38.858301154156379</c:v>
                </c:pt>
                <c:pt idx="1040">
                  <c:v>-38.874237047964144</c:v>
                </c:pt>
                <c:pt idx="1041">
                  <c:v>-38.872235954319208</c:v>
                </c:pt>
                <c:pt idx="1042">
                  <c:v>-38.870676849804404</c:v>
                </c:pt>
                <c:pt idx="1043">
                  <c:v>-38.885947331404694</c:v>
                </c:pt>
                <c:pt idx="1044">
                  <c:v>-38.934405853964336</c:v>
                </c:pt>
                <c:pt idx="1045">
                  <c:v>-38.949967756969194</c:v>
                </c:pt>
                <c:pt idx="1046">
                  <c:v>-38.963999697600343</c:v>
                </c:pt>
                <c:pt idx="1047">
                  <c:v>-38.979022471006637</c:v>
                </c:pt>
                <c:pt idx="1048">
                  <c:v>-38.994477519496328</c:v>
                </c:pt>
                <c:pt idx="1049">
                  <c:v>-38.994098671670429</c:v>
                </c:pt>
                <c:pt idx="1050">
                  <c:v>-38.992952414146011</c:v>
                </c:pt>
                <c:pt idx="1051">
                  <c:v>-39.007402058790134</c:v>
                </c:pt>
                <c:pt idx="1052">
                  <c:v>-39.036733623162</c:v>
                </c:pt>
                <c:pt idx="1053">
                  <c:v>-39.052567519477705</c:v>
                </c:pt>
                <c:pt idx="1054">
                  <c:v>-39.068153707599521</c:v>
                </c:pt>
                <c:pt idx="1055">
                  <c:v>-39.082486783681944</c:v>
                </c:pt>
                <c:pt idx="1056">
                  <c:v>-39.097417273643529</c:v>
                </c:pt>
                <c:pt idx="1057">
                  <c:v>-39.111012082167711</c:v>
                </c:pt>
                <c:pt idx="1058">
                  <c:v>-39.10931212397432</c:v>
                </c:pt>
                <c:pt idx="1059">
                  <c:v>-39.107388742703691</c:v>
                </c:pt>
                <c:pt idx="1060">
                  <c:v>-39.122406659086955</c:v>
                </c:pt>
                <c:pt idx="1061">
                  <c:v>-39.166576429975549</c:v>
                </c:pt>
                <c:pt idx="1062">
                  <c:v>-39.1806326557234</c:v>
                </c:pt>
                <c:pt idx="1063">
                  <c:v>-39.19497544585245</c:v>
                </c:pt>
                <c:pt idx="1064">
                  <c:v>-39.209148240162463</c:v>
                </c:pt>
                <c:pt idx="1065">
                  <c:v>-39.223296749355015</c:v>
                </c:pt>
                <c:pt idx="1066">
                  <c:v>-39.223690168250961</c:v>
                </c:pt>
                <c:pt idx="1067">
                  <c:v>-39.224287582130742</c:v>
                </c:pt>
                <c:pt idx="1068">
                  <c:v>-39.238363235972294</c:v>
                </c:pt>
                <c:pt idx="1069">
                  <c:v>-39.251972615566615</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-39.368487750143565</c:v>
                </c:pt>
                <c:pt idx="1079">
                  <c:v>-39.395687081238563</c:v>
                </c:pt>
                <c:pt idx="1080">
                  <c:v>-39.410481574544804</c:v>
                </c:pt>
                <c:pt idx="1081">
                  <c:v>-39.423304116346628</c:v>
                </c:pt>
                <c:pt idx="1082">
                  <c:v>-39.437365199117956</c:v>
                </c:pt>
                <c:pt idx="1083">
                  <c:v>-39.451911984230428</c:v>
                </c:pt>
                <c:pt idx="1084">
                  <c:v>-39.451824557808791</c:v>
                </c:pt>
                <c:pt idx="1085">
                  <c:v>-39.451800272691841</c:v>
                </c:pt>
                <c:pt idx="1086">
                  <c:v>-39.466133348774335</c:v>
                </c:pt>
                <c:pt idx="1087">
                  <c:v>-39.480918128033778</c:v>
                </c:pt>
                <c:pt idx="1088">
                  <c:v>-39.508588590399157</c:v>
                </c:pt>
                <c:pt idx="1089">
                  <c:v>-39.522542818655587</c:v>
                </c:pt>
                <c:pt idx="1090">
                  <c:v>-39.53726445661048</c:v>
                </c:pt>
                <c:pt idx="1091">
                  <c:v>-39.550086998412084</c:v>
                </c:pt>
                <c:pt idx="1092">
                  <c:v>-39.562443265966706</c:v>
                </c:pt>
                <c:pt idx="1093">
                  <c:v>-39.56935481027908</c:v>
                </c:pt>
                <c:pt idx="1094">
                  <c:v>-39.562569548575539</c:v>
                </c:pt>
                <c:pt idx="1095">
                  <c:v>-39.576484920644617</c:v>
                </c:pt>
                <c:pt idx="1096">
                  <c:v>-39.591172559435762</c:v>
                </c:pt>
                <c:pt idx="1097">
                  <c:v>-39.618813879660948</c:v>
                </c:pt>
                <c:pt idx="1098">
                  <c:v>-39.632117266780462</c:v>
                </c:pt>
                <c:pt idx="1099">
                  <c:v>-39.646698051056134</c:v>
                </c:pt>
                <c:pt idx="1100">
                  <c:v>-39.662342523459557</c:v>
                </c:pt>
                <c:pt idx="1101">
                  <c:v>-39.676539602886201</c:v>
                </c:pt>
                <c:pt idx="1102">
                  <c:v>-39.684903397197971</c:v>
                </c:pt>
                <c:pt idx="1103">
                  <c:v>-39.679827807734597</c:v>
                </c:pt>
                <c:pt idx="1104">
                  <c:v>-39.694491161408976</c:v>
                </c:pt>
                <c:pt idx="1105">
                  <c:v>-39.72245790220218</c:v>
                </c:pt>
                <c:pt idx="1106">
                  <c:v>-39.737942092832739</c:v>
                </c:pt>
                <c:pt idx="1107">
                  <c:v>-39.752751157209225</c:v>
                </c:pt>
                <c:pt idx="1108">
                  <c:v>-39.767263943157459</c:v>
                </c:pt>
                <c:pt idx="1109">
                  <c:v>-39.780222481614878</c:v>
                </c:pt>
                <c:pt idx="1110">
                  <c:v>-39.793948429771007</c:v>
                </c:pt>
                <c:pt idx="1111">
                  <c:v>-39.802763927259733</c:v>
                </c:pt>
                <c:pt idx="1112">
                  <c:v>-39.798382892144069</c:v>
                </c:pt>
                <c:pt idx="1113">
                  <c:v>-39.812084555183063</c:v>
                </c:pt>
                <c:pt idx="1114">
                  <c:v>-39.869285719880224</c:v>
                </c:pt>
                <c:pt idx="1115">
                  <c:v>-39.884337635426895</c:v>
                </c:pt>
                <c:pt idx="1116">
                  <c:v>-39.899156413850179</c:v>
                </c:pt>
                <c:pt idx="1117">
                  <c:v>-39.914985453142535</c:v>
                </c:pt>
                <c:pt idx="1118">
                  <c:v>-39.923873805982694</c:v>
                </c:pt>
                <c:pt idx="1119">
                  <c:v>-39.917263397122142</c:v>
                </c:pt>
                <c:pt idx="1120">
                  <c:v>-39.932223029224204</c:v>
                </c:pt>
                <c:pt idx="1121">
                  <c:v>-39.945730411326622</c:v>
                </c:pt>
                <c:pt idx="1122">
                  <c:v>-39.974216853625194</c:v>
                </c:pt>
                <c:pt idx="1123">
                  <c:v>-39.987928230710644</c:v>
                </c:pt>
                <c:pt idx="1124">
                  <c:v>-40.002606155455446</c:v>
                </c:pt>
                <c:pt idx="1125">
                  <c:v>-40.017041229029424</c:v>
                </c:pt>
                <c:pt idx="1126">
                  <c:v>-40.031301449760392</c:v>
                </c:pt>
                <c:pt idx="1127">
                  <c:v>-40.038441274172676</c:v>
                </c:pt>
                <c:pt idx="1128">
                  <c:v>-40.030291188891184</c:v>
                </c:pt>
                <c:pt idx="1129">
                  <c:v>-40.042297750760085</c:v>
                </c:pt>
                <c:pt idx="1130">
                  <c:v>-40.06950679590166</c:v>
                </c:pt>
                <c:pt idx="1131">
                  <c:v>-40.083592163790172</c:v>
                </c:pt>
                <c:pt idx="1132">
                  <c:v>-40.098440084353932</c:v>
                </c:pt>
                <c:pt idx="1133">
                  <c:v>-40.112753732342426</c:v>
                </c:pt>
                <c:pt idx="1134">
                  <c:v>-40.125338279997521</c:v>
                </c:pt>
                <c:pt idx="1135">
                  <c:v>-40.13974906845398</c:v>
                </c:pt>
                <c:pt idx="1136">
                  <c:v>-40.146636327649176</c:v>
                </c:pt>
                <c:pt idx="1137">
                  <c:v>-40.139438218955895</c:v>
                </c:pt>
                <c:pt idx="1138">
                  <c:v>-40.151692489018828</c:v>
                </c:pt>
                <c:pt idx="1139">
                  <c:v>-40.211846723948945</c:v>
                </c:pt>
                <c:pt idx="1140">
                  <c:v>-40.225208395349469</c:v>
                </c:pt>
                <c:pt idx="1141">
                  <c:v>-40.239352047518523</c:v>
                </c:pt>
                <c:pt idx="1142">
                  <c:v>-40.247220425442308</c:v>
                </c:pt>
                <c:pt idx="1143">
                  <c:v>-40.242173978120078</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-40.445357838421536</c:v>
                </c:pt>
                <c:pt idx="1157">
                  <c:v>-40.45903035931962</c:v>
                </c:pt>
                <c:pt idx="1158">
                  <c:v>-40.467637004801951</c:v>
                </c:pt>
                <c:pt idx="1159">
                  <c:v>-40.461774577546073</c:v>
                </c:pt>
                <c:pt idx="1160">
                  <c:v>-40.475034251454943</c:v>
                </c:pt>
                <c:pt idx="1161">
                  <c:v>-40.51492498471994</c:v>
                </c:pt>
                <c:pt idx="1162">
                  <c:v>-40.528369225518013</c:v>
                </c:pt>
                <c:pt idx="1163">
                  <c:v>-40.541546330029036</c:v>
                </c:pt>
                <c:pt idx="1164">
                  <c:v>-40.552630057449591</c:v>
                </c:pt>
                <c:pt idx="1165">
                  <c:v>-40.566802851759476</c:v>
                </c:pt>
                <c:pt idx="1166">
                  <c:v>-40.5749189378773</c:v>
                </c:pt>
                <c:pt idx="1167">
                  <c:v>-40.571368453764578</c:v>
                </c:pt>
                <c:pt idx="1168">
                  <c:v>-40.586808931184422</c:v>
                </c:pt>
                <c:pt idx="1169">
                  <c:v>-40.660193697882917</c:v>
                </c:pt>
                <c:pt idx="1170">
                  <c:v>-40.675255327476826</c:v>
                </c:pt>
                <c:pt idx="1171">
                  <c:v>-40.688772423626396</c:v>
                </c:pt>
                <c:pt idx="1172">
                  <c:v>-40.696859367603444</c:v>
                </c:pt>
                <c:pt idx="1173">
                  <c:v>-40.690943513090204</c:v>
                </c:pt>
                <c:pt idx="1174">
                  <c:v>-40.704159473788394</c:v>
                </c:pt>
                <c:pt idx="1175">
                  <c:v>-40.718050560740224</c:v>
                </c:pt>
                <c:pt idx="1176">
                  <c:v>-40.75617333748378</c:v>
                </c:pt>
                <c:pt idx="1177">
                  <c:v>-40.768257611727464</c:v>
                </c:pt>
                <c:pt idx="1178">
                  <c:v>-40.780570166071058</c:v>
                </c:pt>
                <c:pt idx="1179">
                  <c:v>-40.794378683625453</c:v>
                </c:pt>
                <c:pt idx="1180">
                  <c:v>-40.802004210378428</c:v>
                </c:pt>
                <c:pt idx="1181">
                  <c:v>-40.797895168574016</c:v>
                </c:pt>
                <c:pt idx="1182">
                  <c:v>-40.810091154355895</c:v>
                </c:pt>
                <c:pt idx="1183">
                  <c:v>-40.889683196971717</c:v>
                </c:pt>
                <c:pt idx="1184">
                  <c:v>-40.902976870044732</c:v>
                </c:pt>
                <c:pt idx="1185">
                  <c:v>-40.917096237096871</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-41.092371640885865</c:v>
                </c:pt>
                <c:pt idx="1197">
                  <c:v>-41.104698766299705</c:v>
                </c:pt>
                <c:pt idx="1198">
                  <c:v>-41.11730274204821</c:v>
                </c:pt>
                <c:pt idx="1199">
                  <c:v>-41.132315801408105</c:v>
                </c:pt>
                <c:pt idx="1200">
                  <c:v>-41.146041749563736</c:v>
                </c:pt>
                <c:pt idx="1201">
                  <c:v>-41.137065970302615</c:v>
                </c:pt>
                <c:pt idx="1202">
                  <c:v>-41.151272763776348</c:v>
                </c:pt>
                <c:pt idx="1203">
                  <c:v>-41.2212624711117</c:v>
                </c:pt>
                <c:pt idx="1204">
                  <c:v>-41.233958730304799</c:v>
                </c:pt>
                <c:pt idx="1205">
                  <c:v>-41.246504421771952</c:v>
                </c:pt>
                <c:pt idx="1206">
                  <c:v>-41.260196370764262</c:v>
                </c:pt>
                <c:pt idx="1207">
                  <c:v>-41.252395991168243</c:v>
                </c:pt>
                <c:pt idx="1208">
                  <c:v>-41.266306506213425</c:v>
                </c:pt>
                <c:pt idx="1209">
                  <c:v>-41.307290069745562</c:v>
                </c:pt>
                <c:pt idx="1210">
                  <c:v>-41.320195180945213</c:v>
                </c:pt>
                <c:pt idx="1211">
                  <c:v>-41.333581137462637</c:v>
                </c:pt>
                <c:pt idx="1212">
                  <c:v>-41.347365369899364</c:v>
                </c:pt>
                <c:pt idx="1213">
                  <c:v>-41.361756730262705</c:v>
                </c:pt>
                <c:pt idx="1214">
                  <c:v>-41.376060664204637</c:v>
                </c:pt>
                <c:pt idx="1215">
                  <c:v>-41.367191739458477</c:v>
                </c:pt>
                <c:pt idx="1216">
                  <c:v>-41.380791405005724</c:v>
                </c:pt>
                <c:pt idx="1217">
                  <c:v>-41.393647945971466</c:v>
                </c:pt>
                <c:pt idx="1218">
                  <c:v>-41.431600726895404</c:v>
                </c:pt>
                <c:pt idx="1219">
                  <c:v>-41.445346103145205</c:v>
                </c:pt>
                <c:pt idx="1220">
                  <c:v>-41.459348901635444</c:v>
                </c:pt>
                <c:pt idx="1221">
                  <c:v>-41.473366271196127</c:v>
                </c:pt>
                <c:pt idx="1222">
                  <c:v>-41.486810511994975</c:v>
                </c:pt>
                <c:pt idx="1223">
                  <c:v>-41.477455884907457</c:v>
                </c:pt>
                <c:pt idx="1224">
                  <c:v>-41.489783010321226</c:v>
                </c:pt>
                <c:pt idx="1225">
                  <c:v>-41.502595838076275</c:v>
                </c:pt>
                <c:pt idx="1226">
                  <c:v>-41.528935476027826</c:v>
                </c:pt>
                <c:pt idx="1227">
                  <c:v>-41.541607450103825</c:v>
                </c:pt>
                <c:pt idx="1228">
                  <c:v>-41.554483419163063</c:v>
                </c:pt>
                <c:pt idx="1229">
                  <c:v>-41.567199106449763</c:v>
                </c:pt>
                <c:pt idx="1230">
                  <c:v>-41.578719965978046</c:v>
                </c:pt>
                <c:pt idx="1231">
                  <c:v>-41.590818811291697</c:v>
                </c:pt>
                <c:pt idx="1232">
                  <c:v>-41.582134453435174</c:v>
                </c:pt>
                <c:pt idx="1233">
                  <c:v>-41.59519013236028</c:v>
                </c:pt>
                <c:pt idx="1234">
                  <c:v>-41.633599473485177</c:v>
                </c:pt>
                <c:pt idx="1235">
                  <c:v>-41.646198592210176</c:v>
                </c:pt>
                <c:pt idx="1236">
                  <c:v>-41.659783686687405</c:v>
                </c:pt>
                <c:pt idx="1237">
                  <c:v>-41.672018528656466</c:v>
                </c:pt>
                <c:pt idx="1238">
                  <c:v>-41.684782786177678</c:v>
                </c:pt>
                <c:pt idx="1239">
                  <c:v>-41.696930201725564</c:v>
                </c:pt>
                <c:pt idx="1240">
                  <c:v>-41.688338127313457</c:v>
                </c:pt>
                <c:pt idx="1241">
                  <c:v>-41.700009554567444</c:v>
                </c:pt>
                <c:pt idx="1242">
                  <c:v>-41.73791376525692</c:v>
                </c:pt>
                <c:pt idx="1243">
                  <c:v>-41.751513430804678</c:v>
                </c:pt>
                <c:pt idx="1244">
                  <c:v>-41.763767700867675</c:v>
                </c:pt>
                <c:pt idx="1245">
                  <c:v>-41.777343081297886</c:v>
                </c:pt>
                <c:pt idx="1246">
                  <c:v>-41.79136045085842</c:v>
                </c:pt>
                <c:pt idx="1247">
                  <c:v>-41.804289847175205</c:v>
                </c:pt>
                <c:pt idx="1248">
                  <c:v>-41.794216380623666</c:v>
                </c:pt>
                <c:pt idx="1249">
                  <c:v>-41.806966067074086</c:v>
                </c:pt>
                <c:pt idx="1250">
                  <c:v>-41.831999165728114</c:v>
                </c:pt>
                <c:pt idx="1251">
                  <c:v>-41.845088843817749</c:v>
                </c:pt>
                <c:pt idx="1252">
                  <c:v>-41.857143975920621</c:v>
                </c:pt>
                <c:pt idx="1253">
                  <c:v>-41.869849949160731</c:v>
                </c:pt>
                <c:pt idx="1254">
                  <c:v>-41.881837082935974</c:v>
                </c:pt>
                <c:pt idx="1255">
                  <c:v>-41.89408163895196</c:v>
                </c:pt>
                <c:pt idx="1256">
                  <c:v>-41.906826468379393</c:v>
                </c:pt>
                <c:pt idx="1257">
                  <c:v>-41.899672072896706</c:v>
                </c:pt>
                <c:pt idx="1258">
                  <c:v>-41.912120623895952</c:v>
                </c:pt>
                <c:pt idx="1259">
                  <c:v>-41.947591465857528</c:v>
                </c:pt>
                <c:pt idx="1260">
                  <c:v>-41.959364890603098</c:v>
                </c:pt>
                <c:pt idx="1261">
                  <c:v>-41.972532281066961</c:v>
                </c:pt>
                <c:pt idx="1262">
                  <c:v>-41.984951689925722</c:v>
                </c:pt>
                <c:pt idx="1263">
                  <c:v>-41.996914538584313</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-42.112370842058304</c:v>
                </c:pt>
                <c:pt idx="1276">
                  <c:v>-42.137661362953175</c:v>
                </c:pt>
                <c:pt idx="1277">
                  <c:v>-42.147657117130393</c:v>
                </c:pt>
                <c:pt idx="1278">
                  <c:v>-42.157550873815936</c:v>
                </c:pt>
                <c:pt idx="1279">
                  <c:v>-42.168911451571461</c:v>
                </c:pt>
                <c:pt idx="1280">
                  <c:v>-42.182370263440006</c:v>
                </c:pt>
                <c:pt idx="1281">
                  <c:v>-42.195887359589456</c:v>
                </c:pt>
                <c:pt idx="1282">
                  <c:v>-42.208782756742444</c:v>
                </c:pt>
                <c:pt idx="1283">
                  <c:v>-42.206932230823362</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-42.301760755876103</c:v>
                </c:pt>
                <c:pt idx="1293">
                  <c:v>-42.310430542662139</c:v>
                </c:pt>
                <c:pt idx="1294">
                  <c:v>-42.336687611215822</c:v>
                </c:pt>
                <c:pt idx="1295">
                  <c:v>-42.348422179773721</c:v>
                </c:pt>
                <c:pt idx="1296">
                  <c:v>-42.361176723247745</c:v>
                </c:pt>
                <c:pt idx="1297">
                  <c:v>-42.374285829430974</c:v>
                </c:pt>
                <c:pt idx="1298">
                  <c:v>-42.385743547654386</c:v>
                </c:pt>
                <c:pt idx="1299">
                  <c:v>-42.396448427249375</c:v>
                </c:pt>
                <c:pt idx="1300">
                  <c:v>-42.409402108683722</c:v>
                </c:pt>
                <c:pt idx="1301">
                  <c:v>-42.408163567714134</c:v>
                </c:pt>
                <c:pt idx="1302">
                  <c:v>-42.416182513363623</c:v>
                </c:pt>
                <c:pt idx="1303">
                  <c:v>-42.443979258337734</c:v>
                </c:pt>
                <c:pt idx="1304">
                  <c:v>-42.45771492054071</c:v>
                </c:pt>
                <c:pt idx="1305">
                  <c:v>-42.471703147961207</c:v>
                </c:pt>
                <c:pt idx="1306">
                  <c:v>-42.48362714043212</c:v>
                </c:pt>
                <c:pt idx="1307">
                  <c:v>-42.495706557652163</c:v>
                </c:pt>
                <c:pt idx="1308">
                  <c:v>-42.509413077714584</c:v>
                </c:pt>
                <c:pt idx="1309">
                  <c:v>-42.52225504761001</c:v>
                </c:pt>
                <c:pt idx="1310">
                  <c:v>-42.520249096941654</c:v>
                </c:pt>
                <c:pt idx="1311">
                  <c:v>-42.528724602791968</c:v>
                </c:pt>
                <c:pt idx="1312">
                  <c:v>-42.580286763310276</c:v>
                </c:pt>
                <c:pt idx="1313">
                  <c:v>-42.592477892068786</c:v>
                </c:pt>
                <c:pt idx="1314">
                  <c:v>-42.602988490727455</c:v>
                </c:pt>
                <c:pt idx="1315">
                  <c:v>-42.615626465639608</c:v>
                </c:pt>
                <c:pt idx="1316">
                  <c:v>-42.629221274163982</c:v>
                </c:pt>
                <c:pt idx="1317">
                  <c:v>-42.626200205602984</c:v>
                </c:pt>
                <c:pt idx="1318">
                  <c:v>-42.632038347741819</c:v>
                </c:pt>
                <c:pt idx="1319">
                  <c:v>-42.655599768302444</c:v>
                </c:pt>
                <c:pt idx="1320">
                  <c:v>-42.668373739870354</c:v>
                </c:pt>
                <c:pt idx="1321">
                  <c:v>-42.682531963109469</c:v>
                </c:pt>
                <c:pt idx="1322">
                  <c:v>-42.696175341867594</c:v>
                </c:pt>
                <c:pt idx="1323">
                  <c:v>-42.709575869455279</c:v>
                </c:pt>
                <c:pt idx="1324">
                  <c:v>-42.721431863598475</c:v>
                </c:pt>
                <c:pt idx="1325">
                  <c:v>-42.732632159581463</c:v>
                </c:pt>
                <c:pt idx="1326">
                  <c:v>-42.728037415435807</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-42.828388376105508</c:v>
                </c:pt>
                <c:pt idx="1335">
                  <c:v>-42.825289595170204</c:v>
                </c:pt>
                <c:pt idx="1336">
                  <c:v>-42.832633414565713</c:v>
                </c:pt>
                <c:pt idx="1337">
                  <c:v>-42.869639075924923</c:v>
                </c:pt>
                <c:pt idx="1338">
                  <c:v>-42.881917631104386</c:v>
                </c:pt>
                <c:pt idx="1339">
                  <c:v>-42.894740172906445</c:v>
                </c:pt>
                <c:pt idx="1340">
                  <c:v>-42.908043560025718</c:v>
                </c:pt>
                <c:pt idx="1341">
                  <c:v>-42.919316711360196</c:v>
                </c:pt>
                <c:pt idx="1342">
                  <c:v>-42.931080422058706</c:v>
                </c:pt>
                <c:pt idx="1343">
                  <c:v>-42.929701027410445</c:v>
                </c:pt>
                <c:pt idx="1344">
                  <c:v>-42.937885111855621</c:v>
                </c:pt>
                <c:pt idx="1345">
                  <c:v>-42.960256561680865</c:v>
                </c:pt>
                <c:pt idx="1346">
                  <c:v>-42.970713733082761</c:v>
                </c:pt>
                <c:pt idx="1347">
                  <c:v>-42.981438040771209</c:v>
                </c:pt>
                <c:pt idx="1348">
                  <c:v>-42.991569791604142</c:v>
                </c:pt>
                <c:pt idx="1349">
                  <c:v>-43.002731231399963</c:v>
                </c:pt>
                <c:pt idx="1350">
                  <c:v>-43.014135522365983</c:v>
                </c:pt>
                <c:pt idx="1351">
                  <c:v>-43.025734094268458</c:v>
                </c:pt>
                <c:pt idx="1352">
                  <c:v>-43.023713572530212</c:v>
                </c:pt>
                <c:pt idx="1353">
                  <c:v>-43.030634830889213</c:v>
                </c:pt>
                <c:pt idx="1354">
                  <c:v>-43.04125714108639</c:v>
                </c:pt>
                <c:pt idx="1355">
                  <c:v>-43.062472619340227</c:v>
                </c:pt>
                <c:pt idx="1356">
                  <c:v>-43.073624345089186</c:v>
                </c:pt>
                <c:pt idx="1357">
                  <c:v>-43.085839758964731</c:v>
                </c:pt>
                <c:pt idx="1358">
                  <c:v>-43.098249453776333</c:v>
                </c:pt>
                <c:pt idx="1359">
                  <c:v>-43.1107417179864</c:v>
                </c:pt>
                <c:pt idx="1360">
                  <c:v>-43.121869158618644</c:v>
                </c:pt>
                <c:pt idx="1361">
                  <c:v>-43.117342412800454</c:v>
                </c:pt>
                <c:pt idx="1362">
                  <c:v>-43.123583687882224</c:v>
                </c:pt>
                <c:pt idx="1363">
                  <c:v>-43.171226230508786</c:v>
                </c:pt>
                <c:pt idx="1364">
                  <c:v>-43.182246816625437</c:v>
                </c:pt>
                <c:pt idx="1365">
                  <c:v>-43.193884244715449</c:v>
                </c:pt>
                <c:pt idx="1366">
                  <c:v>-43.206536790698202</c:v>
                </c:pt>
                <c:pt idx="1367">
                  <c:v>-43.218446212098698</c:v>
                </c:pt>
                <c:pt idx="1368">
                  <c:v>-43.216848251396563</c:v>
                </c:pt>
                <c:pt idx="1369">
                  <c:v>-43.224561204571536</c:v>
                </c:pt>
                <c:pt idx="1370">
                  <c:v>-43.248520901052011</c:v>
                </c:pt>
                <c:pt idx="1371">
                  <c:v>-43.260056331650233</c:v>
                </c:pt>
                <c:pt idx="1372">
                  <c:v>-43.272174605057813</c:v>
                </c:pt>
                <c:pt idx="1373">
                  <c:v>-43.283943172779473</c:v>
                </c:pt>
                <c:pt idx="1374">
                  <c:v>-43.295381462909795</c:v>
                </c:pt>
                <c:pt idx="1375">
                  <c:v>-43.305858062404425</c:v>
                </c:pt>
                <c:pt idx="1376">
                  <c:v>-43.316917504708599</c:v>
                </c:pt>
                <c:pt idx="1377">
                  <c:v>-43.316558084976201</c:v>
                </c:pt>
                <c:pt idx="1378">
                  <c:v>-43.326592695340949</c:v>
                </c:pt>
                <c:pt idx="1379">
                  <c:v>-43.348012168578009</c:v>
                </c:pt>
                <c:pt idx="1380">
                  <c:v>-43.360140156032244</c:v>
                </c:pt>
                <c:pt idx="1381">
                  <c:v>-43.372438139305658</c:v>
                </c:pt>
                <c:pt idx="1382">
                  <c:v>-43.384080424419103</c:v>
                </c:pt>
                <c:pt idx="1383">
                  <c:v>-43.39533414765981</c:v>
                </c:pt>
                <c:pt idx="1384">
                  <c:v>-43.407520419394864</c:v>
                </c:pt>
                <c:pt idx="1385">
                  <c:v>-43.419774689457725</c:v>
                </c:pt>
                <c:pt idx="1386">
                  <c:v>-43.422494622567186</c:v>
                </c:pt>
                <c:pt idx="1387">
                  <c:v>-43.426156818218217</c:v>
                </c:pt>
                <c:pt idx="1388">
                  <c:v>-43.449140252993445</c:v>
                </c:pt>
                <c:pt idx="1389">
                  <c:v>-43.461039960347364</c:v>
                </c:pt>
                <c:pt idx="1390">
                  <c:v>-43.474668768034974</c:v>
                </c:pt>
                <c:pt idx="1391">
                  <c:v>-43.487355313181432</c:v>
                </c:pt>
                <c:pt idx="1392">
                  <c:v>-43.498973313177871</c:v>
                </c:pt>
                <c:pt idx="1393">
                  <c:v>-43.511426721200337</c:v>
                </c:pt>
                <c:pt idx="1394">
                  <c:v>-43.52361299293559</c:v>
                </c:pt>
                <c:pt idx="1395">
                  <c:v>-43.526289212834243</c:v>
                </c:pt>
                <c:pt idx="1396">
                  <c:v>-43.529494848284699</c:v>
                </c:pt>
                <c:pt idx="1397">
                  <c:v>-43.552978556471217</c:v>
                </c:pt>
                <c:pt idx="1398">
                  <c:v>-43.564275992922823</c:v>
                </c:pt>
                <c:pt idx="1399">
                  <c:v>-43.576049417667576</c:v>
                </c:pt>
                <c:pt idx="1400">
                  <c:v>-43.587851984553154</c:v>
                </c:pt>
                <c:pt idx="1401">
                  <c:v>-43.600455960301794</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-43.712750341536236</c:v>
                </c:pt>
                <c:pt idx="1410">
                  <c:v>-43.723236655078011</c:v>
                </c:pt>
                <c:pt idx="1411">
                  <c:v>-43.726257723639002</c:v>
                </c:pt>
                <c:pt idx="1412">
                  <c:v>-43.730148199390008</c:v>
                </c:pt>
                <c:pt idx="1413">
                  <c:v>-43.764710777974074</c:v>
                </c:pt>
                <c:pt idx="1414">
                  <c:v>-43.775847932652425</c:v>
                </c:pt>
                <c:pt idx="1415">
                  <c:v>-43.785217130810238</c:v>
                </c:pt>
                <c:pt idx="1416">
                  <c:v>-43.795907439335181</c:v>
                </c:pt>
                <c:pt idx="1417">
                  <c:v>-43.806588033813107</c:v>
                </c:pt>
                <c:pt idx="1418">
                  <c:v>-43.81760861993012</c:v>
                </c:pt>
                <c:pt idx="1419">
                  <c:v>-43.820148843173257</c:v>
                </c:pt>
                <c:pt idx="1420">
                  <c:v>-43.824049032971416</c:v>
                </c:pt>
                <c:pt idx="1421">
                  <c:v>-43.846833329786705</c:v>
                </c:pt>
                <c:pt idx="1422">
                  <c:v>-43.857601350686011</c:v>
                </c:pt>
                <c:pt idx="1423">
                  <c:v>-43.869437916735961</c:v>
                </c:pt>
                <c:pt idx="1424">
                  <c:v>-43.880147653354058</c:v>
                </c:pt>
                <c:pt idx="1425">
                  <c:v>-43.89187736488897</c:v>
                </c:pt>
                <c:pt idx="1426">
                  <c:v>-43.903223371574498</c:v>
                </c:pt>
                <c:pt idx="1427">
                  <c:v>-43.914841371570354</c:v>
                </c:pt>
                <c:pt idx="1428">
                  <c:v>-43.916512187623425</c:v>
                </c:pt>
                <c:pt idx="1429">
                  <c:v>-43.918620135783428</c:v>
                </c:pt>
                <c:pt idx="1430">
                  <c:v>-43.951560468548337</c:v>
                </c:pt>
                <c:pt idx="1431">
                  <c:v>-43.963421319715195</c:v>
                </c:pt>
                <c:pt idx="1432">
                  <c:v>-43.974898466032286</c:v>
                </c:pt>
                <c:pt idx="1433">
                  <c:v>-43.985991907500491</c:v>
                </c:pt>
                <c:pt idx="1434">
                  <c:v>-43.997979041276004</c:v>
                </c:pt>
                <c:pt idx="1435">
                  <c:v>-44.010291595619307</c:v>
                </c:pt>
                <c:pt idx="1436">
                  <c:v>-44.01314266836097</c:v>
                </c:pt>
                <c:pt idx="1437">
                  <c:v>-44.016217164179835</c:v>
                </c:pt>
                <c:pt idx="1438">
                  <c:v>-44.051950285405674</c:v>
                </c:pt>
                <c:pt idx="1439">
                  <c:v>-44.062975728545545</c:v>
                </c:pt>
                <c:pt idx="1440">
                  <c:v>-44.07321919091693</c:v>
                </c:pt>
                <c:pt idx="1441">
                  <c:v>-44.084749764491377</c:v>
                </c:pt>
                <c:pt idx="1442">
                  <c:v>-44.096829181711726</c:v>
                </c:pt>
                <c:pt idx="1443">
                  <c:v>-44.106577227695205</c:v>
                </c:pt>
                <c:pt idx="1444">
                  <c:v>-44.108486037895204</c:v>
                </c:pt>
                <c:pt idx="1445">
                  <c:v>-44.110788266991406</c:v>
                </c:pt>
                <c:pt idx="1446">
                  <c:v>-44.132703156616174</c:v>
                </c:pt>
                <c:pt idx="1447">
                  <c:v>-44.142820336379309</c:v>
                </c:pt>
                <c:pt idx="1448">
                  <c:v>-44.153408647412427</c:v>
                </c:pt>
                <c:pt idx="1449">
                  <c:v>-44.165726058779811</c:v>
                </c:pt>
                <c:pt idx="1450">
                  <c:v>-44.17602780543173</c:v>
                </c:pt>
                <c:pt idx="1451">
                  <c:v>-44.186436406598958</c:v>
                </c:pt>
                <c:pt idx="1452">
                  <c:v>-44.197267568802545</c:v>
                </c:pt>
                <c:pt idx="1453">
                  <c:v>-44.199506656594693</c:v>
                </c:pt>
                <c:pt idx="1454">
                  <c:v>-44.202430584687434</c:v>
                </c:pt>
                <c:pt idx="1455">
                  <c:v>-44.214636284516445</c:v>
                </c:pt>
                <c:pt idx="1456">
                  <c:v>-44.235288348054546</c:v>
                </c:pt>
                <c:pt idx="1457">
                  <c:v>-44.246202079656364</c:v>
                </c:pt>
                <c:pt idx="1458">
                  <c:v>-44.256639822964203</c:v>
                </c:pt>
                <c:pt idx="1459">
                  <c:v>-44.267368987676448</c:v>
                </c:pt>
                <c:pt idx="1460">
                  <c:v>-44.277962155732894</c:v>
                </c:pt>
                <c:pt idx="1461">
                  <c:v>-44.289633582986731</c:v>
                </c:pt>
                <c:pt idx="1462">
                  <c:v>-44.291454966765471</c:v>
                </c:pt>
                <c:pt idx="1463">
                  <c:v>-44.293805766095673</c:v>
                </c:pt>
                <c:pt idx="1464">
                  <c:v>-44.328965758559292</c:v>
                </c:pt>
                <c:pt idx="1465">
                  <c:v>-44.339690066247805</c:v>
                </c:pt>
                <c:pt idx="1466">
                  <c:v>-44.349632393167965</c:v>
                </c:pt>
                <c:pt idx="1467">
                  <c:v>-44.360648122260955</c:v>
                </c:pt>
                <c:pt idx="1468">
                  <c:v>-44.371124721756097</c:v>
                </c:pt>
                <c:pt idx="1469">
                  <c:v>-44.381343899010091</c:v>
                </c:pt>
                <c:pt idx="1470">
                  <c:v>-44.382242448341174</c:v>
                </c:pt>
                <c:pt idx="1471">
                  <c:v>-44.384088117236566</c:v>
                </c:pt>
                <c:pt idx="1472">
                  <c:v>-44.394666714223135</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34809984"/>
        <c:axId val="234824064"/>
        <c:extLst/>
      </c:lineChart>
      <c:catAx>
        <c:axId val="2348099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4824064"/>
        <c:crosses val="autoZero"/>
        <c:auto val="1"/>
        <c:lblAlgn val="ctr"/>
        <c:lblOffset val="100"/>
        <c:noMultiLvlLbl val="0"/>
      </c:catAx>
      <c:valAx>
        <c:axId val="234824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480998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0.15997990616946875</c:v>
                </c:pt>
                <c:pt idx="2">
                  <c:v>0.16000452616944472</c:v>
                </c:pt>
                <c:pt idx="3">
                  <c:v>0.16017031616935637</c:v>
                </c:pt>
                <c:pt idx="4">
                  <c:v>0.16003052616946434</c:v>
                </c:pt>
                <c:pt idx="5">
                  <c:v>0.16115960555089259</c:v>
                </c:pt>
                <c:pt idx="6">
                  <c:v>0.15934766616953774</c:v>
                </c:pt>
                <c:pt idx="7">
                  <c:v>0.15740765616931227</c:v>
                </c:pt>
                <c:pt idx="8">
                  <c:v>0.15831799759804752</c:v>
                </c:pt>
                <c:pt idx="9">
                  <c:v>0.15563952616942375</c:v>
                </c:pt>
                <c:pt idx="10">
                  <c:v>0.15798315616940842</c:v>
                </c:pt>
                <c:pt idx="11">
                  <c:v>0.15784598616946335</c:v>
                </c:pt>
                <c:pt idx="12">
                  <c:v>0.15642776902652175</c:v>
                </c:pt>
                <c:pt idx="13">
                  <c:v>0.15473247616938618</c:v>
                </c:pt>
                <c:pt idx="14">
                  <c:v>0.15407928616933531</c:v>
                </c:pt>
                <c:pt idx="15">
                  <c:v>0.15414163616938512</c:v>
                </c:pt>
                <c:pt idx="16">
                  <c:v>0.15205690616957671</c:v>
                </c:pt>
                <c:pt idx="17">
                  <c:v>0.15090104592245304</c:v>
                </c:pt>
                <c:pt idx="18">
                  <c:v>0.14649365181053076</c:v>
                </c:pt>
                <c:pt idx="19">
                  <c:v>0.14618594616949601</c:v>
                </c:pt>
                <c:pt idx="20">
                  <c:v>0.14423339616946926</c:v>
                </c:pt>
                <c:pt idx="21">
                  <c:v>0.14372960616944425</c:v>
                </c:pt>
                <c:pt idx="22">
                  <c:v>0.14269198616942497</c:v>
                </c:pt>
                <c:pt idx="23">
                  <c:v>0.14061571616952051</c:v>
                </c:pt>
                <c:pt idx="24">
                  <c:v>0.14179402876683891</c:v>
                </c:pt>
                <c:pt idx="25">
                  <c:v>0.13823908853504507</c:v>
                </c:pt>
                <c:pt idx="26">
                  <c:v>0.13885978616946246</c:v>
                </c:pt>
                <c:pt idx="27">
                  <c:v>0.13726535616955021</c:v>
                </c:pt>
                <c:pt idx="28">
                  <c:v>0.13692488616939658</c:v>
                </c:pt>
                <c:pt idx="29">
                  <c:v>0.13572093616950553</c:v>
                </c:pt>
                <c:pt idx="30">
                  <c:v>0.13402696616957138</c:v>
                </c:pt>
                <c:pt idx="31">
                  <c:v>0.13451407616943842</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0.12723729283619947</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0.12218695950281258</c:v>
                </c:pt>
                <c:pt idx="51">
                  <c:v>0.12269674381656194</c:v>
                </c:pt>
                <c:pt idx="52">
                  <c:v>0.12230866616934551</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0.12043384238569409</c:v>
                </c:pt>
                <c:pt idx="61">
                  <c:v>0.11786130616943068</c:v>
                </c:pt>
                <c:pt idx="62">
                  <c:v>0.11754208616949308</c:v>
                </c:pt>
                <c:pt idx="63">
                  <c:v>0.11551894616950165</c:v>
                </c:pt>
                <c:pt idx="64">
                  <c:v>0.11496496616939551</c:v>
                </c:pt>
                <c:pt idx="65">
                  <c:v>0.11309194616940489</c:v>
                </c:pt>
                <c:pt idx="66">
                  <c:v>0.11199251616956458</c:v>
                </c:pt>
                <c:pt idx="67">
                  <c:v>0.11260843386187959</c:v>
                </c:pt>
                <c:pt idx="68">
                  <c:v>0.11005800798763232</c:v>
                </c:pt>
                <c:pt idx="69">
                  <c:v>0.10905711616952359</c:v>
                </c:pt>
                <c:pt idx="70">
                  <c:v>0.10868423616948072</c:v>
                </c:pt>
                <c:pt idx="71">
                  <c:v>0.10750517616941146</c:v>
                </c:pt>
                <c:pt idx="72">
                  <c:v>0.1065874561696063</c:v>
                </c:pt>
                <c:pt idx="73">
                  <c:v>0.10673926616944128</c:v>
                </c:pt>
                <c:pt idx="74">
                  <c:v>0.10851741616963295</c:v>
                </c:pt>
                <c:pt idx="75">
                  <c:v>0.10836740394721309</c:v>
                </c:pt>
                <c:pt idx="76">
                  <c:v>0.10824593526029989</c:v>
                </c:pt>
                <c:pt idx="77">
                  <c:v>0.10963407616952751</c:v>
                </c:pt>
                <c:pt idx="78">
                  <c:v>0.10882759616951887</c:v>
                </c:pt>
                <c:pt idx="79">
                  <c:v>0.11104883235505256</c:v>
                </c:pt>
                <c:pt idx="80">
                  <c:v>0.10840654616940526</c:v>
                </c:pt>
                <c:pt idx="81">
                  <c:v>0.1089748561695815</c:v>
                </c:pt>
                <c:pt idx="82">
                  <c:v>0.11004097616944349</c:v>
                </c:pt>
                <c:pt idx="83">
                  <c:v>0.10982343616956314</c:v>
                </c:pt>
                <c:pt idx="84">
                  <c:v>0.10850871312598542</c:v>
                </c:pt>
                <c:pt idx="85">
                  <c:v>0.10610621591312995</c:v>
                </c:pt>
                <c:pt idx="86">
                  <c:v>0.10618640616954167</c:v>
                </c:pt>
                <c:pt idx="87">
                  <c:v>0.10780518616947177</c:v>
                </c:pt>
                <c:pt idx="88">
                  <c:v>0.10703430616946705</c:v>
                </c:pt>
                <c:pt idx="89">
                  <c:v>0.10640844616951028</c:v>
                </c:pt>
                <c:pt idx="90">
                  <c:v>0.10805580142721308</c:v>
                </c:pt>
                <c:pt idx="91">
                  <c:v>0.10616951616950132</c:v>
                </c:pt>
                <c:pt idx="92">
                  <c:v>0.10655788616931247</c:v>
                </c:pt>
                <c:pt idx="93">
                  <c:v>0.10552232616950619</c:v>
                </c:pt>
                <c:pt idx="94">
                  <c:v>0.10271462616948669</c:v>
                </c:pt>
                <c:pt idx="95">
                  <c:v>0.10288211616958165</c:v>
                </c:pt>
                <c:pt idx="96">
                  <c:v>0.10142417825277064</c:v>
                </c:pt>
                <c:pt idx="97">
                  <c:v>0.10213893616942457</c:v>
                </c:pt>
                <c:pt idx="98">
                  <c:v>0.10177842616936048</c:v>
                </c:pt>
                <c:pt idx="99">
                  <c:v>0.10120377616939892</c:v>
                </c:pt>
                <c:pt idx="100">
                  <c:v>0.10289647616950506</c:v>
                </c:pt>
                <c:pt idx="101">
                  <c:v>0.10322163669570728</c:v>
                </c:pt>
                <c:pt idx="102">
                  <c:v>0.10221262616948958</c:v>
                </c:pt>
                <c:pt idx="103">
                  <c:v>0.10417069513498239</c:v>
                </c:pt>
                <c:pt idx="104">
                  <c:v>0.10293826616950241</c:v>
                </c:pt>
                <c:pt idx="105">
                  <c:v>0.10094418616941425</c:v>
                </c:pt>
                <c:pt idx="106">
                  <c:v>0.10339741616937187</c:v>
                </c:pt>
                <c:pt idx="107">
                  <c:v>0.10481280616947666</c:v>
                </c:pt>
                <c:pt idx="108">
                  <c:v>0.10343489616946035</c:v>
                </c:pt>
                <c:pt idx="109">
                  <c:v>0.10487862616955113</c:v>
                </c:pt>
                <c:pt idx="110">
                  <c:v>0.10328025882255076</c:v>
                </c:pt>
                <c:pt idx="111">
                  <c:v>0.1057832625330947</c:v>
                </c:pt>
                <c:pt idx="112">
                  <c:v>0.10334128241949259</c:v>
                </c:pt>
                <c:pt idx="113">
                  <c:v>0.10515367616947922</c:v>
                </c:pt>
                <c:pt idx="114">
                  <c:v>0.10581115616952275</c:v>
                </c:pt>
                <c:pt idx="115">
                  <c:v>0.10631181616959381</c:v>
                </c:pt>
                <c:pt idx="116">
                  <c:v>0.10645601000791771</c:v>
                </c:pt>
                <c:pt idx="117">
                  <c:v>0.10659277616950667</c:v>
                </c:pt>
                <c:pt idx="118">
                  <c:v>0.10779440616951796</c:v>
                </c:pt>
                <c:pt idx="119">
                  <c:v>0.10827325116949303</c:v>
                </c:pt>
                <c:pt idx="120">
                  <c:v>0.1106693761694684</c:v>
                </c:pt>
                <c:pt idx="121">
                  <c:v>0.10921864616940979</c:v>
                </c:pt>
                <c:pt idx="122">
                  <c:v>0.11046668866949005</c:v>
                </c:pt>
                <c:pt idx="123">
                  <c:v>0.11080676616953156</c:v>
                </c:pt>
                <c:pt idx="124">
                  <c:v>0.10832977616948369</c:v>
                </c:pt>
                <c:pt idx="125">
                  <c:v>0.10923335616945452</c:v>
                </c:pt>
                <c:pt idx="126">
                  <c:v>0.10797154616950877</c:v>
                </c:pt>
                <c:pt idx="127">
                  <c:v>0.10788474616943249</c:v>
                </c:pt>
                <c:pt idx="128">
                  <c:v>0.10610762616947511</c:v>
                </c:pt>
                <c:pt idx="129">
                  <c:v>0.1084244443513713</c:v>
                </c:pt>
                <c:pt idx="130">
                  <c:v>0.10889466616951911</c:v>
                </c:pt>
                <c:pt idx="131">
                  <c:v>0.10898765616956041</c:v>
                </c:pt>
                <c:pt idx="132">
                  <c:v>0.10887512616955072</c:v>
                </c:pt>
                <c:pt idx="133">
                  <c:v>0.10807692616944564</c:v>
                </c:pt>
                <c:pt idx="134">
                  <c:v>0.1084962161696128</c:v>
                </c:pt>
                <c:pt idx="135">
                  <c:v>0.10844791616949553</c:v>
                </c:pt>
                <c:pt idx="136">
                  <c:v>0.10652878616943449</c:v>
                </c:pt>
                <c:pt idx="137">
                  <c:v>0.10952502967818169</c:v>
                </c:pt>
                <c:pt idx="138">
                  <c:v>0.10545862616946501</c:v>
                </c:pt>
                <c:pt idx="139">
                  <c:v>0.10581083047056</c:v>
                </c:pt>
                <c:pt idx="140">
                  <c:v>0.10657637616948548</c:v>
                </c:pt>
                <c:pt idx="141">
                  <c:v>0.10663092616948699</c:v>
                </c:pt>
                <c:pt idx="142">
                  <c:v>0.10735209616947802</c:v>
                </c:pt>
                <c:pt idx="143">
                  <c:v>0.10605854536142099</c:v>
                </c:pt>
                <c:pt idx="144">
                  <c:v>0.10604911616955801</c:v>
                </c:pt>
                <c:pt idx="145">
                  <c:v>0.1058494661695446</c:v>
                </c:pt>
                <c:pt idx="146">
                  <c:v>0.10360382616950403</c:v>
                </c:pt>
                <c:pt idx="147">
                  <c:v>0.10426617880112614</c:v>
                </c:pt>
                <c:pt idx="148">
                  <c:v>0.104327292836132</c:v>
                </c:pt>
                <c:pt idx="149">
                  <c:v>0.10546130616938854</c:v>
                </c:pt>
                <c:pt idx="150">
                  <c:v>0.10454384616950563</c:v>
                </c:pt>
                <c:pt idx="151">
                  <c:v>0.1037459761695915</c:v>
                </c:pt>
                <c:pt idx="152">
                  <c:v>0.10450484616941957</c:v>
                </c:pt>
                <c:pt idx="153">
                  <c:v>0.10561077616942782</c:v>
                </c:pt>
                <c:pt idx="154">
                  <c:v>0.1045346561695341</c:v>
                </c:pt>
                <c:pt idx="155">
                  <c:v>0.10484631037999748</c:v>
                </c:pt>
                <c:pt idx="156">
                  <c:v>0.10849878001562296</c:v>
                </c:pt>
                <c:pt idx="157">
                  <c:v>0.10918462616943719</c:v>
                </c:pt>
                <c:pt idx="158">
                  <c:v>0.10971670616946497</c:v>
                </c:pt>
                <c:pt idx="159">
                  <c:v>0.11208519616953083</c:v>
                </c:pt>
                <c:pt idx="160">
                  <c:v>0.11502519616946927</c:v>
                </c:pt>
                <c:pt idx="161">
                  <c:v>0.11587431366946506</c:v>
                </c:pt>
                <c:pt idx="162">
                  <c:v>0.11714018616940791</c:v>
                </c:pt>
                <c:pt idx="163">
                  <c:v>0.12057535616963842</c:v>
                </c:pt>
                <c:pt idx="164">
                  <c:v>0.12168186426470128</c:v>
                </c:pt>
                <c:pt idx="165">
                  <c:v>0.12765516463095117</c:v>
                </c:pt>
                <c:pt idx="166">
                  <c:v>0.13051233616947452</c:v>
                </c:pt>
                <c:pt idx="167">
                  <c:v>0.13156712616934391</c:v>
                </c:pt>
                <c:pt idx="168">
                  <c:v>0.13234914744614948</c:v>
                </c:pt>
                <c:pt idx="169">
                  <c:v>0.13668458616953669</c:v>
                </c:pt>
                <c:pt idx="170">
                  <c:v>0.13922502616934196</c:v>
                </c:pt>
                <c:pt idx="171">
                  <c:v>0.14103379616935291</c:v>
                </c:pt>
                <c:pt idx="172">
                  <c:v>0.14225906616954376</c:v>
                </c:pt>
                <c:pt idx="173">
                  <c:v>0.14088095950280891</c:v>
                </c:pt>
                <c:pt idx="174">
                  <c:v>0.14881355209544744</c:v>
                </c:pt>
                <c:pt idx="175">
                  <c:v>0.14891511616943437</c:v>
                </c:pt>
                <c:pt idx="176">
                  <c:v>0.1507212561695184</c:v>
                </c:pt>
                <c:pt idx="177">
                  <c:v>0.14701992616959134</c:v>
                </c:pt>
                <c:pt idx="178">
                  <c:v>0.15158182616944771</c:v>
                </c:pt>
                <c:pt idx="179">
                  <c:v>0.15310489616945241</c:v>
                </c:pt>
                <c:pt idx="180">
                  <c:v>0.15285395270007029</c:v>
                </c:pt>
                <c:pt idx="181">
                  <c:v>0.15424684616952841</c:v>
                </c:pt>
                <c:pt idx="182">
                  <c:v>0.15591986529986498</c:v>
                </c:pt>
                <c:pt idx="183">
                  <c:v>0.15957572911065637</c:v>
                </c:pt>
                <c:pt idx="184">
                  <c:v>0.16287494616943834</c:v>
                </c:pt>
                <c:pt idx="185">
                  <c:v>0.16162097616945886</c:v>
                </c:pt>
                <c:pt idx="186">
                  <c:v>0.16183321616946983</c:v>
                </c:pt>
                <c:pt idx="187">
                  <c:v>0.16321989421062721</c:v>
                </c:pt>
                <c:pt idx="188">
                  <c:v>0.16299434045522851</c:v>
                </c:pt>
                <c:pt idx="189">
                  <c:v>0.16392555616955917</c:v>
                </c:pt>
                <c:pt idx="190">
                  <c:v>0.16506129616951171</c:v>
                </c:pt>
                <c:pt idx="191">
                  <c:v>0.16308802616943296</c:v>
                </c:pt>
                <c:pt idx="192">
                  <c:v>0.16259890452003875</c:v>
                </c:pt>
                <c:pt idx="193">
                  <c:v>0.1640913274680571</c:v>
                </c:pt>
                <c:pt idx="194">
                  <c:v>0.16185884839170228</c:v>
                </c:pt>
                <c:pt idx="195">
                  <c:v>0.16315580616941361</c:v>
                </c:pt>
                <c:pt idx="196">
                  <c:v>0.16095310616943023</c:v>
                </c:pt>
                <c:pt idx="197">
                  <c:v>0.16169729616952142</c:v>
                </c:pt>
                <c:pt idx="198">
                  <c:v>0.16096160555082442</c:v>
                </c:pt>
                <c:pt idx="199">
                  <c:v>0.16198950616946242</c:v>
                </c:pt>
                <c:pt idx="200">
                  <c:v>0.16379008616951296</c:v>
                </c:pt>
                <c:pt idx="201">
                  <c:v>0.16378941188372698</c:v>
                </c:pt>
                <c:pt idx="202">
                  <c:v>0.1622026518104179</c:v>
                </c:pt>
                <c:pt idx="203">
                  <c:v>0.16331644249604033</c:v>
                </c:pt>
                <c:pt idx="204">
                  <c:v>0.16374649616945247</c:v>
                </c:pt>
                <c:pt idx="205">
                  <c:v>0.16237212101482612</c:v>
                </c:pt>
                <c:pt idx="206">
                  <c:v>0.16285361616938587</c:v>
                </c:pt>
                <c:pt idx="207">
                  <c:v>0.16197837616945776</c:v>
                </c:pt>
                <c:pt idx="208">
                  <c:v>0.16123365616948604</c:v>
                </c:pt>
                <c:pt idx="209">
                  <c:v>0.16195987616936244</c:v>
                </c:pt>
                <c:pt idx="210">
                  <c:v>0.16028993526029497</c:v>
                </c:pt>
                <c:pt idx="211">
                  <c:v>0.16354862616948651</c:v>
                </c:pt>
                <c:pt idx="212">
                  <c:v>0.16232888932742673</c:v>
                </c:pt>
                <c:pt idx="213">
                  <c:v>0.1604745061693649</c:v>
                </c:pt>
                <c:pt idx="214">
                  <c:v>0.15999824616955091</c:v>
                </c:pt>
                <c:pt idx="215">
                  <c:v>0.15985357616952456</c:v>
                </c:pt>
                <c:pt idx="216">
                  <c:v>0.1609556061693809</c:v>
                </c:pt>
                <c:pt idx="217">
                  <c:v>0.16023466616955767</c:v>
                </c:pt>
                <c:pt idx="218">
                  <c:v>0.16041953526037417</c:v>
                </c:pt>
                <c:pt idx="219">
                  <c:v>0.15874459586642414</c:v>
                </c:pt>
                <c:pt idx="220">
                  <c:v>0.15896880264004698</c:v>
                </c:pt>
                <c:pt idx="221">
                  <c:v>0.15888747616953941</c:v>
                </c:pt>
                <c:pt idx="222">
                  <c:v>0.15849907616954825</c:v>
                </c:pt>
                <c:pt idx="223">
                  <c:v>0.15899067616940996</c:v>
                </c:pt>
                <c:pt idx="224">
                  <c:v>0.15893494531833643</c:v>
                </c:pt>
                <c:pt idx="225">
                  <c:v>0.15921719616950775</c:v>
                </c:pt>
                <c:pt idx="226">
                  <c:v>0.15838549616945882</c:v>
                </c:pt>
                <c:pt idx="227">
                  <c:v>0.15853576410059161</c:v>
                </c:pt>
                <c:pt idx="228">
                  <c:v>0.16255662616948988</c:v>
                </c:pt>
                <c:pt idx="229">
                  <c:v>0.16078654616950416</c:v>
                </c:pt>
                <c:pt idx="230">
                  <c:v>0.16011570616946386</c:v>
                </c:pt>
                <c:pt idx="231">
                  <c:v>0.16126045616950091</c:v>
                </c:pt>
                <c:pt idx="232">
                  <c:v>0.16223424616949036</c:v>
                </c:pt>
                <c:pt idx="233">
                  <c:v>0.16262394616953202</c:v>
                </c:pt>
                <c:pt idx="234">
                  <c:v>0.16319666616946904</c:v>
                </c:pt>
                <c:pt idx="235">
                  <c:v>0.16544384616948138</c:v>
                </c:pt>
                <c:pt idx="236">
                  <c:v>0.16251450116948271</c:v>
                </c:pt>
                <c:pt idx="237">
                  <c:v>0.16697928241949062</c:v>
                </c:pt>
                <c:pt idx="238">
                  <c:v>0.16814967993293806</c:v>
                </c:pt>
                <c:pt idx="239">
                  <c:v>0.16895238616950822</c:v>
                </c:pt>
                <c:pt idx="240">
                  <c:v>0.17014346616953446</c:v>
                </c:pt>
                <c:pt idx="241">
                  <c:v>0.17044290616945582</c:v>
                </c:pt>
                <c:pt idx="242">
                  <c:v>0.17174550616948644</c:v>
                </c:pt>
                <c:pt idx="243">
                  <c:v>0.17275429283606114</c:v>
                </c:pt>
                <c:pt idx="244">
                  <c:v>0.17165103526043879</c:v>
                </c:pt>
                <c:pt idx="245">
                  <c:v>0.17336851380979121</c:v>
                </c:pt>
                <c:pt idx="246">
                  <c:v>0.17454217616941073</c:v>
                </c:pt>
                <c:pt idx="247">
                  <c:v>0.17551528616947179</c:v>
                </c:pt>
                <c:pt idx="248">
                  <c:v>0.17544469616945027</c:v>
                </c:pt>
                <c:pt idx="249">
                  <c:v>0.17698914744609401</c:v>
                </c:pt>
                <c:pt idx="250">
                  <c:v>0.17608432616944494</c:v>
                </c:pt>
                <c:pt idx="251">
                  <c:v>0.17707187616956332</c:v>
                </c:pt>
                <c:pt idx="252">
                  <c:v>0.17628239616958299</c:v>
                </c:pt>
                <c:pt idx="253">
                  <c:v>0.17792270950280939</c:v>
                </c:pt>
                <c:pt idx="254">
                  <c:v>0.17805961541677109</c:v>
                </c:pt>
                <c:pt idx="255">
                  <c:v>0.1784719419590175</c:v>
                </c:pt>
                <c:pt idx="256">
                  <c:v>0.17732319616956721</c:v>
                </c:pt>
                <c:pt idx="257">
                  <c:v>0.17702735616953191</c:v>
                </c:pt>
                <c:pt idx="258">
                  <c:v>0.17865082616934558</c:v>
                </c:pt>
                <c:pt idx="259">
                  <c:v>0.17774413616946638</c:v>
                </c:pt>
                <c:pt idx="260">
                  <c:v>0.17720262616947491</c:v>
                </c:pt>
                <c:pt idx="261">
                  <c:v>0.17821448728071274</c:v>
                </c:pt>
                <c:pt idx="262">
                  <c:v>0.17804804283612513</c:v>
                </c:pt>
                <c:pt idx="263">
                  <c:v>0.17749030616944647</c:v>
                </c:pt>
                <c:pt idx="264">
                  <c:v>0.17785004616941091</c:v>
                </c:pt>
                <c:pt idx="265">
                  <c:v>0.17742094616950521</c:v>
                </c:pt>
                <c:pt idx="266">
                  <c:v>0.17798070616947853</c:v>
                </c:pt>
                <c:pt idx="267">
                  <c:v>0.17674563680782351</c:v>
                </c:pt>
                <c:pt idx="268">
                  <c:v>0.17635370309268689</c:v>
                </c:pt>
                <c:pt idx="269">
                  <c:v>0.17809269283614562</c:v>
                </c:pt>
                <c:pt idx="270">
                  <c:v>0.17852208616929532</c:v>
                </c:pt>
                <c:pt idx="271">
                  <c:v>0.17963523616946081</c:v>
                </c:pt>
                <c:pt idx="272">
                  <c:v>0.17824691616938576</c:v>
                </c:pt>
                <c:pt idx="273">
                  <c:v>0.17801446616943001</c:v>
                </c:pt>
                <c:pt idx="274">
                  <c:v>0.17789980616954892</c:v>
                </c:pt>
                <c:pt idx="275">
                  <c:v>0.1778162961695105</c:v>
                </c:pt>
                <c:pt idx="276">
                  <c:v>0.17871794616951348</c:v>
                </c:pt>
                <c:pt idx="277">
                  <c:v>0.17841059675771506</c:v>
                </c:pt>
                <c:pt idx="278">
                  <c:v>0.17549690741940133</c:v>
                </c:pt>
                <c:pt idx="279">
                  <c:v>0.17848512111893924</c:v>
                </c:pt>
                <c:pt idx="280">
                  <c:v>0.17764363616944961</c:v>
                </c:pt>
                <c:pt idx="281">
                  <c:v>0.17813438616951771</c:v>
                </c:pt>
                <c:pt idx="282">
                  <c:v>0.17791994616935425</c:v>
                </c:pt>
                <c:pt idx="283">
                  <c:v>0.17716339616947652</c:v>
                </c:pt>
                <c:pt idx="284">
                  <c:v>0.17779069934022154</c:v>
                </c:pt>
                <c:pt idx="285">
                  <c:v>0.17846430616950251</c:v>
                </c:pt>
                <c:pt idx="286">
                  <c:v>0.1784922361694761</c:v>
                </c:pt>
                <c:pt idx="287">
                  <c:v>0.17783282616959184</c:v>
                </c:pt>
                <c:pt idx="288">
                  <c:v>0.17847081616945104</c:v>
                </c:pt>
                <c:pt idx="289">
                  <c:v>0.17791387869466746</c:v>
                </c:pt>
                <c:pt idx="290">
                  <c:v>0.17796752616942557</c:v>
                </c:pt>
                <c:pt idx="291">
                  <c:v>0.17744953616936307</c:v>
                </c:pt>
                <c:pt idx="292">
                  <c:v>0.17770215616940324</c:v>
                </c:pt>
                <c:pt idx="293">
                  <c:v>0.17852619616961371</c:v>
                </c:pt>
                <c:pt idx="294">
                  <c:v>0.17846259616948182</c:v>
                </c:pt>
                <c:pt idx="295">
                  <c:v>0.17863513154577546</c:v>
                </c:pt>
                <c:pt idx="296">
                  <c:v>0.17926087616953623</c:v>
                </c:pt>
                <c:pt idx="297">
                  <c:v>0.17720385616948447</c:v>
                </c:pt>
                <c:pt idx="298">
                  <c:v>0.17701676616944473</c:v>
                </c:pt>
                <c:pt idx="299">
                  <c:v>0.17743857616943648</c:v>
                </c:pt>
                <c:pt idx="300">
                  <c:v>0.17805224233110581</c:v>
                </c:pt>
                <c:pt idx="301">
                  <c:v>0.17626369616932938</c:v>
                </c:pt>
                <c:pt idx="302">
                  <c:v>0.17692664616956241</c:v>
                </c:pt>
                <c:pt idx="303">
                  <c:v>0.17745221616954154</c:v>
                </c:pt>
                <c:pt idx="304">
                  <c:v>0.17751243616928092</c:v>
                </c:pt>
                <c:pt idx="305">
                  <c:v>0.17499151253306891</c:v>
                </c:pt>
                <c:pt idx="306">
                  <c:v>0.17617250616939373</c:v>
                </c:pt>
                <c:pt idx="307">
                  <c:v>0.1741759061694382</c:v>
                </c:pt>
                <c:pt idx="308">
                  <c:v>0.17480147616947792</c:v>
                </c:pt>
                <c:pt idx="309">
                  <c:v>0.17531957616955637</c:v>
                </c:pt>
                <c:pt idx="310">
                  <c:v>0.17440034957370226</c:v>
                </c:pt>
                <c:pt idx="311">
                  <c:v>0.17331736616944274</c:v>
                </c:pt>
                <c:pt idx="312">
                  <c:v>0.17418288616943334</c:v>
                </c:pt>
                <c:pt idx="313">
                  <c:v>0.17515198616948174</c:v>
                </c:pt>
                <c:pt idx="314">
                  <c:v>0.17385747563174903</c:v>
                </c:pt>
                <c:pt idx="315">
                  <c:v>0.1765213761695322</c:v>
                </c:pt>
                <c:pt idx="316">
                  <c:v>0.17487602616947129</c:v>
                </c:pt>
                <c:pt idx="317">
                  <c:v>0.17616470616943078</c:v>
                </c:pt>
                <c:pt idx="318">
                  <c:v>0.17576892616948245</c:v>
                </c:pt>
                <c:pt idx="319">
                  <c:v>0.17485832616924321</c:v>
                </c:pt>
                <c:pt idx="320">
                  <c:v>0.17435315616941693</c:v>
                </c:pt>
                <c:pt idx="321">
                  <c:v>0.17333889985359024</c:v>
                </c:pt>
                <c:pt idx="322">
                  <c:v>0.17294574616950376</c:v>
                </c:pt>
                <c:pt idx="323">
                  <c:v>0.17364970616948491</c:v>
                </c:pt>
                <c:pt idx="324">
                  <c:v>0.17185743616957441</c:v>
                </c:pt>
                <c:pt idx="325">
                  <c:v>0.17232758616944471</c:v>
                </c:pt>
                <c:pt idx="326">
                  <c:v>0.17088045950281144</c:v>
                </c:pt>
                <c:pt idx="327">
                  <c:v>0.16995029616953192</c:v>
                </c:pt>
                <c:pt idx="328">
                  <c:v>0.16921950616955428</c:v>
                </c:pt>
                <c:pt idx="329">
                  <c:v>0.16990235616948757</c:v>
                </c:pt>
                <c:pt idx="330">
                  <c:v>0.16902969687653524</c:v>
                </c:pt>
                <c:pt idx="331">
                  <c:v>0.16842792616947141</c:v>
                </c:pt>
                <c:pt idx="332">
                  <c:v>0.16764867616963386</c:v>
                </c:pt>
                <c:pt idx="333">
                  <c:v>0.16803129283614776</c:v>
                </c:pt>
                <c:pt idx="334">
                  <c:v>0.16701071847715809</c:v>
                </c:pt>
                <c:pt idx="335">
                  <c:v>0.16541673616947658</c:v>
                </c:pt>
                <c:pt idx="336">
                  <c:v>0.16552234195899021</c:v>
                </c:pt>
                <c:pt idx="337">
                  <c:v>0.16354768616946608</c:v>
                </c:pt>
                <c:pt idx="338">
                  <c:v>0.16173408616940363</c:v>
                </c:pt>
                <c:pt idx="339">
                  <c:v>0.1619634761694618</c:v>
                </c:pt>
                <c:pt idx="340">
                  <c:v>0.16070132616954425</c:v>
                </c:pt>
                <c:pt idx="341">
                  <c:v>0.16025815425939541</c:v>
                </c:pt>
                <c:pt idx="342">
                  <c:v>0.15917908770796924</c:v>
                </c:pt>
                <c:pt idx="343">
                  <c:v>0.15701637616948058</c:v>
                </c:pt>
                <c:pt idx="344">
                  <c:v>0.15781117718975679</c:v>
                </c:pt>
                <c:pt idx="345">
                  <c:v>0.15655424616944957</c:v>
                </c:pt>
                <c:pt idx="346">
                  <c:v>0.15594353616955944</c:v>
                </c:pt>
                <c:pt idx="347">
                  <c:v>0.15531678616957861</c:v>
                </c:pt>
                <c:pt idx="348">
                  <c:v>0.15545652515943714</c:v>
                </c:pt>
                <c:pt idx="349">
                  <c:v>0.15523084616955884</c:v>
                </c:pt>
                <c:pt idx="350">
                  <c:v>0.15440280798773676</c:v>
                </c:pt>
                <c:pt idx="351">
                  <c:v>0.15169797911065075</c:v>
                </c:pt>
                <c:pt idx="352">
                  <c:v>0.15145072616942948</c:v>
                </c:pt>
                <c:pt idx="353">
                  <c:v>0.15213065647245141</c:v>
                </c:pt>
                <c:pt idx="354">
                  <c:v>0.15082328616941296</c:v>
                </c:pt>
                <c:pt idx="355">
                  <c:v>0.14961084616955134</c:v>
                </c:pt>
                <c:pt idx="356">
                  <c:v>0.14806475616943301</c:v>
                </c:pt>
                <c:pt idx="357">
                  <c:v>0.14632825616942613</c:v>
                </c:pt>
                <c:pt idx="358">
                  <c:v>0.1442451756198864</c:v>
                </c:pt>
                <c:pt idx="359">
                  <c:v>0.14457042277960852</c:v>
                </c:pt>
                <c:pt idx="360">
                  <c:v>0.13498789777449402</c:v>
                </c:pt>
                <c:pt idx="361">
                  <c:v>0.13283424616943798</c:v>
                </c:pt>
                <c:pt idx="362">
                  <c:v>0.13160633616948333</c:v>
                </c:pt>
                <c:pt idx="363">
                  <c:v>0.13005177616946639</c:v>
                </c:pt>
                <c:pt idx="364">
                  <c:v>0.12859247723324072</c:v>
                </c:pt>
                <c:pt idx="365">
                  <c:v>0.12784528001559212</c:v>
                </c:pt>
                <c:pt idx="366">
                  <c:v>0.12314394435131273</c:v>
                </c:pt>
                <c:pt idx="367">
                  <c:v>0.12259584616947462</c:v>
                </c:pt>
                <c:pt idx="368">
                  <c:v>0.12089023616945839</c:v>
                </c:pt>
                <c:pt idx="369">
                  <c:v>0.12117930616952315</c:v>
                </c:pt>
                <c:pt idx="370">
                  <c:v>0.11983053526043363</c:v>
                </c:pt>
                <c:pt idx="371">
                  <c:v>0.11955939616954935</c:v>
                </c:pt>
                <c:pt idx="372">
                  <c:v>0.11829052616954527</c:v>
                </c:pt>
                <c:pt idx="373">
                  <c:v>0.11777766616944504</c:v>
                </c:pt>
                <c:pt idx="374">
                  <c:v>0.11660137616948418</c:v>
                </c:pt>
                <c:pt idx="375">
                  <c:v>0.11627762616946311</c:v>
                </c:pt>
                <c:pt idx="376">
                  <c:v>0.11770030870914638</c:v>
                </c:pt>
                <c:pt idx="377">
                  <c:v>0.11868288703905705</c:v>
                </c:pt>
                <c:pt idx="378">
                  <c:v>0.11885400616948515</c:v>
                </c:pt>
                <c:pt idx="379">
                  <c:v>0.11876674616939935</c:v>
                </c:pt>
                <c:pt idx="380">
                  <c:v>0.11985502616948909</c:v>
                </c:pt>
                <c:pt idx="381">
                  <c:v>0.11851200616955282</c:v>
                </c:pt>
                <c:pt idx="382">
                  <c:v>0.11743607671896003</c:v>
                </c:pt>
                <c:pt idx="383">
                  <c:v>0.11920807393069326</c:v>
                </c:pt>
                <c:pt idx="384">
                  <c:v>0.12222055400461355</c:v>
                </c:pt>
                <c:pt idx="385">
                  <c:v>0.1213207561695242</c:v>
                </c:pt>
                <c:pt idx="386">
                  <c:v>0.12124774616934532</c:v>
                </c:pt>
                <c:pt idx="387">
                  <c:v>0.12265393616947051</c:v>
                </c:pt>
                <c:pt idx="388">
                  <c:v>0.12329749675770074</c:v>
                </c:pt>
                <c:pt idx="389">
                  <c:v>0.12503262616945668</c:v>
                </c:pt>
                <c:pt idx="390">
                  <c:v>0.12510112616955343</c:v>
                </c:pt>
                <c:pt idx="391">
                  <c:v>0.12607857616944768</c:v>
                </c:pt>
                <c:pt idx="392">
                  <c:v>0.124915406169535</c:v>
                </c:pt>
                <c:pt idx="393">
                  <c:v>0.12577004616940721</c:v>
                </c:pt>
                <c:pt idx="394">
                  <c:v>0.12765068616950237</c:v>
                </c:pt>
                <c:pt idx="395">
                  <c:v>0.1263896369220987</c:v>
                </c:pt>
                <c:pt idx="396">
                  <c:v>0.12685412616943381</c:v>
                </c:pt>
                <c:pt idx="397">
                  <c:v>0.12838513178742575</c:v>
                </c:pt>
                <c:pt idx="398">
                  <c:v>0.13003476410058568</c:v>
                </c:pt>
                <c:pt idx="399">
                  <c:v>0.13003095616947746</c:v>
                </c:pt>
                <c:pt idx="400">
                  <c:v>0.12800004839171208</c:v>
                </c:pt>
                <c:pt idx="401">
                  <c:v>0.13032708616958638</c:v>
                </c:pt>
                <c:pt idx="402">
                  <c:v>0.13015250616948038</c:v>
                </c:pt>
                <c:pt idx="403">
                  <c:v>0.13040446616945223</c:v>
                </c:pt>
                <c:pt idx="404">
                  <c:v>0.13155725616944391</c:v>
                </c:pt>
                <c:pt idx="405">
                  <c:v>0.13301343569327204</c:v>
                </c:pt>
                <c:pt idx="406">
                  <c:v>0.13415773728061681</c:v>
                </c:pt>
                <c:pt idx="407">
                  <c:v>0.13577804616953421</c:v>
                </c:pt>
                <c:pt idx="408">
                  <c:v>0.13608598616951895</c:v>
                </c:pt>
                <c:pt idx="409">
                  <c:v>0.13701347616942933</c:v>
                </c:pt>
                <c:pt idx="410">
                  <c:v>0.13741452616947941</c:v>
                </c:pt>
                <c:pt idx="411">
                  <c:v>0.13705474738149837</c:v>
                </c:pt>
                <c:pt idx="412">
                  <c:v>0.1383315461694537</c:v>
                </c:pt>
                <c:pt idx="413">
                  <c:v>0.14022423907269446</c:v>
                </c:pt>
                <c:pt idx="414">
                  <c:v>0.1384198569386399</c:v>
                </c:pt>
                <c:pt idx="415">
                  <c:v>0.14032352616948168</c:v>
                </c:pt>
                <c:pt idx="416">
                  <c:v>0.14052896616955468</c:v>
                </c:pt>
                <c:pt idx="417">
                  <c:v>0.14056839616940012</c:v>
                </c:pt>
                <c:pt idx="418">
                  <c:v>0.14096774738149581</c:v>
                </c:pt>
                <c:pt idx="419">
                  <c:v>0.1421581061694184</c:v>
                </c:pt>
                <c:pt idx="420">
                  <c:v>0.14285833616943977</c:v>
                </c:pt>
                <c:pt idx="421">
                  <c:v>0.14440434768846494</c:v>
                </c:pt>
                <c:pt idx="422">
                  <c:v>0.14522613154588304</c:v>
                </c:pt>
                <c:pt idx="423">
                  <c:v>0.14617254536149471</c:v>
                </c:pt>
                <c:pt idx="424">
                  <c:v>0.14664529616943925</c:v>
                </c:pt>
                <c:pt idx="425">
                  <c:v>0.14692948616952664</c:v>
                </c:pt>
                <c:pt idx="426">
                  <c:v>0.14743685616944949</c:v>
                </c:pt>
                <c:pt idx="427">
                  <c:v>0.14740484616943714</c:v>
                </c:pt>
                <c:pt idx="428">
                  <c:v>0.14744198331241937</c:v>
                </c:pt>
                <c:pt idx="429">
                  <c:v>0.14944116105323293</c:v>
                </c:pt>
                <c:pt idx="430">
                  <c:v>0.15004956998969021</c:v>
                </c:pt>
                <c:pt idx="431">
                  <c:v>0.15024557616948214</c:v>
                </c:pt>
                <c:pt idx="432">
                  <c:v>0.15008518616934952</c:v>
                </c:pt>
                <c:pt idx="433">
                  <c:v>0.15091997616957573</c:v>
                </c:pt>
                <c:pt idx="434">
                  <c:v>0.15194004031094763</c:v>
                </c:pt>
                <c:pt idx="435">
                  <c:v>0.15138063616942124</c:v>
                </c:pt>
                <c:pt idx="436">
                  <c:v>0.15191022616956254</c:v>
                </c:pt>
                <c:pt idx="437">
                  <c:v>0.15167892616949541</c:v>
                </c:pt>
                <c:pt idx="438">
                  <c:v>0.15225662616947491</c:v>
                </c:pt>
                <c:pt idx="439">
                  <c:v>0.15409439809927558</c:v>
                </c:pt>
                <c:pt idx="440">
                  <c:v>0.15383999695599504</c:v>
                </c:pt>
                <c:pt idx="441">
                  <c:v>0.15526136616944142</c:v>
                </c:pt>
                <c:pt idx="442">
                  <c:v>0.15277036616949197</c:v>
                </c:pt>
                <c:pt idx="443">
                  <c:v>0.15551534616936705</c:v>
                </c:pt>
                <c:pt idx="444">
                  <c:v>0.15363517616944491</c:v>
                </c:pt>
                <c:pt idx="445">
                  <c:v>0.15520657566449389</c:v>
                </c:pt>
                <c:pt idx="446">
                  <c:v>0.15409459616945784</c:v>
                </c:pt>
                <c:pt idx="447">
                  <c:v>0.1526007595027892</c:v>
                </c:pt>
                <c:pt idx="448">
                  <c:v>0.15605168866943614</c:v>
                </c:pt>
                <c:pt idx="449">
                  <c:v>0.15591888616957364</c:v>
                </c:pt>
                <c:pt idx="450">
                  <c:v>0.15573240616953446</c:v>
                </c:pt>
                <c:pt idx="451">
                  <c:v>0.15668507616953775</c:v>
                </c:pt>
                <c:pt idx="452">
                  <c:v>0.15665884839172892</c:v>
                </c:pt>
                <c:pt idx="453">
                  <c:v>0.15709492616946413</c:v>
                </c:pt>
                <c:pt idx="454">
                  <c:v>0.15722206616950984</c:v>
                </c:pt>
                <c:pt idx="455">
                  <c:v>0.15740769616951442</c:v>
                </c:pt>
                <c:pt idx="456">
                  <c:v>0.15879981535869125</c:v>
                </c:pt>
                <c:pt idx="457">
                  <c:v>0.15719590741940725</c:v>
                </c:pt>
                <c:pt idx="458">
                  <c:v>0.15769531434155226</c:v>
                </c:pt>
                <c:pt idx="459">
                  <c:v>0.15807120616949583</c:v>
                </c:pt>
                <c:pt idx="460">
                  <c:v>0.15752379616945691</c:v>
                </c:pt>
                <c:pt idx="461">
                  <c:v>0.15753548616945134</c:v>
                </c:pt>
                <c:pt idx="462">
                  <c:v>0.15799013616940355</c:v>
                </c:pt>
                <c:pt idx="463">
                  <c:v>0.15766549573466229</c:v>
                </c:pt>
                <c:pt idx="464">
                  <c:v>0.15597446199038278</c:v>
                </c:pt>
                <c:pt idx="465">
                  <c:v>0.15617136616943156</c:v>
                </c:pt>
                <c:pt idx="466">
                  <c:v>0.15677462616950777</c:v>
                </c:pt>
                <c:pt idx="467">
                  <c:v>0.15580844616947395</c:v>
                </c:pt>
                <c:pt idx="468">
                  <c:v>0.15697184616951176</c:v>
                </c:pt>
                <c:pt idx="469">
                  <c:v>0.15861452389671626</c:v>
                </c:pt>
                <c:pt idx="470">
                  <c:v>0.15345705474079852</c:v>
                </c:pt>
                <c:pt idx="471">
                  <c:v>0.15655314657767902</c:v>
                </c:pt>
                <c:pt idx="472">
                  <c:v>0.15447527616939333</c:v>
                </c:pt>
                <c:pt idx="473">
                  <c:v>0.15536120616957333</c:v>
                </c:pt>
                <c:pt idx="474">
                  <c:v>0.15587853616960956</c:v>
                </c:pt>
                <c:pt idx="475">
                  <c:v>0.15446011616946073</c:v>
                </c:pt>
                <c:pt idx="476">
                  <c:v>0.15546110616946929</c:v>
                </c:pt>
                <c:pt idx="477">
                  <c:v>0.15729313703900569</c:v>
                </c:pt>
                <c:pt idx="478">
                  <c:v>0.15537332887218724</c:v>
                </c:pt>
                <c:pt idx="479">
                  <c:v>0.15337791616941843</c:v>
                </c:pt>
                <c:pt idx="480">
                  <c:v>0.15446547616944942</c:v>
                </c:pt>
                <c:pt idx="481">
                  <c:v>0.15488217616949423</c:v>
                </c:pt>
                <c:pt idx="482">
                  <c:v>0.15423136616954053</c:v>
                </c:pt>
                <c:pt idx="483">
                  <c:v>0.15301188127152479</c:v>
                </c:pt>
                <c:pt idx="484">
                  <c:v>0.15330530616955684</c:v>
                </c:pt>
                <c:pt idx="485">
                  <c:v>0.15254368616962263</c:v>
                </c:pt>
                <c:pt idx="486">
                  <c:v>0.15114302616940761</c:v>
                </c:pt>
                <c:pt idx="487">
                  <c:v>0.15086893172502919</c:v>
                </c:pt>
                <c:pt idx="488">
                  <c:v>0.15124689616944012</c:v>
                </c:pt>
                <c:pt idx="489">
                  <c:v>0.14984946455328482</c:v>
                </c:pt>
                <c:pt idx="490">
                  <c:v>0.15049866616944074</c:v>
                </c:pt>
                <c:pt idx="491">
                  <c:v>0.15074882616951871</c:v>
                </c:pt>
                <c:pt idx="492">
                  <c:v>0.15027844616950889</c:v>
                </c:pt>
                <c:pt idx="493">
                  <c:v>0.15036386616938571</c:v>
                </c:pt>
                <c:pt idx="494">
                  <c:v>0.14951973143263386</c:v>
                </c:pt>
                <c:pt idx="495">
                  <c:v>0.15194833849824435</c:v>
                </c:pt>
                <c:pt idx="496">
                  <c:v>0.15283092616957106</c:v>
                </c:pt>
                <c:pt idx="497">
                  <c:v>0.15236472616945221</c:v>
                </c:pt>
                <c:pt idx="498">
                  <c:v>0.15259370616944104</c:v>
                </c:pt>
                <c:pt idx="499">
                  <c:v>0.15500789616939475</c:v>
                </c:pt>
                <c:pt idx="500">
                  <c:v>0.15230622616948636</c:v>
                </c:pt>
                <c:pt idx="501">
                  <c:v>0.15595567718996536</c:v>
                </c:pt>
                <c:pt idx="502">
                  <c:v>0.1565750379341182</c:v>
                </c:pt>
                <c:pt idx="503">
                  <c:v>0.15711911847716975</c:v>
                </c:pt>
                <c:pt idx="504">
                  <c:v>0.15851421616949393</c:v>
                </c:pt>
                <c:pt idx="505">
                  <c:v>0.15746314616951942</c:v>
                </c:pt>
                <c:pt idx="506">
                  <c:v>0.15788780616961171</c:v>
                </c:pt>
                <c:pt idx="507">
                  <c:v>0.15716294138688641</c:v>
                </c:pt>
                <c:pt idx="508">
                  <c:v>0.15883758616945476</c:v>
                </c:pt>
                <c:pt idx="509">
                  <c:v>0.15852148692900445</c:v>
                </c:pt>
                <c:pt idx="510">
                  <c:v>0.15827807182179796</c:v>
                </c:pt>
                <c:pt idx="511">
                  <c:v>0.15826560616943702</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0.15843246122101148</c:v>
                </c:pt>
                <c:pt idx="520">
                  <c:v>0.15756923616945134</c:v>
                </c:pt>
                <c:pt idx="521">
                  <c:v>0.15744692616958417</c:v>
                </c:pt>
                <c:pt idx="522">
                  <c:v>0.15780275616944581</c:v>
                </c:pt>
                <c:pt idx="523">
                  <c:v>0.15753622616956894</c:v>
                </c:pt>
                <c:pt idx="524">
                  <c:v>0.15754767616944354</c:v>
                </c:pt>
                <c:pt idx="525">
                  <c:v>0.15764230058810869</c:v>
                </c:pt>
                <c:pt idx="526">
                  <c:v>0.15774968677550358</c:v>
                </c:pt>
                <c:pt idx="527">
                  <c:v>0.16100762616947861</c:v>
                </c:pt>
                <c:pt idx="528">
                  <c:v>0.157997376169491</c:v>
                </c:pt>
                <c:pt idx="529">
                  <c:v>0.15764064616941231</c:v>
                </c:pt>
                <c:pt idx="530">
                  <c:v>0.15708866616950001</c:v>
                </c:pt>
                <c:pt idx="531">
                  <c:v>0.15798431616944747</c:v>
                </c:pt>
                <c:pt idx="532">
                  <c:v>0.15984260511675091</c:v>
                </c:pt>
                <c:pt idx="533">
                  <c:v>0.15829694616951459</c:v>
                </c:pt>
                <c:pt idx="534">
                  <c:v>0.15815898616949708</c:v>
                </c:pt>
                <c:pt idx="535">
                  <c:v>0.15910697616939759</c:v>
                </c:pt>
                <c:pt idx="536">
                  <c:v>0.15640365877827406</c:v>
                </c:pt>
                <c:pt idx="537">
                  <c:v>0.15762786616943489</c:v>
                </c:pt>
                <c:pt idx="538">
                  <c:v>0.15771163715840031</c:v>
                </c:pt>
                <c:pt idx="539">
                  <c:v>0.15633483616944979</c:v>
                </c:pt>
                <c:pt idx="540">
                  <c:v>0.15621166616946927</c:v>
                </c:pt>
                <c:pt idx="541">
                  <c:v>0.15925986616959198</c:v>
                </c:pt>
                <c:pt idx="542">
                  <c:v>0.15602328616950029</c:v>
                </c:pt>
                <c:pt idx="543">
                  <c:v>0.15557204616946801</c:v>
                </c:pt>
                <c:pt idx="544">
                  <c:v>0.15902869759811741</c:v>
                </c:pt>
                <c:pt idx="545">
                  <c:v>0.15549953526037588</c:v>
                </c:pt>
                <c:pt idx="546">
                  <c:v>0.15659230616942985</c:v>
                </c:pt>
                <c:pt idx="547">
                  <c:v>0.15701832616943595</c:v>
                </c:pt>
                <c:pt idx="548">
                  <c:v>0.15672428616950676</c:v>
                </c:pt>
                <c:pt idx="549">
                  <c:v>0.15693491616941951</c:v>
                </c:pt>
                <c:pt idx="550">
                  <c:v>0.15854954106318106</c:v>
                </c:pt>
                <c:pt idx="551">
                  <c:v>0.15661552616948884</c:v>
                </c:pt>
                <c:pt idx="552">
                  <c:v>0.15594288616945626</c:v>
                </c:pt>
                <c:pt idx="553">
                  <c:v>0.15563299653982246</c:v>
                </c:pt>
                <c:pt idx="554">
                  <c:v>0.15651093386176801</c:v>
                </c:pt>
                <c:pt idx="555">
                  <c:v>0.15756965616944327</c:v>
                </c:pt>
                <c:pt idx="556">
                  <c:v>0.15529376616947879</c:v>
                </c:pt>
                <c:pt idx="557">
                  <c:v>0.15671577923076541</c:v>
                </c:pt>
                <c:pt idx="558">
                  <c:v>0.15728904616943912</c:v>
                </c:pt>
                <c:pt idx="559">
                  <c:v>0.15728716616949676</c:v>
                </c:pt>
                <c:pt idx="560">
                  <c:v>0.15691883616949642</c:v>
                </c:pt>
                <c:pt idx="561">
                  <c:v>0.15850747616953276</c:v>
                </c:pt>
                <c:pt idx="562">
                  <c:v>0.15860076902659159</c:v>
                </c:pt>
                <c:pt idx="563">
                  <c:v>0.15920890276527241</c:v>
                </c:pt>
                <c:pt idx="564">
                  <c:v>0.15835098616949547</c:v>
                </c:pt>
                <c:pt idx="565">
                  <c:v>0.15709169616941701</c:v>
                </c:pt>
                <c:pt idx="566">
                  <c:v>0.15830820616952257</c:v>
                </c:pt>
                <c:pt idx="567">
                  <c:v>0.15886335616943431</c:v>
                </c:pt>
                <c:pt idx="568">
                  <c:v>0.1600542461695369</c:v>
                </c:pt>
                <c:pt idx="569">
                  <c:v>0.15922233025106938</c:v>
                </c:pt>
                <c:pt idx="570">
                  <c:v>0.15963330616943996</c:v>
                </c:pt>
                <c:pt idx="571">
                  <c:v>0.16274262616947521</c:v>
                </c:pt>
                <c:pt idx="572">
                  <c:v>0.16048394045517991</c:v>
                </c:pt>
                <c:pt idx="573">
                  <c:v>0.16013234616960403</c:v>
                </c:pt>
                <c:pt idx="574">
                  <c:v>0.16192832616948749</c:v>
                </c:pt>
                <c:pt idx="575">
                  <c:v>0.16187012616953184</c:v>
                </c:pt>
                <c:pt idx="576">
                  <c:v>0.1638445428361453</c:v>
                </c:pt>
                <c:pt idx="577">
                  <c:v>0.16302088616960475</c:v>
                </c:pt>
                <c:pt idx="578">
                  <c:v>0.1637598061695229</c:v>
                </c:pt>
                <c:pt idx="579">
                  <c:v>0.16364929616950974</c:v>
                </c:pt>
                <c:pt idx="580">
                  <c:v>0.16571676253306591</c:v>
                </c:pt>
                <c:pt idx="581">
                  <c:v>0.16573298331235298</c:v>
                </c:pt>
                <c:pt idx="582">
                  <c:v>0.16655966616934847</c:v>
                </c:pt>
                <c:pt idx="583">
                  <c:v>0.16467467718983617</c:v>
                </c:pt>
                <c:pt idx="584">
                  <c:v>0.16375290616950622</c:v>
                </c:pt>
                <c:pt idx="585">
                  <c:v>0.16449976616949913</c:v>
                </c:pt>
                <c:pt idx="586">
                  <c:v>0.16387195616954367</c:v>
                </c:pt>
                <c:pt idx="587">
                  <c:v>0.16503472616935255</c:v>
                </c:pt>
                <c:pt idx="588">
                  <c:v>0.1660788961695232</c:v>
                </c:pt>
                <c:pt idx="589">
                  <c:v>0.16424705474094056</c:v>
                </c:pt>
                <c:pt idx="590">
                  <c:v>0.16346104722214277</c:v>
                </c:pt>
                <c:pt idx="591">
                  <c:v>0.16397808616943663</c:v>
                </c:pt>
                <c:pt idx="592">
                  <c:v>0.16171784616956594</c:v>
                </c:pt>
                <c:pt idx="593">
                  <c:v>0.16313466616941238</c:v>
                </c:pt>
                <c:pt idx="594">
                  <c:v>0.16243676616939276</c:v>
                </c:pt>
                <c:pt idx="595">
                  <c:v>0.16169491352582099</c:v>
                </c:pt>
                <c:pt idx="596">
                  <c:v>0.1606364761695005</c:v>
                </c:pt>
                <c:pt idx="597">
                  <c:v>0.16221759985371875</c:v>
                </c:pt>
                <c:pt idx="598">
                  <c:v>0.1619302348651252</c:v>
                </c:pt>
                <c:pt idx="599">
                  <c:v>0.16189783616951559</c:v>
                </c:pt>
                <c:pt idx="600">
                  <c:v>0.16326141616956141</c:v>
                </c:pt>
                <c:pt idx="601">
                  <c:v>0.16308750495731772</c:v>
                </c:pt>
                <c:pt idx="602">
                  <c:v>0.16220870616952254</c:v>
                </c:pt>
                <c:pt idx="603">
                  <c:v>0.16369565616933821</c:v>
                </c:pt>
                <c:pt idx="604">
                  <c:v>0.16449144616954944</c:v>
                </c:pt>
                <c:pt idx="605">
                  <c:v>0.16347447616942679</c:v>
                </c:pt>
                <c:pt idx="606">
                  <c:v>0.16618636529990738</c:v>
                </c:pt>
                <c:pt idx="607">
                  <c:v>0.16470039212693219</c:v>
                </c:pt>
                <c:pt idx="608">
                  <c:v>0.16456149616946952</c:v>
                </c:pt>
                <c:pt idx="609">
                  <c:v>0.16471002616947344</c:v>
                </c:pt>
                <c:pt idx="610">
                  <c:v>0.16644746616941625</c:v>
                </c:pt>
                <c:pt idx="611">
                  <c:v>0.16476378616943108</c:v>
                </c:pt>
                <c:pt idx="612">
                  <c:v>0.16440187616952073</c:v>
                </c:pt>
                <c:pt idx="613">
                  <c:v>0.16579815558124325</c:v>
                </c:pt>
                <c:pt idx="614">
                  <c:v>0.16466066616960967</c:v>
                </c:pt>
                <c:pt idx="615">
                  <c:v>0.16589147232333801</c:v>
                </c:pt>
                <c:pt idx="616">
                  <c:v>0.16386105754206456</c:v>
                </c:pt>
                <c:pt idx="617">
                  <c:v>0.16432322616944361</c:v>
                </c:pt>
                <c:pt idx="618">
                  <c:v>0.16372704616948425</c:v>
                </c:pt>
                <c:pt idx="619">
                  <c:v>0.16323398100810493</c:v>
                </c:pt>
                <c:pt idx="620">
                  <c:v>0.16308684957365918</c:v>
                </c:pt>
                <c:pt idx="621">
                  <c:v>0.16219642616957231</c:v>
                </c:pt>
                <c:pt idx="622">
                  <c:v>0.1605016261694204</c:v>
                </c:pt>
                <c:pt idx="623">
                  <c:v>0.16080444435134242</c:v>
                </c:pt>
                <c:pt idx="624">
                  <c:v>0.15627413341580654</c:v>
                </c:pt>
                <c:pt idx="625">
                  <c:v>0.15637751276739245</c:v>
                </c:pt>
                <c:pt idx="626">
                  <c:v>0.15571627616935799</c:v>
                </c:pt>
                <c:pt idx="627">
                  <c:v>0.1554885761695175</c:v>
                </c:pt>
                <c:pt idx="628">
                  <c:v>0.15483357616946591</c:v>
                </c:pt>
                <c:pt idx="629">
                  <c:v>0.15192267616959043</c:v>
                </c:pt>
                <c:pt idx="630">
                  <c:v>0.15298418739392669</c:v>
                </c:pt>
                <c:pt idx="631">
                  <c:v>0.1500380861693322</c:v>
                </c:pt>
                <c:pt idx="632">
                  <c:v>0.14959548331232581</c:v>
                </c:pt>
                <c:pt idx="633">
                  <c:v>0.14856646199032802</c:v>
                </c:pt>
                <c:pt idx="634">
                  <c:v>0.14894405616952663</c:v>
                </c:pt>
                <c:pt idx="635">
                  <c:v>0.14782346616947029</c:v>
                </c:pt>
                <c:pt idx="636">
                  <c:v>0.14748310616938945</c:v>
                </c:pt>
                <c:pt idx="637">
                  <c:v>0.14676452200276921</c:v>
                </c:pt>
                <c:pt idx="638">
                  <c:v>0.14777674616948391</c:v>
                </c:pt>
                <c:pt idx="639">
                  <c:v>0.14672980616956038</c:v>
                </c:pt>
                <c:pt idx="640">
                  <c:v>0.14660565616952681</c:v>
                </c:pt>
                <c:pt idx="641">
                  <c:v>0.14222012616946275</c:v>
                </c:pt>
                <c:pt idx="642">
                  <c:v>0.14317692467690787</c:v>
                </c:pt>
                <c:pt idx="643">
                  <c:v>0.14457326747377408</c:v>
                </c:pt>
                <c:pt idx="644">
                  <c:v>0.14316310852244427</c:v>
                </c:pt>
                <c:pt idx="645">
                  <c:v>0.14490625616952049</c:v>
                </c:pt>
                <c:pt idx="646">
                  <c:v>0.14402858616941241</c:v>
                </c:pt>
                <c:pt idx="647">
                  <c:v>0.14365062616943192</c:v>
                </c:pt>
                <c:pt idx="648">
                  <c:v>0.14554808616954101</c:v>
                </c:pt>
                <c:pt idx="649">
                  <c:v>0.14599521800627757</c:v>
                </c:pt>
                <c:pt idx="650">
                  <c:v>0.14362497911066888</c:v>
                </c:pt>
                <c:pt idx="651">
                  <c:v>0.14673457061391557</c:v>
                </c:pt>
                <c:pt idx="652">
                  <c:v>0.14551355616949074</c:v>
                </c:pt>
                <c:pt idx="653">
                  <c:v>0.14482192616945611</c:v>
                </c:pt>
                <c:pt idx="654">
                  <c:v>0.14553843616947465</c:v>
                </c:pt>
                <c:pt idx="655">
                  <c:v>0.14539267718990345</c:v>
                </c:pt>
                <c:pt idx="656">
                  <c:v>0.14513269616952584</c:v>
                </c:pt>
                <c:pt idx="657">
                  <c:v>0.14356815616939458</c:v>
                </c:pt>
                <c:pt idx="658">
                  <c:v>0.14398372616949504</c:v>
                </c:pt>
                <c:pt idx="659">
                  <c:v>0.14687262616946839</c:v>
                </c:pt>
                <c:pt idx="660">
                  <c:v>0.14554106902670591</c:v>
                </c:pt>
                <c:pt idx="661">
                  <c:v>0.14417584616938939</c:v>
                </c:pt>
                <c:pt idx="662">
                  <c:v>0.14304306946839107</c:v>
                </c:pt>
                <c:pt idx="663">
                  <c:v>0.14503271616942501</c:v>
                </c:pt>
                <c:pt idx="664">
                  <c:v>0.14307053616943224</c:v>
                </c:pt>
                <c:pt idx="665">
                  <c:v>0.14397419616955176</c:v>
                </c:pt>
                <c:pt idx="666">
                  <c:v>0.14309361616946634</c:v>
                </c:pt>
                <c:pt idx="667">
                  <c:v>0.14438233269123699</c:v>
                </c:pt>
                <c:pt idx="668">
                  <c:v>0.14351538374522549</c:v>
                </c:pt>
                <c:pt idx="669">
                  <c:v>0.14466199759807821</c:v>
                </c:pt>
                <c:pt idx="670">
                  <c:v>0.14341270616940044</c:v>
                </c:pt>
                <c:pt idx="671">
                  <c:v>0.14186551616948861</c:v>
                </c:pt>
                <c:pt idx="672">
                  <c:v>0.14367598616952648</c:v>
                </c:pt>
                <c:pt idx="673">
                  <c:v>0.14081518739395449</c:v>
                </c:pt>
                <c:pt idx="674">
                  <c:v>0.14145226616939552</c:v>
                </c:pt>
                <c:pt idx="675">
                  <c:v>0.1400753761694489</c:v>
                </c:pt>
                <c:pt idx="676">
                  <c:v>0.13989059616952204</c:v>
                </c:pt>
                <c:pt idx="677">
                  <c:v>0.14025219138690695</c:v>
                </c:pt>
                <c:pt idx="678">
                  <c:v>0.13871449826258728</c:v>
                </c:pt>
                <c:pt idx="679">
                  <c:v>0.13962070950289274</c:v>
                </c:pt>
                <c:pt idx="680">
                  <c:v>0.13951009616937463</c:v>
                </c:pt>
                <c:pt idx="681">
                  <c:v>0.13806120616956721</c:v>
                </c:pt>
                <c:pt idx="682">
                  <c:v>0.13751310562149446</c:v>
                </c:pt>
                <c:pt idx="683">
                  <c:v>0.13647262616947842</c:v>
                </c:pt>
                <c:pt idx="684">
                  <c:v>0.13393397616952996</c:v>
                </c:pt>
                <c:pt idx="685">
                  <c:v>0.13299523441693908</c:v>
                </c:pt>
                <c:pt idx="686">
                  <c:v>0.13275784616945441</c:v>
                </c:pt>
                <c:pt idx="687">
                  <c:v>0.130903226169508</c:v>
                </c:pt>
                <c:pt idx="688">
                  <c:v>0.12945063616943744</c:v>
                </c:pt>
                <c:pt idx="689">
                  <c:v>0.12951129616946894</c:v>
                </c:pt>
                <c:pt idx="690">
                  <c:v>0.1284959932580847</c:v>
                </c:pt>
                <c:pt idx="691">
                  <c:v>0.13021623907268101</c:v>
                </c:pt>
                <c:pt idx="692">
                  <c:v>0.12727469283622411</c:v>
                </c:pt>
                <c:pt idx="693">
                  <c:v>0.12454408616939361</c:v>
                </c:pt>
                <c:pt idx="694">
                  <c:v>0.12626470616953611</c:v>
                </c:pt>
                <c:pt idx="695">
                  <c:v>0.1244223861693996</c:v>
                </c:pt>
                <c:pt idx="696">
                  <c:v>0.12567305474090062</c:v>
                </c:pt>
                <c:pt idx="697">
                  <c:v>0.12505438616943851</c:v>
                </c:pt>
                <c:pt idx="698">
                  <c:v>0.1258160472221164</c:v>
                </c:pt>
                <c:pt idx="699">
                  <c:v>0.12407866616953811</c:v>
                </c:pt>
                <c:pt idx="700">
                  <c:v>0.12400049616940118</c:v>
                </c:pt>
                <c:pt idx="701">
                  <c:v>0.12263764942525791</c:v>
                </c:pt>
                <c:pt idx="702">
                  <c:v>0.12372075616947614</c:v>
                </c:pt>
                <c:pt idx="703">
                  <c:v>0.12320957616933016</c:v>
                </c:pt>
                <c:pt idx="704">
                  <c:v>0.12360222616939609</c:v>
                </c:pt>
                <c:pt idx="705">
                  <c:v>0.12392108616947439</c:v>
                </c:pt>
                <c:pt idx="706">
                  <c:v>0.12269507061407146</c:v>
                </c:pt>
                <c:pt idx="707">
                  <c:v>0.12220950116945062</c:v>
                </c:pt>
                <c:pt idx="708">
                  <c:v>0.12192262616947859</c:v>
                </c:pt>
                <c:pt idx="709">
                  <c:v>0.12348562616951159</c:v>
                </c:pt>
                <c:pt idx="710">
                  <c:v>0.12040335616947559</c:v>
                </c:pt>
                <c:pt idx="711">
                  <c:v>0.12054290616954688</c:v>
                </c:pt>
                <c:pt idx="712">
                  <c:v>0.12012912616953053</c:v>
                </c:pt>
                <c:pt idx="713">
                  <c:v>0.12113415678172171</c:v>
                </c:pt>
                <c:pt idx="714">
                  <c:v>0.12103253616939465</c:v>
                </c:pt>
                <c:pt idx="715">
                  <c:v>0.1222864343886558</c:v>
                </c:pt>
                <c:pt idx="716">
                  <c:v>0.12382723592564562</c:v>
                </c:pt>
                <c:pt idx="717">
                  <c:v>0.12336569616952886</c:v>
                </c:pt>
                <c:pt idx="718">
                  <c:v>0.12467156616952478</c:v>
                </c:pt>
                <c:pt idx="719">
                  <c:v>0.1238261057613388</c:v>
                </c:pt>
                <c:pt idx="720">
                  <c:v>0.12145210616938584</c:v>
                </c:pt>
                <c:pt idx="721">
                  <c:v>0.12368259616961552</c:v>
                </c:pt>
                <c:pt idx="722">
                  <c:v>0.12301020616948222</c:v>
                </c:pt>
                <c:pt idx="723">
                  <c:v>0.12343906452561272</c:v>
                </c:pt>
                <c:pt idx="724">
                  <c:v>0.12577234045515695</c:v>
                </c:pt>
                <c:pt idx="725">
                  <c:v>0.12488949103439478</c:v>
                </c:pt>
                <c:pt idx="726">
                  <c:v>0.12480292616942278</c:v>
                </c:pt>
                <c:pt idx="727">
                  <c:v>0.12496672616956075</c:v>
                </c:pt>
                <c:pt idx="728">
                  <c:v>0.12492032616953011</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0.12744525616943797</c:v>
                </c:pt>
                <c:pt idx="737">
                  <c:v>0.12816512616947764</c:v>
                </c:pt>
                <c:pt idx="738">
                  <c:v>0.12711889482613994</c:v>
                </c:pt>
                <c:pt idx="739">
                  <c:v>0.1291916570973797</c:v>
                </c:pt>
                <c:pt idx="740">
                  <c:v>0.12880215616948476</c:v>
                </c:pt>
                <c:pt idx="741">
                  <c:v>0.12928250616941739</c:v>
                </c:pt>
                <c:pt idx="742">
                  <c:v>0.12852200616939086</c:v>
                </c:pt>
                <c:pt idx="743">
                  <c:v>0.12907378616947091</c:v>
                </c:pt>
                <c:pt idx="744">
                  <c:v>0.12809413637350531</c:v>
                </c:pt>
                <c:pt idx="745">
                  <c:v>0.12964105754205946</c:v>
                </c:pt>
                <c:pt idx="746">
                  <c:v>0.13072262616947228</c:v>
                </c:pt>
                <c:pt idx="747">
                  <c:v>0.12898462616945489</c:v>
                </c:pt>
                <c:pt idx="748">
                  <c:v>0.12896208616942381</c:v>
                </c:pt>
                <c:pt idx="749">
                  <c:v>0.12988282616947797</c:v>
                </c:pt>
                <c:pt idx="750">
                  <c:v>0.12995597616952639</c:v>
                </c:pt>
                <c:pt idx="751">
                  <c:v>0.12893885297351915</c:v>
                </c:pt>
                <c:pt idx="752">
                  <c:v>0.12890247616945771</c:v>
                </c:pt>
                <c:pt idx="753">
                  <c:v>0.12750929616963474</c:v>
                </c:pt>
                <c:pt idx="754">
                  <c:v>0.13000652616948116</c:v>
                </c:pt>
                <c:pt idx="755">
                  <c:v>0.12918262616948067</c:v>
                </c:pt>
                <c:pt idx="756">
                  <c:v>0.13016498980576341</c:v>
                </c:pt>
                <c:pt idx="757">
                  <c:v>0.12817547674427487</c:v>
                </c:pt>
                <c:pt idx="758">
                  <c:v>0.12975950914820089</c:v>
                </c:pt>
                <c:pt idx="759">
                  <c:v>0.13041242616948553</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0.13443966616942798</c:v>
                </c:pt>
                <c:pt idx="768">
                  <c:v>0.13703342616946698</c:v>
                </c:pt>
                <c:pt idx="769">
                  <c:v>0.13637435812825061</c:v>
                </c:pt>
                <c:pt idx="770">
                  <c:v>0.13787677616957664</c:v>
                </c:pt>
                <c:pt idx="771">
                  <c:v>0.13618970616930426</c:v>
                </c:pt>
                <c:pt idx="772">
                  <c:v>0.1384746261694545</c:v>
                </c:pt>
                <c:pt idx="773">
                  <c:v>0.13958341048322645</c:v>
                </c:pt>
                <c:pt idx="774">
                  <c:v>0.13904477616949898</c:v>
                </c:pt>
                <c:pt idx="775">
                  <c:v>0.1401291861695029</c:v>
                </c:pt>
                <c:pt idx="776">
                  <c:v>0.13997428596314876</c:v>
                </c:pt>
                <c:pt idx="777">
                  <c:v>0.14153299616940307</c:v>
                </c:pt>
                <c:pt idx="778">
                  <c:v>0.1411387061694569</c:v>
                </c:pt>
                <c:pt idx="779">
                  <c:v>0.14227734616950741</c:v>
                </c:pt>
                <c:pt idx="780">
                  <c:v>0.14263074557253241</c:v>
                </c:pt>
                <c:pt idx="781">
                  <c:v>0.14571637616947494</c:v>
                </c:pt>
                <c:pt idx="782">
                  <c:v>0.14354781616960124</c:v>
                </c:pt>
                <c:pt idx="783">
                  <c:v>0.14394845091173686</c:v>
                </c:pt>
                <c:pt idx="784">
                  <c:v>0.14291082616944129</c:v>
                </c:pt>
                <c:pt idx="785">
                  <c:v>0.14410128616960094</c:v>
                </c:pt>
                <c:pt idx="786">
                  <c:v>0.14453767616943491</c:v>
                </c:pt>
                <c:pt idx="787">
                  <c:v>0.14585584616949673</c:v>
                </c:pt>
                <c:pt idx="788">
                  <c:v>0.14549794616951348</c:v>
                </c:pt>
                <c:pt idx="789">
                  <c:v>0.14588679283612338</c:v>
                </c:pt>
                <c:pt idx="790">
                  <c:v>0.14842662616946742</c:v>
                </c:pt>
                <c:pt idx="791">
                  <c:v>0.14744349616945901</c:v>
                </c:pt>
                <c:pt idx="792">
                  <c:v>0.14756573616949764</c:v>
                </c:pt>
                <c:pt idx="793">
                  <c:v>0.1475425261694315</c:v>
                </c:pt>
                <c:pt idx="794">
                  <c:v>0.14860534616957471</c:v>
                </c:pt>
                <c:pt idx="795">
                  <c:v>0.14995398616932284</c:v>
                </c:pt>
                <c:pt idx="796">
                  <c:v>0.14976992028707095</c:v>
                </c:pt>
                <c:pt idx="797">
                  <c:v>0.15010881616947824</c:v>
                </c:pt>
                <c:pt idx="798">
                  <c:v>0.14997683129773551</c:v>
                </c:pt>
                <c:pt idx="799">
                  <c:v>0.15105158493231841</c:v>
                </c:pt>
                <c:pt idx="800">
                  <c:v>0.15132601616939248</c:v>
                </c:pt>
                <c:pt idx="801">
                  <c:v>0.15162508616941781</c:v>
                </c:pt>
                <c:pt idx="802">
                  <c:v>0.15196814163341837</c:v>
                </c:pt>
                <c:pt idx="803">
                  <c:v>0.15224974616950288</c:v>
                </c:pt>
                <c:pt idx="804">
                  <c:v>0.15222880616951784</c:v>
                </c:pt>
                <c:pt idx="805">
                  <c:v>0.15183769616949458</c:v>
                </c:pt>
                <c:pt idx="806">
                  <c:v>0.1540568261695939</c:v>
                </c:pt>
                <c:pt idx="807">
                  <c:v>0.14979105474088791</c:v>
                </c:pt>
                <c:pt idx="808">
                  <c:v>0.15127762616947393</c:v>
                </c:pt>
                <c:pt idx="809">
                  <c:v>0.15277644616958241</c:v>
                </c:pt>
                <c:pt idx="810">
                  <c:v>0.15000889616946775</c:v>
                </c:pt>
                <c:pt idx="811">
                  <c:v>0.15184715616952402</c:v>
                </c:pt>
                <c:pt idx="812">
                  <c:v>0.15026376616941692</c:v>
                </c:pt>
                <c:pt idx="813">
                  <c:v>0.15231446616944364</c:v>
                </c:pt>
                <c:pt idx="814">
                  <c:v>0.1520188220457615</c:v>
                </c:pt>
                <c:pt idx="815">
                  <c:v>0.15154840558116772</c:v>
                </c:pt>
                <c:pt idx="816">
                  <c:v>0.15142079616948961</c:v>
                </c:pt>
                <c:pt idx="817">
                  <c:v>0.15189554616948472</c:v>
                </c:pt>
                <c:pt idx="818">
                  <c:v>0.15163761616948079</c:v>
                </c:pt>
                <c:pt idx="819">
                  <c:v>0.15165018616946258</c:v>
                </c:pt>
                <c:pt idx="820">
                  <c:v>0.15103078080871071</c:v>
                </c:pt>
                <c:pt idx="821">
                  <c:v>0.15228850616948394</c:v>
                </c:pt>
                <c:pt idx="822">
                  <c:v>0.15346685616953024</c:v>
                </c:pt>
                <c:pt idx="823">
                  <c:v>0.15223583251865591</c:v>
                </c:pt>
                <c:pt idx="824">
                  <c:v>0.15066843728054391</c:v>
                </c:pt>
                <c:pt idx="825">
                  <c:v>0.15046317616953794</c:v>
                </c:pt>
                <c:pt idx="826">
                  <c:v>0.15052328596344491</c:v>
                </c:pt>
                <c:pt idx="827">
                  <c:v>0.15032787616937071</c:v>
                </c:pt>
                <c:pt idx="828">
                  <c:v>0.15007996616944325</c:v>
                </c:pt>
                <c:pt idx="829">
                  <c:v>0.14964726616950941</c:v>
                </c:pt>
                <c:pt idx="830">
                  <c:v>0.14911639616940475</c:v>
                </c:pt>
                <c:pt idx="831">
                  <c:v>0.14810176019012999</c:v>
                </c:pt>
                <c:pt idx="832">
                  <c:v>0.14837862616948883</c:v>
                </c:pt>
                <c:pt idx="833">
                  <c:v>0.14693726616941702</c:v>
                </c:pt>
                <c:pt idx="834">
                  <c:v>0.14708960616944491</c:v>
                </c:pt>
                <c:pt idx="835">
                  <c:v>0.14591112616963672</c:v>
                </c:pt>
                <c:pt idx="836">
                  <c:v>0.14781441616943927</c:v>
                </c:pt>
                <c:pt idx="837">
                  <c:v>0.1466281061695156</c:v>
                </c:pt>
                <c:pt idx="838">
                  <c:v>0.14585263658624148</c:v>
                </c:pt>
                <c:pt idx="839">
                  <c:v>0.14316188331235941</c:v>
                </c:pt>
                <c:pt idx="840">
                  <c:v>0.14808913132399973</c:v>
                </c:pt>
                <c:pt idx="841">
                  <c:v>0.14561494616948806</c:v>
                </c:pt>
                <c:pt idx="842">
                  <c:v>0.14664159616953043</c:v>
                </c:pt>
                <c:pt idx="843">
                  <c:v>0.14652774616951092</c:v>
                </c:pt>
                <c:pt idx="844">
                  <c:v>0.14600628596333851</c:v>
                </c:pt>
                <c:pt idx="845">
                  <c:v>0.14676011616947487</c:v>
                </c:pt>
                <c:pt idx="846">
                  <c:v>0.14684530616942545</c:v>
                </c:pt>
                <c:pt idx="847">
                  <c:v>0.14744991616942194</c:v>
                </c:pt>
                <c:pt idx="848">
                  <c:v>0.14942595950280732</c:v>
                </c:pt>
                <c:pt idx="849">
                  <c:v>0.14841673526032712</c:v>
                </c:pt>
                <c:pt idx="850">
                  <c:v>0.14646936616942771</c:v>
                </c:pt>
                <c:pt idx="851">
                  <c:v>0.14692400279277293</c:v>
                </c:pt>
                <c:pt idx="852">
                  <c:v>0.14759215616950891</c:v>
                </c:pt>
                <c:pt idx="853">
                  <c:v>0.14780368616945341</c:v>
                </c:pt>
                <c:pt idx="854">
                  <c:v>0.14587207616942521</c:v>
                </c:pt>
                <c:pt idx="855">
                  <c:v>0.14548936616954244</c:v>
                </c:pt>
                <c:pt idx="856">
                  <c:v>0.14605145375563242</c:v>
                </c:pt>
                <c:pt idx="857">
                  <c:v>0.14304611950288446</c:v>
                </c:pt>
                <c:pt idx="858">
                  <c:v>0.14288101616944004</c:v>
                </c:pt>
                <c:pt idx="859">
                  <c:v>0.14219801616950178</c:v>
                </c:pt>
                <c:pt idx="860">
                  <c:v>0.14174366616947545</c:v>
                </c:pt>
                <c:pt idx="861">
                  <c:v>0.14093651616948941</c:v>
                </c:pt>
                <c:pt idx="862">
                  <c:v>0.14022339936529746</c:v>
                </c:pt>
                <c:pt idx="863">
                  <c:v>0.13979282616953981</c:v>
                </c:pt>
                <c:pt idx="864">
                  <c:v>0.1418526261694808</c:v>
                </c:pt>
                <c:pt idx="865">
                  <c:v>0.1388448547408814</c:v>
                </c:pt>
                <c:pt idx="866">
                  <c:v>0.13685411616943099</c:v>
                </c:pt>
                <c:pt idx="867">
                  <c:v>0.13612549616956926</c:v>
                </c:pt>
                <c:pt idx="868">
                  <c:v>0.13789113616948648</c:v>
                </c:pt>
                <c:pt idx="869">
                  <c:v>0.13643276019003309</c:v>
                </c:pt>
                <c:pt idx="870">
                  <c:v>0.13612370616947089</c:v>
                </c:pt>
                <c:pt idx="871">
                  <c:v>0.13559137616952921</c:v>
                </c:pt>
                <c:pt idx="872">
                  <c:v>0.13672967061390287</c:v>
                </c:pt>
                <c:pt idx="873">
                  <c:v>0.13810945571501071</c:v>
                </c:pt>
                <c:pt idx="874">
                  <c:v>0.13876430616940688</c:v>
                </c:pt>
                <c:pt idx="875">
                  <c:v>0.13842074988089373</c:v>
                </c:pt>
                <c:pt idx="876">
                  <c:v>0.13923434616947419</c:v>
                </c:pt>
                <c:pt idx="877">
                  <c:v>0.13984974616950296</c:v>
                </c:pt>
                <c:pt idx="878">
                  <c:v>0.14033693616949047</c:v>
                </c:pt>
                <c:pt idx="879">
                  <c:v>0.13873306616964953</c:v>
                </c:pt>
                <c:pt idx="880">
                  <c:v>0.1409812085871357</c:v>
                </c:pt>
                <c:pt idx="881">
                  <c:v>0.14246733324023408</c:v>
                </c:pt>
                <c:pt idx="882">
                  <c:v>0.14188392616939893</c:v>
                </c:pt>
                <c:pt idx="883">
                  <c:v>0.14089728616944847</c:v>
                </c:pt>
                <c:pt idx="884">
                  <c:v>0.14205501616952176</c:v>
                </c:pt>
                <c:pt idx="885">
                  <c:v>0.1419969461694712</c:v>
                </c:pt>
                <c:pt idx="886">
                  <c:v>0.14342691482916373</c:v>
                </c:pt>
                <c:pt idx="887">
                  <c:v>0.14240644616954548</c:v>
                </c:pt>
                <c:pt idx="888">
                  <c:v>0.14316229283615234</c:v>
                </c:pt>
                <c:pt idx="889">
                  <c:v>0.14351793942250918</c:v>
                </c:pt>
                <c:pt idx="890">
                  <c:v>0.14307816616955887</c:v>
                </c:pt>
                <c:pt idx="891">
                  <c:v>0.14280267616943831</c:v>
                </c:pt>
                <c:pt idx="892">
                  <c:v>0.1432678426643153</c:v>
                </c:pt>
                <c:pt idx="893">
                  <c:v>0.14275413616948676</c:v>
                </c:pt>
                <c:pt idx="894">
                  <c:v>0.1428099261695622</c:v>
                </c:pt>
                <c:pt idx="895">
                  <c:v>0.14259823223007151</c:v>
                </c:pt>
                <c:pt idx="896">
                  <c:v>0.1423528761694684</c:v>
                </c:pt>
                <c:pt idx="897">
                  <c:v>0.14280665616938393</c:v>
                </c:pt>
                <c:pt idx="898">
                  <c:v>0.14334905616964044</c:v>
                </c:pt>
                <c:pt idx="899">
                  <c:v>0.14422809008699794</c:v>
                </c:pt>
                <c:pt idx="900">
                  <c:v>0.14398116616949658</c:v>
                </c:pt>
                <c:pt idx="901">
                  <c:v>0.14516968616949608</c:v>
                </c:pt>
                <c:pt idx="902">
                  <c:v>0.14422374616948741</c:v>
                </c:pt>
                <c:pt idx="903">
                  <c:v>0.14471112616945478</c:v>
                </c:pt>
                <c:pt idx="904">
                  <c:v>0.14524476410042608</c:v>
                </c:pt>
                <c:pt idx="905">
                  <c:v>0.14590433108757903</c:v>
                </c:pt>
                <c:pt idx="906">
                  <c:v>0.14691422616952854</c:v>
                </c:pt>
                <c:pt idx="907">
                  <c:v>0.14572194616953041</c:v>
                </c:pt>
                <c:pt idx="908">
                  <c:v>0.14608630616952248</c:v>
                </c:pt>
                <c:pt idx="909">
                  <c:v>0.14718369616953453</c:v>
                </c:pt>
                <c:pt idx="910">
                  <c:v>0.14787788616959574</c:v>
                </c:pt>
                <c:pt idx="911">
                  <c:v>0.14729094575719223</c:v>
                </c:pt>
                <c:pt idx="912">
                  <c:v>0.14796565356681451</c:v>
                </c:pt>
                <c:pt idx="913">
                  <c:v>0.14597184266423824</c:v>
                </c:pt>
                <c:pt idx="914">
                  <c:v>0.14615129616942157</c:v>
                </c:pt>
                <c:pt idx="915">
                  <c:v>0.14546525616948763</c:v>
                </c:pt>
                <c:pt idx="916">
                  <c:v>0.14718067616949781</c:v>
                </c:pt>
                <c:pt idx="917">
                  <c:v>0.14441423441692872</c:v>
                </c:pt>
                <c:pt idx="918">
                  <c:v>0.14647738616939485</c:v>
                </c:pt>
                <c:pt idx="919">
                  <c:v>0.14509812616951479</c:v>
                </c:pt>
                <c:pt idx="920">
                  <c:v>0.14501951616958308</c:v>
                </c:pt>
                <c:pt idx="921">
                  <c:v>0.13910262616947477</c:v>
                </c:pt>
                <c:pt idx="922">
                  <c:v>0.14417718954985048</c:v>
                </c:pt>
                <c:pt idx="923">
                  <c:v>0.14237753616950488</c:v>
                </c:pt>
                <c:pt idx="924">
                  <c:v>0.14127119317981851</c:v>
                </c:pt>
                <c:pt idx="925">
                  <c:v>0.14067725616949675</c:v>
                </c:pt>
                <c:pt idx="926">
                  <c:v>0.14047531616950001</c:v>
                </c:pt>
                <c:pt idx="927">
                  <c:v>0.14103560616939637</c:v>
                </c:pt>
                <c:pt idx="928">
                  <c:v>0.14243612616945742</c:v>
                </c:pt>
                <c:pt idx="929">
                  <c:v>0.14133564616950878</c:v>
                </c:pt>
                <c:pt idx="930">
                  <c:v>0.14259395950283296</c:v>
                </c:pt>
                <c:pt idx="931">
                  <c:v>0.14321950616955803</c:v>
                </c:pt>
                <c:pt idx="932">
                  <c:v>0.14129621616943719</c:v>
                </c:pt>
                <c:pt idx="933">
                  <c:v>0.14150925616947108</c:v>
                </c:pt>
                <c:pt idx="934">
                  <c:v>0.14072794616953391</c:v>
                </c:pt>
                <c:pt idx="935">
                  <c:v>0.14225545616950799</c:v>
                </c:pt>
                <c:pt idx="936">
                  <c:v>0.14314585116940781</c:v>
                </c:pt>
                <c:pt idx="937">
                  <c:v>0.14148336021209254</c:v>
                </c:pt>
                <c:pt idx="938">
                  <c:v>0.14434132237194341</c:v>
                </c:pt>
                <c:pt idx="939">
                  <c:v>0.14317268616946421</c:v>
                </c:pt>
                <c:pt idx="940">
                  <c:v>0.14546507616952939</c:v>
                </c:pt>
                <c:pt idx="941">
                  <c:v>0.14492404616950694</c:v>
                </c:pt>
                <c:pt idx="942">
                  <c:v>0.14473438905604091</c:v>
                </c:pt>
                <c:pt idx="943">
                  <c:v>0.14495641616949287</c:v>
                </c:pt>
                <c:pt idx="944">
                  <c:v>0.14612167616947147</c:v>
                </c:pt>
                <c:pt idx="945">
                  <c:v>0.14614917616948744</c:v>
                </c:pt>
                <c:pt idx="946">
                  <c:v>0.14421262616947694</c:v>
                </c:pt>
                <c:pt idx="947">
                  <c:v>0.14385393651429051</c:v>
                </c:pt>
                <c:pt idx="948">
                  <c:v>0.14461142616947628</c:v>
                </c:pt>
                <c:pt idx="949">
                  <c:v>0.14625976158610896</c:v>
                </c:pt>
                <c:pt idx="950">
                  <c:v>0.1442613061695539</c:v>
                </c:pt>
                <c:pt idx="951">
                  <c:v>0.14547684616952949</c:v>
                </c:pt>
                <c:pt idx="952">
                  <c:v>0.14760595616944291</c:v>
                </c:pt>
                <c:pt idx="953">
                  <c:v>0.14604626616953487</c:v>
                </c:pt>
                <c:pt idx="954">
                  <c:v>0.14625986575279656</c:v>
                </c:pt>
                <c:pt idx="955">
                  <c:v>0.14258262616951337</c:v>
                </c:pt>
                <c:pt idx="956">
                  <c:v>0.14683350989047059</c:v>
                </c:pt>
                <c:pt idx="957">
                  <c:v>0.14859247616945512</c:v>
                </c:pt>
                <c:pt idx="958">
                  <c:v>0.14875239616940009</c:v>
                </c:pt>
                <c:pt idx="959">
                  <c:v>0.14844982616948288</c:v>
                </c:pt>
                <c:pt idx="960">
                  <c:v>0.14921791616943436</c:v>
                </c:pt>
                <c:pt idx="961">
                  <c:v>0.15072019317976562</c:v>
                </c:pt>
                <c:pt idx="962">
                  <c:v>0.14810733616947452</c:v>
                </c:pt>
                <c:pt idx="963">
                  <c:v>0.14930751616941509</c:v>
                </c:pt>
                <c:pt idx="964">
                  <c:v>0.15127938932734308</c:v>
                </c:pt>
                <c:pt idx="965">
                  <c:v>0.1521288361696094</c:v>
                </c:pt>
                <c:pt idx="966">
                  <c:v>0.15524379616938738</c:v>
                </c:pt>
                <c:pt idx="967">
                  <c:v>0.15609930658182317</c:v>
                </c:pt>
                <c:pt idx="968">
                  <c:v>0.15814959616932414</c:v>
                </c:pt>
                <c:pt idx="969">
                  <c:v>0.15887932616941244</c:v>
                </c:pt>
                <c:pt idx="970">
                  <c:v>0.15952073616951171</c:v>
                </c:pt>
                <c:pt idx="971">
                  <c:v>0.16137522616938327</c:v>
                </c:pt>
                <c:pt idx="972">
                  <c:v>0.15717400116947999</c:v>
                </c:pt>
                <c:pt idx="973">
                  <c:v>0.16264448331227799</c:v>
                </c:pt>
                <c:pt idx="974">
                  <c:v>0.16259142616949904</c:v>
                </c:pt>
                <c:pt idx="975">
                  <c:v>0.16048225616951584</c:v>
                </c:pt>
                <c:pt idx="976">
                  <c:v>0.16158950616956247</c:v>
                </c:pt>
                <c:pt idx="977">
                  <c:v>0.16137290616950387</c:v>
                </c:pt>
                <c:pt idx="978">
                  <c:v>0.16174721379830748</c:v>
                </c:pt>
                <c:pt idx="979">
                  <c:v>0.16175203616937525</c:v>
                </c:pt>
                <c:pt idx="980">
                  <c:v>0.16168183616954918</c:v>
                </c:pt>
                <c:pt idx="981">
                  <c:v>0.15953810443032584</c:v>
                </c:pt>
                <c:pt idx="982">
                  <c:v>0.16135121440477462</c:v>
                </c:pt>
                <c:pt idx="983">
                  <c:v>0.1622683361694619</c:v>
                </c:pt>
                <c:pt idx="984">
                  <c:v>0.16275403616955939</c:v>
                </c:pt>
                <c:pt idx="985">
                  <c:v>0.16201048033612209</c:v>
                </c:pt>
                <c:pt idx="986">
                  <c:v>0.16056093616938941</c:v>
                </c:pt>
                <c:pt idx="987">
                  <c:v>0.16326212616938571</c:v>
                </c:pt>
                <c:pt idx="988">
                  <c:v>0.16255614616950709</c:v>
                </c:pt>
                <c:pt idx="989">
                  <c:v>0.16331100495736481</c:v>
                </c:pt>
                <c:pt idx="990">
                  <c:v>0.16130647232334638</c:v>
                </c:pt>
                <c:pt idx="991">
                  <c:v>0.16261358616941379</c:v>
                </c:pt>
                <c:pt idx="992">
                  <c:v>0.16156932887223308</c:v>
                </c:pt>
                <c:pt idx="993">
                  <c:v>0.16109395616949523</c:v>
                </c:pt>
                <c:pt idx="994">
                  <c:v>0.162113966169386</c:v>
                </c:pt>
                <c:pt idx="995">
                  <c:v>0.16144826616945848</c:v>
                </c:pt>
                <c:pt idx="996">
                  <c:v>0.16109074616942148</c:v>
                </c:pt>
                <c:pt idx="997">
                  <c:v>0.16084546616959047</c:v>
                </c:pt>
                <c:pt idx="998">
                  <c:v>0.15948848616948025</c:v>
                </c:pt>
                <c:pt idx="999">
                  <c:v>0.1615206261694766</c:v>
                </c:pt>
                <c:pt idx="1000">
                  <c:v>0.16116706095205302</c:v>
                </c:pt>
                <c:pt idx="1001">
                  <c:v>0.16103913616946436</c:v>
                </c:pt>
                <c:pt idx="1002">
                  <c:v>0.15960871616955785</c:v>
                </c:pt>
                <c:pt idx="1003">
                  <c:v>0.15839776616944373</c:v>
                </c:pt>
                <c:pt idx="1004">
                  <c:v>0.15812961616958887</c:v>
                </c:pt>
                <c:pt idx="1005">
                  <c:v>0.15964618999930777</c:v>
                </c:pt>
                <c:pt idx="1006">
                  <c:v>0.16095445950293247</c:v>
                </c:pt>
                <c:pt idx="1007">
                  <c:v>0.1604524061695117</c:v>
                </c:pt>
                <c:pt idx="1008">
                  <c:v>0.15926225116948051</c:v>
                </c:pt>
                <c:pt idx="1009">
                  <c:v>0.16092424685909668</c:v>
                </c:pt>
                <c:pt idx="1010">
                  <c:v>0.15841307616949576</c:v>
                </c:pt>
                <c:pt idx="1011">
                  <c:v>0.15807188616942419</c:v>
                </c:pt>
                <c:pt idx="1012">
                  <c:v>0.1573814656755417</c:v>
                </c:pt>
                <c:pt idx="1013">
                  <c:v>0.15871452616944773</c:v>
                </c:pt>
                <c:pt idx="1014">
                  <c:v>0.15741038616957387</c:v>
                </c:pt>
                <c:pt idx="1015">
                  <c:v>0.15814088616932115</c:v>
                </c:pt>
                <c:pt idx="1016">
                  <c:v>0.15752721616956941</c:v>
                </c:pt>
                <c:pt idx="1017">
                  <c:v>0.1578597372806457</c:v>
                </c:pt>
                <c:pt idx="1018">
                  <c:v>0.16026941783624729</c:v>
                </c:pt>
                <c:pt idx="1019">
                  <c:v>0.15574808616945354</c:v>
                </c:pt>
                <c:pt idx="1020">
                  <c:v>0.15729216616944142</c:v>
                </c:pt>
                <c:pt idx="1021">
                  <c:v>0.1583266461695417</c:v>
                </c:pt>
                <c:pt idx="1022">
                  <c:v>0.15652282616945001</c:v>
                </c:pt>
                <c:pt idx="1023">
                  <c:v>0.15822837616946181</c:v>
                </c:pt>
                <c:pt idx="1024">
                  <c:v>0.15772243262111418</c:v>
                </c:pt>
                <c:pt idx="1025">
                  <c:v>0.15845562616947045</c:v>
                </c:pt>
                <c:pt idx="1026">
                  <c:v>0.15626610616948314</c:v>
                </c:pt>
                <c:pt idx="1027">
                  <c:v>0.15689274616934801</c:v>
                </c:pt>
                <c:pt idx="1028">
                  <c:v>0.15773880616944824</c:v>
                </c:pt>
                <c:pt idx="1029">
                  <c:v>0.15604890616950268</c:v>
                </c:pt>
                <c:pt idx="1030">
                  <c:v>0.1573272241076043</c:v>
                </c:pt>
                <c:pt idx="1031">
                  <c:v>0.15665340616944018</c:v>
                </c:pt>
                <c:pt idx="1032">
                  <c:v>0.15680494616947313</c:v>
                </c:pt>
                <c:pt idx="1033">
                  <c:v>0.15678668616929825</c:v>
                </c:pt>
                <c:pt idx="1034">
                  <c:v>0.15825829283612416</c:v>
                </c:pt>
                <c:pt idx="1035">
                  <c:v>0.15586490485795013</c:v>
                </c:pt>
                <c:pt idx="1036">
                  <c:v>0.1568664561694966</c:v>
                </c:pt>
                <c:pt idx="1037">
                  <c:v>0.15644138905609936</c:v>
                </c:pt>
                <c:pt idx="1038">
                  <c:v>0.15622857616953922</c:v>
                </c:pt>
                <c:pt idx="1039">
                  <c:v>0.15664361616934741</c:v>
                </c:pt>
                <c:pt idx="1040">
                  <c:v>0.15598367616949851</c:v>
                </c:pt>
                <c:pt idx="1041">
                  <c:v>0.15512693616955175</c:v>
                </c:pt>
                <c:pt idx="1042">
                  <c:v>0.15608454045525391</c:v>
                </c:pt>
                <c:pt idx="1043">
                  <c:v>0.15335855546244695</c:v>
                </c:pt>
                <c:pt idx="1044">
                  <c:v>0.15385244616939586</c:v>
                </c:pt>
                <c:pt idx="1045">
                  <c:v>0.15280069616954961</c:v>
                </c:pt>
                <c:pt idx="1046">
                  <c:v>0.1522103661694991</c:v>
                </c:pt>
                <c:pt idx="1047">
                  <c:v>0.15225852307675325</c:v>
                </c:pt>
                <c:pt idx="1048">
                  <c:v>0.15063688616946583</c:v>
                </c:pt>
                <c:pt idx="1049">
                  <c:v>0.15027942616940529</c:v>
                </c:pt>
                <c:pt idx="1050">
                  <c:v>0.15078194759804844</c:v>
                </c:pt>
                <c:pt idx="1051">
                  <c:v>0.15043453825742914</c:v>
                </c:pt>
                <c:pt idx="1052">
                  <c:v>0.14941260616947757</c:v>
                </c:pt>
                <c:pt idx="1053">
                  <c:v>0.15022883235509749</c:v>
                </c:pt>
                <c:pt idx="1054">
                  <c:v>0.14825084616944684</c:v>
                </c:pt>
                <c:pt idx="1055">
                  <c:v>0.14890741616940831</c:v>
                </c:pt>
                <c:pt idx="1056">
                  <c:v>0.14922059616954186</c:v>
                </c:pt>
                <c:pt idx="1057">
                  <c:v>0.14854054616947152</c:v>
                </c:pt>
                <c:pt idx="1058">
                  <c:v>0.14688238479007548</c:v>
                </c:pt>
                <c:pt idx="1059">
                  <c:v>0.14478562616946541</c:v>
                </c:pt>
                <c:pt idx="1060">
                  <c:v>0.14682767667447638</c:v>
                </c:pt>
                <c:pt idx="1061">
                  <c:v>0.14698014616956848</c:v>
                </c:pt>
                <c:pt idx="1062">
                  <c:v>0.1462118061695464</c:v>
                </c:pt>
                <c:pt idx="1063">
                  <c:v>0.14528076616942126</c:v>
                </c:pt>
                <c:pt idx="1064">
                  <c:v>0.1457086461695099</c:v>
                </c:pt>
                <c:pt idx="1065">
                  <c:v>0.14557150245816786</c:v>
                </c:pt>
                <c:pt idx="1066">
                  <c:v>0.14559590616950421</c:v>
                </c:pt>
                <c:pt idx="1067">
                  <c:v>0.14588696400737441</c:v>
                </c:pt>
                <c:pt idx="1068">
                  <c:v>0.14462305170133077</c:v>
                </c:pt>
                <c:pt idx="1069">
                  <c:v>0.14471622616949337</c:v>
                </c:pt>
                <c:pt idx="1070">
                  <c:v>0.14265615194263148</c:v>
                </c:pt>
                <c:pt idx="1071">
                  <c:v>0.14446813616949408</c:v>
                </c:pt>
                <c:pt idx="1072">
                  <c:v>0.14438098616942383</c:v>
                </c:pt>
                <c:pt idx="1073">
                  <c:v>0.14310021616952895</c:v>
                </c:pt>
                <c:pt idx="1074">
                  <c:v>0.14341697616941959</c:v>
                </c:pt>
                <c:pt idx="1075">
                  <c:v>0.14523453241953641</c:v>
                </c:pt>
                <c:pt idx="1076">
                  <c:v>0.14509178172508541</c:v>
                </c:pt>
                <c:pt idx="1077">
                  <c:v>0.14456610765100239</c:v>
                </c:pt>
                <c:pt idx="1078">
                  <c:v>0.1441374261694793</c:v>
                </c:pt>
                <c:pt idx="1079">
                  <c:v>0.14578146616956644</c:v>
                </c:pt>
                <c:pt idx="1080">
                  <c:v>0.14527421616941191</c:v>
                </c:pt>
                <c:pt idx="1081">
                  <c:v>0.14513458616940542</c:v>
                </c:pt>
                <c:pt idx="1082">
                  <c:v>0.14535173033615933</c:v>
                </c:pt>
                <c:pt idx="1083">
                  <c:v>0.14409849616940629</c:v>
                </c:pt>
                <c:pt idx="1084">
                  <c:v>0.1441247261694798</c:v>
                </c:pt>
                <c:pt idx="1085">
                  <c:v>0.14353857855040544</c:v>
                </c:pt>
                <c:pt idx="1086">
                  <c:v>0.14616844435134668</c:v>
                </c:pt>
                <c:pt idx="1087">
                  <c:v>0.14560746616959391</c:v>
                </c:pt>
                <c:pt idx="1088">
                  <c:v>0.1442404261694327</c:v>
                </c:pt>
                <c:pt idx="1089">
                  <c:v>0.14317331038007808</c:v>
                </c:pt>
                <c:pt idx="1090">
                  <c:v>0.14436081616942462</c:v>
                </c:pt>
                <c:pt idx="1091">
                  <c:v>0.14324043616947854</c:v>
                </c:pt>
                <c:pt idx="1092">
                  <c:v>0.14226171616948591</c:v>
                </c:pt>
                <c:pt idx="1093">
                  <c:v>0.14480817616957609</c:v>
                </c:pt>
                <c:pt idx="1094">
                  <c:v>0.14061512616947891</c:v>
                </c:pt>
                <c:pt idx="1095">
                  <c:v>0.14290813637354921</c:v>
                </c:pt>
                <c:pt idx="1096">
                  <c:v>0.14268347880098986</c:v>
                </c:pt>
                <c:pt idx="1097">
                  <c:v>0.14215087616946676</c:v>
                </c:pt>
                <c:pt idx="1098">
                  <c:v>0.14372717616946354</c:v>
                </c:pt>
                <c:pt idx="1099">
                  <c:v>0.14342827616933149</c:v>
                </c:pt>
                <c:pt idx="1100">
                  <c:v>0.14295722616951423</c:v>
                </c:pt>
                <c:pt idx="1101">
                  <c:v>0.14294870616954841</c:v>
                </c:pt>
                <c:pt idx="1102">
                  <c:v>0.14173077200283046</c:v>
                </c:pt>
                <c:pt idx="1103">
                  <c:v>0.14491012616947826</c:v>
                </c:pt>
                <c:pt idx="1104">
                  <c:v>0.14182129283614162</c:v>
                </c:pt>
                <c:pt idx="1105">
                  <c:v>0.14499202616946202</c:v>
                </c:pt>
                <c:pt idx="1106">
                  <c:v>0.14072445616945151</c:v>
                </c:pt>
                <c:pt idx="1107">
                  <c:v>0.14258664616943442</c:v>
                </c:pt>
                <c:pt idx="1108">
                  <c:v>0.14232491616954235</c:v>
                </c:pt>
                <c:pt idx="1109">
                  <c:v>0.14429961616943426</c:v>
                </c:pt>
                <c:pt idx="1110">
                  <c:v>0.14316058493243161</c:v>
                </c:pt>
                <c:pt idx="1111">
                  <c:v>0.14452062616953737</c:v>
                </c:pt>
                <c:pt idx="1112">
                  <c:v>0.14484131038003092</c:v>
                </c:pt>
                <c:pt idx="1113">
                  <c:v>0.14285756616945378</c:v>
                </c:pt>
                <c:pt idx="1114">
                  <c:v>0.14399810616943456</c:v>
                </c:pt>
                <c:pt idx="1115">
                  <c:v>0.14408404616942558</c:v>
                </c:pt>
                <c:pt idx="1116">
                  <c:v>0.14312650116950465</c:v>
                </c:pt>
                <c:pt idx="1117">
                  <c:v>0.14158868616958389</c:v>
                </c:pt>
                <c:pt idx="1118">
                  <c:v>0.1437716961695088</c:v>
                </c:pt>
                <c:pt idx="1119">
                  <c:v>0.14357293616937741</c:v>
                </c:pt>
                <c:pt idx="1120">
                  <c:v>0.14140723616937181</c:v>
                </c:pt>
                <c:pt idx="1121">
                  <c:v>0.14403991188378029</c:v>
                </c:pt>
                <c:pt idx="1122">
                  <c:v>0.14455361301155267</c:v>
                </c:pt>
                <c:pt idx="1123">
                  <c:v>0.14337698616941474</c:v>
                </c:pt>
                <c:pt idx="1124">
                  <c:v>0.14243338616955753</c:v>
                </c:pt>
                <c:pt idx="1125">
                  <c:v>0.14283622616935079</c:v>
                </c:pt>
                <c:pt idx="1126">
                  <c:v>0.14229769616949345</c:v>
                </c:pt>
                <c:pt idx="1127">
                  <c:v>0.14029148616955944</c:v>
                </c:pt>
                <c:pt idx="1128">
                  <c:v>0.14324252616947344</c:v>
                </c:pt>
                <c:pt idx="1129">
                  <c:v>0.14309048124185639</c:v>
                </c:pt>
                <c:pt idx="1130">
                  <c:v>0.14289324616939381</c:v>
                </c:pt>
                <c:pt idx="1131">
                  <c:v>0.14199945616951512</c:v>
                </c:pt>
                <c:pt idx="1132">
                  <c:v>0.14183356616953802</c:v>
                </c:pt>
                <c:pt idx="1133">
                  <c:v>0.14265007616953085</c:v>
                </c:pt>
                <c:pt idx="1134">
                  <c:v>0.14196402823122894</c:v>
                </c:pt>
                <c:pt idx="1135">
                  <c:v>0.14307439616948195</c:v>
                </c:pt>
                <c:pt idx="1136">
                  <c:v>0.14225482616943474</c:v>
                </c:pt>
                <c:pt idx="1137">
                  <c:v>0.14255615558124682</c:v>
                </c:pt>
                <c:pt idx="1138">
                  <c:v>0.14306518616952293</c:v>
                </c:pt>
                <c:pt idx="1139">
                  <c:v>0.14373752616943164</c:v>
                </c:pt>
                <c:pt idx="1140">
                  <c:v>0.14318352616946584</c:v>
                </c:pt>
                <c:pt idx="1141">
                  <c:v>0.14231744195895146</c:v>
                </c:pt>
                <c:pt idx="1142">
                  <c:v>0.14168442616946239</c:v>
                </c:pt>
                <c:pt idx="1143">
                  <c:v>0.14179708616950429</c:v>
                </c:pt>
                <c:pt idx="1144">
                  <c:v>0.14176381616945841</c:v>
                </c:pt>
                <c:pt idx="1145">
                  <c:v>0.14067829283618494</c:v>
                </c:pt>
                <c:pt idx="1146">
                  <c:v>0.13832095950282083</c:v>
                </c:pt>
                <c:pt idx="1147">
                  <c:v>0.13804457616953414</c:v>
                </c:pt>
                <c:pt idx="1148">
                  <c:v>0.13523038616961033</c:v>
                </c:pt>
                <c:pt idx="1149">
                  <c:v>0.13621124616950936</c:v>
                </c:pt>
                <c:pt idx="1150">
                  <c:v>0.13522764616952543</c:v>
                </c:pt>
                <c:pt idx="1151">
                  <c:v>0.13462638479023809</c:v>
                </c:pt>
                <c:pt idx="1152">
                  <c:v>0.13136972420870982</c:v>
                </c:pt>
                <c:pt idx="1153">
                  <c:v>0.13306577616950219</c:v>
                </c:pt>
                <c:pt idx="1154">
                  <c:v>0.13317648616941824</c:v>
                </c:pt>
                <c:pt idx="1155">
                  <c:v>0.13245245616941792</c:v>
                </c:pt>
                <c:pt idx="1156">
                  <c:v>0.13154954616933909</c:v>
                </c:pt>
                <c:pt idx="1157">
                  <c:v>0.13217900616955067</c:v>
                </c:pt>
                <c:pt idx="1158">
                  <c:v>0.13236731366949103</c:v>
                </c:pt>
                <c:pt idx="1159">
                  <c:v>0.13008587616943146</c:v>
                </c:pt>
                <c:pt idx="1160">
                  <c:v>0.13169074381647788</c:v>
                </c:pt>
                <c:pt idx="1161">
                  <c:v>0.13153161616942571</c:v>
                </c:pt>
                <c:pt idx="1162">
                  <c:v>0.13185480616937184</c:v>
                </c:pt>
                <c:pt idx="1163">
                  <c:v>0.1292600961695598</c:v>
                </c:pt>
                <c:pt idx="1164">
                  <c:v>0.13055545616951747</c:v>
                </c:pt>
                <c:pt idx="1165">
                  <c:v>0.13125148033610434</c:v>
                </c:pt>
                <c:pt idx="1166">
                  <c:v>0.13136664616942573</c:v>
                </c:pt>
                <c:pt idx="1167">
                  <c:v>0.13170408071493991</c:v>
                </c:pt>
                <c:pt idx="1168">
                  <c:v>0.13011421379836471</c:v>
                </c:pt>
                <c:pt idx="1169">
                  <c:v>0.1303638461693879</c:v>
                </c:pt>
                <c:pt idx="1170">
                  <c:v>0.13217922616949809</c:v>
                </c:pt>
                <c:pt idx="1171">
                  <c:v>0.13234575116946734</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0.13910314616946132</c:v>
                </c:pt>
                <c:pt idx="1182">
                  <c:v>0.14064182616947121</c:v>
                </c:pt>
                <c:pt idx="1183">
                  <c:v>0.14334514997904091</c:v>
                </c:pt>
                <c:pt idx="1184">
                  <c:v>0.14286322616945321</c:v>
                </c:pt>
                <c:pt idx="1185">
                  <c:v>0.14416156616952938</c:v>
                </c:pt>
                <c:pt idx="1186">
                  <c:v>0.14496220616946751</c:v>
                </c:pt>
                <c:pt idx="1187">
                  <c:v>0.14568522616950472</c:v>
                </c:pt>
                <c:pt idx="1188">
                  <c:v>0.14571536575284982</c:v>
                </c:pt>
                <c:pt idx="1189">
                  <c:v>0.14605077431760088</c:v>
                </c:pt>
                <c:pt idx="1190">
                  <c:v>0.14853393229188341</c:v>
                </c:pt>
                <c:pt idx="1191">
                  <c:v>0.1476103061695114</c:v>
                </c:pt>
                <c:pt idx="1192">
                  <c:v>0.14929506616950081</c:v>
                </c:pt>
                <c:pt idx="1193">
                  <c:v>0.14827371991950117</c:v>
                </c:pt>
                <c:pt idx="1194">
                  <c:v>0.14836687616940494</c:v>
                </c:pt>
                <c:pt idx="1195">
                  <c:v>0.14890486426475036</c:v>
                </c:pt>
                <c:pt idx="1196">
                  <c:v>0.14726982616943507</c:v>
                </c:pt>
                <c:pt idx="1197">
                  <c:v>0.14756732616953641</c:v>
                </c:pt>
                <c:pt idx="1198">
                  <c:v>0.14888621616958631</c:v>
                </c:pt>
                <c:pt idx="1199">
                  <c:v>0.1472070361694626</c:v>
                </c:pt>
                <c:pt idx="1200">
                  <c:v>0.14730102200282175</c:v>
                </c:pt>
                <c:pt idx="1201">
                  <c:v>0.14739945616949579</c:v>
                </c:pt>
                <c:pt idx="1202">
                  <c:v>0.14686721876216824</c:v>
                </c:pt>
                <c:pt idx="1203">
                  <c:v>0.14760642616950292</c:v>
                </c:pt>
                <c:pt idx="1204">
                  <c:v>0.14676927616942301</c:v>
                </c:pt>
                <c:pt idx="1205">
                  <c:v>0.14766237616956346</c:v>
                </c:pt>
                <c:pt idx="1206">
                  <c:v>0.14933319908620077</c:v>
                </c:pt>
                <c:pt idx="1207">
                  <c:v>0.14663757616938256</c:v>
                </c:pt>
                <c:pt idx="1208">
                  <c:v>0.14746241616937592</c:v>
                </c:pt>
                <c:pt idx="1209">
                  <c:v>0.14797366842296386</c:v>
                </c:pt>
                <c:pt idx="1210">
                  <c:v>0.1474647404551212</c:v>
                </c:pt>
                <c:pt idx="1211">
                  <c:v>0.14911023616950589</c:v>
                </c:pt>
                <c:pt idx="1212">
                  <c:v>0.14798443866951091</c:v>
                </c:pt>
                <c:pt idx="1213">
                  <c:v>0.14878487616941541</c:v>
                </c:pt>
                <c:pt idx="1214">
                  <c:v>0.14897376616944771</c:v>
                </c:pt>
                <c:pt idx="1215">
                  <c:v>0.15002511366941471</c:v>
                </c:pt>
                <c:pt idx="1216">
                  <c:v>0.14997767936102946</c:v>
                </c:pt>
                <c:pt idx="1217">
                  <c:v>0.14916220616952133</c:v>
                </c:pt>
                <c:pt idx="1218">
                  <c:v>0.15080629283616595</c:v>
                </c:pt>
                <c:pt idx="1219">
                  <c:v>0.15150111616954121</c:v>
                </c:pt>
                <c:pt idx="1220">
                  <c:v>0.15258190616953021</c:v>
                </c:pt>
                <c:pt idx="1221">
                  <c:v>0.15247958616949181</c:v>
                </c:pt>
                <c:pt idx="1222">
                  <c:v>0.15373278616949962</c:v>
                </c:pt>
                <c:pt idx="1223">
                  <c:v>0.15276288879574942</c:v>
                </c:pt>
                <c:pt idx="1224">
                  <c:v>0.1542629791106549</c:v>
                </c:pt>
                <c:pt idx="1225">
                  <c:v>0.15523035344219313</c:v>
                </c:pt>
                <c:pt idx="1226">
                  <c:v>0.15526982616948748</c:v>
                </c:pt>
                <c:pt idx="1227">
                  <c:v>0.15598077616945721</c:v>
                </c:pt>
                <c:pt idx="1228">
                  <c:v>0.15552835616941299</c:v>
                </c:pt>
                <c:pt idx="1229">
                  <c:v>0.15615941616940224</c:v>
                </c:pt>
                <c:pt idx="1230">
                  <c:v>0.15458522821022341</c:v>
                </c:pt>
                <c:pt idx="1231">
                  <c:v>0.15206934258733984</c:v>
                </c:pt>
                <c:pt idx="1232">
                  <c:v>0.15663223401261941</c:v>
                </c:pt>
                <c:pt idx="1233">
                  <c:v>0.15530262616947271</c:v>
                </c:pt>
                <c:pt idx="1234">
                  <c:v>0.15494588616952912</c:v>
                </c:pt>
                <c:pt idx="1235">
                  <c:v>0.15568844616961999</c:v>
                </c:pt>
                <c:pt idx="1236">
                  <c:v>0.15779422616938674</c:v>
                </c:pt>
                <c:pt idx="1237">
                  <c:v>0.15619848616952992</c:v>
                </c:pt>
                <c:pt idx="1238">
                  <c:v>0.15655346455331237</c:v>
                </c:pt>
                <c:pt idx="1239">
                  <c:v>0.15757424075276608</c:v>
                </c:pt>
                <c:pt idx="1240">
                  <c:v>0.15600975950285123</c:v>
                </c:pt>
                <c:pt idx="1241">
                  <c:v>0.15732577200283521</c:v>
                </c:pt>
                <c:pt idx="1242">
                  <c:v>0.15623645616936768</c:v>
                </c:pt>
                <c:pt idx="1243">
                  <c:v>0.15425702616940423</c:v>
                </c:pt>
                <c:pt idx="1244">
                  <c:v>0.15562286616953713</c:v>
                </c:pt>
                <c:pt idx="1245">
                  <c:v>0.15550895248522131</c:v>
                </c:pt>
                <c:pt idx="1246">
                  <c:v>0.15597311616957654</c:v>
                </c:pt>
                <c:pt idx="1247">
                  <c:v>0.15512585616946273</c:v>
                </c:pt>
                <c:pt idx="1248">
                  <c:v>0.15482236301158989</c:v>
                </c:pt>
                <c:pt idx="1249">
                  <c:v>0.15566814132093079</c:v>
                </c:pt>
                <c:pt idx="1250">
                  <c:v>0.15544835616948735</c:v>
                </c:pt>
                <c:pt idx="1251">
                  <c:v>0.15477927880112974</c:v>
                </c:pt>
                <c:pt idx="1252">
                  <c:v>0.15559516616950494</c:v>
                </c:pt>
                <c:pt idx="1253">
                  <c:v>0.15563316616943754</c:v>
                </c:pt>
                <c:pt idx="1254">
                  <c:v>0.15611426616932586</c:v>
                </c:pt>
                <c:pt idx="1255">
                  <c:v>0.15543636616963899</c:v>
                </c:pt>
                <c:pt idx="1256">
                  <c:v>0.15507245950281892</c:v>
                </c:pt>
                <c:pt idx="1257">
                  <c:v>0.15639262616947749</c:v>
                </c:pt>
                <c:pt idx="1258">
                  <c:v>0.15483271616945171</c:v>
                </c:pt>
                <c:pt idx="1259">
                  <c:v>0.15580877616942282</c:v>
                </c:pt>
                <c:pt idx="1260">
                  <c:v>0.15526524616959192</c:v>
                </c:pt>
                <c:pt idx="1261">
                  <c:v>0.15462867616936649</c:v>
                </c:pt>
                <c:pt idx="1262">
                  <c:v>0.1555608961694907</c:v>
                </c:pt>
                <c:pt idx="1263">
                  <c:v>0.15552432479964295</c:v>
                </c:pt>
                <c:pt idx="1264">
                  <c:v>0.15543787616941568</c:v>
                </c:pt>
                <c:pt idx="1265">
                  <c:v>0.15547867667457638</c:v>
                </c:pt>
                <c:pt idx="1266">
                  <c:v>0.15567207353792897</c:v>
                </c:pt>
                <c:pt idx="1267">
                  <c:v>0.15716387616940636</c:v>
                </c:pt>
                <c:pt idx="1268">
                  <c:v>0.15625000616952894</c:v>
                </c:pt>
                <c:pt idx="1269">
                  <c:v>0.15525893866956184</c:v>
                </c:pt>
                <c:pt idx="1270">
                  <c:v>0.15624064616955041</c:v>
                </c:pt>
                <c:pt idx="1271">
                  <c:v>0.1566762261695232</c:v>
                </c:pt>
                <c:pt idx="1272">
                  <c:v>0.15650651616944344</c:v>
                </c:pt>
                <c:pt idx="1273">
                  <c:v>0.15728496487913943</c:v>
                </c:pt>
                <c:pt idx="1274">
                  <c:v>0.15898093386178452</c:v>
                </c:pt>
                <c:pt idx="1275">
                  <c:v>0.15717497616955683</c:v>
                </c:pt>
                <c:pt idx="1276">
                  <c:v>0.15837396301147091</c:v>
                </c:pt>
                <c:pt idx="1277">
                  <c:v>0.15824406616940281</c:v>
                </c:pt>
                <c:pt idx="1278">
                  <c:v>0.15665939616940303</c:v>
                </c:pt>
                <c:pt idx="1279">
                  <c:v>0.15888555616942351</c:v>
                </c:pt>
                <c:pt idx="1280">
                  <c:v>0.15660195616949618</c:v>
                </c:pt>
                <c:pt idx="1281">
                  <c:v>0.15633761616938124</c:v>
                </c:pt>
                <c:pt idx="1282">
                  <c:v>0.1578507229437488</c:v>
                </c:pt>
                <c:pt idx="1283">
                  <c:v>0.15553262616947477</c:v>
                </c:pt>
                <c:pt idx="1284">
                  <c:v>0.15709374616949451</c:v>
                </c:pt>
                <c:pt idx="1285">
                  <c:v>0.15759265616947049</c:v>
                </c:pt>
                <c:pt idx="1286">
                  <c:v>0.15801754616944713</c:v>
                </c:pt>
                <c:pt idx="1287">
                  <c:v>0.15784835616955242</c:v>
                </c:pt>
                <c:pt idx="1288">
                  <c:v>0.15693246616952247</c:v>
                </c:pt>
                <c:pt idx="1289">
                  <c:v>0.15896906366937508</c:v>
                </c:pt>
                <c:pt idx="1290">
                  <c:v>0.15961155616960809</c:v>
                </c:pt>
                <c:pt idx="1291">
                  <c:v>0.15969782259806245</c:v>
                </c:pt>
                <c:pt idx="1292">
                  <c:v>0.15936762616946998</c:v>
                </c:pt>
                <c:pt idx="1293">
                  <c:v>0.15770080616934509</c:v>
                </c:pt>
                <c:pt idx="1294">
                  <c:v>0.15897272616950886</c:v>
                </c:pt>
                <c:pt idx="1295">
                  <c:v>0.15842900116949532</c:v>
                </c:pt>
                <c:pt idx="1296">
                  <c:v>0.15782139616941082</c:v>
                </c:pt>
                <c:pt idx="1297">
                  <c:v>0.15888722616951156</c:v>
                </c:pt>
                <c:pt idx="1298">
                  <c:v>0.15850755616943998</c:v>
                </c:pt>
                <c:pt idx="1299">
                  <c:v>0.15893698616956498</c:v>
                </c:pt>
                <c:pt idx="1300">
                  <c:v>0.15920823633902675</c:v>
                </c:pt>
                <c:pt idx="1301">
                  <c:v>0.15854387616948917</c:v>
                </c:pt>
                <c:pt idx="1302">
                  <c:v>0.15760403042479296</c:v>
                </c:pt>
                <c:pt idx="1303">
                  <c:v>0.15825796616960044</c:v>
                </c:pt>
                <c:pt idx="1304">
                  <c:v>0.15563940616947092</c:v>
                </c:pt>
                <c:pt idx="1305">
                  <c:v>0.15732510616943823</c:v>
                </c:pt>
                <c:pt idx="1306">
                  <c:v>0.15690330616961073</c:v>
                </c:pt>
                <c:pt idx="1307">
                  <c:v>0.15919754616945198</c:v>
                </c:pt>
                <c:pt idx="1308">
                  <c:v>0.15831790741934562</c:v>
                </c:pt>
                <c:pt idx="1309">
                  <c:v>0.15754141305461644</c:v>
                </c:pt>
                <c:pt idx="1310">
                  <c:v>0.15504044435128664</c:v>
                </c:pt>
                <c:pt idx="1311">
                  <c:v>0.15540247616948527</c:v>
                </c:pt>
                <c:pt idx="1312">
                  <c:v>0.15768459616933256</c:v>
                </c:pt>
                <c:pt idx="1313">
                  <c:v>0.15710238616958377</c:v>
                </c:pt>
                <c:pt idx="1314">
                  <c:v>0.15638234616940896</c:v>
                </c:pt>
                <c:pt idx="1315">
                  <c:v>0.15650235248531927</c:v>
                </c:pt>
                <c:pt idx="1316">
                  <c:v>0.15563145616947383</c:v>
                </c:pt>
                <c:pt idx="1317">
                  <c:v>0.15457967616944759</c:v>
                </c:pt>
                <c:pt idx="1318">
                  <c:v>0.15655853921293791</c:v>
                </c:pt>
                <c:pt idx="1319">
                  <c:v>0.15519700454774507</c:v>
                </c:pt>
                <c:pt idx="1320">
                  <c:v>0.15364564616943752</c:v>
                </c:pt>
                <c:pt idx="1321">
                  <c:v>0.15415934839171541</c:v>
                </c:pt>
                <c:pt idx="1322">
                  <c:v>0.15489739147555812</c:v>
                </c:pt>
                <c:pt idx="1323">
                  <c:v>0.15333268616952048</c:v>
                </c:pt>
                <c:pt idx="1324">
                  <c:v>0.15455125616948384</c:v>
                </c:pt>
                <c:pt idx="1325">
                  <c:v>0.15304407444537602</c:v>
                </c:pt>
                <c:pt idx="1326">
                  <c:v>0.15462595950282354</c:v>
                </c:pt>
                <c:pt idx="1327">
                  <c:v>0.15341708616949834</c:v>
                </c:pt>
                <c:pt idx="1328">
                  <c:v>0.15230380511678734</c:v>
                </c:pt>
                <c:pt idx="1329">
                  <c:v>0.1537736961694523</c:v>
                </c:pt>
                <c:pt idx="1330">
                  <c:v>0.15313455616954738</c:v>
                </c:pt>
                <c:pt idx="1331">
                  <c:v>0.15346123616949198</c:v>
                </c:pt>
                <c:pt idx="1332">
                  <c:v>0.15318860616946525</c:v>
                </c:pt>
                <c:pt idx="1333">
                  <c:v>0.15442746616957978</c:v>
                </c:pt>
                <c:pt idx="1334">
                  <c:v>0.15218716616951156</c:v>
                </c:pt>
                <c:pt idx="1335">
                  <c:v>0.15272180264005897</c:v>
                </c:pt>
                <c:pt idx="1336">
                  <c:v>0.15305964616948162</c:v>
                </c:pt>
                <c:pt idx="1337">
                  <c:v>0.15237978616939118</c:v>
                </c:pt>
                <c:pt idx="1338">
                  <c:v>0.14973552616946542</c:v>
                </c:pt>
                <c:pt idx="1339">
                  <c:v>0.15106116616942752</c:v>
                </c:pt>
                <c:pt idx="1340">
                  <c:v>0.15139564616944801</c:v>
                </c:pt>
                <c:pt idx="1341">
                  <c:v>0.15109383669580753</c:v>
                </c:pt>
                <c:pt idx="1342">
                  <c:v>0.15012422616943871</c:v>
                </c:pt>
                <c:pt idx="1343">
                  <c:v>0.15030911673548544</c:v>
                </c:pt>
                <c:pt idx="1344">
                  <c:v>0.14789088257975891</c:v>
                </c:pt>
                <c:pt idx="1345">
                  <c:v>0.14791822616943825</c:v>
                </c:pt>
                <c:pt idx="1346">
                  <c:v>0.14862971616943821</c:v>
                </c:pt>
                <c:pt idx="1347">
                  <c:v>0.14706656983146654</c:v>
                </c:pt>
                <c:pt idx="1348">
                  <c:v>0.14641697616941976</c:v>
                </c:pt>
                <c:pt idx="1349">
                  <c:v>0.14736864616936923</c:v>
                </c:pt>
                <c:pt idx="1350">
                  <c:v>0.14742010616953394</c:v>
                </c:pt>
                <c:pt idx="1351">
                  <c:v>0.1469211685423352</c:v>
                </c:pt>
                <c:pt idx="1352">
                  <c:v>0.14679525116946546</c:v>
                </c:pt>
                <c:pt idx="1353">
                  <c:v>0.14630447616949077</c:v>
                </c:pt>
                <c:pt idx="1354">
                  <c:v>0.14623915808444152</c:v>
                </c:pt>
                <c:pt idx="1355">
                  <c:v>0.14542709616954141</c:v>
                </c:pt>
                <c:pt idx="1356">
                  <c:v>0.14623785616949248</c:v>
                </c:pt>
                <c:pt idx="1357">
                  <c:v>0.14582030616938371</c:v>
                </c:pt>
                <c:pt idx="1358">
                  <c:v>0.14554304616952199</c:v>
                </c:pt>
                <c:pt idx="1359">
                  <c:v>0.14398760511680594</c:v>
                </c:pt>
                <c:pt idx="1360">
                  <c:v>0.14286163616947109</c:v>
                </c:pt>
                <c:pt idx="1361">
                  <c:v>0.14312001078482695</c:v>
                </c:pt>
                <c:pt idx="1362">
                  <c:v>0.14107527834339351</c:v>
                </c:pt>
                <c:pt idx="1363">
                  <c:v>0.13927019616959074</c:v>
                </c:pt>
                <c:pt idx="1364">
                  <c:v>0.13978024616946577</c:v>
                </c:pt>
                <c:pt idx="1365">
                  <c:v>0.13803472616945101</c:v>
                </c:pt>
                <c:pt idx="1366">
                  <c:v>0.13973736575272308</c:v>
                </c:pt>
                <c:pt idx="1367">
                  <c:v>0.13802165616947093</c:v>
                </c:pt>
                <c:pt idx="1368">
                  <c:v>0.13784403616941224</c:v>
                </c:pt>
                <c:pt idx="1369">
                  <c:v>0.13773069759798803</c:v>
                </c:pt>
                <c:pt idx="1370">
                  <c:v>0.13517669396605897</c:v>
                </c:pt>
                <c:pt idx="1371">
                  <c:v>0.1348698461693803</c:v>
                </c:pt>
                <c:pt idx="1372">
                  <c:v>0.1356700061694909</c:v>
                </c:pt>
                <c:pt idx="1373">
                  <c:v>0.13374806827476959</c:v>
                </c:pt>
                <c:pt idx="1374">
                  <c:v>0.13491052616949198</c:v>
                </c:pt>
                <c:pt idx="1375">
                  <c:v>0.13556894616940027</c:v>
                </c:pt>
                <c:pt idx="1376">
                  <c:v>0.13507378331223671</c:v>
                </c:pt>
                <c:pt idx="1377">
                  <c:v>0.13539912616946062</c:v>
                </c:pt>
                <c:pt idx="1378">
                  <c:v>0.13446852616937124</c:v>
                </c:pt>
                <c:pt idx="1379">
                  <c:v>0.13238691616956538</c:v>
                </c:pt>
                <c:pt idx="1380">
                  <c:v>0.13335326827478833</c:v>
                </c:pt>
                <c:pt idx="1381">
                  <c:v>0.13322062616941818</c:v>
                </c:pt>
                <c:pt idx="1382">
                  <c:v>0.13266966616949133</c:v>
                </c:pt>
                <c:pt idx="1383">
                  <c:v>0.13415529616948171</c:v>
                </c:pt>
                <c:pt idx="1384">
                  <c:v>0.13402509616943833</c:v>
                </c:pt>
                <c:pt idx="1385">
                  <c:v>0.13295775116938571</c:v>
                </c:pt>
                <c:pt idx="1386">
                  <c:v>0.13240462616947471</c:v>
                </c:pt>
                <c:pt idx="1387">
                  <c:v>0.13319953616948521</c:v>
                </c:pt>
                <c:pt idx="1388">
                  <c:v>0.13403528616945024</c:v>
                </c:pt>
                <c:pt idx="1389">
                  <c:v>0.13259227616951819</c:v>
                </c:pt>
                <c:pt idx="1390">
                  <c:v>0.13457084616939596</c:v>
                </c:pt>
                <c:pt idx="1391">
                  <c:v>0.13232305616946871</c:v>
                </c:pt>
                <c:pt idx="1392">
                  <c:v>0.13479915248525776</c:v>
                </c:pt>
                <c:pt idx="1393">
                  <c:v>0.13270113616950141</c:v>
                </c:pt>
                <c:pt idx="1394">
                  <c:v>0.13145709675764294</c:v>
                </c:pt>
                <c:pt idx="1395">
                  <c:v>0.13444970950278934</c:v>
                </c:pt>
                <c:pt idx="1396">
                  <c:v>0.1328797261695481</c:v>
                </c:pt>
                <c:pt idx="1397">
                  <c:v>0.13226741616956891</c:v>
                </c:pt>
                <c:pt idx="1398">
                  <c:v>0.13362683616952609</c:v>
                </c:pt>
                <c:pt idx="1399">
                  <c:v>0.13287699075281978</c:v>
                </c:pt>
                <c:pt idx="1400">
                  <c:v>0.13471587616936662</c:v>
                </c:pt>
                <c:pt idx="1401">
                  <c:v>0.1349546261694457</c:v>
                </c:pt>
                <c:pt idx="1402">
                  <c:v>0.13442502616936741</c:v>
                </c:pt>
                <c:pt idx="1403">
                  <c:v>0.13497294561392439</c:v>
                </c:pt>
                <c:pt idx="1404">
                  <c:v>0.13302262616947758</c:v>
                </c:pt>
                <c:pt idx="1405">
                  <c:v>0.13422826616938721</c:v>
                </c:pt>
                <c:pt idx="1406">
                  <c:v>0.13490304616948409</c:v>
                </c:pt>
                <c:pt idx="1407">
                  <c:v>0.13495805774829281</c:v>
                </c:pt>
                <c:pt idx="1408">
                  <c:v>0.13612342616934825</c:v>
                </c:pt>
                <c:pt idx="1409">
                  <c:v>0.13502040616947428</c:v>
                </c:pt>
                <c:pt idx="1410">
                  <c:v>0.13497152616935182</c:v>
                </c:pt>
                <c:pt idx="1411">
                  <c:v>0.13370096616954186</c:v>
                </c:pt>
                <c:pt idx="1412">
                  <c:v>0.13459640616943652</c:v>
                </c:pt>
                <c:pt idx="1413">
                  <c:v>0.13449062616949478</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0.12936637616947191</c:v>
                </c:pt>
                <c:pt idx="1429">
                  <c:v>0.1331170561695672</c:v>
                </c:pt>
                <c:pt idx="1430">
                  <c:v>0.13380466616941078</c:v>
                </c:pt>
                <c:pt idx="1431">
                  <c:v>0.13385440616946231</c:v>
                </c:pt>
                <c:pt idx="1432">
                  <c:v>0.13220574195891288</c:v>
                </c:pt>
                <c:pt idx="1433">
                  <c:v>0.13285740616946423</c:v>
                </c:pt>
                <c:pt idx="1434">
                  <c:v>0.13349558616944573</c:v>
                </c:pt>
                <c:pt idx="1435">
                  <c:v>0.13476916616943457</c:v>
                </c:pt>
                <c:pt idx="1436">
                  <c:v>0.13213463915658963</c:v>
                </c:pt>
                <c:pt idx="1437">
                  <c:v>0.13414457353793821</c:v>
                </c:pt>
                <c:pt idx="1438">
                  <c:v>0.13644062616955918</c:v>
                </c:pt>
                <c:pt idx="1439">
                  <c:v>0.13610935616955538</c:v>
                </c:pt>
                <c:pt idx="1440">
                  <c:v>0.13714178616949413</c:v>
                </c:pt>
                <c:pt idx="1441">
                  <c:v>0.13743709616957744</c:v>
                </c:pt>
                <c:pt idx="1442">
                  <c:v>0.13589228616953641</c:v>
                </c:pt>
                <c:pt idx="1443">
                  <c:v>0.13753209985362971</c:v>
                </c:pt>
                <c:pt idx="1444">
                  <c:v>0.13878963692218349</c:v>
                </c:pt>
                <c:pt idx="1445">
                  <c:v>0.13688872339170638</c:v>
                </c:pt>
                <c:pt idx="1446">
                  <c:v>0.1383719461694142</c:v>
                </c:pt>
                <c:pt idx="1447">
                  <c:v>0.13698910616946641</c:v>
                </c:pt>
                <c:pt idx="1448">
                  <c:v>0.13507398616941671</c:v>
                </c:pt>
                <c:pt idx="1449">
                  <c:v>0.13821598616949934</c:v>
                </c:pt>
                <c:pt idx="1450">
                  <c:v>0.1376577630115321</c:v>
                </c:pt>
                <c:pt idx="1451">
                  <c:v>0.13948302616944391</c:v>
                </c:pt>
                <c:pt idx="1452">
                  <c:v>0.13993144098434174</c:v>
                </c:pt>
                <c:pt idx="1453">
                  <c:v>0.14095291188375825</c:v>
                </c:pt>
                <c:pt idx="1454">
                  <c:v>0.13896608616946154</c:v>
                </c:pt>
                <c:pt idx="1455">
                  <c:v>0.13763426616939994</c:v>
                </c:pt>
                <c:pt idx="1456">
                  <c:v>0.1390124715303363</c:v>
                </c:pt>
                <c:pt idx="1457">
                  <c:v>0.13935484839166179</c:v>
                </c:pt>
                <c:pt idx="1458">
                  <c:v>0.13969306616947136</c:v>
                </c:pt>
                <c:pt idx="1459">
                  <c:v>0.13916583616956771</c:v>
                </c:pt>
                <c:pt idx="1460">
                  <c:v>0.13946702616954099</c:v>
                </c:pt>
                <c:pt idx="1461">
                  <c:v>0.13994118616949514</c:v>
                </c:pt>
                <c:pt idx="1462">
                  <c:v>0.13863910443035371</c:v>
                </c:pt>
                <c:pt idx="1463">
                  <c:v>0.13946528654683799</c:v>
                </c:pt>
                <c:pt idx="1464">
                  <c:v>0.13919806616944191</c:v>
                </c:pt>
                <c:pt idx="1465">
                  <c:v>0.13993736616950544</c:v>
                </c:pt>
                <c:pt idx="1466">
                  <c:v>0.13826202616951377</c:v>
                </c:pt>
                <c:pt idx="1467">
                  <c:v>0.14014726616932244</c:v>
                </c:pt>
                <c:pt idx="1468">
                  <c:v>0.13847435616951034</c:v>
                </c:pt>
                <c:pt idx="1469">
                  <c:v>0.13846588932739284</c:v>
                </c:pt>
                <c:pt idx="1470">
                  <c:v>0.13985413703906621</c:v>
                </c:pt>
                <c:pt idx="1471">
                  <c:v>0.13997703580798804</c:v>
                </c:pt>
                <c:pt idx="1472">
                  <c:v>0.13907959616935273</c:v>
                </c:pt>
                <c:pt idx="1473">
                  <c:v>0.13854630616940314</c:v>
                </c:pt>
                <c:pt idx="1474">
                  <c:v>0.13970436616932652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1.3343577661695489</c:v>
                </c:pt>
                <c:pt idx="4">
                  <c:v>1.3337057861695456</c:v>
                </c:pt>
                <c:pt idx="5">
                  <c:v>1.3318999045202133</c:v>
                </c:pt>
                <c:pt idx="6">
                  <c:v>1.3313076861695095</c:v>
                </c:pt>
                <c:pt idx="7">
                  <c:v>1.3310207461694548</c:v>
                </c:pt>
                <c:pt idx="8">
                  <c:v>1.3305575975980042</c:v>
                </c:pt>
                <c:pt idx="9">
                  <c:v>1.3275862928361426</c:v>
                </c:pt>
                <c:pt idx="10">
                  <c:v>1.3264240661693798</c:v>
                </c:pt>
                <c:pt idx="11">
                  <c:v>1.3253499261695083</c:v>
                </c:pt>
                <c:pt idx="12">
                  <c:v>1.325714769026618</c:v>
                </c:pt>
                <c:pt idx="13">
                  <c:v>1.3236460361694617</c:v>
                </c:pt>
                <c:pt idx="14">
                  <c:v>1.3229218661693658</c:v>
                </c:pt>
                <c:pt idx="15">
                  <c:v>1.3227656661692748</c:v>
                </c:pt>
                <c:pt idx="16">
                  <c:v>1.3227428361693401</c:v>
                </c:pt>
                <c:pt idx="17">
                  <c:v>1.3200649718483821</c:v>
                </c:pt>
                <c:pt idx="18">
                  <c:v>1.3187993056566818</c:v>
                </c:pt>
                <c:pt idx="19">
                  <c:v>1.3174977961694592</c:v>
                </c:pt>
                <c:pt idx="20">
                  <c:v>1.3160098761695167</c:v>
                </c:pt>
                <c:pt idx="21">
                  <c:v>1.3148488661693563</c:v>
                </c:pt>
                <c:pt idx="22">
                  <c:v>1.314775106169435</c:v>
                </c:pt>
                <c:pt idx="23">
                  <c:v>1.3146337161695518</c:v>
                </c:pt>
                <c:pt idx="24">
                  <c:v>1.3126642625331164</c:v>
                </c:pt>
                <c:pt idx="25">
                  <c:v>1.310710002513588</c:v>
                </c:pt>
                <c:pt idx="26">
                  <c:v>1.310902326169554</c:v>
                </c:pt>
                <c:pt idx="27">
                  <c:v>1.3097236761695374</c:v>
                </c:pt>
                <c:pt idx="28">
                  <c:v>1.3084182861694698</c:v>
                </c:pt>
                <c:pt idx="29">
                  <c:v>1.3068336161695533</c:v>
                </c:pt>
                <c:pt idx="30">
                  <c:v>1.3065544261694271</c:v>
                </c:pt>
                <c:pt idx="31">
                  <c:v>1.3057775861694694</c:v>
                </c:pt>
                <c:pt idx="32">
                  <c:v>1.303736726169487</c:v>
                </c:pt>
                <c:pt idx="33">
                  <c:v>1.3018086261695174</c:v>
                </c:pt>
                <c:pt idx="34">
                  <c:v>1.30209936902665</c:v>
                </c:pt>
                <c:pt idx="35">
                  <c:v>1.3005593961694732</c:v>
                </c:pt>
                <c:pt idx="36">
                  <c:v>1.3003992361693666</c:v>
                </c:pt>
                <c:pt idx="37">
                  <c:v>1.2994114561694066</c:v>
                </c:pt>
                <c:pt idx="38">
                  <c:v>1.2980193961694346</c:v>
                </c:pt>
                <c:pt idx="39">
                  <c:v>1.2979494561695735</c:v>
                </c:pt>
                <c:pt idx="40">
                  <c:v>1.2971497095026898</c:v>
                </c:pt>
                <c:pt idx="41">
                  <c:v>1.2965370620669461</c:v>
                </c:pt>
                <c:pt idx="42">
                  <c:v>1.2939403404552359</c:v>
                </c:pt>
                <c:pt idx="43">
                  <c:v>1.293023286169481</c:v>
                </c:pt>
                <c:pt idx="44">
                  <c:v>1.2922600461694174</c:v>
                </c:pt>
                <c:pt idx="45">
                  <c:v>1.2910489761695771</c:v>
                </c:pt>
                <c:pt idx="46">
                  <c:v>1.2899452461693504</c:v>
                </c:pt>
                <c:pt idx="47">
                  <c:v>1.2897200161694782</c:v>
                </c:pt>
                <c:pt idx="48">
                  <c:v>1.2883954061693998</c:v>
                </c:pt>
                <c:pt idx="49">
                  <c:v>1.2884287261694698</c:v>
                </c:pt>
                <c:pt idx="50">
                  <c:v>1.2883381023598872</c:v>
                </c:pt>
                <c:pt idx="51">
                  <c:v>1.2850065967576818</c:v>
                </c:pt>
                <c:pt idx="52">
                  <c:v>1.2843129861695268</c:v>
                </c:pt>
                <c:pt idx="53">
                  <c:v>1.2832293061694697</c:v>
                </c:pt>
                <c:pt idx="54">
                  <c:v>1.28256342616956</c:v>
                </c:pt>
                <c:pt idx="55">
                  <c:v>1.2819563461693921</c:v>
                </c:pt>
                <c:pt idx="56">
                  <c:v>1.28076286328286</c:v>
                </c:pt>
                <c:pt idx="57">
                  <c:v>1.2798462061695068</c:v>
                </c:pt>
                <c:pt idx="58">
                  <c:v>1.2784284961694932</c:v>
                </c:pt>
                <c:pt idx="59">
                  <c:v>1.2776370315748551</c:v>
                </c:pt>
                <c:pt idx="60">
                  <c:v>1.2752206261694818</c:v>
                </c:pt>
                <c:pt idx="61">
                  <c:v>1.2745100961694766</c:v>
                </c:pt>
                <c:pt idx="62">
                  <c:v>1.2729479861694131</c:v>
                </c:pt>
                <c:pt idx="63">
                  <c:v>1.2714712661694392</c:v>
                </c:pt>
                <c:pt idx="64">
                  <c:v>1.2702172661694817</c:v>
                </c:pt>
                <c:pt idx="65">
                  <c:v>1.2696935661694488</c:v>
                </c:pt>
                <c:pt idx="66">
                  <c:v>1.268437626169316</c:v>
                </c:pt>
                <c:pt idx="67">
                  <c:v>1.2680380748874853</c:v>
                </c:pt>
                <c:pt idx="68">
                  <c:v>1.2624279534422413</c:v>
                </c:pt>
                <c:pt idx="69">
                  <c:v>1.260768806169478</c:v>
                </c:pt>
                <c:pt idx="70">
                  <c:v>1.2597751361694236</c:v>
                </c:pt>
                <c:pt idx="71">
                  <c:v>1.2584431661694992</c:v>
                </c:pt>
                <c:pt idx="72">
                  <c:v>1.2573306761696417</c:v>
                </c:pt>
                <c:pt idx="73">
                  <c:v>1.2566864861694973</c:v>
                </c:pt>
                <c:pt idx="74">
                  <c:v>1.255682106169502</c:v>
                </c:pt>
                <c:pt idx="75">
                  <c:v>1.2559834595027866</c:v>
                </c:pt>
                <c:pt idx="76">
                  <c:v>1.2521492625330239</c:v>
                </c:pt>
                <c:pt idx="77">
                  <c:v>1.2509837061694198</c:v>
                </c:pt>
                <c:pt idx="78">
                  <c:v>1.2493086661694381</c:v>
                </c:pt>
                <c:pt idx="79">
                  <c:v>1.2476275024582009</c:v>
                </c:pt>
                <c:pt idx="80">
                  <c:v>1.245382176169457</c:v>
                </c:pt>
                <c:pt idx="81">
                  <c:v>1.2450757861694206</c:v>
                </c:pt>
                <c:pt idx="82">
                  <c:v>1.2427322761694743</c:v>
                </c:pt>
                <c:pt idx="83">
                  <c:v>1.2409989561694177</c:v>
                </c:pt>
                <c:pt idx="84">
                  <c:v>1.2397139305172828</c:v>
                </c:pt>
                <c:pt idx="85">
                  <c:v>1.2384806518104898</c:v>
                </c:pt>
                <c:pt idx="86">
                  <c:v>1.2364377961694804</c:v>
                </c:pt>
                <c:pt idx="87">
                  <c:v>1.2372295961695952</c:v>
                </c:pt>
                <c:pt idx="88">
                  <c:v>1.2354115861693618</c:v>
                </c:pt>
                <c:pt idx="89">
                  <c:v>1.2348084561694579</c:v>
                </c:pt>
                <c:pt idx="90">
                  <c:v>1.2335325849323766</c:v>
                </c:pt>
                <c:pt idx="91">
                  <c:v>1.2330893461694472</c:v>
                </c:pt>
                <c:pt idx="92">
                  <c:v>1.2318934661694634</c:v>
                </c:pt>
                <c:pt idx="93">
                  <c:v>1.2311509761695163</c:v>
                </c:pt>
                <c:pt idx="94">
                  <c:v>1.2296936261694598</c:v>
                </c:pt>
                <c:pt idx="95">
                  <c:v>1.228086226169566</c:v>
                </c:pt>
                <c:pt idx="96">
                  <c:v>1.2275863761694525</c:v>
                </c:pt>
                <c:pt idx="97">
                  <c:v>1.2269912661693747</c:v>
                </c:pt>
                <c:pt idx="98">
                  <c:v>1.2262262761694238</c:v>
                </c:pt>
                <c:pt idx="99">
                  <c:v>1.2253849461694815</c:v>
                </c:pt>
                <c:pt idx="100">
                  <c:v>1.2246086561695766</c:v>
                </c:pt>
                <c:pt idx="101">
                  <c:v>1.2229322261694739</c:v>
                </c:pt>
                <c:pt idx="102">
                  <c:v>1.2219576261694698</c:v>
                </c:pt>
                <c:pt idx="103">
                  <c:v>1.2202751434108601</c:v>
                </c:pt>
                <c:pt idx="104">
                  <c:v>1.218942966169422</c:v>
                </c:pt>
                <c:pt idx="105">
                  <c:v>1.2179799661693658</c:v>
                </c:pt>
                <c:pt idx="106">
                  <c:v>1.21681100616942</c:v>
                </c:pt>
                <c:pt idx="107">
                  <c:v>1.2147496761696153</c:v>
                </c:pt>
                <c:pt idx="108">
                  <c:v>1.2142421261695115</c:v>
                </c:pt>
                <c:pt idx="109">
                  <c:v>1.2133614661693293</c:v>
                </c:pt>
                <c:pt idx="110">
                  <c:v>1.2132318812715113</c:v>
                </c:pt>
                <c:pt idx="111">
                  <c:v>1.20738437941624</c:v>
                </c:pt>
                <c:pt idx="112">
                  <c:v>1.2072431886695512</c:v>
                </c:pt>
                <c:pt idx="113">
                  <c:v>1.2061865661694782</c:v>
                </c:pt>
                <c:pt idx="114">
                  <c:v>1.2053921961695118</c:v>
                </c:pt>
                <c:pt idx="115">
                  <c:v>1.2041126361695547</c:v>
                </c:pt>
                <c:pt idx="116">
                  <c:v>1.2039343736440982</c:v>
                </c:pt>
                <c:pt idx="117">
                  <c:v>1.2015892561694081</c:v>
                </c:pt>
                <c:pt idx="118">
                  <c:v>1.2010230061694742</c:v>
                </c:pt>
                <c:pt idx="119">
                  <c:v>1.2003417928360978</c:v>
                </c:pt>
                <c:pt idx="120">
                  <c:v>1.1975385011694897</c:v>
                </c:pt>
                <c:pt idx="121">
                  <c:v>1.1972149861694839</c:v>
                </c:pt>
                <c:pt idx="122">
                  <c:v>1.197217084502743</c:v>
                </c:pt>
                <c:pt idx="123">
                  <c:v>1.1956729261694081</c:v>
                </c:pt>
                <c:pt idx="124">
                  <c:v>1.1947179161695405</c:v>
                </c:pt>
                <c:pt idx="125">
                  <c:v>1.1940083761693927</c:v>
                </c:pt>
                <c:pt idx="126">
                  <c:v>1.1923612861696418</c:v>
                </c:pt>
                <c:pt idx="127">
                  <c:v>1.1912855461692851</c:v>
                </c:pt>
                <c:pt idx="128">
                  <c:v>1.1914201261694757</c:v>
                </c:pt>
                <c:pt idx="129">
                  <c:v>1.187759595866396</c:v>
                </c:pt>
                <c:pt idx="130">
                  <c:v>1.1876418061695659</c:v>
                </c:pt>
                <c:pt idx="131">
                  <c:v>1.185996746169605</c:v>
                </c:pt>
                <c:pt idx="132">
                  <c:v>1.1850648302510791</c:v>
                </c:pt>
                <c:pt idx="133">
                  <c:v>1.1842507761695653</c:v>
                </c:pt>
                <c:pt idx="134">
                  <c:v>1.1831591161694774</c:v>
                </c:pt>
                <c:pt idx="135">
                  <c:v>1.1824192261695301</c:v>
                </c:pt>
                <c:pt idx="136">
                  <c:v>1.181601926169435</c:v>
                </c:pt>
                <c:pt idx="137">
                  <c:v>1.1807699770467381</c:v>
                </c:pt>
                <c:pt idx="138">
                  <c:v>1.1762409595028087</c:v>
                </c:pt>
                <c:pt idx="139">
                  <c:v>1.1764715939114021</c:v>
                </c:pt>
                <c:pt idx="140">
                  <c:v>1.1771314361694878</c:v>
                </c:pt>
                <c:pt idx="141">
                  <c:v>1.1751587761695541</c:v>
                </c:pt>
                <c:pt idx="142">
                  <c:v>1.174805326169448</c:v>
                </c:pt>
                <c:pt idx="143">
                  <c:v>1.1751591413210913</c:v>
                </c:pt>
                <c:pt idx="144">
                  <c:v>1.1737551261696688</c:v>
                </c:pt>
                <c:pt idx="145">
                  <c:v>1.1726909361694169</c:v>
                </c:pt>
                <c:pt idx="146">
                  <c:v>1.1725875404552581</c:v>
                </c:pt>
                <c:pt idx="147">
                  <c:v>1.1698427840642864</c:v>
                </c:pt>
                <c:pt idx="148">
                  <c:v>1.1696059089978521</c:v>
                </c:pt>
                <c:pt idx="149">
                  <c:v>1.1682717061694206</c:v>
                </c:pt>
                <c:pt idx="150">
                  <c:v>1.1674347061693995</c:v>
                </c:pt>
                <c:pt idx="151">
                  <c:v>1.1661380161694552</c:v>
                </c:pt>
                <c:pt idx="152">
                  <c:v>1.1649819761695164</c:v>
                </c:pt>
                <c:pt idx="153">
                  <c:v>1.1639779661695284</c:v>
                </c:pt>
                <c:pt idx="154">
                  <c:v>1.1635212161693254</c:v>
                </c:pt>
                <c:pt idx="155">
                  <c:v>1.1627434156431917</c:v>
                </c:pt>
                <c:pt idx="156">
                  <c:v>1.1605028569387945</c:v>
                </c:pt>
                <c:pt idx="157">
                  <c:v>1.1593144861695919</c:v>
                </c:pt>
                <c:pt idx="158">
                  <c:v>1.1579213361694336</c:v>
                </c:pt>
                <c:pt idx="159">
                  <c:v>1.1586024461694959</c:v>
                </c:pt>
                <c:pt idx="160">
                  <c:v>1.1573690361694258</c:v>
                </c:pt>
                <c:pt idx="161">
                  <c:v>1.1567571782528352</c:v>
                </c:pt>
                <c:pt idx="162">
                  <c:v>1.1552346661694461</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1.1413962561695683</c:v>
                </c:pt>
                <c:pt idx="176">
                  <c:v>1.1395939461693132</c:v>
                </c:pt>
                <c:pt idx="177">
                  <c:v>1.1392457561695153</c:v>
                </c:pt>
                <c:pt idx="178">
                  <c:v>1.1382268161694356</c:v>
                </c:pt>
                <c:pt idx="179">
                  <c:v>1.1371344961694065</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1.1143079768188544</c:v>
                </c:pt>
                <c:pt idx="194">
                  <c:v>1.1095243669102499</c:v>
                </c:pt>
                <c:pt idx="195">
                  <c:v>1.1090970861694978</c:v>
                </c:pt>
                <c:pt idx="196">
                  <c:v>1.1081858961694877</c:v>
                </c:pt>
                <c:pt idx="197">
                  <c:v>1.1067118961695002</c:v>
                </c:pt>
                <c:pt idx="198">
                  <c:v>1.1050224921489598</c:v>
                </c:pt>
                <c:pt idx="199">
                  <c:v>1.1052257561693726</c:v>
                </c:pt>
                <c:pt idx="200">
                  <c:v>1.1034883261693977</c:v>
                </c:pt>
                <c:pt idx="201">
                  <c:v>1.1036363761694732</c:v>
                </c:pt>
                <c:pt idx="202">
                  <c:v>1.102599138990016</c:v>
                </c:pt>
                <c:pt idx="203">
                  <c:v>1.1017231771898655</c:v>
                </c:pt>
                <c:pt idx="204">
                  <c:v>1.0998278161693518</c:v>
                </c:pt>
                <c:pt idx="205">
                  <c:v>1.0998658426641554</c:v>
                </c:pt>
                <c:pt idx="206">
                  <c:v>1.0984262961694458</c:v>
                </c:pt>
                <c:pt idx="207">
                  <c:v>1.0977642261695018</c:v>
                </c:pt>
                <c:pt idx="208">
                  <c:v>1.0971644661694433</c:v>
                </c:pt>
                <c:pt idx="209">
                  <c:v>1.0961345461696226</c:v>
                </c:pt>
                <c:pt idx="210">
                  <c:v>1.094862044351248</c:v>
                </c:pt>
                <c:pt idx="211">
                  <c:v>1.0927376261694659</c:v>
                </c:pt>
                <c:pt idx="212">
                  <c:v>1.0920328788011087</c:v>
                </c:pt>
                <c:pt idx="213">
                  <c:v>1.0921629161694142</c:v>
                </c:pt>
                <c:pt idx="214">
                  <c:v>1.0918733161694234</c:v>
                </c:pt>
                <c:pt idx="215">
                  <c:v>1.0911040861694066</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1.0855367561693865</c:v>
                </c:pt>
                <c:pt idx="224">
                  <c:v>1.0838341580843398</c:v>
                </c:pt>
                <c:pt idx="225">
                  <c:v>1.0829928761694558</c:v>
                </c:pt>
                <c:pt idx="226">
                  <c:v>1.0822637461695166</c:v>
                </c:pt>
                <c:pt idx="227">
                  <c:v>1.0817923732959398</c:v>
                </c:pt>
                <c:pt idx="228">
                  <c:v>1.0811812928361326</c:v>
                </c:pt>
                <c:pt idx="229">
                  <c:v>1.0794733261694058</c:v>
                </c:pt>
                <c:pt idx="230">
                  <c:v>1.0789314861695232</c:v>
                </c:pt>
                <c:pt idx="231">
                  <c:v>1.0779073061696058</c:v>
                </c:pt>
                <c:pt idx="232">
                  <c:v>1.0779613261694125</c:v>
                </c:pt>
                <c:pt idx="233">
                  <c:v>1.0767802061695448</c:v>
                </c:pt>
                <c:pt idx="234">
                  <c:v>1.0764830161694758</c:v>
                </c:pt>
                <c:pt idx="235">
                  <c:v>1.0755127861693268</c:v>
                </c:pt>
                <c:pt idx="236">
                  <c:v>1.0769926261694698</c:v>
                </c:pt>
                <c:pt idx="237">
                  <c:v>1.0736206417945056</c:v>
                </c:pt>
                <c:pt idx="238">
                  <c:v>1.0725485186425203</c:v>
                </c:pt>
                <c:pt idx="239">
                  <c:v>1.0725447461694535</c:v>
                </c:pt>
                <c:pt idx="240">
                  <c:v>1.0716240961694106</c:v>
                </c:pt>
                <c:pt idx="241">
                  <c:v>1.0710070861694159</c:v>
                </c:pt>
                <c:pt idx="242">
                  <c:v>1.0700363561695379</c:v>
                </c:pt>
                <c:pt idx="243">
                  <c:v>1.0699756369221234</c:v>
                </c:pt>
                <c:pt idx="244">
                  <c:v>1.0698914329877018</c:v>
                </c:pt>
                <c:pt idx="245">
                  <c:v>1.0667392553829376</c:v>
                </c:pt>
                <c:pt idx="246">
                  <c:v>1.0665791761694119</c:v>
                </c:pt>
                <c:pt idx="247">
                  <c:v>1.0662240261695217</c:v>
                </c:pt>
                <c:pt idx="248">
                  <c:v>1.065278696169482</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1.0584129461695138</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1.0533471661695466</c:v>
                </c:pt>
                <c:pt idx="266">
                  <c:v>1.0532014061693764</c:v>
                </c:pt>
                <c:pt idx="267">
                  <c:v>1.0516213070205218</c:v>
                </c:pt>
                <c:pt idx="268">
                  <c:v>1.0509567287336241</c:v>
                </c:pt>
                <c:pt idx="269">
                  <c:v>1.0491322928361058</c:v>
                </c:pt>
                <c:pt idx="270">
                  <c:v>1.0492313461694596</c:v>
                </c:pt>
                <c:pt idx="271">
                  <c:v>1.0488678261693991</c:v>
                </c:pt>
                <c:pt idx="272">
                  <c:v>1.0482334061694718</c:v>
                </c:pt>
                <c:pt idx="273">
                  <c:v>1.0478116261695476</c:v>
                </c:pt>
                <c:pt idx="274">
                  <c:v>1.0470684861695077</c:v>
                </c:pt>
                <c:pt idx="275">
                  <c:v>1.0466590461694658</c:v>
                </c:pt>
                <c:pt idx="276">
                  <c:v>1.0452466261694138</c:v>
                </c:pt>
                <c:pt idx="277">
                  <c:v>1.0451736555811781</c:v>
                </c:pt>
                <c:pt idx="278">
                  <c:v>1.0442814803362119</c:v>
                </c:pt>
                <c:pt idx="279">
                  <c:v>1.0428141615230566</c:v>
                </c:pt>
                <c:pt idx="280">
                  <c:v>1.0425456161694338</c:v>
                </c:pt>
                <c:pt idx="281">
                  <c:v>1.0414231061694439</c:v>
                </c:pt>
                <c:pt idx="282">
                  <c:v>1.0413789961693978</c:v>
                </c:pt>
                <c:pt idx="283">
                  <c:v>1.0401881661694021</c:v>
                </c:pt>
                <c:pt idx="284">
                  <c:v>1.0397184432426898</c:v>
                </c:pt>
                <c:pt idx="285">
                  <c:v>1.0394701661695507</c:v>
                </c:pt>
                <c:pt idx="286">
                  <c:v>1.0394374161694322</c:v>
                </c:pt>
                <c:pt idx="287">
                  <c:v>1.039054206169479</c:v>
                </c:pt>
                <c:pt idx="288">
                  <c:v>1.0377345961695823</c:v>
                </c:pt>
                <c:pt idx="289">
                  <c:v>1.0370945352604484</c:v>
                </c:pt>
                <c:pt idx="290">
                  <c:v>1.0363616861695397</c:v>
                </c:pt>
                <c:pt idx="291">
                  <c:v>1.0362376261695381</c:v>
                </c:pt>
                <c:pt idx="292">
                  <c:v>1.035739546169393</c:v>
                </c:pt>
                <c:pt idx="293">
                  <c:v>1.0348650861694726</c:v>
                </c:pt>
                <c:pt idx="294">
                  <c:v>1.0349549161694958</c:v>
                </c:pt>
                <c:pt idx="295">
                  <c:v>1.0340138304706001</c:v>
                </c:pt>
                <c:pt idx="296">
                  <c:v>1.0337564361693978</c:v>
                </c:pt>
                <c:pt idx="297">
                  <c:v>1.0332525261694769</c:v>
                </c:pt>
                <c:pt idx="298">
                  <c:v>1.0323242261694894</c:v>
                </c:pt>
                <c:pt idx="299">
                  <c:v>1.031721656169474</c:v>
                </c:pt>
                <c:pt idx="300">
                  <c:v>1.0310143635432361</c:v>
                </c:pt>
                <c:pt idx="301">
                  <c:v>1.0303135461695381</c:v>
                </c:pt>
                <c:pt idx="302">
                  <c:v>1.0303641861693769</c:v>
                </c:pt>
                <c:pt idx="303">
                  <c:v>1.02888541616953</c:v>
                </c:pt>
                <c:pt idx="304">
                  <c:v>1.0290745661694274</c:v>
                </c:pt>
                <c:pt idx="305">
                  <c:v>1.0281490466240655</c:v>
                </c:pt>
                <c:pt idx="306">
                  <c:v>1.0279949261694385</c:v>
                </c:pt>
                <c:pt idx="307">
                  <c:v>1.026769516169421</c:v>
                </c:pt>
                <c:pt idx="308">
                  <c:v>1.0260871261694315</c:v>
                </c:pt>
                <c:pt idx="309">
                  <c:v>1.0263380461693572</c:v>
                </c:pt>
                <c:pt idx="310">
                  <c:v>1.0257976474460668</c:v>
                </c:pt>
                <c:pt idx="311">
                  <c:v>1.024993036169505</c:v>
                </c:pt>
                <c:pt idx="312">
                  <c:v>1.0247733061694764</c:v>
                </c:pt>
                <c:pt idx="313">
                  <c:v>1.0238135461695634</c:v>
                </c:pt>
                <c:pt idx="314">
                  <c:v>1.024153346599562</c:v>
                </c:pt>
                <c:pt idx="315">
                  <c:v>1.0224336105444078</c:v>
                </c:pt>
                <c:pt idx="316">
                  <c:v>1.0217546161695426</c:v>
                </c:pt>
                <c:pt idx="317">
                  <c:v>1.0209583761694878</c:v>
                </c:pt>
                <c:pt idx="318">
                  <c:v>1.0201571361694461</c:v>
                </c:pt>
                <c:pt idx="319">
                  <c:v>1.0198316461693886</c:v>
                </c:pt>
                <c:pt idx="320">
                  <c:v>1.018922886169404</c:v>
                </c:pt>
                <c:pt idx="321">
                  <c:v>1.0187013419589732</c:v>
                </c:pt>
                <c:pt idx="322">
                  <c:v>1.0180563961694418</c:v>
                </c:pt>
                <c:pt idx="323">
                  <c:v>1.0172966961694192</c:v>
                </c:pt>
                <c:pt idx="324">
                  <c:v>1.0170045961694818</c:v>
                </c:pt>
                <c:pt idx="325">
                  <c:v>1.0163982461693852</c:v>
                </c:pt>
                <c:pt idx="326">
                  <c:v>1.0157864483917507</c:v>
                </c:pt>
                <c:pt idx="327">
                  <c:v>1.0149161061694798</c:v>
                </c:pt>
                <c:pt idx="328">
                  <c:v>1.01528199616939</c:v>
                </c:pt>
                <c:pt idx="329">
                  <c:v>1.0138687261694603</c:v>
                </c:pt>
                <c:pt idx="330">
                  <c:v>1.0136507170784457</c:v>
                </c:pt>
                <c:pt idx="331">
                  <c:v>1.0132052861694345</c:v>
                </c:pt>
                <c:pt idx="332">
                  <c:v>1.0134214561694628</c:v>
                </c:pt>
                <c:pt idx="333">
                  <c:v>1.0127126261694739</c:v>
                </c:pt>
                <c:pt idx="334">
                  <c:v>1.0111474723233584</c:v>
                </c:pt>
                <c:pt idx="335">
                  <c:v>1.009985606169491</c:v>
                </c:pt>
                <c:pt idx="336">
                  <c:v>1.0095176261696537</c:v>
                </c:pt>
                <c:pt idx="337">
                  <c:v>1.0089068761694597</c:v>
                </c:pt>
                <c:pt idx="338">
                  <c:v>1.0083423261695261</c:v>
                </c:pt>
                <c:pt idx="339">
                  <c:v>1.0071141561694898</c:v>
                </c:pt>
                <c:pt idx="340">
                  <c:v>1.0067217161694186</c:v>
                </c:pt>
                <c:pt idx="341">
                  <c:v>1.0067958284165721</c:v>
                </c:pt>
                <c:pt idx="342">
                  <c:v>1.0070400300156166</c:v>
                </c:pt>
                <c:pt idx="343">
                  <c:v>1.0039472095028117</c:v>
                </c:pt>
                <c:pt idx="344">
                  <c:v>1.0036808404551039</c:v>
                </c:pt>
                <c:pt idx="345">
                  <c:v>1.003356976169357</c:v>
                </c:pt>
                <c:pt idx="346">
                  <c:v>1.0029307061694344</c:v>
                </c:pt>
                <c:pt idx="347">
                  <c:v>1.0018212761693752</c:v>
                </c:pt>
                <c:pt idx="348">
                  <c:v>1.0014351817250002</c:v>
                </c:pt>
                <c:pt idx="349">
                  <c:v>1.0011721061694618</c:v>
                </c:pt>
                <c:pt idx="350">
                  <c:v>1.0003647170785515</c:v>
                </c:pt>
                <c:pt idx="351">
                  <c:v>0.99938262616947782</c:v>
                </c:pt>
                <c:pt idx="352">
                  <c:v>0.99823500616940963</c:v>
                </c:pt>
                <c:pt idx="353">
                  <c:v>0.99816062616943668</c:v>
                </c:pt>
                <c:pt idx="354">
                  <c:v>0.9972267461694031</c:v>
                </c:pt>
                <c:pt idx="355">
                  <c:v>0.99619795616949736</c:v>
                </c:pt>
                <c:pt idx="356">
                  <c:v>0.99606677616949924</c:v>
                </c:pt>
                <c:pt idx="357">
                  <c:v>0.99507714616952114</c:v>
                </c:pt>
                <c:pt idx="358">
                  <c:v>0.99443634045500895</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0.98473271707857302</c:v>
                </c:pt>
                <c:pt idx="367">
                  <c:v>0.98423406616953468</c:v>
                </c:pt>
                <c:pt idx="368">
                  <c:v>0.98362171616948302</c:v>
                </c:pt>
                <c:pt idx="369">
                  <c:v>0.98224847616948985</c:v>
                </c:pt>
                <c:pt idx="370">
                  <c:v>0.98228893930071559</c:v>
                </c:pt>
                <c:pt idx="371">
                  <c:v>0.98238278616952357</c:v>
                </c:pt>
                <c:pt idx="372">
                  <c:v>0.98163606616947163</c:v>
                </c:pt>
                <c:pt idx="373">
                  <c:v>0.98048603616945229</c:v>
                </c:pt>
                <c:pt idx="374">
                  <c:v>0.97915501616943135</c:v>
                </c:pt>
                <c:pt idx="375">
                  <c:v>0.9784192928361507</c:v>
                </c:pt>
                <c:pt idx="376">
                  <c:v>0.97786561029657815</c:v>
                </c:pt>
                <c:pt idx="377">
                  <c:v>0.97723721312598966</c:v>
                </c:pt>
                <c:pt idx="378">
                  <c:v>0.97614482616951903</c:v>
                </c:pt>
                <c:pt idx="379">
                  <c:v>0.97567146616953226</c:v>
                </c:pt>
                <c:pt idx="380">
                  <c:v>0.97472867616929437</c:v>
                </c:pt>
                <c:pt idx="381">
                  <c:v>0.97442400616947356</c:v>
                </c:pt>
                <c:pt idx="382">
                  <c:v>0.97419401078477308</c:v>
                </c:pt>
                <c:pt idx="383">
                  <c:v>0.97345232766190259</c:v>
                </c:pt>
                <c:pt idx="384">
                  <c:v>0.96971893544777399</c:v>
                </c:pt>
                <c:pt idx="385">
                  <c:v>0.96937473616945746</c:v>
                </c:pt>
                <c:pt idx="386">
                  <c:v>0.96860662616949134</c:v>
                </c:pt>
                <c:pt idx="387">
                  <c:v>0.96730109616949511</c:v>
                </c:pt>
                <c:pt idx="388">
                  <c:v>0.96650947322825764</c:v>
                </c:pt>
                <c:pt idx="389">
                  <c:v>0.96671326902661259</c:v>
                </c:pt>
                <c:pt idx="390">
                  <c:v>0.96491612616945588</c:v>
                </c:pt>
                <c:pt idx="391">
                  <c:v>0.96428754616950163</c:v>
                </c:pt>
                <c:pt idx="392">
                  <c:v>0.96419412616953215</c:v>
                </c:pt>
                <c:pt idx="393">
                  <c:v>0.9634857961693809</c:v>
                </c:pt>
                <c:pt idx="394">
                  <c:v>0.96244194616953538</c:v>
                </c:pt>
                <c:pt idx="395">
                  <c:v>0.96287850788985463</c:v>
                </c:pt>
                <c:pt idx="396">
                  <c:v>0.96221986616944943</c:v>
                </c:pt>
                <c:pt idx="397">
                  <c:v>0.96075222167512264</c:v>
                </c:pt>
                <c:pt idx="398">
                  <c:v>0.96011366065226755</c:v>
                </c:pt>
                <c:pt idx="399">
                  <c:v>0.95883529616944141</c:v>
                </c:pt>
                <c:pt idx="400">
                  <c:v>0.95832458172495028</c:v>
                </c:pt>
                <c:pt idx="401">
                  <c:v>0.95838043616945023</c:v>
                </c:pt>
                <c:pt idx="402">
                  <c:v>0.95719539616949834</c:v>
                </c:pt>
                <c:pt idx="403">
                  <c:v>0.95658568616956074</c:v>
                </c:pt>
                <c:pt idx="404">
                  <c:v>0.95614580616949085</c:v>
                </c:pt>
                <c:pt idx="405">
                  <c:v>0.95595912616950496</c:v>
                </c:pt>
                <c:pt idx="406">
                  <c:v>0.95354340394725057</c:v>
                </c:pt>
                <c:pt idx="407">
                  <c:v>0.95343895616946384</c:v>
                </c:pt>
                <c:pt idx="408">
                  <c:v>0.95246682616929945</c:v>
                </c:pt>
                <c:pt idx="409">
                  <c:v>0.95222317616952645</c:v>
                </c:pt>
                <c:pt idx="410">
                  <c:v>0.95188617616955185</c:v>
                </c:pt>
                <c:pt idx="411">
                  <c:v>0.95156569687647163</c:v>
                </c:pt>
                <c:pt idx="412">
                  <c:v>0.95160280616949211</c:v>
                </c:pt>
                <c:pt idx="413">
                  <c:v>0.95021278745976157</c:v>
                </c:pt>
                <c:pt idx="414">
                  <c:v>0.94876034411818577</c:v>
                </c:pt>
                <c:pt idx="415">
                  <c:v>0.94909045616950305</c:v>
                </c:pt>
                <c:pt idx="416">
                  <c:v>0.94855252616952168</c:v>
                </c:pt>
                <c:pt idx="417">
                  <c:v>0.94790329616954383</c:v>
                </c:pt>
                <c:pt idx="418">
                  <c:v>0.94798693930069078</c:v>
                </c:pt>
                <c:pt idx="419">
                  <c:v>0.94715185616941477</c:v>
                </c:pt>
                <c:pt idx="420">
                  <c:v>0.94628945616948346</c:v>
                </c:pt>
                <c:pt idx="421">
                  <c:v>0.9459128160428496</c:v>
                </c:pt>
                <c:pt idx="422">
                  <c:v>0.94525433584691021</c:v>
                </c:pt>
                <c:pt idx="423">
                  <c:v>0.94402696960376886</c:v>
                </c:pt>
                <c:pt idx="424">
                  <c:v>0.94373907616945185</c:v>
                </c:pt>
                <c:pt idx="425">
                  <c:v>0.94308357616947225</c:v>
                </c:pt>
                <c:pt idx="426">
                  <c:v>0.94333517616965423</c:v>
                </c:pt>
                <c:pt idx="427">
                  <c:v>0.94195772616950668</c:v>
                </c:pt>
                <c:pt idx="428">
                  <c:v>0.94228282855029022</c:v>
                </c:pt>
                <c:pt idx="429">
                  <c:v>0.94220189361132733</c:v>
                </c:pt>
                <c:pt idx="430">
                  <c:v>0.93951804189983057</c:v>
                </c:pt>
                <c:pt idx="431">
                  <c:v>0.93910958616955065</c:v>
                </c:pt>
                <c:pt idx="432">
                  <c:v>0.93910569616955031</c:v>
                </c:pt>
                <c:pt idx="433">
                  <c:v>0.93843504616953166</c:v>
                </c:pt>
                <c:pt idx="434">
                  <c:v>0.93803663627052603</c:v>
                </c:pt>
                <c:pt idx="435">
                  <c:v>0.93698813616931964</c:v>
                </c:pt>
                <c:pt idx="436">
                  <c:v>0.93621345616938489</c:v>
                </c:pt>
                <c:pt idx="437">
                  <c:v>0.93563268616956963</c:v>
                </c:pt>
                <c:pt idx="438">
                  <c:v>0.9363529595027984</c:v>
                </c:pt>
                <c:pt idx="439">
                  <c:v>0.93415359108162366</c:v>
                </c:pt>
                <c:pt idx="440">
                  <c:v>0.93407418796718389</c:v>
                </c:pt>
                <c:pt idx="441">
                  <c:v>0.93328996616941162</c:v>
                </c:pt>
                <c:pt idx="442">
                  <c:v>0.93329976616955568</c:v>
                </c:pt>
                <c:pt idx="443">
                  <c:v>0.93232492616955664</c:v>
                </c:pt>
                <c:pt idx="444">
                  <c:v>0.93259343616959955</c:v>
                </c:pt>
                <c:pt idx="445">
                  <c:v>0.93139452515933352</c:v>
                </c:pt>
                <c:pt idx="446">
                  <c:v>0.93027662616962914</c:v>
                </c:pt>
                <c:pt idx="447">
                  <c:v>0.93071229283611967</c:v>
                </c:pt>
                <c:pt idx="448">
                  <c:v>0.92866762616948684</c:v>
                </c:pt>
                <c:pt idx="449">
                  <c:v>0.92781998616929684</c:v>
                </c:pt>
                <c:pt idx="450">
                  <c:v>0.92757221616948171</c:v>
                </c:pt>
                <c:pt idx="451">
                  <c:v>0.9269296561693513</c:v>
                </c:pt>
                <c:pt idx="452">
                  <c:v>0.92669518172493759</c:v>
                </c:pt>
                <c:pt idx="453">
                  <c:v>0.92644603616932464</c:v>
                </c:pt>
                <c:pt idx="454">
                  <c:v>0.92653149616946062</c:v>
                </c:pt>
                <c:pt idx="455">
                  <c:v>0.92500266616954763</c:v>
                </c:pt>
                <c:pt idx="456">
                  <c:v>0.92510984238572425</c:v>
                </c:pt>
                <c:pt idx="457">
                  <c:v>0.92290278241937074</c:v>
                </c:pt>
                <c:pt idx="458">
                  <c:v>0.92376851864261766</c:v>
                </c:pt>
                <c:pt idx="459">
                  <c:v>0.92286251616948911</c:v>
                </c:pt>
                <c:pt idx="460">
                  <c:v>0.92259380616935971</c:v>
                </c:pt>
                <c:pt idx="461">
                  <c:v>0.92124948616938873</c:v>
                </c:pt>
                <c:pt idx="462">
                  <c:v>0.92063856616950213</c:v>
                </c:pt>
                <c:pt idx="463">
                  <c:v>0.92054048486505657</c:v>
                </c:pt>
                <c:pt idx="464">
                  <c:v>0.9183925366172474</c:v>
                </c:pt>
                <c:pt idx="465">
                  <c:v>0.91794754616950203</c:v>
                </c:pt>
                <c:pt idx="466">
                  <c:v>0.91757317616934131</c:v>
                </c:pt>
                <c:pt idx="467">
                  <c:v>0.91611051616952577</c:v>
                </c:pt>
                <c:pt idx="468">
                  <c:v>0.91574217616934561</c:v>
                </c:pt>
                <c:pt idx="469">
                  <c:v>0.91526117162391052</c:v>
                </c:pt>
                <c:pt idx="470">
                  <c:v>0.91444998331228078</c:v>
                </c:pt>
                <c:pt idx="471">
                  <c:v>0.91420354453669006</c:v>
                </c:pt>
                <c:pt idx="472">
                  <c:v>0.91322866616953191</c:v>
                </c:pt>
                <c:pt idx="473">
                  <c:v>0.91291159616949491</c:v>
                </c:pt>
                <c:pt idx="474">
                  <c:v>0.91232648616949064</c:v>
                </c:pt>
                <c:pt idx="475">
                  <c:v>0.91197754616945303</c:v>
                </c:pt>
                <c:pt idx="476">
                  <c:v>0.91121962616938512</c:v>
                </c:pt>
                <c:pt idx="477">
                  <c:v>0.91084165877816903</c:v>
                </c:pt>
                <c:pt idx="478">
                  <c:v>0.90880451806127382</c:v>
                </c:pt>
                <c:pt idx="479">
                  <c:v>0.90806463616948618</c:v>
                </c:pt>
                <c:pt idx="480">
                  <c:v>0.90776990616953535</c:v>
                </c:pt>
                <c:pt idx="481">
                  <c:v>0.90770974616950351</c:v>
                </c:pt>
                <c:pt idx="482">
                  <c:v>0.90759522616954891</c:v>
                </c:pt>
                <c:pt idx="483">
                  <c:v>0.90650367718981784</c:v>
                </c:pt>
                <c:pt idx="484">
                  <c:v>0.90559918616955315</c:v>
                </c:pt>
                <c:pt idx="485">
                  <c:v>0.90564996616943594</c:v>
                </c:pt>
                <c:pt idx="486">
                  <c:v>0.90553258616945576</c:v>
                </c:pt>
                <c:pt idx="487">
                  <c:v>0.90408984839167772</c:v>
                </c:pt>
                <c:pt idx="488">
                  <c:v>0.90274759616961864</c:v>
                </c:pt>
                <c:pt idx="489">
                  <c:v>0.9035358988966915</c:v>
                </c:pt>
                <c:pt idx="490">
                  <c:v>0.90297822616953882</c:v>
                </c:pt>
                <c:pt idx="491">
                  <c:v>0.90210117616941088</c:v>
                </c:pt>
                <c:pt idx="492">
                  <c:v>0.90155316616942116</c:v>
                </c:pt>
                <c:pt idx="493">
                  <c:v>0.90092183616946131</c:v>
                </c:pt>
                <c:pt idx="494">
                  <c:v>0.90060247880107624</c:v>
                </c:pt>
                <c:pt idx="495">
                  <c:v>0.89904561247090198</c:v>
                </c:pt>
                <c:pt idx="496">
                  <c:v>0.89795620616953964</c:v>
                </c:pt>
                <c:pt idx="497">
                  <c:v>0.89780526616938672</c:v>
                </c:pt>
                <c:pt idx="498">
                  <c:v>0.89722709616951712</c:v>
                </c:pt>
                <c:pt idx="499">
                  <c:v>0.89656806616950768</c:v>
                </c:pt>
                <c:pt idx="500">
                  <c:v>0.89598082616954966</c:v>
                </c:pt>
                <c:pt idx="501">
                  <c:v>0.89620850372048722</c:v>
                </c:pt>
                <c:pt idx="502">
                  <c:v>0.89563153205188129</c:v>
                </c:pt>
                <c:pt idx="503">
                  <c:v>0.89309618001571756</c:v>
                </c:pt>
                <c:pt idx="504">
                  <c:v>0.8932437361693969</c:v>
                </c:pt>
                <c:pt idx="505">
                  <c:v>0.89251270616944056</c:v>
                </c:pt>
                <c:pt idx="506">
                  <c:v>0.89183120616944345</c:v>
                </c:pt>
                <c:pt idx="507">
                  <c:v>0.8915127783433251</c:v>
                </c:pt>
                <c:pt idx="508">
                  <c:v>0.89086923616960811</c:v>
                </c:pt>
                <c:pt idx="509">
                  <c:v>0.89046967680236722</c:v>
                </c:pt>
                <c:pt idx="510">
                  <c:v>0.8899282022565147</c:v>
                </c:pt>
                <c:pt idx="511">
                  <c:v>0.88938234616938416</c:v>
                </c:pt>
                <c:pt idx="512">
                  <c:v>0.88844904616951381</c:v>
                </c:pt>
                <c:pt idx="513">
                  <c:v>0.88878826902663266</c:v>
                </c:pt>
                <c:pt idx="514">
                  <c:v>0.88739239616940324</c:v>
                </c:pt>
                <c:pt idx="515">
                  <c:v>0.88674441616945154</c:v>
                </c:pt>
                <c:pt idx="516">
                  <c:v>0.88676191616952016</c:v>
                </c:pt>
                <c:pt idx="517">
                  <c:v>0.88595648532444216</c:v>
                </c:pt>
                <c:pt idx="518">
                  <c:v>0.88433137616947133</c:v>
                </c:pt>
                <c:pt idx="519">
                  <c:v>0.88437017256116235</c:v>
                </c:pt>
                <c:pt idx="520">
                  <c:v>0.88409294616944578</c:v>
                </c:pt>
                <c:pt idx="521">
                  <c:v>0.88344551616931821</c:v>
                </c:pt>
                <c:pt idx="522">
                  <c:v>0.88285889616955293</c:v>
                </c:pt>
                <c:pt idx="523">
                  <c:v>0.8825616261696041</c:v>
                </c:pt>
                <c:pt idx="524">
                  <c:v>0.88255009616949565</c:v>
                </c:pt>
                <c:pt idx="525">
                  <c:v>0.8820520564020029</c:v>
                </c:pt>
                <c:pt idx="526">
                  <c:v>0.88076633829071227</c:v>
                </c:pt>
                <c:pt idx="527">
                  <c:v>0.88027262616947266</c:v>
                </c:pt>
                <c:pt idx="528">
                  <c:v>0.87967050616949205</c:v>
                </c:pt>
                <c:pt idx="529">
                  <c:v>0.87961949616944213</c:v>
                </c:pt>
                <c:pt idx="530">
                  <c:v>0.87872987616941933</c:v>
                </c:pt>
                <c:pt idx="531">
                  <c:v>0.8784262661695853</c:v>
                </c:pt>
                <c:pt idx="532">
                  <c:v>0.87781493143265266</c:v>
                </c:pt>
                <c:pt idx="533">
                  <c:v>0.87738387616941926</c:v>
                </c:pt>
                <c:pt idx="534">
                  <c:v>0.87764220616955657</c:v>
                </c:pt>
                <c:pt idx="535">
                  <c:v>0.87710300116943074</c:v>
                </c:pt>
                <c:pt idx="536">
                  <c:v>0.87505316964757185</c:v>
                </c:pt>
                <c:pt idx="537">
                  <c:v>0.8745407461694884</c:v>
                </c:pt>
                <c:pt idx="538">
                  <c:v>0.87473778001560731</c:v>
                </c:pt>
                <c:pt idx="539">
                  <c:v>0.87363870616941786</c:v>
                </c:pt>
                <c:pt idx="540">
                  <c:v>0.87364949616950949</c:v>
                </c:pt>
                <c:pt idx="541">
                  <c:v>0.87274154616951005</c:v>
                </c:pt>
                <c:pt idx="542">
                  <c:v>0.87212783616947087</c:v>
                </c:pt>
                <c:pt idx="543">
                  <c:v>0.87248962616931314</c:v>
                </c:pt>
                <c:pt idx="544">
                  <c:v>0.87163198331239866</c:v>
                </c:pt>
                <c:pt idx="545">
                  <c:v>0.87206262616949604</c:v>
                </c:pt>
                <c:pt idx="546">
                  <c:v>0.8708966561694812</c:v>
                </c:pt>
                <c:pt idx="547">
                  <c:v>0.87015107616945131</c:v>
                </c:pt>
                <c:pt idx="548">
                  <c:v>0.86970466616942799</c:v>
                </c:pt>
                <c:pt idx="549">
                  <c:v>0.86858979616938981</c:v>
                </c:pt>
                <c:pt idx="550">
                  <c:v>0.86800627510575623</c:v>
                </c:pt>
                <c:pt idx="551">
                  <c:v>0.86841091616948218</c:v>
                </c:pt>
                <c:pt idx="552">
                  <c:v>0.86777534616959706</c:v>
                </c:pt>
                <c:pt idx="553">
                  <c:v>0.86784651505836063</c:v>
                </c:pt>
                <c:pt idx="554">
                  <c:v>0.86687631847718338</c:v>
                </c:pt>
                <c:pt idx="555">
                  <c:v>0.86640342616949972</c:v>
                </c:pt>
                <c:pt idx="556">
                  <c:v>0.86554132616942203</c:v>
                </c:pt>
                <c:pt idx="557">
                  <c:v>0.86516742208779362</c:v>
                </c:pt>
                <c:pt idx="558">
                  <c:v>0.86435770616940144</c:v>
                </c:pt>
                <c:pt idx="559">
                  <c:v>0.86433845616954996</c:v>
                </c:pt>
                <c:pt idx="560">
                  <c:v>0.86376370616956533</c:v>
                </c:pt>
                <c:pt idx="561">
                  <c:v>0.86315784616945856</c:v>
                </c:pt>
                <c:pt idx="562">
                  <c:v>0.86425934045517894</c:v>
                </c:pt>
                <c:pt idx="563">
                  <c:v>0.86177564744613955</c:v>
                </c:pt>
                <c:pt idx="564">
                  <c:v>0.86164642616940312</c:v>
                </c:pt>
                <c:pt idx="565">
                  <c:v>0.86099126616946553</c:v>
                </c:pt>
                <c:pt idx="566">
                  <c:v>0.86119276616949625</c:v>
                </c:pt>
                <c:pt idx="567">
                  <c:v>0.86006428616957653</c:v>
                </c:pt>
                <c:pt idx="568">
                  <c:v>0.85945052616951179</c:v>
                </c:pt>
                <c:pt idx="569">
                  <c:v>0.85936890167965851</c:v>
                </c:pt>
                <c:pt idx="570">
                  <c:v>0.85826872616945593</c:v>
                </c:pt>
                <c:pt idx="571">
                  <c:v>0.85596262616947305</c:v>
                </c:pt>
                <c:pt idx="572">
                  <c:v>0.85704301188369103</c:v>
                </c:pt>
                <c:pt idx="573">
                  <c:v>0.85653336616941544</c:v>
                </c:pt>
                <c:pt idx="574">
                  <c:v>0.85593304616952692</c:v>
                </c:pt>
                <c:pt idx="575">
                  <c:v>0.85632983616935321</c:v>
                </c:pt>
                <c:pt idx="576">
                  <c:v>0.85535637616942495</c:v>
                </c:pt>
                <c:pt idx="577">
                  <c:v>0.85480695616944191</c:v>
                </c:pt>
                <c:pt idx="578">
                  <c:v>0.85419128616932616</c:v>
                </c:pt>
                <c:pt idx="579">
                  <c:v>0.85408393616947564</c:v>
                </c:pt>
                <c:pt idx="580">
                  <c:v>0.85444471707853809</c:v>
                </c:pt>
                <c:pt idx="581">
                  <c:v>0.85197241188370765</c:v>
                </c:pt>
                <c:pt idx="582">
                  <c:v>0.85254818616938732</c:v>
                </c:pt>
                <c:pt idx="583">
                  <c:v>0.8518115955572797</c:v>
                </c:pt>
                <c:pt idx="584">
                  <c:v>0.85166023616948217</c:v>
                </c:pt>
                <c:pt idx="585">
                  <c:v>0.8513161661695392</c:v>
                </c:pt>
                <c:pt idx="586">
                  <c:v>0.85061224616943365</c:v>
                </c:pt>
                <c:pt idx="587">
                  <c:v>0.85030532616937793</c:v>
                </c:pt>
                <c:pt idx="588">
                  <c:v>0.84987856616938184</c:v>
                </c:pt>
                <c:pt idx="589">
                  <c:v>0.8490873047409464</c:v>
                </c:pt>
                <c:pt idx="590">
                  <c:v>0.84783504722209224</c:v>
                </c:pt>
                <c:pt idx="591">
                  <c:v>0.84779379616954242</c:v>
                </c:pt>
                <c:pt idx="592">
                  <c:v>0.84732784616943613</c:v>
                </c:pt>
                <c:pt idx="593">
                  <c:v>0.84638122616957123</c:v>
                </c:pt>
                <c:pt idx="594">
                  <c:v>0.84629827616940889</c:v>
                </c:pt>
                <c:pt idx="595">
                  <c:v>0.84537243076717061</c:v>
                </c:pt>
                <c:pt idx="596">
                  <c:v>0.84447345616946856</c:v>
                </c:pt>
                <c:pt idx="597">
                  <c:v>0.84506887616948012</c:v>
                </c:pt>
                <c:pt idx="598">
                  <c:v>0.84326576747382465</c:v>
                </c:pt>
                <c:pt idx="599">
                  <c:v>0.84411610616953681</c:v>
                </c:pt>
                <c:pt idx="600">
                  <c:v>0.84264722616953491</c:v>
                </c:pt>
                <c:pt idx="601">
                  <c:v>0.84201635344210501</c:v>
                </c:pt>
                <c:pt idx="602">
                  <c:v>0.84193035616950063</c:v>
                </c:pt>
                <c:pt idx="603">
                  <c:v>0.84149401616950814</c:v>
                </c:pt>
                <c:pt idx="604">
                  <c:v>0.84077785616951239</c:v>
                </c:pt>
                <c:pt idx="605">
                  <c:v>0.84072094616942794</c:v>
                </c:pt>
                <c:pt idx="606">
                  <c:v>0.84051823486510102</c:v>
                </c:pt>
                <c:pt idx="607">
                  <c:v>0.8385920942545656</c:v>
                </c:pt>
                <c:pt idx="608">
                  <c:v>0.83878846616943425</c:v>
                </c:pt>
                <c:pt idx="609">
                  <c:v>0.83756470616947365</c:v>
                </c:pt>
                <c:pt idx="610">
                  <c:v>0.83805712616955963</c:v>
                </c:pt>
                <c:pt idx="611">
                  <c:v>0.83742847616932314</c:v>
                </c:pt>
                <c:pt idx="612">
                  <c:v>0.83639305616944304</c:v>
                </c:pt>
                <c:pt idx="613">
                  <c:v>0.83678759087545951</c:v>
                </c:pt>
                <c:pt idx="614">
                  <c:v>0.8362561261695447</c:v>
                </c:pt>
                <c:pt idx="615">
                  <c:v>0.83549262616949849</c:v>
                </c:pt>
                <c:pt idx="616">
                  <c:v>0.83437103793429079</c:v>
                </c:pt>
                <c:pt idx="617">
                  <c:v>0.83436442616950179</c:v>
                </c:pt>
                <c:pt idx="618">
                  <c:v>0.83290717616932863</c:v>
                </c:pt>
                <c:pt idx="619">
                  <c:v>0.8332937874598656</c:v>
                </c:pt>
                <c:pt idx="620">
                  <c:v>0.83198206233969074</c:v>
                </c:pt>
                <c:pt idx="621">
                  <c:v>0.8324089861694266</c:v>
                </c:pt>
                <c:pt idx="622">
                  <c:v>0.83137465616960204</c:v>
                </c:pt>
                <c:pt idx="623">
                  <c:v>0.83187688879566157</c:v>
                </c:pt>
                <c:pt idx="624">
                  <c:v>0.82979162616951208</c:v>
                </c:pt>
                <c:pt idx="625">
                  <c:v>0.8289718014272156</c:v>
                </c:pt>
                <c:pt idx="626">
                  <c:v>0.82926862616949526</c:v>
                </c:pt>
                <c:pt idx="627">
                  <c:v>0.82830880616941882</c:v>
                </c:pt>
                <c:pt idx="628">
                  <c:v>0.8286821761693659</c:v>
                </c:pt>
                <c:pt idx="629">
                  <c:v>0.8277477661695104</c:v>
                </c:pt>
                <c:pt idx="630">
                  <c:v>0.8267177180062788</c:v>
                </c:pt>
                <c:pt idx="631">
                  <c:v>0.82687343616950915</c:v>
                </c:pt>
                <c:pt idx="632">
                  <c:v>0.82747262616946671</c:v>
                </c:pt>
                <c:pt idx="633">
                  <c:v>0.82504586497536569</c:v>
                </c:pt>
                <c:pt idx="634">
                  <c:v>0.82551679616955198</c:v>
                </c:pt>
                <c:pt idx="635">
                  <c:v>0.82434688616949503</c:v>
                </c:pt>
                <c:pt idx="636">
                  <c:v>0.8244681561694307</c:v>
                </c:pt>
                <c:pt idx="637">
                  <c:v>0.82467381366943715</c:v>
                </c:pt>
                <c:pt idx="638">
                  <c:v>0.82337566616945546</c:v>
                </c:pt>
                <c:pt idx="639">
                  <c:v>0.82302414616945962</c:v>
                </c:pt>
                <c:pt idx="640">
                  <c:v>0.82319220616943889</c:v>
                </c:pt>
                <c:pt idx="641">
                  <c:v>0.82345262616946968</c:v>
                </c:pt>
                <c:pt idx="642">
                  <c:v>0.82090335751283305</c:v>
                </c:pt>
                <c:pt idx="643">
                  <c:v>0.82100043051740224</c:v>
                </c:pt>
                <c:pt idx="644">
                  <c:v>0.81967708499295955</c:v>
                </c:pt>
                <c:pt idx="645">
                  <c:v>0.81974240616944072</c:v>
                </c:pt>
                <c:pt idx="646">
                  <c:v>0.81924922616953433</c:v>
                </c:pt>
                <c:pt idx="647">
                  <c:v>0.8192216361694904</c:v>
                </c:pt>
                <c:pt idx="648">
                  <c:v>0.81810157616955492</c:v>
                </c:pt>
                <c:pt idx="649">
                  <c:v>0.81738367719007965</c:v>
                </c:pt>
                <c:pt idx="650">
                  <c:v>0.8175258614636367</c:v>
                </c:pt>
                <c:pt idx="651">
                  <c:v>0.81586515394729986</c:v>
                </c:pt>
                <c:pt idx="652">
                  <c:v>0.81622252616946867</c:v>
                </c:pt>
                <c:pt idx="653">
                  <c:v>0.8155423361694436</c:v>
                </c:pt>
                <c:pt idx="654">
                  <c:v>0.81519272616945671</c:v>
                </c:pt>
                <c:pt idx="655">
                  <c:v>0.81442258535324052</c:v>
                </c:pt>
                <c:pt idx="656">
                  <c:v>0.81401584616938438</c:v>
                </c:pt>
                <c:pt idx="657">
                  <c:v>0.81433080616945164</c:v>
                </c:pt>
                <c:pt idx="658">
                  <c:v>0.81265330616948184</c:v>
                </c:pt>
                <c:pt idx="659">
                  <c:v>0.8131326261694779</c:v>
                </c:pt>
                <c:pt idx="660">
                  <c:v>0.81189975474084974</c:v>
                </c:pt>
                <c:pt idx="661">
                  <c:v>0.81148670616953211</c:v>
                </c:pt>
                <c:pt idx="662">
                  <c:v>0.81125273957152899</c:v>
                </c:pt>
                <c:pt idx="663">
                  <c:v>0.81005204616947546</c:v>
                </c:pt>
                <c:pt idx="664">
                  <c:v>0.80931687616937664</c:v>
                </c:pt>
                <c:pt idx="665">
                  <c:v>0.80878568616947399</c:v>
                </c:pt>
                <c:pt idx="666">
                  <c:v>0.8082836961696106</c:v>
                </c:pt>
                <c:pt idx="667">
                  <c:v>0.80811981095199314</c:v>
                </c:pt>
                <c:pt idx="668">
                  <c:v>0.8074020807148935</c:v>
                </c:pt>
                <c:pt idx="669">
                  <c:v>0.80708119759801045</c:v>
                </c:pt>
                <c:pt idx="670">
                  <c:v>0.80662863616948122</c:v>
                </c:pt>
                <c:pt idx="671">
                  <c:v>0.80616969616957834</c:v>
                </c:pt>
                <c:pt idx="672">
                  <c:v>0.80613450616934301</c:v>
                </c:pt>
                <c:pt idx="673">
                  <c:v>0.80435190167962389</c:v>
                </c:pt>
                <c:pt idx="674">
                  <c:v>0.80375457616936785</c:v>
                </c:pt>
                <c:pt idx="675">
                  <c:v>0.80360688616940601</c:v>
                </c:pt>
                <c:pt idx="676">
                  <c:v>0.80198252616955301</c:v>
                </c:pt>
                <c:pt idx="677">
                  <c:v>0.80216671312597043</c:v>
                </c:pt>
                <c:pt idx="678">
                  <c:v>0.79899152151827602</c:v>
                </c:pt>
                <c:pt idx="679">
                  <c:v>0.79943292825283985</c:v>
                </c:pt>
                <c:pt idx="680">
                  <c:v>0.79913313616950288</c:v>
                </c:pt>
                <c:pt idx="681">
                  <c:v>0.79841929616956975</c:v>
                </c:pt>
                <c:pt idx="682">
                  <c:v>0.79835029740235086</c:v>
                </c:pt>
                <c:pt idx="683">
                  <c:v>0.79449262616947314</c:v>
                </c:pt>
                <c:pt idx="684">
                  <c:v>0.79537512616958994</c:v>
                </c:pt>
                <c:pt idx="685">
                  <c:v>0.7953891519426276</c:v>
                </c:pt>
                <c:pt idx="686">
                  <c:v>0.79498157616947807</c:v>
                </c:pt>
                <c:pt idx="687">
                  <c:v>0.79477434616944764</c:v>
                </c:pt>
                <c:pt idx="688">
                  <c:v>0.79503108616941665</c:v>
                </c:pt>
                <c:pt idx="689">
                  <c:v>0.79372305616952799</c:v>
                </c:pt>
                <c:pt idx="690">
                  <c:v>0.79355242363767786</c:v>
                </c:pt>
                <c:pt idx="691">
                  <c:v>0.7937040777823654</c:v>
                </c:pt>
                <c:pt idx="692">
                  <c:v>0.79135007061394469</c:v>
                </c:pt>
                <c:pt idx="693">
                  <c:v>0.79071043616953485</c:v>
                </c:pt>
                <c:pt idx="694">
                  <c:v>0.79062133616951047</c:v>
                </c:pt>
                <c:pt idx="695">
                  <c:v>0.79029424616955291</c:v>
                </c:pt>
                <c:pt idx="696">
                  <c:v>0.78952244759794488</c:v>
                </c:pt>
                <c:pt idx="697">
                  <c:v>0.78954289616959428</c:v>
                </c:pt>
                <c:pt idx="698">
                  <c:v>0.7883110472221655</c:v>
                </c:pt>
                <c:pt idx="699">
                  <c:v>0.78668136616950468</c:v>
                </c:pt>
                <c:pt idx="700">
                  <c:v>0.78734935616937385</c:v>
                </c:pt>
                <c:pt idx="701">
                  <c:v>0.78633680058801769</c:v>
                </c:pt>
                <c:pt idx="702">
                  <c:v>0.78640939616950456</c:v>
                </c:pt>
                <c:pt idx="703">
                  <c:v>0.7855372661694987</c:v>
                </c:pt>
                <c:pt idx="704">
                  <c:v>0.78547060616942699</c:v>
                </c:pt>
                <c:pt idx="705">
                  <c:v>0.78524167616954998</c:v>
                </c:pt>
                <c:pt idx="706">
                  <c:v>0.78436075950277451</c:v>
                </c:pt>
                <c:pt idx="707">
                  <c:v>0.78475525116947364</c:v>
                </c:pt>
                <c:pt idx="708">
                  <c:v>0.78282262616947806</c:v>
                </c:pt>
                <c:pt idx="709">
                  <c:v>0.78292456616959916</c:v>
                </c:pt>
                <c:pt idx="710">
                  <c:v>0.78249162616944679</c:v>
                </c:pt>
                <c:pt idx="711">
                  <c:v>0.78165387616947413</c:v>
                </c:pt>
                <c:pt idx="712">
                  <c:v>0.78118713616947955</c:v>
                </c:pt>
                <c:pt idx="713">
                  <c:v>0.78030737106734993</c:v>
                </c:pt>
                <c:pt idx="714">
                  <c:v>0.77983877616947239</c:v>
                </c:pt>
                <c:pt idx="715">
                  <c:v>0.78025676315573356</c:v>
                </c:pt>
                <c:pt idx="716">
                  <c:v>0.77904689446212805</c:v>
                </c:pt>
                <c:pt idx="717">
                  <c:v>0.7779088861695439</c:v>
                </c:pt>
                <c:pt idx="718">
                  <c:v>0.77734406616947893</c:v>
                </c:pt>
                <c:pt idx="719">
                  <c:v>0.77740424861848356</c:v>
                </c:pt>
                <c:pt idx="720">
                  <c:v>0.77671709616964912</c:v>
                </c:pt>
                <c:pt idx="721">
                  <c:v>0.77634135616951283</c:v>
                </c:pt>
                <c:pt idx="722">
                  <c:v>0.77534624616936365</c:v>
                </c:pt>
                <c:pt idx="723">
                  <c:v>0.775529667265347</c:v>
                </c:pt>
                <c:pt idx="724">
                  <c:v>0.77271745474090003</c:v>
                </c:pt>
                <c:pt idx="725">
                  <c:v>0.77301045049371653</c:v>
                </c:pt>
                <c:pt idx="726">
                  <c:v>0.77350140616950369</c:v>
                </c:pt>
                <c:pt idx="727">
                  <c:v>0.77291734616946461</c:v>
                </c:pt>
                <c:pt idx="728">
                  <c:v>0.77193159616953944</c:v>
                </c:pt>
                <c:pt idx="729">
                  <c:v>0.77206202616939501</c:v>
                </c:pt>
                <c:pt idx="730">
                  <c:v>0.77145968616948113</c:v>
                </c:pt>
                <c:pt idx="731">
                  <c:v>0.76920262616947577</c:v>
                </c:pt>
                <c:pt idx="732">
                  <c:v>0.76712262616942595</c:v>
                </c:pt>
                <c:pt idx="733">
                  <c:v>0.76829645616955378</c:v>
                </c:pt>
                <c:pt idx="734">
                  <c:v>0.76735502616959905</c:v>
                </c:pt>
                <c:pt idx="735">
                  <c:v>0.76695531616947554</c:v>
                </c:pt>
                <c:pt idx="736">
                  <c:v>0.76694616616949118</c:v>
                </c:pt>
                <c:pt idx="737">
                  <c:v>0.76476262616947333</c:v>
                </c:pt>
                <c:pt idx="738">
                  <c:v>0.76463190975165651</c:v>
                </c:pt>
                <c:pt idx="739">
                  <c:v>0.76445389421073173</c:v>
                </c:pt>
                <c:pt idx="740">
                  <c:v>0.76377672616944081</c:v>
                </c:pt>
                <c:pt idx="741">
                  <c:v>0.76315094616943335</c:v>
                </c:pt>
                <c:pt idx="742">
                  <c:v>0.76358339616948123</c:v>
                </c:pt>
                <c:pt idx="743">
                  <c:v>0.76252121616940627</c:v>
                </c:pt>
                <c:pt idx="744">
                  <c:v>0.76276178943476225</c:v>
                </c:pt>
                <c:pt idx="745">
                  <c:v>0.76218756734594706</c:v>
                </c:pt>
                <c:pt idx="746">
                  <c:v>0.7627386261694824</c:v>
                </c:pt>
                <c:pt idx="747">
                  <c:v>0.76095089616944955</c:v>
                </c:pt>
                <c:pt idx="748">
                  <c:v>0.76063346616945315</c:v>
                </c:pt>
                <c:pt idx="749">
                  <c:v>0.75985230616953603</c:v>
                </c:pt>
                <c:pt idx="750">
                  <c:v>0.75941448616944762</c:v>
                </c:pt>
                <c:pt idx="751">
                  <c:v>0.75877363647879659</c:v>
                </c:pt>
                <c:pt idx="752">
                  <c:v>0.75817446616949513</c:v>
                </c:pt>
                <c:pt idx="753">
                  <c:v>0.7579061261696296</c:v>
                </c:pt>
                <c:pt idx="754">
                  <c:v>0.75694994616938782</c:v>
                </c:pt>
                <c:pt idx="755">
                  <c:v>0.7570086261694825</c:v>
                </c:pt>
                <c:pt idx="756">
                  <c:v>0.75614468677548696</c:v>
                </c:pt>
                <c:pt idx="757">
                  <c:v>0.75588543076715164</c:v>
                </c:pt>
                <c:pt idx="758">
                  <c:v>0.75572794531846965</c:v>
                </c:pt>
                <c:pt idx="759">
                  <c:v>0.75437149616941457</c:v>
                </c:pt>
                <c:pt idx="760">
                  <c:v>0.75514228616944601</c:v>
                </c:pt>
                <c:pt idx="761">
                  <c:v>0.75460935616942737</c:v>
                </c:pt>
                <c:pt idx="762">
                  <c:v>0.75377037616945786</c:v>
                </c:pt>
                <c:pt idx="763">
                  <c:v>0.75242168172511015</c:v>
                </c:pt>
                <c:pt idx="764">
                  <c:v>0.75286572255501616</c:v>
                </c:pt>
                <c:pt idx="765">
                  <c:v>0.75195912616945426</c:v>
                </c:pt>
                <c:pt idx="766">
                  <c:v>0.75170368616962113</c:v>
                </c:pt>
                <c:pt idx="767">
                  <c:v>0.75178245616946682</c:v>
                </c:pt>
                <c:pt idx="768">
                  <c:v>0.75078578616933223</c:v>
                </c:pt>
                <c:pt idx="769">
                  <c:v>0.75080865709732492</c:v>
                </c:pt>
                <c:pt idx="770">
                  <c:v>0.74993544616950447</c:v>
                </c:pt>
                <c:pt idx="771">
                  <c:v>0.7495466561695443</c:v>
                </c:pt>
                <c:pt idx="772">
                  <c:v>0.74783762616950133</c:v>
                </c:pt>
                <c:pt idx="773">
                  <c:v>0.74790986146364125</c:v>
                </c:pt>
                <c:pt idx="774">
                  <c:v>0.74791154616957811</c:v>
                </c:pt>
                <c:pt idx="775">
                  <c:v>0.74786077616957669</c:v>
                </c:pt>
                <c:pt idx="776">
                  <c:v>0.74735880142722522</c:v>
                </c:pt>
                <c:pt idx="777">
                  <c:v>0.74720879616946101</c:v>
                </c:pt>
                <c:pt idx="778">
                  <c:v>0.74666741616944621</c:v>
                </c:pt>
                <c:pt idx="779">
                  <c:v>0.74593686616958821</c:v>
                </c:pt>
                <c:pt idx="780">
                  <c:v>0.74518359631875364</c:v>
                </c:pt>
                <c:pt idx="781">
                  <c:v>0.74456762616947136</c:v>
                </c:pt>
                <c:pt idx="782">
                  <c:v>0.74455955616947955</c:v>
                </c:pt>
                <c:pt idx="783">
                  <c:v>0.74438411070559662</c:v>
                </c:pt>
                <c:pt idx="784">
                  <c:v>0.74418629616954612</c:v>
                </c:pt>
                <c:pt idx="785">
                  <c:v>0.74435579616944514</c:v>
                </c:pt>
                <c:pt idx="786">
                  <c:v>0.74314212616944564</c:v>
                </c:pt>
                <c:pt idx="787">
                  <c:v>0.74366481616960134</c:v>
                </c:pt>
                <c:pt idx="788">
                  <c:v>0.74199203616942322</c:v>
                </c:pt>
                <c:pt idx="789">
                  <c:v>0.74215553526033773</c:v>
                </c:pt>
                <c:pt idx="790">
                  <c:v>0.74291662616947618</c:v>
                </c:pt>
                <c:pt idx="791">
                  <c:v>0.74142245616948999</c:v>
                </c:pt>
                <c:pt idx="792">
                  <c:v>0.74046913616942456</c:v>
                </c:pt>
                <c:pt idx="793">
                  <c:v>0.73985255616958312</c:v>
                </c:pt>
                <c:pt idx="794">
                  <c:v>0.74026383616937785</c:v>
                </c:pt>
                <c:pt idx="795">
                  <c:v>0.73923128616942912</c:v>
                </c:pt>
                <c:pt idx="796">
                  <c:v>0.73864987322822906</c:v>
                </c:pt>
                <c:pt idx="797">
                  <c:v>0.73855803616942395</c:v>
                </c:pt>
                <c:pt idx="798">
                  <c:v>0.73832660052841126</c:v>
                </c:pt>
                <c:pt idx="799">
                  <c:v>0.73649100761262865</c:v>
                </c:pt>
                <c:pt idx="800">
                  <c:v>0.73672871616946856</c:v>
                </c:pt>
                <c:pt idx="801">
                  <c:v>0.73626691616951356</c:v>
                </c:pt>
                <c:pt idx="802">
                  <c:v>0.73590712101491818</c:v>
                </c:pt>
                <c:pt idx="803">
                  <c:v>0.73535164616952142</c:v>
                </c:pt>
                <c:pt idx="804">
                  <c:v>0.73573284616939971</c:v>
                </c:pt>
                <c:pt idx="805">
                  <c:v>0.73540335616941488</c:v>
                </c:pt>
                <c:pt idx="806">
                  <c:v>0.73436522616950295</c:v>
                </c:pt>
                <c:pt idx="807">
                  <c:v>0.73410262616948962</c:v>
                </c:pt>
                <c:pt idx="808">
                  <c:v>0.73399516854249358</c:v>
                </c:pt>
                <c:pt idx="809">
                  <c:v>0.73416631616950789</c:v>
                </c:pt>
                <c:pt idx="810">
                  <c:v>0.73339648616955455</c:v>
                </c:pt>
                <c:pt idx="811">
                  <c:v>0.73277682616952911</c:v>
                </c:pt>
                <c:pt idx="812">
                  <c:v>0.73220519616940438</c:v>
                </c:pt>
                <c:pt idx="813">
                  <c:v>0.73243962616942482</c:v>
                </c:pt>
                <c:pt idx="814">
                  <c:v>0.73147380142717222</c:v>
                </c:pt>
                <c:pt idx="815">
                  <c:v>0.73126342028707825</c:v>
                </c:pt>
                <c:pt idx="816">
                  <c:v>0.73025029616964365</c:v>
                </c:pt>
                <c:pt idx="817">
                  <c:v>0.72962702616948405</c:v>
                </c:pt>
                <c:pt idx="818">
                  <c:v>0.72937753616948187</c:v>
                </c:pt>
                <c:pt idx="819">
                  <c:v>0.72912116616943601</c:v>
                </c:pt>
                <c:pt idx="820">
                  <c:v>0.72899458493232316</c:v>
                </c:pt>
                <c:pt idx="821">
                  <c:v>0.72864530616947087</c:v>
                </c:pt>
                <c:pt idx="822">
                  <c:v>0.727597106169385</c:v>
                </c:pt>
                <c:pt idx="823">
                  <c:v>0.72785248331231855</c:v>
                </c:pt>
                <c:pt idx="824">
                  <c:v>0.72675061505839511</c:v>
                </c:pt>
                <c:pt idx="825">
                  <c:v>0.72641025616944543</c:v>
                </c:pt>
                <c:pt idx="826">
                  <c:v>0.72636051276734259</c:v>
                </c:pt>
                <c:pt idx="827">
                  <c:v>0.72580113616948227</c:v>
                </c:pt>
                <c:pt idx="828">
                  <c:v>0.72432159616957636</c:v>
                </c:pt>
                <c:pt idx="829">
                  <c:v>0.72399590616940912</c:v>
                </c:pt>
                <c:pt idx="830">
                  <c:v>0.72414428616940696</c:v>
                </c:pt>
                <c:pt idx="831">
                  <c:v>0.72335059524161238</c:v>
                </c:pt>
                <c:pt idx="832">
                  <c:v>0.72327262616949095</c:v>
                </c:pt>
                <c:pt idx="833">
                  <c:v>0.72141028616941583</c:v>
                </c:pt>
                <c:pt idx="834">
                  <c:v>0.72106706616953964</c:v>
                </c:pt>
                <c:pt idx="835">
                  <c:v>0.7222410161694085</c:v>
                </c:pt>
                <c:pt idx="836">
                  <c:v>0.72120251616937181</c:v>
                </c:pt>
                <c:pt idx="837">
                  <c:v>0.72017931616936592</c:v>
                </c:pt>
                <c:pt idx="838">
                  <c:v>0.7196672720027526</c:v>
                </c:pt>
                <c:pt idx="839">
                  <c:v>0.71894224045519373</c:v>
                </c:pt>
                <c:pt idx="840">
                  <c:v>0.71840456431378663</c:v>
                </c:pt>
                <c:pt idx="841">
                  <c:v>0.71741333616952863</c:v>
                </c:pt>
                <c:pt idx="842">
                  <c:v>0.71735799616942664</c:v>
                </c:pt>
                <c:pt idx="843">
                  <c:v>0.71690025616949782</c:v>
                </c:pt>
                <c:pt idx="844">
                  <c:v>0.71618103854061244</c:v>
                </c:pt>
                <c:pt idx="845">
                  <c:v>0.71530273616939266</c:v>
                </c:pt>
                <c:pt idx="846">
                  <c:v>0.71549106616947933</c:v>
                </c:pt>
                <c:pt idx="847">
                  <c:v>0.71569752616935156</c:v>
                </c:pt>
                <c:pt idx="848">
                  <c:v>0.71512568172504132</c:v>
                </c:pt>
                <c:pt idx="849">
                  <c:v>0.71477331707856884</c:v>
                </c:pt>
                <c:pt idx="850">
                  <c:v>0.71377929616945113</c:v>
                </c:pt>
                <c:pt idx="851">
                  <c:v>0.71317214564986386</c:v>
                </c:pt>
                <c:pt idx="852">
                  <c:v>0.71277254616940522</c:v>
                </c:pt>
                <c:pt idx="853">
                  <c:v>0.71223139616941578</c:v>
                </c:pt>
                <c:pt idx="854">
                  <c:v>0.71115626616948313</c:v>
                </c:pt>
                <c:pt idx="855">
                  <c:v>0.71039673616945764</c:v>
                </c:pt>
                <c:pt idx="856">
                  <c:v>0.70992176410047292</c:v>
                </c:pt>
                <c:pt idx="857">
                  <c:v>0.70706531950283169</c:v>
                </c:pt>
                <c:pt idx="858">
                  <c:v>0.7068084761694734</c:v>
                </c:pt>
                <c:pt idx="859">
                  <c:v>0.70525085616954386</c:v>
                </c:pt>
                <c:pt idx="860">
                  <c:v>0.70553503616953783</c:v>
                </c:pt>
                <c:pt idx="861">
                  <c:v>0.70467451616939314</c:v>
                </c:pt>
                <c:pt idx="862">
                  <c:v>0.70448837874678816</c:v>
                </c:pt>
                <c:pt idx="863">
                  <c:v>0.70354119616958366</c:v>
                </c:pt>
                <c:pt idx="864">
                  <c:v>0.70368262616946764</c:v>
                </c:pt>
                <c:pt idx="865">
                  <c:v>0.70228434045523558</c:v>
                </c:pt>
                <c:pt idx="866">
                  <c:v>0.70185065616945697</c:v>
                </c:pt>
                <c:pt idx="867">
                  <c:v>0.70179593616942082</c:v>
                </c:pt>
                <c:pt idx="868">
                  <c:v>0.7012763361695149</c:v>
                </c:pt>
                <c:pt idx="869">
                  <c:v>0.70048863647882542</c:v>
                </c:pt>
                <c:pt idx="870">
                  <c:v>0.70064355616948415</c:v>
                </c:pt>
                <c:pt idx="871">
                  <c:v>0.7007382061693489</c:v>
                </c:pt>
                <c:pt idx="872">
                  <c:v>0.70003522616949199</c:v>
                </c:pt>
                <c:pt idx="873">
                  <c:v>0.69845497844227111</c:v>
                </c:pt>
                <c:pt idx="874">
                  <c:v>0.69813256616954789</c:v>
                </c:pt>
                <c:pt idx="875">
                  <c:v>0.69800787359219096</c:v>
                </c:pt>
                <c:pt idx="876">
                  <c:v>0.69748903616951619</c:v>
                </c:pt>
                <c:pt idx="877">
                  <c:v>0.6970298561694247</c:v>
                </c:pt>
                <c:pt idx="878">
                  <c:v>0.69715828616946862</c:v>
                </c:pt>
                <c:pt idx="879">
                  <c:v>0.6971355461694928</c:v>
                </c:pt>
                <c:pt idx="880">
                  <c:v>0.69664873605961675</c:v>
                </c:pt>
                <c:pt idx="881">
                  <c:v>0.69489280798774189</c:v>
                </c:pt>
                <c:pt idx="882">
                  <c:v>0.69455991616948365</c:v>
                </c:pt>
                <c:pt idx="883">
                  <c:v>0.69411512616939364</c:v>
                </c:pt>
                <c:pt idx="884">
                  <c:v>0.69308868616951835</c:v>
                </c:pt>
                <c:pt idx="885">
                  <c:v>0.69236457616946723</c:v>
                </c:pt>
                <c:pt idx="886">
                  <c:v>0.69238738905597907</c:v>
                </c:pt>
                <c:pt idx="887">
                  <c:v>0.69133083616954283</c:v>
                </c:pt>
                <c:pt idx="888">
                  <c:v>0.69012262616946884</c:v>
                </c:pt>
                <c:pt idx="889">
                  <c:v>0.69001331291643453</c:v>
                </c:pt>
                <c:pt idx="890">
                  <c:v>0.69031331616946545</c:v>
                </c:pt>
                <c:pt idx="891">
                  <c:v>0.68989482616956588</c:v>
                </c:pt>
                <c:pt idx="892">
                  <c:v>0.68967478080861611</c:v>
                </c:pt>
                <c:pt idx="893">
                  <c:v>0.68870050616938405</c:v>
                </c:pt>
                <c:pt idx="894">
                  <c:v>0.68849480616943182</c:v>
                </c:pt>
                <c:pt idx="895">
                  <c:v>0.6884587928361583</c:v>
                </c:pt>
                <c:pt idx="896">
                  <c:v>0.68629262616947695</c:v>
                </c:pt>
                <c:pt idx="897">
                  <c:v>0.68656062616942393</c:v>
                </c:pt>
                <c:pt idx="898">
                  <c:v>0.6862461261696069</c:v>
                </c:pt>
                <c:pt idx="899">
                  <c:v>0.6857838014272204</c:v>
                </c:pt>
                <c:pt idx="900">
                  <c:v>0.6855370261695416</c:v>
                </c:pt>
                <c:pt idx="901">
                  <c:v>0.68442833616949084</c:v>
                </c:pt>
                <c:pt idx="902">
                  <c:v>0.68513262616960469</c:v>
                </c:pt>
                <c:pt idx="903">
                  <c:v>0.68406361616944034</c:v>
                </c:pt>
                <c:pt idx="904">
                  <c:v>0.68291220088202798</c:v>
                </c:pt>
                <c:pt idx="905">
                  <c:v>0.68345729830065238</c:v>
                </c:pt>
                <c:pt idx="906">
                  <c:v>0.68219950616944092</c:v>
                </c:pt>
                <c:pt idx="907">
                  <c:v>0.68181719616939063</c:v>
                </c:pt>
                <c:pt idx="908">
                  <c:v>0.68109872616945322</c:v>
                </c:pt>
                <c:pt idx="909">
                  <c:v>0.68038756616931551</c:v>
                </c:pt>
                <c:pt idx="910">
                  <c:v>0.68056465616939565</c:v>
                </c:pt>
                <c:pt idx="911">
                  <c:v>0.67993468802512902</c:v>
                </c:pt>
                <c:pt idx="912">
                  <c:v>0.67980899603243605</c:v>
                </c:pt>
                <c:pt idx="913">
                  <c:v>0.67904545091161761</c:v>
                </c:pt>
                <c:pt idx="914">
                  <c:v>0.67834162616942995</c:v>
                </c:pt>
                <c:pt idx="915">
                  <c:v>0.67847222616953384</c:v>
                </c:pt>
                <c:pt idx="916">
                  <c:v>0.67744205616935593</c:v>
                </c:pt>
                <c:pt idx="917">
                  <c:v>0.67648345091164686</c:v>
                </c:pt>
                <c:pt idx="918">
                  <c:v>0.6773739661692999</c:v>
                </c:pt>
                <c:pt idx="919">
                  <c:v>0.67590511616947768</c:v>
                </c:pt>
                <c:pt idx="920">
                  <c:v>0.67566198616951811</c:v>
                </c:pt>
                <c:pt idx="921">
                  <c:v>0.67602262616947206</c:v>
                </c:pt>
                <c:pt idx="922">
                  <c:v>0.67401058391594348</c:v>
                </c:pt>
                <c:pt idx="923">
                  <c:v>0.67401978616942571</c:v>
                </c:pt>
                <c:pt idx="924">
                  <c:v>0.67415723441693864</c:v>
                </c:pt>
                <c:pt idx="925">
                  <c:v>0.67386040616952669</c:v>
                </c:pt>
                <c:pt idx="926">
                  <c:v>0.67335412616952961</c:v>
                </c:pt>
                <c:pt idx="927">
                  <c:v>0.67336794616943563</c:v>
                </c:pt>
                <c:pt idx="928">
                  <c:v>0.67277337616950494</c:v>
                </c:pt>
                <c:pt idx="929">
                  <c:v>0.67312527616951801</c:v>
                </c:pt>
                <c:pt idx="930">
                  <c:v>0.67228833450282477</c:v>
                </c:pt>
                <c:pt idx="931">
                  <c:v>0.67111227950280761</c:v>
                </c:pt>
                <c:pt idx="932">
                  <c:v>0.67047596616950722</c:v>
                </c:pt>
                <c:pt idx="933">
                  <c:v>0.67007762616947586</c:v>
                </c:pt>
                <c:pt idx="934">
                  <c:v>0.67013107616947087</c:v>
                </c:pt>
                <c:pt idx="935">
                  <c:v>0.66934158616948281</c:v>
                </c:pt>
                <c:pt idx="936">
                  <c:v>0.66978037616934372</c:v>
                </c:pt>
                <c:pt idx="937">
                  <c:v>0.66887460489283634</c:v>
                </c:pt>
                <c:pt idx="938">
                  <c:v>0.66717562616952686</c:v>
                </c:pt>
                <c:pt idx="939">
                  <c:v>0.66703462616946918</c:v>
                </c:pt>
                <c:pt idx="940">
                  <c:v>0.66665941616945534</c:v>
                </c:pt>
                <c:pt idx="941">
                  <c:v>0.66694105616946653</c:v>
                </c:pt>
                <c:pt idx="942">
                  <c:v>0.66571314163346074</c:v>
                </c:pt>
                <c:pt idx="943">
                  <c:v>0.66677162616936669</c:v>
                </c:pt>
                <c:pt idx="944">
                  <c:v>0.66505837616944252</c:v>
                </c:pt>
                <c:pt idx="945">
                  <c:v>0.66513527616941115</c:v>
                </c:pt>
                <c:pt idx="946">
                  <c:v>0.6645269595028227</c:v>
                </c:pt>
                <c:pt idx="947">
                  <c:v>0.66556262616951889</c:v>
                </c:pt>
                <c:pt idx="948">
                  <c:v>0.66362948932730736</c:v>
                </c:pt>
                <c:pt idx="949">
                  <c:v>0.66300252200277154</c:v>
                </c:pt>
                <c:pt idx="950">
                  <c:v>0.66309737616946218</c:v>
                </c:pt>
                <c:pt idx="951">
                  <c:v>0.66255281616949702</c:v>
                </c:pt>
                <c:pt idx="952">
                  <c:v>0.66217370616942783</c:v>
                </c:pt>
                <c:pt idx="953">
                  <c:v>0.66184774616951614</c:v>
                </c:pt>
                <c:pt idx="954">
                  <c:v>0.66177249075293787</c:v>
                </c:pt>
                <c:pt idx="955">
                  <c:v>0.66235887616949474</c:v>
                </c:pt>
                <c:pt idx="956">
                  <c:v>0.6605160215182766</c:v>
                </c:pt>
                <c:pt idx="957">
                  <c:v>0.66009156616958686</c:v>
                </c:pt>
                <c:pt idx="958">
                  <c:v>0.65940953616949383</c:v>
                </c:pt>
                <c:pt idx="959">
                  <c:v>0.65911738616941362</c:v>
                </c:pt>
                <c:pt idx="960">
                  <c:v>0.6589869061695468</c:v>
                </c:pt>
                <c:pt idx="961">
                  <c:v>0.65853400761282965</c:v>
                </c:pt>
                <c:pt idx="962">
                  <c:v>0.65806762616948555</c:v>
                </c:pt>
                <c:pt idx="963">
                  <c:v>0.65748813616940682</c:v>
                </c:pt>
                <c:pt idx="964">
                  <c:v>0.65599053406421748</c:v>
                </c:pt>
                <c:pt idx="965">
                  <c:v>0.65559257616946864</c:v>
                </c:pt>
                <c:pt idx="966">
                  <c:v>0.65562855616947835</c:v>
                </c:pt>
                <c:pt idx="967">
                  <c:v>0.65499234781893279</c:v>
                </c:pt>
                <c:pt idx="968">
                  <c:v>0.65461687616942965</c:v>
                </c:pt>
                <c:pt idx="969">
                  <c:v>0.65441368616940565</c:v>
                </c:pt>
                <c:pt idx="970">
                  <c:v>0.6537001761695671</c:v>
                </c:pt>
                <c:pt idx="971">
                  <c:v>0.65412267616952391</c:v>
                </c:pt>
                <c:pt idx="972">
                  <c:v>0.65315137616949215</c:v>
                </c:pt>
                <c:pt idx="973">
                  <c:v>0.65164448331239777</c:v>
                </c:pt>
                <c:pt idx="974">
                  <c:v>0.65098696616965412</c:v>
                </c:pt>
                <c:pt idx="975">
                  <c:v>0.65123239616959139</c:v>
                </c:pt>
                <c:pt idx="976">
                  <c:v>0.65063475616942656</c:v>
                </c:pt>
                <c:pt idx="977">
                  <c:v>0.65082377616944787</c:v>
                </c:pt>
                <c:pt idx="978">
                  <c:v>0.6496520694684319</c:v>
                </c:pt>
                <c:pt idx="979">
                  <c:v>0.64941954616962505</c:v>
                </c:pt>
                <c:pt idx="980">
                  <c:v>0.64826017616943088</c:v>
                </c:pt>
                <c:pt idx="981">
                  <c:v>0.64960549573467741</c:v>
                </c:pt>
                <c:pt idx="982">
                  <c:v>0.64859035165973578</c:v>
                </c:pt>
                <c:pt idx="983">
                  <c:v>0.64806200616948384</c:v>
                </c:pt>
                <c:pt idx="984">
                  <c:v>0.64775306616958805</c:v>
                </c:pt>
                <c:pt idx="985">
                  <c:v>0.64772684491944765</c:v>
                </c:pt>
                <c:pt idx="986">
                  <c:v>0.64751203616960162</c:v>
                </c:pt>
                <c:pt idx="987">
                  <c:v>0.64662600616951504</c:v>
                </c:pt>
                <c:pt idx="988">
                  <c:v>0.64647680616953274</c:v>
                </c:pt>
                <c:pt idx="989">
                  <c:v>0.64596289889671255</c:v>
                </c:pt>
                <c:pt idx="990">
                  <c:v>0.64563231847716962</c:v>
                </c:pt>
                <c:pt idx="991">
                  <c:v>0.64504808616951237</c:v>
                </c:pt>
                <c:pt idx="992">
                  <c:v>0.64473961265580126</c:v>
                </c:pt>
                <c:pt idx="993">
                  <c:v>0.64449762616951289</c:v>
                </c:pt>
                <c:pt idx="994">
                  <c:v>0.64473420616930577</c:v>
                </c:pt>
                <c:pt idx="995">
                  <c:v>0.64458600616959094</c:v>
                </c:pt>
                <c:pt idx="996">
                  <c:v>0.64348612616950662</c:v>
                </c:pt>
                <c:pt idx="997">
                  <c:v>0.64334225616947804</c:v>
                </c:pt>
                <c:pt idx="998">
                  <c:v>0.64312340616946695</c:v>
                </c:pt>
                <c:pt idx="999">
                  <c:v>0.64434880798766869</c:v>
                </c:pt>
                <c:pt idx="1000">
                  <c:v>0.6412985609520655</c:v>
                </c:pt>
                <c:pt idx="1001">
                  <c:v>0.64164486616936034</c:v>
                </c:pt>
                <c:pt idx="1002">
                  <c:v>0.64103689616952608</c:v>
                </c:pt>
                <c:pt idx="1003">
                  <c:v>0.64079906616941007</c:v>
                </c:pt>
                <c:pt idx="1004">
                  <c:v>0.6409802161693986</c:v>
                </c:pt>
                <c:pt idx="1005">
                  <c:v>0.64015231765883296</c:v>
                </c:pt>
                <c:pt idx="1006">
                  <c:v>0.63992193569325373</c:v>
                </c:pt>
                <c:pt idx="1007">
                  <c:v>0.63888760616959239</c:v>
                </c:pt>
                <c:pt idx="1008">
                  <c:v>0.63903775116946804</c:v>
                </c:pt>
                <c:pt idx="1009">
                  <c:v>0.63815076410058802</c:v>
                </c:pt>
                <c:pt idx="1010">
                  <c:v>0.63823586616941186</c:v>
                </c:pt>
                <c:pt idx="1011">
                  <c:v>0.6380592661694513</c:v>
                </c:pt>
                <c:pt idx="1012">
                  <c:v>0.6374088237002411</c:v>
                </c:pt>
                <c:pt idx="1013">
                  <c:v>0.63675537616950639</c:v>
                </c:pt>
                <c:pt idx="1014">
                  <c:v>0.63707362616945484</c:v>
                </c:pt>
                <c:pt idx="1015">
                  <c:v>0.63623932616940382</c:v>
                </c:pt>
                <c:pt idx="1016">
                  <c:v>0.63639687616940188</c:v>
                </c:pt>
                <c:pt idx="1017">
                  <c:v>0.63494069561397992</c:v>
                </c:pt>
                <c:pt idx="1018">
                  <c:v>0.635427365752675</c:v>
                </c:pt>
                <c:pt idx="1019">
                  <c:v>0.63480954616950913</c:v>
                </c:pt>
                <c:pt idx="1020">
                  <c:v>0.63453155616950774</c:v>
                </c:pt>
                <c:pt idx="1021">
                  <c:v>0.63421331616956544</c:v>
                </c:pt>
                <c:pt idx="1022">
                  <c:v>0.63364513616959472</c:v>
                </c:pt>
                <c:pt idx="1023">
                  <c:v>0.63297081616939344</c:v>
                </c:pt>
                <c:pt idx="1024">
                  <c:v>0.6328280455242935</c:v>
                </c:pt>
                <c:pt idx="1025">
                  <c:v>0.63280595950281926</c:v>
                </c:pt>
                <c:pt idx="1026">
                  <c:v>0.63299920616950434</c:v>
                </c:pt>
                <c:pt idx="1027">
                  <c:v>0.63200133616949727</c:v>
                </c:pt>
                <c:pt idx="1028">
                  <c:v>0.63201707616947767</c:v>
                </c:pt>
                <c:pt idx="1029">
                  <c:v>0.6313146461695015</c:v>
                </c:pt>
                <c:pt idx="1030">
                  <c:v>0.63093259524163159</c:v>
                </c:pt>
                <c:pt idx="1031">
                  <c:v>0.63120028616948987</c:v>
                </c:pt>
                <c:pt idx="1032">
                  <c:v>0.63067020616951519</c:v>
                </c:pt>
                <c:pt idx="1033">
                  <c:v>0.63046391616949082</c:v>
                </c:pt>
                <c:pt idx="1034">
                  <c:v>0.63140702616946964</c:v>
                </c:pt>
                <c:pt idx="1035">
                  <c:v>0.62921715075971452</c:v>
                </c:pt>
                <c:pt idx="1036">
                  <c:v>0.62965436616950599</c:v>
                </c:pt>
                <c:pt idx="1037">
                  <c:v>0.6291519973035119</c:v>
                </c:pt>
                <c:pt idx="1038">
                  <c:v>0.62835063616957476</c:v>
                </c:pt>
                <c:pt idx="1039">
                  <c:v>0.62814378616948996</c:v>
                </c:pt>
                <c:pt idx="1040">
                  <c:v>0.62767862616947279</c:v>
                </c:pt>
                <c:pt idx="1041">
                  <c:v>0.62762062616951986</c:v>
                </c:pt>
                <c:pt idx="1042">
                  <c:v>0.62772546902661475</c:v>
                </c:pt>
                <c:pt idx="1043">
                  <c:v>0.62524272717944063</c:v>
                </c:pt>
                <c:pt idx="1044">
                  <c:v>0.62621167616949225</c:v>
                </c:pt>
                <c:pt idx="1045">
                  <c:v>0.62655617616945869</c:v>
                </c:pt>
                <c:pt idx="1046">
                  <c:v>0.6248538461694032</c:v>
                </c:pt>
                <c:pt idx="1047">
                  <c:v>0.62487787359226865</c:v>
                </c:pt>
                <c:pt idx="1048">
                  <c:v>0.62451542616953903</c:v>
                </c:pt>
                <c:pt idx="1049">
                  <c:v>0.62438582616964422</c:v>
                </c:pt>
                <c:pt idx="1050">
                  <c:v>0.62447994759790504</c:v>
                </c:pt>
                <c:pt idx="1051">
                  <c:v>0.62317157122443356</c:v>
                </c:pt>
                <c:pt idx="1052">
                  <c:v>0.62265310616952418</c:v>
                </c:pt>
                <c:pt idx="1053">
                  <c:v>0.62235145091182265</c:v>
                </c:pt>
                <c:pt idx="1054">
                  <c:v>0.62293025616948483</c:v>
                </c:pt>
                <c:pt idx="1055">
                  <c:v>0.62205458616946885</c:v>
                </c:pt>
                <c:pt idx="1056">
                  <c:v>0.62140721616933225</c:v>
                </c:pt>
                <c:pt idx="1057">
                  <c:v>0.6215184761694863</c:v>
                </c:pt>
                <c:pt idx="1058">
                  <c:v>0.62090797099705242</c:v>
                </c:pt>
                <c:pt idx="1059">
                  <c:v>0.62082262616947315</c:v>
                </c:pt>
                <c:pt idx="1060">
                  <c:v>0.61962431303816135</c:v>
                </c:pt>
                <c:pt idx="1061">
                  <c:v>0.6191966061694687</c:v>
                </c:pt>
                <c:pt idx="1062">
                  <c:v>0.61878071616951302</c:v>
                </c:pt>
                <c:pt idx="1063">
                  <c:v>0.6184632861694157</c:v>
                </c:pt>
                <c:pt idx="1064">
                  <c:v>0.61874819616950805</c:v>
                </c:pt>
                <c:pt idx="1065">
                  <c:v>0.61831854369525252</c:v>
                </c:pt>
                <c:pt idx="1066">
                  <c:v>0.61819662616933735</c:v>
                </c:pt>
                <c:pt idx="1067">
                  <c:v>0.61778559914250764</c:v>
                </c:pt>
                <c:pt idx="1068">
                  <c:v>0.61705430702049691</c:v>
                </c:pt>
                <c:pt idx="1069">
                  <c:v>0.61702831616949805</c:v>
                </c:pt>
                <c:pt idx="1070">
                  <c:v>0.61596950245817372</c:v>
                </c:pt>
                <c:pt idx="1071">
                  <c:v>0.61566359616956978</c:v>
                </c:pt>
                <c:pt idx="1072">
                  <c:v>0.61460846616953091</c:v>
                </c:pt>
                <c:pt idx="1073">
                  <c:v>0.61411203616951715</c:v>
                </c:pt>
                <c:pt idx="1074">
                  <c:v>0.61462707616955714</c:v>
                </c:pt>
                <c:pt idx="1075">
                  <c:v>0.61398311575267428</c:v>
                </c:pt>
                <c:pt idx="1076">
                  <c:v>0.61352355950276649</c:v>
                </c:pt>
                <c:pt idx="1077">
                  <c:v>0.61378829283616265</c:v>
                </c:pt>
                <c:pt idx="1078">
                  <c:v>0.6133625361694186</c:v>
                </c:pt>
                <c:pt idx="1079">
                  <c:v>0.61329304616956082</c:v>
                </c:pt>
                <c:pt idx="1080">
                  <c:v>0.61276427616954465</c:v>
                </c:pt>
                <c:pt idx="1081">
                  <c:v>0.61257570616936663</c:v>
                </c:pt>
                <c:pt idx="1082">
                  <c:v>0.61270125116944196</c:v>
                </c:pt>
                <c:pt idx="1083">
                  <c:v>0.61210476616948195</c:v>
                </c:pt>
                <c:pt idx="1084">
                  <c:v>0.61253021616957692</c:v>
                </c:pt>
                <c:pt idx="1085">
                  <c:v>0.61147905474086883</c:v>
                </c:pt>
                <c:pt idx="1086">
                  <c:v>0.61018818980581058</c:v>
                </c:pt>
                <c:pt idx="1087">
                  <c:v>0.61054424616938419</c:v>
                </c:pt>
                <c:pt idx="1088">
                  <c:v>0.60950759616943662</c:v>
                </c:pt>
                <c:pt idx="1089">
                  <c:v>0.60965906827485294</c:v>
                </c:pt>
                <c:pt idx="1090">
                  <c:v>0.60921659616946044</c:v>
                </c:pt>
                <c:pt idx="1091">
                  <c:v>0.60921689616937302</c:v>
                </c:pt>
                <c:pt idx="1092">
                  <c:v>0.60855928616941091</c:v>
                </c:pt>
                <c:pt idx="1093">
                  <c:v>0.60835888616944211</c:v>
                </c:pt>
                <c:pt idx="1094">
                  <c:v>0.60781845950279612</c:v>
                </c:pt>
                <c:pt idx="1095">
                  <c:v>0.60681995270006461</c:v>
                </c:pt>
                <c:pt idx="1096">
                  <c:v>0.60775522616953292</c:v>
                </c:pt>
                <c:pt idx="1097">
                  <c:v>0.60687848616938112</c:v>
                </c:pt>
                <c:pt idx="1098">
                  <c:v>0.60615429616936589</c:v>
                </c:pt>
                <c:pt idx="1099">
                  <c:v>0.60609232616944564</c:v>
                </c:pt>
                <c:pt idx="1100">
                  <c:v>0.60495015616959591</c:v>
                </c:pt>
                <c:pt idx="1101">
                  <c:v>0.60481877616951074</c:v>
                </c:pt>
                <c:pt idx="1102">
                  <c:v>0.60556937616965467</c:v>
                </c:pt>
                <c:pt idx="1103">
                  <c:v>0.60582262616945703</c:v>
                </c:pt>
                <c:pt idx="1104">
                  <c:v>0.60463409283610903</c:v>
                </c:pt>
                <c:pt idx="1105">
                  <c:v>0.60442893616959992</c:v>
                </c:pt>
                <c:pt idx="1106">
                  <c:v>0.60442474616940112</c:v>
                </c:pt>
                <c:pt idx="1107">
                  <c:v>0.60352183616945099</c:v>
                </c:pt>
                <c:pt idx="1108">
                  <c:v>0.60288050616940003</c:v>
                </c:pt>
                <c:pt idx="1109">
                  <c:v>0.60221856616945502</c:v>
                </c:pt>
                <c:pt idx="1110">
                  <c:v>0.60275287359218277</c:v>
                </c:pt>
                <c:pt idx="1111">
                  <c:v>0.60210884435133494</c:v>
                </c:pt>
                <c:pt idx="1112">
                  <c:v>0.60091862616947611</c:v>
                </c:pt>
                <c:pt idx="1113">
                  <c:v>0.60181589616952891</c:v>
                </c:pt>
                <c:pt idx="1114">
                  <c:v>0.60108698616939193</c:v>
                </c:pt>
                <c:pt idx="1115">
                  <c:v>0.60073633616946165</c:v>
                </c:pt>
                <c:pt idx="1116">
                  <c:v>0.60022302200285083</c:v>
                </c:pt>
                <c:pt idx="1117">
                  <c:v>0.60002347616949936</c:v>
                </c:pt>
                <c:pt idx="1118">
                  <c:v>0.60090144616961683</c:v>
                </c:pt>
                <c:pt idx="1119">
                  <c:v>0.59970595616950284</c:v>
                </c:pt>
                <c:pt idx="1120">
                  <c:v>0.59844777616956435</c:v>
                </c:pt>
                <c:pt idx="1121">
                  <c:v>0.59674262616953067</c:v>
                </c:pt>
                <c:pt idx="1122">
                  <c:v>0.59718369195894483</c:v>
                </c:pt>
                <c:pt idx="1123">
                  <c:v>0.59664280616952814</c:v>
                </c:pt>
                <c:pt idx="1124">
                  <c:v>0.59667174616954921</c:v>
                </c:pt>
                <c:pt idx="1125">
                  <c:v>0.59679636616942844</c:v>
                </c:pt>
                <c:pt idx="1126">
                  <c:v>0.59593612616944758</c:v>
                </c:pt>
                <c:pt idx="1127">
                  <c:v>0.59534079616940971</c:v>
                </c:pt>
                <c:pt idx="1128">
                  <c:v>0.59497262616948032</c:v>
                </c:pt>
                <c:pt idx="1129">
                  <c:v>0.59505246674912349</c:v>
                </c:pt>
                <c:pt idx="1130">
                  <c:v>0.59448884616935516</c:v>
                </c:pt>
                <c:pt idx="1131">
                  <c:v>0.5945271061695081</c:v>
                </c:pt>
                <c:pt idx="1132">
                  <c:v>0.59448703616952514</c:v>
                </c:pt>
                <c:pt idx="1133">
                  <c:v>0.59394045616932212</c:v>
                </c:pt>
                <c:pt idx="1134">
                  <c:v>0.59323128596339758</c:v>
                </c:pt>
                <c:pt idx="1135">
                  <c:v>0.59336193616941568</c:v>
                </c:pt>
                <c:pt idx="1136">
                  <c:v>0.59259355344218534</c:v>
                </c:pt>
                <c:pt idx="1137">
                  <c:v>0.59212439087535396</c:v>
                </c:pt>
                <c:pt idx="1138">
                  <c:v>0.59182928616937291</c:v>
                </c:pt>
                <c:pt idx="1139">
                  <c:v>0.59205770616948461</c:v>
                </c:pt>
                <c:pt idx="1140">
                  <c:v>0.59160235616947465</c:v>
                </c:pt>
                <c:pt idx="1141">
                  <c:v>0.59159042880119728</c:v>
                </c:pt>
                <c:pt idx="1142">
                  <c:v>0.5912537061694535</c:v>
                </c:pt>
                <c:pt idx="1143">
                  <c:v>0.590705666169414</c:v>
                </c:pt>
                <c:pt idx="1144">
                  <c:v>0.59065547616937608</c:v>
                </c:pt>
                <c:pt idx="1145">
                  <c:v>0.59064900251357577</c:v>
                </c:pt>
                <c:pt idx="1146">
                  <c:v>0.58766791783612859</c:v>
                </c:pt>
                <c:pt idx="1147">
                  <c:v>0.58764898616941263</c:v>
                </c:pt>
                <c:pt idx="1148">
                  <c:v>0.58742677616949379</c:v>
                </c:pt>
                <c:pt idx="1149">
                  <c:v>0.58750043616953462</c:v>
                </c:pt>
                <c:pt idx="1150">
                  <c:v>0.58642617616943937</c:v>
                </c:pt>
                <c:pt idx="1151">
                  <c:v>0.58618972961774185</c:v>
                </c:pt>
                <c:pt idx="1152">
                  <c:v>0.58545652813024884</c:v>
                </c:pt>
                <c:pt idx="1153">
                  <c:v>0.58457370616950755</c:v>
                </c:pt>
                <c:pt idx="1154">
                  <c:v>0.58413123616949891</c:v>
                </c:pt>
                <c:pt idx="1155">
                  <c:v>0.58370503616946345</c:v>
                </c:pt>
                <c:pt idx="1156">
                  <c:v>0.58244185616959698</c:v>
                </c:pt>
                <c:pt idx="1157">
                  <c:v>0.58397973616948384</c:v>
                </c:pt>
                <c:pt idx="1158">
                  <c:v>0.58271906366944393</c:v>
                </c:pt>
                <c:pt idx="1159">
                  <c:v>0.58230392616947313</c:v>
                </c:pt>
                <c:pt idx="1160">
                  <c:v>0.58274286146361476</c:v>
                </c:pt>
                <c:pt idx="1161">
                  <c:v>0.58173194616958435</c:v>
                </c:pt>
                <c:pt idx="1162">
                  <c:v>0.58230660616948171</c:v>
                </c:pt>
                <c:pt idx="1163">
                  <c:v>0.58159016616940551</c:v>
                </c:pt>
                <c:pt idx="1164">
                  <c:v>0.58059887616949035</c:v>
                </c:pt>
                <c:pt idx="1165">
                  <c:v>0.58068282408619609</c:v>
                </c:pt>
                <c:pt idx="1166">
                  <c:v>0.5807135961694887</c:v>
                </c:pt>
                <c:pt idx="1167">
                  <c:v>0.58048298980582702</c:v>
                </c:pt>
                <c:pt idx="1168">
                  <c:v>0.57921906946852175</c:v>
                </c:pt>
                <c:pt idx="1169">
                  <c:v>0.57890180616950004</c:v>
                </c:pt>
                <c:pt idx="1170">
                  <c:v>0.57858561616953552</c:v>
                </c:pt>
                <c:pt idx="1171">
                  <c:v>0.57812161228060044</c:v>
                </c:pt>
                <c:pt idx="1172">
                  <c:v>0.57812400616950521</c:v>
                </c:pt>
                <c:pt idx="1173">
                  <c:v>0.57753271616948665</c:v>
                </c:pt>
                <c:pt idx="1174">
                  <c:v>0.57715821616951035</c:v>
                </c:pt>
                <c:pt idx="1175">
                  <c:v>0.57698610892815339</c:v>
                </c:pt>
                <c:pt idx="1176">
                  <c:v>0.57587474521716331</c:v>
                </c:pt>
                <c:pt idx="1177">
                  <c:v>0.57586005170144006</c:v>
                </c:pt>
                <c:pt idx="1178">
                  <c:v>0.57567052616943371</c:v>
                </c:pt>
                <c:pt idx="1179">
                  <c:v>0.57533726616938463</c:v>
                </c:pt>
                <c:pt idx="1180">
                  <c:v>0.57517162616956496</c:v>
                </c:pt>
                <c:pt idx="1181">
                  <c:v>0.57418375616949091</c:v>
                </c:pt>
                <c:pt idx="1182">
                  <c:v>0.57496482616944999</c:v>
                </c:pt>
                <c:pt idx="1183">
                  <c:v>0.57351438807422828</c:v>
                </c:pt>
                <c:pt idx="1184">
                  <c:v>0.57366166616947356</c:v>
                </c:pt>
                <c:pt idx="1185">
                  <c:v>0.57260562616945032</c:v>
                </c:pt>
                <c:pt idx="1186">
                  <c:v>0.57272023616940504</c:v>
                </c:pt>
                <c:pt idx="1187">
                  <c:v>0.57280814616938036</c:v>
                </c:pt>
                <c:pt idx="1188">
                  <c:v>0.5722620636695126</c:v>
                </c:pt>
                <c:pt idx="1189">
                  <c:v>0.5710187249348877</c:v>
                </c:pt>
                <c:pt idx="1190">
                  <c:v>0.56930367718996422</c:v>
                </c:pt>
                <c:pt idx="1191">
                  <c:v>0.56941112616949863</c:v>
                </c:pt>
                <c:pt idx="1192">
                  <c:v>0.5693629261695321</c:v>
                </c:pt>
                <c:pt idx="1193">
                  <c:v>0.56898735533609113</c:v>
                </c:pt>
                <c:pt idx="1194">
                  <c:v>0.56897282616937306</c:v>
                </c:pt>
                <c:pt idx="1195">
                  <c:v>0.56683262616942964</c:v>
                </c:pt>
                <c:pt idx="1196">
                  <c:v>0.56706184616946664</c:v>
                </c:pt>
                <c:pt idx="1197">
                  <c:v>0.56710114616947893</c:v>
                </c:pt>
                <c:pt idx="1198">
                  <c:v>0.56621982616945865</c:v>
                </c:pt>
                <c:pt idx="1199">
                  <c:v>0.56649281616940228</c:v>
                </c:pt>
                <c:pt idx="1200">
                  <c:v>0.5659368553362325</c:v>
                </c:pt>
                <c:pt idx="1201">
                  <c:v>0.56628872616951764</c:v>
                </c:pt>
                <c:pt idx="1202">
                  <c:v>0.56529442246582706</c:v>
                </c:pt>
                <c:pt idx="1203">
                  <c:v>0.56467041616948044</c:v>
                </c:pt>
                <c:pt idx="1204">
                  <c:v>0.56471116616948913</c:v>
                </c:pt>
                <c:pt idx="1205">
                  <c:v>0.56462034616964762</c:v>
                </c:pt>
                <c:pt idx="1206">
                  <c:v>0.56392414700282245</c:v>
                </c:pt>
                <c:pt idx="1207">
                  <c:v>0.56386816616944202</c:v>
                </c:pt>
                <c:pt idx="1208">
                  <c:v>0.56345882616963661</c:v>
                </c:pt>
                <c:pt idx="1209">
                  <c:v>0.56378893602865865</c:v>
                </c:pt>
                <c:pt idx="1210">
                  <c:v>0.56162442616960284</c:v>
                </c:pt>
                <c:pt idx="1211">
                  <c:v>0.56211424616942962</c:v>
                </c:pt>
                <c:pt idx="1212">
                  <c:v>0.56215000116945668</c:v>
                </c:pt>
                <c:pt idx="1213">
                  <c:v>0.56228992616941365</c:v>
                </c:pt>
                <c:pt idx="1214">
                  <c:v>0.56160397616950974</c:v>
                </c:pt>
                <c:pt idx="1215">
                  <c:v>0.56156452616951924</c:v>
                </c:pt>
                <c:pt idx="1216">
                  <c:v>0.56049273255233345</c:v>
                </c:pt>
                <c:pt idx="1217">
                  <c:v>0.55993736616946421</c:v>
                </c:pt>
                <c:pt idx="1218">
                  <c:v>0.55980085533613644</c:v>
                </c:pt>
                <c:pt idx="1219">
                  <c:v>0.55936816616939211</c:v>
                </c:pt>
                <c:pt idx="1220">
                  <c:v>0.55871130616951492</c:v>
                </c:pt>
                <c:pt idx="1221">
                  <c:v>0.55856114616948105</c:v>
                </c:pt>
                <c:pt idx="1222">
                  <c:v>0.55879983616950202</c:v>
                </c:pt>
                <c:pt idx="1223">
                  <c:v>0.55919868677558915</c:v>
                </c:pt>
                <c:pt idx="1224">
                  <c:v>0.5591188614635898</c:v>
                </c:pt>
                <c:pt idx="1225">
                  <c:v>0.55700262616946361</c:v>
                </c:pt>
                <c:pt idx="1226">
                  <c:v>0.55737302616942963</c:v>
                </c:pt>
                <c:pt idx="1227">
                  <c:v>0.55653141616947943</c:v>
                </c:pt>
                <c:pt idx="1228">
                  <c:v>0.5570091961694188</c:v>
                </c:pt>
                <c:pt idx="1229">
                  <c:v>0.55641612616932357</c:v>
                </c:pt>
                <c:pt idx="1230">
                  <c:v>0.5561213914757277</c:v>
                </c:pt>
                <c:pt idx="1231">
                  <c:v>0.5551352231845228</c:v>
                </c:pt>
                <c:pt idx="1232">
                  <c:v>0.55453944969886493</c:v>
                </c:pt>
                <c:pt idx="1233">
                  <c:v>0.55331262616947263</c:v>
                </c:pt>
                <c:pt idx="1234">
                  <c:v>0.55430659616953903</c:v>
                </c:pt>
                <c:pt idx="1235">
                  <c:v>0.55475018616957228</c:v>
                </c:pt>
                <c:pt idx="1236">
                  <c:v>0.55453622616944642</c:v>
                </c:pt>
                <c:pt idx="1237">
                  <c:v>0.55433488616950055</c:v>
                </c:pt>
                <c:pt idx="1238">
                  <c:v>0.55271953526038065</c:v>
                </c:pt>
                <c:pt idx="1239">
                  <c:v>0.55371410533614096</c:v>
                </c:pt>
                <c:pt idx="1240">
                  <c:v>0.55379746616951508</c:v>
                </c:pt>
                <c:pt idx="1241">
                  <c:v>0.55199242825281669</c:v>
                </c:pt>
                <c:pt idx="1242">
                  <c:v>0.55221367616938832</c:v>
                </c:pt>
                <c:pt idx="1243">
                  <c:v>0.55249404616944275</c:v>
                </c:pt>
                <c:pt idx="1244">
                  <c:v>0.55208173616946965</c:v>
                </c:pt>
                <c:pt idx="1245">
                  <c:v>0.55142283669580794</c:v>
                </c:pt>
                <c:pt idx="1246">
                  <c:v>0.55114801616960718</c:v>
                </c:pt>
                <c:pt idx="1247">
                  <c:v>0.55164079616946682</c:v>
                </c:pt>
                <c:pt idx="1248">
                  <c:v>0.5510194419589709</c:v>
                </c:pt>
                <c:pt idx="1249">
                  <c:v>0.55041945445235252</c:v>
                </c:pt>
                <c:pt idx="1250">
                  <c:v>0.55083490616952824</c:v>
                </c:pt>
                <c:pt idx="1251">
                  <c:v>0.5496906366958596</c:v>
                </c:pt>
                <c:pt idx="1252">
                  <c:v>0.55022195616943892</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0.54744405616938419</c:v>
                </c:pt>
                <c:pt idx="1261">
                  <c:v>0.54754396616952761</c:v>
                </c:pt>
                <c:pt idx="1262">
                  <c:v>0.5473329061693164</c:v>
                </c:pt>
                <c:pt idx="1263">
                  <c:v>0.54709225630641489</c:v>
                </c:pt>
                <c:pt idx="1264">
                  <c:v>0.54694655616947496</c:v>
                </c:pt>
                <c:pt idx="1265">
                  <c:v>0.54694647465424862</c:v>
                </c:pt>
                <c:pt idx="1266">
                  <c:v>0.54562313932743223</c:v>
                </c:pt>
                <c:pt idx="1267">
                  <c:v>0.54572379616946964</c:v>
                </c:pt>
                <c:pt idx="1268">
                  <c:v>0.54508860616950183</c:v>
                </c:pt>
                <c:pt idx="1269">
                  <c:v>0.54457570950286538</c:v>
                </c:pt>
                <c:pt idx="1270">
                  <c:v>0.54420174616944905</c:v>
                </c:pt>
                <c:pt idx="1271">
                  <c:v>0.54406289616946424</c:v>
                </c:pt>
                <c:pt idx="1272">
                  <c:v>0.54404262616942978</c:v>
                </c:pt>
                <c:pt idx="1273">
                  <c:v>0.54353525520167523</c:v>
                </c:pt>
                <c:pt idx="1274">
                  <c:v>0.54260493386179665</c:v>
                </c:pt>
                <c:pt idx="1275">
                  <c:v>0.54263386616946763</c:v>
                </c:pt>
                <c:pt idx="1276">
                  <c:v>0.54234901564319915</c:v>
                </c:pt>
                <c:pt idx="1277">
                  <c:v>0.54191894616946001</c:v>
                </c:pt>
                <c:pt idx="1278">
                  <c:v>0.54194332616938945</c:v>
                </c:pt>
                <c:pt idx="1279">
                  <c:v>0.5415569461694929</c:v>
                </c:pt>
                <c:pt idx="1280">
                  <c:v>0.54049777616950345</c:v>
                </c:pt>
                <c:pt idx="1281">
                  <c:v>0.54070947616948506</c:v>
                </c:pt>
                <c:pt idx="1282">
                  <c:v>0.54046941649204461</c:v>
                </c:pt>
                <c:pt idx="1283">
                  <c:v>0.54022262616948202</c:v>
                </c:pt>
                <c:pt idx="1284">
                  <c:v>0.53998137616940889</c:v>
                </c:pt>
                <c:pt idx="1285">
                  <c:v>0.53892616616947464</c:v>
                </c:pt>
                <c:pt idx="1286">
                  <c:v>0.53901676616951022</c:v>
                </c:pt>
                <c:pt idx="1287">
                  <c:v>0.53848367616939263</c:v>
                </c:pt>
                <c:pt idx="1288">
                  <c:v>0.53863033616953393</c:v>
                </c:pt>
                <c:pt idx="1289">
                  <c:v>0.53816002200279911</c:v>
                </c:pt>
                <c:pt idx="1290">
                  <c:v>0.53797753616935062</c:v>
                </c:pt>
                <c:pt idx="1291">
                  <c:v>0.5383140190265866</c:v>
                </c:pt>
                <c:pt idx="1292">
                  <c:v>0.53769562616946798</c:v>
                </c:pt>
                <c:pt idx="1293">
                  <c:v>0.53755268616951923</c:v>
                </c:pt>
                <c:pt idx="1294">
                  <c:v>0.53701452616942902</c:v>
                </c:pt>
                <c:pt idx="1295">
                  <c:v>0.53667156366945912</c:v>
                </c:pt>
                <c:pt idx="1296">
                  <c:v>0.53659967616955995</c:v>
                </c:pt>
                <c:pt idx="1297">
                  <c:v>0.53608733616941662</c:v>
                </c:pt>
                <c:pt idx="1298">
                  <c:v>0.53542807616956745</c:v>
                </c:pt>
                <c:pt idx="1299">
                  <c:v>0.53603417616948101</c:v>
                </c:pt>
                <c:pt idx="1300">
                  <c:v>0.53552767701694359</c:v>
                </c:pt>
                <c:pt idx="1301">
                  <c:v>0.5342026261694599</c:v>
                </c:pt>
                <c:pt idx="1302">
                  <c:v>0.53454070063760639</c:v>
                </c:pt>
                <c:pt idx="1303">
                  <c:v>0.53412076616946569</c:v>
                </c:pt>
                <c:pt idx="1304">
                  <c:v>0.53413621616932971</c:v>
                </c:pt>
                <c:pt idx="1305">
                  <c:v>0.53389117616952053</c:v>
                </c:pt>
                <c:pt idx="1306">
                  <c:v>0.53296603616941263</c:v>
                </c:pt>
                <c:pt idx="1307">
                  <c:v>0.53327201616953479</c:v>
                </c:pt>
                <c:pt idx="1308">
                  <c:v>0.53267262616955813</c:v>
                </c:pt>
                <c:pt idx="1309">
                  <c:v>0.53245180649727863</c:v>
                </c:pt>
                <c:pt idx="1310">
                  <c:v>0.53224662616948282</c:v>
                </c:pt>
                <c:pt idx="1311">
                  <c:v>0.53225069616949983</c:v>
                </c:pt>
                <c:pt idx="1312">
                  <c:v>0.5318216761694029</c:v>
                </c:pt>
                <c:pt idx="1313">
                  <c:v>0.5320711861694466</c:v>
                </c:pt>
                <c:pt idx="1314">
                  <c:v>0.53162494616943101</c:v>
                </c:pt>
                <c:pt idx="1315">
                  <c:v>0.53148398406418096</c:v>
                </c:pt>
                <c:pt idx="1316">
                  <c:v>0.53122234616941455</c:v>
                </c:pt>
                <c:pt idx="1317">
                  <c:v>0.53061890616940954</c:v>
                </c:pt>
                <c:pt idx="1318">
                  <c:v>0.53063632182164389</c:v>
                </c:pt>
                <c:pt idx="1319">
                  <c:v>0.52918338292630418</c:v>
                </c:pt>
                <c:pt idx="1320">
                  <c:v>0.52933988616942462</c:v>
                </c:pt>
                <c:pt idx="1321">
                  <c:v>0.52871454283609853</c:v>
                </c:pt>
                <c:pt idx="1322">
                  <c:v>0.52944894249587693</c:v>
                </c:pt>
                <c:pt idx="1323">
                  <c:v>0.52841783616949689</c:v>
                </c:pt>
                <c:pt idx="1324">
                  <c:v>0.52851362616938502</c:v>
                </c:pt>
                <c:pt idx="1325">
                  <c:v>0.52814257444535428</c:v>
                </c:pt>
                <c:pt idx="1326">
                  <c:v>0.52814595950276555</c:v>
                </c:pt>
                <c:pt idx="1327">
                  <c:v>0.52719891616956871</c:v>
                </c:pt>
                <c:pt idx="1328">
                  <c:v>0.52748280511674617</c:v>
                </c:pt>
                <c:pt idx="1329">
                  <c:v>0.52690107616939674</c:v>
                </c:pt>
                <c:pt idx="1330">
                  <c:v>0.52651242616936056</c:v>
                </c:pt>
                <c:pt idx="1331">
                  <c:v>0.52652987616963365</c:v>
                </c:pt>
                <c:pt idx="1332">
                  <c:v>0.52655451616936944</c:v>
                </c:pt>
                <c:pt idx="1333">
                  <c:v>0.52543324616938492</c:v>
                </c:pt>
                <c:pt idx="1334">
                  <c:v>0.52654130616953465</c:v>
                </c:pt>
                <c:pt idx="1335">
                  <c:v>0.52550250852240632</c:v>
                </c:pt>
                <c:pt idx="1336">
                  <c:v>0.52507349616948484</c:v>
                </c:pt>
                <c:pt idx="1337">
                  <c:v>0.52485272616938561</c:v>
                </c:pt>
                <c:pt idx="1338">
                  <c:v>0.52504285616956414</c:v>
                </c:pt>
                <c:pt idx="1339">
                  <c:v>0.5241213861694406</c:v>
                </c:pt>
                <c:pt idx="1340">
                  <c:v>0.52479669616954683</c:v>
                </c:pt>
                <c:pt idx="1341">
                  <c:v>0.52365678406427207</c:v>
                </c:pt>
                <c:pt idx="1342">
                  <c:v>0.52367567616952004</c:v>
                </c:pt>
                <c:pt idx="1343">
                  <c:v>0.52352624881097987</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0.51982283616945446</c:v>
                </c:pt>
                <c:pt idx="1356">
                  <c:v>0.5196297561694817</c:v>
                </c:pt>
                <c:pt idx="1357">
                  <c:v>0.51993153616953824</c:v>
                </c:pt>
                <c:pt idx="1358">
                  <c:v>0.51909339616951078</c:v>
                </c:pt>
                <c:pt idx="1359">
                  <c:v>0.5192423209063135</c:v>
                </c:pt>
                <c:pt idx="1360">
                  <c:v>0.51897942616951043</c:v>
                </c:pt>
                <c:pt idx="1361">
                  <c:v>0.51908501078487879</c:v>
                </c:pt>
                <c:pt idx="1362">
                  <c:v>0.51745501747383704</c:v>
                </c:pt>
                <c:pt idx="1363">
                  <c:v>0.51739602616939362</c:v>
                </c:pt>
                <c:pt idx="1364">
                  <c:v>0.51758109616948056</c:v>
                </c:pt>
                <c:pt idx="1365">
                  <c:v>0.51726972616945943</c:v>
                </c:pt>
                <c:pt idx="1366">
                  <c:v>0.51761312616950761</c:v>
                </c:pt>
                <c:pt idx="1367">
                  <c:v>0.5171252261695698</c:v>
                </c:pt>
                <c:pt idx="1368">
                  <c:v>0.51695712616944434</c:v>
                </c:pt>
                <c:pt idx="1369">
                  <c:v>0.51633671545519633</c:v>
                </c:pt>
                <c:pt idx="1370">
                  <c:v>0.51466254142365975</c:v>
                </c:pt>
                <c:pt idx="1371">
                  <c:v>0.51501071616951433</c:v>
                </c:pt>
                <c:pt idx="1372">
                  <c:v>0.51483990616957176</c:v>
                </c:pt>
                <c:pt idx="1373">
                  <c:v>0.51441738406418758</c:v>
                </c:pt>
                <c:pt idx="1374">
                  <c:v>0.51398446616950477</c:v>
                </c:pt>
                <c:pt idx="1375">
                  <c:v>0.5144895661695017</c:v>
                </c:pt>
                <c:pt idx="1376">
                  <c:v>0.51356288331228783</c:v>
                </c:pt>
                <c:pt idx="1377">
                  <c:v>0.5134526261694532</c:v>
                </c:pt>
                <c:pt idx="1378">
                  <c:v>0.5133612261694086</c:v>
                </c:pt>
                <c:pt idx="1379">
                  <c:v>0.51176201616948591</c:v>
                </c:pt>
                <c:pt idx="1380">
                  <c:v>0.51272989985359796</c:v>
                </c:pt>
                <c:pt idx="1381">
                  <c:v>0.51197965616946006</c:v>
                </c:pt>
                <c:pt idx="1382">
                  <c:v>0.51176223616937588</c:v>
                </c:pt>
                <c:pt idx="1383">
                  <c:v>0.5117011261696689</c:v>
                </c:pt>
                <c:pt idx="1384">
                  <c:v>0.51090158616946724</c:v>
                </c:pt>
                <c:pt idx="1385">
                  <c:v>0.51173856366945369</c:v>
                </c:pt>
                <c:pt idx="1386">
                  <c:v>0.50989262616946063</c:v>
                </c:pt>
                <c:pt idx="1387">
                  <c:v>0.51063486616955478</c:v>
                </c:pt>
                <c:pt idx="1388">
                  <c:v>0.51024480616953982</c:v>
                </c:pt>
                <c:pt idx="1389">
                  <c:v>0.51016994616941269</c:v>
                </c:pt>
                <c:pt idx="1390">
                  <c:v>0.50989322616938315</c:v>
                </c:pt>
                <c:pt idx="1391">
                  <c:v>0.51035286616938469</c:v>
                </c:pt>
                <c:pt idx="1392">
                  <c:v>0.5101150893274552</c:v>
                </c:pt>
                <c:pt idx="1393">
                  <c:v>0.50933866616944101</c:v>
                </c:pt>
                <c:pt idx="1394">
                  <c:v>0.50842027322835293</c:v>
                </c:pt>
                <c:pt idx="1395">
                  <c:v>0.5077809595028242</c:v>
                </c:pt>
                <c:pt idx="1396">
                  <c:v>0.50807934616946682</c:v>
                </c:pt>
                <c:pt idx="1397">
                  <c:v>0.50767742616942391</c:v>
                </c:pt>
                <c:pt idx="1398">
                  <c:v>0.50781478616944753</c:v>
                </c:pt>
                <c:pt idx="1399">
                  <c:v>0.50768876158620857</c:v>
                </c:pt>
                <c:pt idx="1400">
                  <c:v>0.50750521616949296</c:v>
                </c:pt>
                <c:pt idx="1401">
                  <c:v>0.50739234616959561</c:v>
                </c:pt>
                <c:pt idx="1402">
                  <c:v>0.50670971616941241</c:v>
                </c:pt>
                <c:pt idx="1403">
                  <c:v>0.50600720950274058</c:v>
                </c:pt>
                <c:pt idx="1404">
                  <c:v>0.50672462616947433</c:v>
                </c:pt>
                <c:pt idx="1405">
                  <c:v>0.50625468616951264</c:v>
                </c:pt>
                <c:pt idx="1406">
                  <c:v>0.50597733616940865</c:v>
                </c:pt>
                <c:pt idx="1407">
                  <c:v>0.50532924722212169</c:v>
                </c:pt>
                <c:pt idx="1408">
                  <c:v>0.50528358616956837</c:v>
                </c:pt>
                <c:pt idx="1409">
                  <c:v>0.50424915616939503</c:v>
                </c:pt>
                <c:pt idx="1410">
                  <c:v>0.50417865616958824</c:v>
                </c:pt>
                <c:pt idx="1411">
                  <c:v>0.50422826616953464</c:v>
                </c:pt>
                <c:pt idx="1412">
                  <c:v>0.504203076169631</c:v>
                </c:pt>
                <c:pt idx="1413">
                  <c:v>0.50426867880103876</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0.50010182616951382</c:v>
                </c:pt>
                <c:pt idx="1425">
                  <c:v>0.49971212616949917</c:v>
                </c:pt>
                <c:pt idx="1426">
                  <c:v>0.49957630616941751</c:v>
                </c:pt>
                <c:pt idx="1427">
                  <c:v>0.49946455344223806</c:v>
                </c:pt>
                <c:pt idx="1428">
                  <c:v>0.49753762616947539</c:v>
                </c:pt>
                <c:pt idx="1429">
                  <c:v>0.49826387616950352</c:v>
                </c:pt>
                <c:pt idx="1430">
                  <c:v>0.49839582616945777</c:v>
                </c:pt>
                <c:pt idx="1431">
                  <c:v>0.49885409616953846</c:v>
                </c:pt>
                <c:pt idx="1432">
                  <c:v>0.49841339459052847</c:v>
                </c:pt>
                <c:pt idx="1433">
                  <c:v>0.49768834616944102</c:v>
                </c:pt>
                <c:pt idx="1434">
                  <c:v>0.49783125616946278</c:v>
                </c:pt>
                <c:pt idx="1435">
                  <c:v>0.49789759616936702</c:v>
                </c:pt>
                <c:pt idx="1436">
                  <c:v>0.49755283396169236</c:v>
                </c:pt>
                <c:pt idx="1437">
                  <c:v>0.49688571038005713</c:v>
                </c:pt>
                <c:pt idx="1438">
                  <c:v>0.49645483893543552</c:v>
                </c:pt>
                <c:pt idx="1439">
                  <c:v>0.49601388616930897</c:v>
                </c:pt>
                <c:pt idx="1440">
                  <c:v>0.49538180616950567</c:v>
                </c:pt>
                <c:pt idx="1441">
                  <c:v>0.49554812616942517</c:v>
                </c:pt>
                <c:pt idx="1442">
                  <c:v>0.49536815616954855</c:v>
                </c:pt>
                <c:pt idx="1443">
                  <c:v>0.49483362616945298</c:v>
                </c:pt>
                <c:pt idx="1444">
                  <c:v>0.4955360025137594</c:v>
                </c:pt>
                <c:pt idx="1445">
                  <c:v>0.49457754283615435</c:v>
                </c:pt>
                <c:pt idx="1446">
                  <c:v>0.49396150616948453</c:v>
                </c:pt>
                <c:pt idx="1447">
                  <c:v>0.49397487616953251</c:v>
                </c:pt>
                <c:pt idx="1448">
                  <c:v>0.49347788616940258</c:v>
                </c:pt>
                <c:pt idx="1449">
                  <c:v>0.49332987616947033</c:v>
                </c:pt>
                <c:pt idx="1450">
                  <c:v>0.49310827880106051</c:v>
                </c:pt>
                <c:pt idx="1451">
                  <c:v>0.49267141616948668</c:v>
                </c:pt>
                <c:pt idx="1452">
                  <c:v>0.49236310765101632</c:v>
                </c:pt>
                <c:pt idx="1453">
                  <c:v>0.49372262616945872</c:v>
                </c:pt>
                <c:pt idx="1454">
                  <c:v>0.49210726616942752</c:v>
                </c:pt>
                <c:pt idx="1455">
                  <c:v>0.49256222616962553</c:v>
                </c:pt>
                <c:pt idx="1456">
                  <c:v>0.49229688390156018</c:v>
                </c:pt>
                <c:pt idx="1457">
                  <c:v>0.49116654536136706</c:v>
                </c:pt>
                <c:pt idx="1458">
                  <c:v>0.49082148616943855</c:v>
                </c:pt>
                <c:pt idx="1459">
                  <c:v>0.49144659616951092</c:v>
                </c:pt>
                <c:pt idx="1460">
                  <c:v>0.49052993616946705</c:v>
                </c:pt>
                <c:pt idx="1461">
                  <c:v>0.49092768616942917</c:v>
                </c:pt>
                <c:pt idx="1462">
                  <c:v>0.49013871312600088</c:v>
                </c:pt>
                <c:pt idx="1463">
                  <c:v>0.48994704126370436</c:v>
                </c:pt>
                <c:pt idx="1464">
                  <c:v>0.49024763616935735</c:v>
                </c:pt>
                <c:pt idx="1465">
                  <c:v>0.48929943616963101</c:v>
                </c:pt>
                <c:pt idx="1466">
                  <c:v>0.48901692616947068</c:v>
                </c:pt>
                <c:pt idx="1467">
                  <c:v>0.48900777616950192</c:v>
                </c:pt>
                <c:pt idx="1468">
                  <c:v>0.48846984616949451</c:v>
                </c:pt>
                <c:pt idx="1469">
                  <c:v>0.48790879459052461</c:v>
                </c:pt>
                <c:pt idx="1470">
                  <c:v>0.4874438109519873</c:v>
                </c:pt>
                <c:pt idx="1471">
                  <c:v>0.48805136110917213</c:v>
                </c:pt>
                <c:pt idx="1472">
                  <c:v>0.48755602616950056</c:v>
                </c:pt>
                <c:pt idx="1473">
                  <c:v>0.48655537616940675</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0.14080440616936624</c:v>
                </c:pt>
                <c:pt idx="3">
                  <c:v>0.13949042616945947</c:v>
                </c:pt>
                <c:pt idx="4">
                  <c:v>0.13858812616959426</c:v>
                </c:pt>
                <c:pt idx="5">
                  <c:v>0.13769561586030934</c:v>
                </c:pt>
                <c:pt idx="6">
                  <c:v>0.13668258616965537</c:v>
                </c:pt>
                <c:pt idx="7">
                  <c:v>0.13635262616963917</c:v>
                </c:pt>
                <c:pt idx="8">
                  <c:v>0.13635262616942614</c:v>
                </c:pt>
                <c:pt idx="9">
                  <c:v>0.13571262616949331</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0.11535262616939673</c:v>
                </c:pt>
                <c:pt idx="19">
                  <c:v>0.11535262616936828</c:v>
                </c:pt>
                <c:pt idx="20">
                  <c:v>0.11535262616936828</c:v>
                </c:pt>
                <c:pt idx="21">
                  <c:v>0.11535262616936828</c:v>
                </c:pt>
                <c:pt idx="22">
                  <c:v>0.11535262616936828</c:v>
                </c:pt>
                <c:pt idx="23">
                  <c:v>0.11535262616936828</c:v>
                </c:pt>
                <c:pt idx="24">
                  <c:v>0.11533574305258323</c:v>
                </c:pt>
                <c:pt idx="25">
                  <c:v>0.11290198100805071</c:v>
                </c:pt>
                <c:pt idx="26">
                  <c:v>0.1110554761694118</c:v>
                </c:pt>
                <c:pt idx="27">
                  <c:v>0.11094362616938715</c:v>
                </c:pt>
                <c:pt idx="28">
                  <c:v>0.10659639616935124</c:v>
                </c:pt>
                <c:pt idx="29">
                  <c:v>0.10253381616946911</c:v>
                </c:pt>
                <c:pt idx="30">
                  <c:v>0.10079262616956455</c:v>
                </c:pt>
                <c:pt idx="31">
                  <c:v>0.10275078616952271</c:v>
                </c:pt>
                <c:pt idx="32">
                  <c:v>0.10556692616941649</c:v>
                </c:pt>
                <c:pt idx="33">
                  <c:v>0.10591262616942743</c:v>
                </c:pt>
                <c:pt idx="34">
                  <c:v>0.10589691188371844</c:v>
                </c:pt>
                <c:pt idx="35">
                  <c:v>0.10530867616955675</c:v>
                </c:pt>
                <c:pt idx="36">
                  <c:v>0.10527697616943513</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9.9642626169512236E-2</c:v>
                </c:pt>
                <c:pt idx="52">
                  <c:v>9.9506526169449744E-2</c:v>
                </c:pt>
                <c:pt idx="53">
                  <c:v>9.8940426169335224E-2</c:v>
                </c:pt>
                <c:pt idx="54">
                  <c:v>0.10116032616947734</c:v>
                </c:pt>
                <c:pt idx="55">
                  <c:v>0.10242442616944913</c:v>
                </c:pt>
                <c:pt idx="56">
                  <c:v>0.10223400761272217</c:v>
                </c:pt>
                <c:pt idx="57">
                  <c:v>9.8630176169507686E-2</c:v>
                </c:pt>
                <c:pt idx="58">
                  <c:v>9.8542626169404568E-2</c:v>
                </c:pt>
                <c:pt idx="59">
                  <c:v>9.8039923466800141E-2</c:v>
                </c:pt>
                <c:pt idx="60">
                  <c:v>8.9679247791096678E-2</c:v>
                </c:pt>
                <c:pt idx="61">
                  <c:v>8.8787876169533611E-2</c:v>
                </c:pt>
                <c:pt idx="62">
                  <c:v>8.558232616943004E-2</c:v>
                </c:pt>
                <c:pt idx="63">
                  <c:v>8.4768326169637892E-2</c:v>
                </c:pt>
                <c:pt idx="64">
                  <c:v>8.4802626169647732E-2</c:v>
                </c:pt>
                <c:pt idx="65">
                  <c:v>8.4802626169647732E-2</c:v>
                </c:pt>
                <c:pt idx="66">
                  <c:v>8.5440526169719547E-2</c:v>
                </c:pt>
                <c:pt idx="67">
                  <c:v>8.6092626169616548E-2</c:v>
                </c:pt>
                <c:pt idx="68">
                  <c:v>8.3925462533202308E-2</c:v>
                </c:pt>
                <c:pt idx="69">
                  <c:v>8.2445626169601396E-2</c:v>
                </c:pt>
                <c:pt idx="70">
                  <c:v>8.2663326169651705E-2</c:v>
                </c:pt>
                <c:pt idx="71">
                  <c:v>8.478832616948781E-2</c:v>
                </c:pt>
                <c:pt idx="72">
                  <c:v>8.7200876169404765E-2</c:v>
                </c:pt>
                <c:pt idx="73">
                  <c:v>8.7597626169412357E-2</c:v>
                </c:pt>
                <c:pt idx="74">
                  <c:v>8.7136076169614052E-2</c:v>
                </c:pt>
                <c:pt idx="75">
                  <c:v>8.6760959502783064E-2</c:v>
                </c:pt>
                <c:pt idx="76">
                  <c:v>9.2798444351359685E-2</c:v>
                </c:pt>
                <c:pt idx="77">
                  <c:v>9.2423526169554279E-2</c:v>
                </c:pt>
                <c:pt idx="78">
                  <c:v>9.1879946169513046E-2</c:v>
                </c:pt>
                <c:pt idx="79">
                  <c:v>9.0243512767486364E-2</c:v>
                </c:pt>
                <c:pt idx="80">
                  <c:v>9.2080646169279246E-2</c:v>
                </c:pt>
                <c:pt idx="81">
                  <c:v>9.2466526169474247E-2</c:v>
                </c:pt>
                <c:pt idx="82">
                  <c:v>9.3304766169410761E-2</c:v>
                </c:pt>
                <c:pt idx="83">
                  <c:v>9.0749816169435005E-2</c:v>
                </c:pt>
                <c:pt idx="84">
                  <c:v>8.7097408778163563E-2</c:v>
                </c:pt>
                <c:pt idx="85">
                  <c:v>8.3671651810405451E-2</c:v>
                </c:pt>
                <c:pt idx="86">
                  <c:v>8.2711626169341926E-2</c:v>
                </c:pt>
                <c:pt idx="87">
                  <c:v>8.608517616958998E-2</c:v>
                </c:pt>
                <c:pt idx="88">
                  <c:v>8.5780106169593764E-2</c:v>
                </c:pt>
                <c:pt idx="89">
                  <c:v>8.4347266169729207E-2</c:v>
                </c:pt>
                <c:pt idx="90">
                  <c:v>8.4088626169702266E-2</c:v>
                </c:pt>
                <c:pt idx="91">
                  <c:v>8.1946496169465158E-2</c:v>
                </c:pt>
                <c:pt idx="92">
                  <c:v>7.927357616928532E-2</c:v>
                </c:pt>
                <c:pt idx="93">
                  <c:v>7.7653501169464789E-2</c:v>
                </c:pt>
                <c:pt idx="94">
                  <c:v>7.7601026169475062E-2</c:v>
                </c:pt>
                <c:pt idx="95">
                  <c:v>7.8986346169628519E-2</c:v>
                </c:pt>
                <c:pt idx="96">
                  <c:v>7.9037626169608424E-2</c:v>
                </c:pt>
                <c:pt idx="97">
                  <c:v>7.9037626169622552E-2</c:v>
                </c:pt>
                <c:pt idx="98">
                  <c:v>7.8443456169438319E-2</c:v>
                </c:pt>
                <c:pt idx="99">
                  <c:v>8.0900726169431947E-2</c:v>
                </c:pt>
                <c:pt idx="100">
                  <c:v>7.9823666169417745E-2</c:v>
                </c:pt>
                <c:pt idx="101">
                  <c:v>8.0090257748452243E-2</c:v>
                </c:pt>
                <c:pt idx="102">
                  <c:v>7.9912626169459752E-2</c:v>
                </c:pt>
                <c:pt idx="103">
                  <c:v>8.5543143410916428E-2</c:v>
                </c:pt>
                <c:pt idx="104">
                  <c:v>8.7610326169610411E-2</c:v>
                </c:pt>
                <c:pt idx="105">
                  <c:v>8.8321026169680697E-2</c:v>
                </c:pt>
                <c:pt idx="106">
                  <c:v>9.0029386169476672E-2</c:v>
                </c:pt>
                <c:pt idx="107">
                  <c:v>8.9754626169281468E-2</c:v>
                </c:pt>
                <c:pt idx="108">
                  <c:v>8.8051266169557871E-2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8.8799999906840191E-2</c:v>
                </c:pt>
                <c:pt idx="117">
                  <c:v>9.2960126169387564E-2</c:v>
                </c:pt>
                <c:pt idx="118">
                  <c:v>9.5372626169407212E-2</c:v>
                </c:pt>
                <c:pt idx="119">
                  <c:v>9.5662626169513598E-2</c:v>
                </c:pt>
                <c:pt idx="120">
                  <c:v>9.4365751169491058E-2</c:v>
                </c:pt>
                <c:pt idx="121">
                  <c:v>9.2529426169293078E-2</c:v>
                </c:pt>
                <c:pt idx="122">
                  <c:v>9.1680855336235864E-2</c:v>
                </c:pt>
                <c:pt idx="123">
                  <c:v>8.8609426169654559E-2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9.014462616944767E-2</c:v>
                </c:pt>
                <c:pt idx="132">
                  <c:v>9.1104513924491967E-2</c:v>
                </c:pt>
                <c:pt idx="133">
                  <c:v>8.8019506169345646E-2</c:v>
                </c:pt>
                <c:pt idx="134">
                  <c:v>8.6639226169239955E-2</c:v>
                </c:pt>
                <c:pt idx="135">
                  <c:v>8.6122626169299402E-2</c:v>
                </c:pt>
                <c:pt idx="136">
                  <c:v>8.5209826169603084E-2</c:v>
                </c:pt>
                <c:pt idx="137">
                  <c:v>8.4351573537844726E-2</c:v>
                </c:pt>
                <c:pt idx="138">
                  <c:v>8.6272626169474648E-2</c:v>
                </c:pt>
                <c:pt idx="139">
                  <c:v>8.6272626169616715E-2</c:v>
                </c:pt>
                <c:pt idx="140">
                  <c:v>8.6272626169574082E-2</c:v>
                </c:pt>
                <c:pt idx="141">
                  <c:v>8.3665876169348841E-2</c:v>
                </c:pt>
                <c:pt idx="142">
                  <c:v>8.3577926169454433E-2</c:v>
                </c:pt>
                <c:pt idx="143">
                  <c:v>8.6136363543090871E-2</c:v>
                </c:pt>
                <c:pt idx="144">
                  <c:v>8.6226626169363565E-2</c:v>
                </c:pt>
                <c:pt idx="145">
                  <c:v>8.4084526169405746E-2</c:v>
                </c:pt>
                <c:pt idx="146">
                  <c:v>8.3952626169463321E-2</c:v>
                </c:pt>
                <c:pt idx="147">
                  <c:v>8.4372626169525219E-2</c:v>
                </c:pt>
                <c:pt idx="148">
                  <c:v>8.2801434250200132E-2</c:v>
                </c:pt>
                <c:pt idx="149">
                  <c:v>8.3256626169430054E-2</c:v>
                </c:pt>
                <c:pt idx="150">
                  <c:v>8.3256626169430054E-2</c:v>
                </c:pt>
                <c:pt idx="151">
                  <c:v>8.4522936169520571E-2</c:v>
                </c:pt>
                <c:pt idx="152">
                  <c:v>8.6497766169586224E-2</c:v>
                </c:pt>
                <c:pt idx="153">
                  <c:v>8.7502426169379768E-2</c:v>
                </c:pt>
                <c:pt idx="154">
                  <c:v>8.9020176169441648E-2</c:v>
                </c:pt>
                <c:pt idx="155">
                  <c:v>9.0802626169505643E-2</c:v>
                </c:pt>
                <c:pt idx="156">
                  <c:v>0.10052954924627522</c:v>
                </c:pt>
                <c:pt idx="157">
                  <c:v>0.10216467616942297</c:v>
                </c:pt>
                <c:pt idx="158">
                  <c:v>0.10373332616939024</c:v>
                </c:pt>
                <c:pt idx="159">
                  <c:v>0.11309812616949</c:v>
                </c:pt>
                <c:pt idx="160">
                  <c:v>0.11637842616957508</c:v>
                </c:pt>
                <c:pt idx="161">
                  <c:v>0.11644262616958656</c:v>
                </c:pt>
                <c:pt idx="162">
                  <c:v>0.11668712616946648</c:v>
                </c:pt>
                <c:pt idx="163">
                  <c:v>0.11929786616958893</c:v>
                </c:pt>
                <c:pt idx="164">
                  <c:v>0.1223131023599395</c:v>
                </c:pt>
                <c:pt idx="165">
                  <c:v>0.13680262616941263</c:v>
                </c:pt>
                <c:pt idx="166">
                  <c:v>0.13568795616933471</c:v>
                </c:pt>
                <c:pt idx="167">
                  <c:v>0.13454012616955419</c:v>
                </c:pt>
                <c:pt idx="168">
                  <c:v>0.13786412616948951</c:v>
                </c:pt>
                <c:pt idx="169">
                  <c:v>0.14053172616937104</c:v>
                </c:pt>
                <c:pt idx="170">
                  <c:v>0.14143362616950128</c:v>
                </c:pt>
                <c:pt idx="171">
                  <c:v>0.14186554616949851</c:v>
                </c:pt>
                <c:pt idx="172">
                  <c:v>0.1409755261695548</c:v>
                </c:pt>
                <c:pt idx="173">
                  <c:v>0.14029262616945459</c:v>
                </c:pt>
                <c:pt idx="174">
                  <c:v>0.14200632987316936</c:v>
                </c:pt>
                <c:pt idx="175">
                  <c:v>0.14301167616942254</c:v>
                </c:pt>
                <c:pt idx="176">
                  <c:v>0.14242962616953039</c:v>
                </c:pt>
                <c:pt idx="177">
                  <c:v>0.14157402616937986</c:v>
                </c:pt>
                <c:pt idx="178">
                  <c:v>0.14252954616969771</c:v>
                </c:pt>
                <c:pt idx="179">
                  <c:v>0.14330162616965908</c:v>
                </c:pt>
                <c:pt idx="180">
                  <c:v>0.14428736086340208</c:v>
                </c:pt>
                <c:pt idx="181">
                  <c:v>0.14734072616967353</c:v>
                </c:pt>
                <c:pt idx="182">
                  <c:v>0.14888958269121141</c:v>
                </c:pt>
                <c:pt idx="183">
                  <c:v>0.1490926261693489</c:v>
                </c:pt>
                <c:pt idx="184">
                  <c:v>0.14666770616950942</c:v>
                </c:pt>
                <c:pt idx="185">
                  <c:v>0.14562348616971121</c:v>
                </c:pt>
                <c:pt idx="186">
                  <c:v>0.14583024616938223</c:v>
                </c:pt>
                <c:pt idx="187">
                  <c:v>0.14679862616935679</c:v>
                </c:pt>
                <c:pt idx="188">
                  <c:v>0.14646476902659344</c:v>
                </c:pt>
                <c:pt idx="189">
                  <c:v>0.14326942616951044</c:v>
                </c:pt>
                <c:pt idx="190">
                  <c:v>0.1411176261695033</c:v>
                </c:pt>
                <c:pt idx="191">
                  <c:v>0.13914717616952998</c:v>
                </c:pt>
                <c:pt idx="192">
                  <c:v>0.14203819317972988</c:v>
                </c:pt>
                <c:pt idx="193">
                  <c:v>0.14332683396168022</c:v>
                </c:pt>
                <c:pt idx="194">
                  <c:v>0.14064262616950882</c:v>
                </c:pt>
                <c:pt idx="195">
                  <c:v>0.13927552616965469</c:v>
                </c:pt>
                <c:pt idx="196">
                  <c:v>0.13822846616943749</c:v>
                </c:pt>
                <c:pt idx="197">
                  <c:v>0.14238924616941551</c:v>
                </c:pt>
                <c:pt idx="198">
                  <c:v>0.14346613132420369</c:v>
                </c:pt>
                <c:pt idx="199">
                  <c:v>0.14849020616954109</c:v>
                </c:pt>
                <c:pt idx="200">
                  <c:v>0.14867272616946536</c:v>
                </c:pt>
                <c:pt idx="201">
                  <c:v>0.14655601902661886</c:v>
                </c:pt>
                <c:pt idx="202">
                  <c:v>0.14482262616949981</c:v>
                </c:pt>
                <c:pt idx="203">
                  <c:v>0.14482262616947139</c:v>
                </c:pt>
                <c:pt idx="204">
                  <c:v>0.14482262616945718</c:v>
                </c:pt>
                <c:pt idx="205">
                  <c:v>0.14376881173654971</c:v>
                </c:pt>
                <c:pt idx="206">
                  <c:v>0.14044217616938712</c:v>
                </c:pt>
                <c:pt idx="207">
                  <c:v>0.13747935616945059</c:v>
                </c:pt>
                <c:pt idx="208">
                  <c:v>0.13820282616951818</c:v>
                </c:pt>
                <c:pt idx="209">
                  <c:v>0.13848262616954787</c:v>
                </c:pt>
                <c:pt idx="210">
                  <c:v>0.13906680798760371</c:v>
                </c:pt>
                <c:pt idx="211">
                  <c:v>0.13841262616946926</c:v>
                </c:pt>
                <c:pt idx="212">
                  <c:v>0.13841262616953998</c:v>
                </c:pt>
                <c:pt idx="213">
                  <c:v>0.14023062616945481</c:v>
                </c:pt>
                <c:pt idx="214">
                  <c:v>0.14203432616947995</c:v>
                </c:pt>
                <c:pt idx="215">
                  <c:v>0.13978650616937224</c:v>
                </c:pt>
                <c:pt idx="216">
                  <c:v>0.13903016616939151</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0.14696262616946887</c:v>
                </c:pt>
                <c:pt idx="229">
                  <c:v>0.14744412616940447</c:v>
                </c:pt>
                <c:pt idx="230">
                  <c:v>0.14887012616935635</c:v>
                </c:pt>
                <c:pt idx="231">
                  <c:v>0.15252062616944784</c:v>
                </c:pt>
                <c:pt idx="232">
                  <c:v>0.15198466616939796</c:v>
                </c:pt>
                <c:pt idx="233">
                  <c:v>0.15139262616941096</c:v>
                </c:pt>
                <c:pt idx="234">
                  <c:v>0.15261882616945854</c:v>
                </c:pt>
                <c:pt idx="235">
                  <c:v>0.15620897616959473</c:v>
                </c:pt>
                <c:pt idx="236">
                  <c:v>0.15709262616945821</c:v>
                </c:pt>
                <c:pt idx="237">
                  <c:v>0.15778350116946219</c:v>
                </c:pt>
                <c:pt idx="238">
                  <c:v>0.15792262616952271</c:v>
                </c:pt>
                <c:pt idx="239">
                  <c:v>0.15792262616946603</c:v>
                </c:pt>
                <c:pt idx="240">
                  <c:v>0.15792262616946603</c:v>
                </c:pt>
                <c:pt idx="241">
                  <c:v>0.15792262616946603</c:v>
                </c:pt>
                <c:pt idx="242">
                  <c:v>0.15792262616946603</c:v>
                </c:pt>
                <c:pt idx="243">
                  <c:v>0.15794864767490019</c:v>
                </c:pt>
                <c:pt idx="244">
                  <c:v>0.15717001253321428</c:v>
                </c:pt>
                <c:pt idx="245">
                  <c:v>0.15710970482103934</c:v>
                </c:pt>
                <c:pt idx="246">
                  <c:v>0.16033487616938658</c:v>
                </c:pt>
                <c:pt idx="247">
                  <c:v>0.16161862616937128</c:v>
                </c:pt>
                <c:pt idx="248">
                  <c:v>0.16108658616961688</c:v>
                </c:pt>
                <c:pt idx="249">
                  <c:v>0.16105262616960628</c:v>
                </c:pt>
                <c:pt idx="250">
                  <c:v>0.16105262616960628</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0.15911226505843992</c:v>
                </c:pt>
                <c:pt idx="262">
                  <c:v>0.15897862616961334</c:v>
                </c:pt>
                <c:pt idx="263">
                  <c:v>0.15897862616961334</c:v>
                </c:pt>
                <c:pt idx="264">
                  <c:v>0.15897862616961334</c:v>
                </c:pt>
                <c:pt idx="265">
                  <c:v>0.15903900616950781</c:v>
                </c:pt>
                <c:pt idx="266">
                  <c:v>0.15922212616928291</c:v>
                </c:pt>
                <c:pt idx="267">
                  <c:v>0.15920762616930551</c:v>
                </c:pt>
                <c:pt idx="268">
                  <c:v>0.15890047232349552</c:v>
                </c:pt>
                <c:pt idx="269">
                  <c:v>0.15898262616946157</c:v>
                </c:pt>
                <c:pt idx="270">
                  <c:v>0.15898262616937614</c:v>
                </c:pt>
                <c:pt idx="271">
                  <c:v>0.15898262616937614</c:v>
                </c:pt>
                <c:pt idx="272">
                  <c:v>0.15898262616937614</c:v>
                </c:pt>
                <c:pt idx="273">
                  <c:v>0.15898262616937614</c:v>
                </c:pt>
                <c:pt idx="274">
                  <c:v>0.15898262616937614</c:v>
                </c:pt>
                <c:pt idx="275">
                  <c:v>0.15898262616937614</c:v>
                </c:pt>
                <c:pt idx="276">
                  <c:v>0.15898262616937614</c:v>
                </c:pt>
                <c:pt idx="277">
                  <c:v>0.15898262616943304</c:v>
                </c:pt>
                <c:pt idx="278">
                  <c:v>0.15898262616937614</c:v>
                </c:pt>
                <c:pt idx="279">
                  <c:v>0.15898262616937614</c:v>
                </c:pt>
                <c:pt idx="280">
                  <c:v>0.15898262616937614</c:v>
                </c:pt>
                <c:pt idx="281">
                  <c:v>0.15898262616937614</c:v>
                </c:pt>
                <c:pt idx="282">
                  <c:v>0.15898262616937614</c:v>
                </c:pt>
                <c:pt idx="283">
                  <c:v>0.15898262616937614</c:v>
                </c:pt>
                <c:pt idx="284">
                  <c:v>0.15898262616937614</c:v>
                </c:pt>
                <c:pt idx="285">
                  <c:v>0.15898262616937614</c:v>
                </c:pt>
                <c:pt idx="286">
                  <c:v>0.15898262616937614</c:v>
                </c:pt>
                <c:pt idx="287">
                  <c:v>0.15898262616937614</c:v>
                </c:pt>
                <c:pt idx="288">
                  <c:v>0.15898262616937614</c:v>
                </c:pt>
                <c:pt idx="289">
                  <c:v>0.15927197970486873</c:v>
                </c:pt>
                <c:pt idx="290">
                  <c:v>0.15972070616969378</c:v>
                </c:pt>
                <c:pt idx="291">
                  <c:v>0.15975262616967711</c:v>
                </c:pt>
                <c:pt idx="292">
                  <c:v>0.15975262616967711</c:v>
                </c:pt>
                <c:pt idx="293">
                  <c:v>0.15975262616967711</c:v>
                </c:pt>
                <c:pt idx="294">
                  <c:v>0.15975262616967711</c:v>
                </c:pt>
                <c:pt idx="295">
                  <c:v>0.15858232509411621</c:v>
                </c:pt>
                <c:pt idx="296">
                  <c:v>0.15724662616932564</c:v>
                </c:pt>
                <c:pt idx="297">
                  <c:v>0.15724662616932564</c:v>
                </c:pt>
                <c:pt idx="298">
                  <c:v>0.15724662616932564</c:v>
                </c:pt>
                <c:pt idx="299">
                  <c:v>0.15644648616947268</c:v>
                </c:pt>
                <c:pt idx="300">
                  <c:v>0.15466353526049692</c:v>
                </c:pt>
                <c:pt idx="301">
                  <c:v>0.15424712616955133</c:v>
                </c:pt>
                <c:pt idx="302">
                  <c:v>0.15376262616945274</c:v>
                </c:pt>
                <c:pt idx="303">
                  <c:v>0.15376262616945274</c:v>
                </c:pt>
                <c:pt idx="304">
                  <c:v>0.15359230616940131</c:v>
                </c:pt>
                <c:pt idx="305">
                  <c:v>0.15179603526048924</c:v>
                </c:pt>
                <c:pt idx="306">
                  <c:v>0.15149662616946152</c:v>
                </c:pt>
                <c:pt idx="307">
                  <c:v>0.15134262616949495</c:v>
                </c:pt>
                <c:pt idx="308">
                  <c:v>0.15159756616959896</c:v>
                </c:pt>
                <c:pt idx="309">
                  <c:v>0.15438747616953236</c:v>
                </c:pt>
                <c:pt idx="310">
                  <c:v>0.15471470063765491</c:v>
                </c:pt>
                <c:pt idx="311">
                  <c:v>0.15562262616947464</c:v>
                </c:pt>
                <c:pt idx="312">
                  <c:v>0.15642537616949487</c:v>
                </c:pt>
                <c:pt idx="313">
                  <c:v>0.15754262616937387</c:v>
                </c:pt>
                <c:pt idx="314">
                  <c:v>0.15723214229856824</c:v>
                </c:pt>
                <c:pt idx="315">
                  <c:v>0.15656575116941027</c:v>
                </c:pt>
                <c:pt idx="316">
                  <c:v>0.15507942616940829</c:v>
                </c:pt>
                <c:pt idx="317">
                  <c:v>0.15401262616937594</c:v>
                </c:pt>
                <c:pt idx="318">
                  <c:v>0.15329862616933138</c:v>
                </c:pt>
                <c:pt idx="319">
                  <c:v>0.1518231861693243</c:v>
                </c:pt>
                <c:pt idx="320">
                  <c:v>0.15119562616949644</c:v>
                </c:pt>
                <c:pt idx="321">
                  <c:v>0.14964118406425117</c:v>
                </c:pt>
                <c:pt idx="322">
                  <c:v>0.14727550616960627</c:v>
                </c:pt>
                <c:pt idx="323">
                  <c:v>0.1472326261695969</c:v>
                </c:pt>
                <c:pt idx="324">
                  <c:v>0.14591842616953032</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0.13677918616924986</c:v>
                </c:pt>
                <c:pt idx="336">
                  <c:v>0.13559262616924173</c:v>
                </c:pt>
                <c:pt idx="337">
                  <c:v>0.13406922616934491</c:v>
                </c:pt>
                <c:pt idx="338">
                  <c:v>0.13368262616936022</c:v>
                </c:pt>
                <c:pt idx="339">
                  <c:v>0.13329502616966241</c:v>
                </c:pt>
                <c:pt idx="340">
                  <c:v>0.13311262616963387</c:v>
                </c:pt>
                <c:pt idx="341">
                  <c:v>0.13311262616961955</c:v>
                </c:pt>
                <c:pt idx="342">
                  <c:v>0.13311262616946351</c:v>
                </c:pt>
                <c:pt idx="343">
                  <c:v>0.13311262616947772</c:v>
                </c:pt>
                <c:pt idx="344">
                  <c:v>0.13311262616963387</c:v>
                </c:pt>
                <c:pt idx="345">
                  <c:v>0.13311262616963387</c:v>
                </c:pt>
                <c:pt idx="346">
                  <c:v>0.13230422616940984</c:v>
                </c:pt>
                <c:pt idx="347">
                  <c:v>0.13183790616940891</c:v>
                </c:pt>
                <c:pt idx="348">
                  <c:v>0.12994385849273762</c:v>
                </c:pt>
                <c:pt idx="349">
                  <c:v>0.1275986261694442</c:v>
                </c:pt>
                <c:pt idx="350">
                  <c:v>0.1275986261694442</c:v>
                </c:pt>
                <c:pt idx="351">
                  <c:v>0.1275986261694442</c:v>
                </c:pt>
                <c:pt idx="352">
                  <c:v>0.1273082661694363</c:v>
                </c:pt>
                <c:pt idx="353">
                  <c:v>0.1240963635432737</c:v>
                </c:pt>
                <c:pt idx="354">
                  <c:v>0.12104851616950885</c:v>
                </c:pt>
                <c:pt idx="355">
                  <c:v>0.11597776616946452</c:v>
                </c:pt>
                <c:pt idx="356">
                  <c:v>0.11209576616940353</c:v>
                </c:pt>
                <c:pt idx="357">
                  <c:v>0.11208862616939526</c:v>
                </c:pt>
                <c:pt idx="358">
                  <c:v>0.11208862616932416</c:v>
                </c:pt>
                <c:pt idx="359">
                  <c:v>0.10973157532195936</c:v>
                </c:pt>
                <c:pt idx="360">
                  <c:v>0.10242946567569788</c:v>
                </c:pt>
                <c:pt idx="361">
                  <c:v>9.8018526169241268E-2</c:v>
                </c:pt>
                <c:pt idx="362">
                  <c:v>9.5502626169406052E-2</c:v>
                </c:pt>
                <c:pt idx="363">
                  <c:v>9.5502626169406052E-2</c:v>
                </c:pt>
                <c:pt idx="364">
                  <c:v>9.539539212690365E-2</c:v>
                </c:pt>
                <c:pt idx="365">
                  <c:v>9.1584164631001427E-2</c:v>
                </c:pt>
                <c:pt idx="366">
                  <c:v>8.9322626169448208E-2</c:v>
                </c:pt>
                <c:pt idx="367">
                  <c:v>8.9322626169462543E-2</c:v>
                </c:pt>
                <c:pt idx="368">
                  <c:v>9.1358626169352683E-2</c:v>
                </c:pt>
                <c:pt idx="369">
                  <c:v>9.1992626169343367E-2</c:v>
                </c:pt>
                <c:pt idx="370">
                  <c:v>9.2150201926983713E-2</c:v>
                </c:pt>
                <c:pt idx="371">
                  <c:v>9.2332626169451232E-2</c:v>
                </c:pt>
                <c:pt idx="372">
                  <c:v>9.2649436169480764E-2</c:v>
                </c:pt>
                <c:pt idx="373">
                  <c:v>9.4980866169322831E-2</c:v>
                </c:pt>
                <c:pt idx="374">
                  <c:v>9.8201426169396491E-2</c:v>
                </c:pt>
                <c:pt idx="375">
                  <c:v>9.9462626169483578E-2</c:v>
                </c:pt>
                <c:pt idx="376">
                  <c:v>0.10224262616939953</c:v>
                </c:pt>
                <c:pt idx="377">
                  <c:v>0.10224262616938519</c:v>
                </c:pt>
                <c:pt idx="378">
                  <c:v>0.10224262616938519</c:v>
                </c:pt>
                <c:pt idx="379">
                  <c:v>0.10224262616938519</c:v>
                </c:pt>
                <c:pt idx="380">
                  <c:v>0.10224262616938519</c:v>
                </c:pt>
                <c:pt idx="381">
                  <c:v>0.10237284616934501</c:v>
                </c:pt>
                <c:pt idx="382">
                  <c:v>0.10317662616923</c:v>
                </c:pt>
                <c:pt idx="383">
                  <c:v>0.10317662616931512</c:v>
                </c:pt>
                <c:pt idx="384">
                  <c:v>0.10530085297355654</c:v>
                </c:pt>
                <c:pt idx="385">
                  <c:v>0.10737317616951716</c:v>
                </c:pt>
                <c:pt idx="386">
                  <c:v>0.11060786616945947</c:v>
                </c:pt>
                <c:pt idx="387">
                  <c:v>0.11080406616946428</c:v>
                </c:pt>
                <c:pt idx="388">
                  <c:v>0.11076262616958857</c:v>
                </c:pt>
                <c:pt idx="389">
                  <c:v>0.11076262616944632</c:v>
                </c:pt>
                <c:pt idx="390">
                  <c:v>0.1110892928360981</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0.12174376616943064</c:v>
                </c:pt>
                <c:pt idx="405">
                  <c:v>0.12266262616935819</c:v>
                </c:pt>
                <c:pt idx="406">
                  <c:v>0.12103762616941097</c:v>
                </c:pt>
                <c:pt idx="407">
                  <c:v>0.12103762616933977</c:v>
                </c:pt>
                <c:pt idx="408">
                  <c:v>0.12036487616944665</c:v>
                </c:pt>
                <c:pt idx="409">
                  <c:v>0.11991972616931434</c:v>
                </c:pt>
                <c:pt idx="410">
                  <c:v>0.122585226169676</c:v>
                </c:pt>
                <c:pt idx="411">
                  <c:v>0.12285474738145319</c:v>
                </c:pt>
                <c:pt idx="412">
                  <c:v>0.12241262616930725</c:v>
                </c:pt>
                <c:pt idx="413">
                  <c:v>0.12241262616952042</c:v>
                </c:pt>
                <c:pt idx="414">
                  <c:v>0.1236137800157026</c:v>
                </c:pt>
                <c:pt idx="415">
                  <c:v>0.1246914861693115</c:v>
                </c:pt>
                <c:pt idx="416">
                  <c:v>0.1250381261694429</c:v>
                </c:pt>
                <c:pt idx="417">
                  <c:v>0.12823152616940092</c:v>
                </c:pt>
                <c:pt idx="418">
                  <c:v>0.13016616152303584</c:v>
                </c:pt>
                <c:pt idx="419">
                  <c:v>0.13017262616951031</c:v>
                </c:pt>
                <c:pt idx="420">
                  <c:v>0.13067262616956962</c:v>
                </c:pt>
                <c:pt idx="421">
                  <c:v>0.13067262616956962</c:v>
                </c:pt>
                <c:pt idx="422">
                  <c:v>0.130473701438234</c:v>
                </c:pt>
                <c:pt idx="423">
                  <c:v>0.1318176261696351</c:v>
                </c:pt>
                <c:pt idx="424">
                  <c:v>0.13189337616964281</c:v>
                </c:pt>
                <c:pt idx="425">
                  <c:v>0.13232262616961032</c:v>
                </c:pt>
                <c:pt idx="426">
                  <c:v>0.13232262616961032</c:v>
                </c:pt>
                <c:pt idx="427">
                  <c:v>0.1326603061695977</c:v>
                </c:pt>
                <c:pt idx="428">
                  <c:v>0.13361862616942241</c:v>
                </c:pt>
                <c:pt idx="429">
                  <c:v>0.13361862616942241</c:v>
                </c:pt>
                <c:pt idx="430">
                  <c:v>0.13361862616940814</c:v>
                </c:pt>
                <c:pt idx="431">
                  <c:v>0.13361862616949341</c:v>
                </c:pt>
                <c:pt idx="432">
                  <c:v>0.13379646616945742</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0.13873414616938401</c:v>
                </c:pt>
                <c:pt idx="443">
                  <c:v>0.13892862616955867</c:v>
                </c:pt>
                <c:pt idx="444">
                  <c:v>0.13892862616955867</c:v>
                </c:pt>
                <c:pt idx="445">
                  <c:v>0.13935044435106678</c:v>
                </c:pt>
                <c:pt idx="446">
                  <c:v>0.1385466261694149</c:v>
                </c:pt>
                <c:pt idx="447">
                  <c:v>0.1385466261695143</c:v>
                </c:pt>
                <c:pt idx="448">
                  <c:v>0.13825662616953588</c:v>
                </c:pt>
                <c:pt idx="449">
                  <c:v>0.13825662616946491</c:v>
                </c:pt>
                <c:pt idx="450">
                  <c:v>0.13825662616946491</c:v>
                </c:pt>
                <c:pt idx="451">
                  <c:v>0.13825662616946491</c:v>
                </c:pt>
                <c:pt idx="452">
                  <c:v>0.1395423433411343</c:v>
                </c:pt>
                <c:pt idx="453">
                  <c:v>0.14004262616940374</c:v>
                </c:pt>
                <c:pt idx="454">
                  <c:v>0.14004262616940374</c:v>
                </c:pt>
                <c:pt idx="455">
                  <c:v>0.14004262616940374</c:v>
                </c:pt>
                <c:pt idx="456">
                  <c:v>0.14004262616943239</c:v>
                </c:pt>
                <c:pt idx="457">
                  <c:v>0.13876862616943725</c:v>
                </c:pt>
                <c:pt idx="458">
                  <c:v>0.13876862616936594</c:v>
                </c:pt>
                <c:pt idx="459">
                  <c:v>0.13876862616936594</c:v>
                </c:pt>
                <c:pt idx="460">
                  <c:v>0.13876862616936594</c:v>
                </c:pt>
                <c:pt idx="461">
                  <c:v>0.13949046616966179</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0.13641262616940283</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0.13373939616961678</c:v>
                </c:pt>
                <c:pt idx="481">
                  <c:v>0.13319862616964417</c:v>
                </c:pt>
                <c:pt idx="482">
                  <c:v>0.13242342616936784</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0.14009262616932036</c:v>
                </c:pt>
                <c:pt idx="497">
                  <c:v>0.14009262616932036</c:v>
                </c:pt>
                <c:pt idx="498">
                  <c:v>0.14009262616932036</c:v>
                </c:pt>
                <c:pt idx="499">
                  <c:v>0.14009262616932036</c:v>
                </c:pt>
                <c:pt idx="500">
                  <c:v>0.14030958616943709</c:v>
                </c:pt>
                <c:pt idx="501">
                  <c:v>0.14208393229192529</c:v>
                </c:pt>
                <c:pt idx="502">
                  <c:v>0.14208662616941581</c:v>
                </c:pt>
                <c:pt idx="503">
                  <c:v>0.14059262616943621</c:v>
                </c:pt>
                <c:pt idx="504">
                  <c:v>0.14059262616942222</c:v>
                </c:pt>
                <c:pt idx="505">
                  <c:v>0.14033992616946053</c:v>
                </c:pt>
                <c:pt idx="506">
                  <c:v>0.13946262616947541</c:v>
                </c:pt>
                <c:pt idx="507">
                  <c:v>0.13946262616947541</c:v>
                </c:pt>
                <c:pt idx="508">
                  <c:v>0.13943217616947867</c:v>
                </c:pt>
                <c:pt idx="509">
                  <c:v>0.13902762616953618</c:v>
                </c:pt>
                <c:pt idx="510">
                  <c:v>0.13902762616955017</c:v>
                </c:pt>
                <c:pt idx="511">
                  <c:v>0.13902762616955017</c:v>
                </c:pt>
                <c:pt idx="512">
                  <c:v>0.13902762616955017</c:v>
                </c:pt>
                <c:pt idx="513">
                  <c:v>0.13902762616955017</c:v>
                </c:pt>
                <c:pt idx="514">
                  <c:v>0.13902762616955017</c:v>
                </c:pt>
                <c:pt idx="515">
                  <c:v>0.13902762616955017</c:v>
                </c:pt>
                <c:pt idx="516">
                  <c:v>0.13902762616955017</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0.13764720192718041</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0.13899948616958163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0.13657834045523073</c:v>
                </c:pt>
                <c:pt idx="545">
                  <c:v>0.13693262616949683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0.13693262616946839</c:v>
                </c:pt>
                <c:pt idx="554">
                  <c:v>0.1369326261694824</c:v>
                </c:pt>
                <c:pt idx="555">
                  <c:v>0.13693262616956758</c:v>
                </c:pt>
                <c:pt idx="556">
                  <c:v>0.13693262616956758</c:v>
                </c:pt>
                <c:pt idx="557">
                  <c:v>0.1373589731083627</c:v>
                </c:pt>
                <c:pt idx="558">
                  <c:v>0.13852738616948598</c:v>
                </c:pt>
                <c:pt idx="559">
                  <c:v>0.13871612616935641</c:v>
                </c:pt>
                <c:pt idx="560">
                  <c:v>0.13879262616941901</c:v>
                </c:pt>
                <c:pt idx="561">
                  <c:v>0.13879262616941901</c:v>
                </c:pt>
                <c:pt idx="562">
                  <c:v>0.13879262616949042</c:v>
                </c:pt>
                <c:pt idx="563">
                  <c:v>0.13879262616954688</c:v>
                </c:pt>
                <c:pt idx="564">
                  <c:v>0.14024886616952897</c:v>
                </c:pt>
                <c:pt idx="565">
                  <c:v>0.14312570616931453</c:v>
                </c:pt>
                <c:pt idx="566">
                  <c:v>0.14329262616931271</c:v>
                </c:pt>
                <c:pt idx="567">
                  <c:v>0.14329262616931271</c:v>
                </c:pt>
                <c:pt idx="568">
                  <c:v>0.14329262616931271</c:v>
                </c:pt>
                <c:pt idx="569">
                  <c:v>0.14329262616931271</c:v>
                </c:pt>
                <c:pt idx="570">
                  <c:v>0.14329262616931271</c:v>
                </c:pt>
                <c:pt idx="571">
                  <c:v>0.14329262616946922</c:v>
                </c:pt>
                <c:pt idx="572">
                  <c:v>0.14688262616942893</c:v>
                </c:pt>
                <c:pt idx="573">
                  <c:v>0.14688262616941472</c:v>
                </c:pt>
                <c:pt idx="574">
                  <c:v>0.14688262616941472</c:v>
                </c:pt>
                <c:pt idx="575">
                  <c:v>0.14691627616943551</c:v>
                </c:pt>
                <c:pt idx="576">
                  <c:v>0.14876280474081241</c:v>
                </c:pt>
                <c:pt idx="577">
                  <c:v>0.14876262616937225</c:v>
                </c:pt>
                <c:pt idx="578">
                  <c:v>0.14876262616937225</c:v>
                </c:pt>
                <c:pt idx="579">
                  <c:v>0.14771608616946785</c:v>
                </c:pt>
                <c:pt idx="580">
                  <c:v>0.1466566261694027</c:v>
                </c:pt>
                <c:pt idx="581">
                  <c:v>0.14665662616947372</c:v>
                </c:pt>
                <c:pt idx="582">
                  <c:v>0.14665662616934583</c:v>
                </c:pt>
                <c:pt idx="583">
                  <c:v>0.14665662616934583</c:v>
                </c:pt>
                <c:pt idx="584">
                  <c:v>0.1464912661694063</c:v>
                </c:pt>
                <c:pt idx="585">
                  <c:v>0.14623262616946447</c:v>
                </c:pt>
                <c:pt idx="586">
                  <c:v>0.14626622616947357</c:v>
                </c:pt>
                <c:pt idx="587">
                  <c:v>0.14677840616958804</c:v>
                </c:pt>
                <c:pt idx="588">
                  <c:v>0.14500498616948254</c:v>
                </c:pt>
                <c:pt idx="589">
                  <c:v>0.14126041188382077</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0.14694982616956095</c:v>
                </c:pt>
                <c:pt idx="605">
                  <c:v>0.14707662616957862</c:v>
                </c:pt>
                <c:pt idx="606">
                  <c:v>0.14707662616953587</c:v>
                </c:pt>
                <c:pt idx="607">
                  <c:v>0.14707662616955017</c:v>
                </c:pt>
                <c:pt idx="608">
                  <c:v>0.14707662616957862</c:v>
                </c:pt>
                <c:pt idx="609">
                  <c:v>0.14708414616956161</c:v>
                </c:pt>
                <c:pt idx="610">
                  <c:v>0.14709262616953822</c:v>
                </c:pt>
                <c:pt idx="611">
                  <c:v>0.14709262616953822</c:v>
                </c:pt>
                <c:pt idx="612">
                  <c:v>0.14690092616946551</c:v>
                </c:pt>
                <c:pt idx="613">
                  <c:v>0.14628297911055188</c:v>
                </c:pt>
                <c:pt idx="614">
                  <c:v>0.14325803616951321</c:v>
                </c:pt>
                <c:pt idx="615">
                  <c:v>0.14201862616945959</c:v>
                </c:pt>
                <c:pt idx="616">
                  <c:v>0.14201862616948804</c:v>
                </c:pt>
                <c:pt idx="617">
                  <c:v>0.14156722616944284</c:v>
                </c:pt>
                <c:pt idx="618">
                  <c:v>0.14106587616949223</c:v>
                </c:pt>
                <c:pt idx="619">
                  <c:v>0.14137993799749929</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0.12363710378154759</c:v>
                </c:pt>
                <c:pt idx="634">
                  <c:v>0.12353262616971979</c:v>
                </c:pt>
                <c:pt idx="635">
                  <c:v>0.12353262616971979</c:v>
                </c:pt>
                <c:pt idx="636">
                  <c:v>0.12403278616952212</c:v>
                </c:pt>
                <c:pt idx="637">
                  <c:v>0.12460262616937712</c:v>
                </c:pt>
                <c:pt idx="638">
                  <c:v>0.12456102616951645</c:v>
                </c:pt>
                <c:pt idx="639">
                  <c:v>0.12343952616943454</c:v>
                </c:pt>
                <c:pt idx="640">
                  <c:v>0.12273262616946569</c:v>
                </c:pt>
                <c:pt idx="641">
                  <c:v>0.12273262616948014</c:v>
                </c:pt>
                <c:pt idx="642">
                  <c:v>0.12148262616956625</c:v>
                </c:pt>
                <c:pt idx="643">
                  <c:v>0.12359090877821222</c:v>
                </c:pt>
                <c:pt idx="644">
                  <c:v>0.12606733205169052</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0.12402215678177723</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0.12170976902653777</c:v>
                </c:pt>
                <c:pt idx="670">
                  <c:v>0.12004609616953132</c:v>
                </c:pt>
                <c:pt idx="671">
                  <c:v>0.12057562616956832</c:v>
                </c:pt>
                <c:pt idx="672">
                  <c:v>0.12059262616955402</c:v>
                </c:pt>
                <c:pt idx="673">
                  <c:v>0.12059262616955402</c:v>
                </c:pt>
                <c:pt idx="674">
                  <c:v>0.12059262616955402</c:v>
                </c:pt>
                <c:pt idx="675">
                  <c:v>0.12059262616955402</c:v>
                </c:pt>
                <c:pt idx="676">
                  <c:v>0.12059262616955402</c:v>
                </c:pt>
                <c:pt idx="677">
                  <c:v>0.12046936529988257</c:v>
                </c:pt>
                <c:pt idx="678">
                  <c:v>0.11639620756469089</c:v>
                </c:pt>
                <c:pt idx="679">
                  <c:v>0.11420262616931609</c:v>
                </c:pt>
                <c:pt idx="680">
                  <c:v>0.11420262616931609</c:v>
                </c:pt>
                <c:pt idx="681">
                  <c:v>0.11377252616945556</c:v>
                </c:pt>
                <c:pt idx="682">
                  <c:v>0.11116133849812115</c:v>
                </c:pt>
                <c:pt idx="683">
                  <c:v>0.10572262616948108</c:v>
                </c:pt>
                <c:pt idx="684">
                  <c:v>0.10572262616949515</c:v>
                </c:pt>
                <c:pt idx="685">
                  <c:v>0.1049441725610907</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0.10220377616941809</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0.10569915678158319</c:v>
                </c:pt>
                <c:pt idx="720">
                  <c:v>0.10633692616944757</c:v>
                </c:pt>
                <c:pt idx="721">
                  <c:v>0.10634262616945023</c:v>
                </c:pt>
                <c:pt idx="722">
                  <c:v>0.10634262616945023</c:v>
                </c:pt>
                <c:pt idx="723">
                  <c:v>0.10634262616945023</c:v>
                </c:pt>
                <c:pt idx="724">
                  <c:v>0.10634262616945023</c:v>
                </c:pt>
                <c:pt idx="725">
                  <c:v>0.10634262616945023</c:v>
                </c:pt>
                <c:pt idx="726">
                  <c:v>0.1057906561695178</c:v>
                </c:pt>
                <c:pt idx="727">
                  <c:v>0.10647380616926228</c:v>
                </c:pt>
                <c:pt idx="728">
                  <c:v>0.1065026261692312</c:v>
                </c:pt>
                <c:pt idx="729">
                  <c:v>0.1065026261692312</c:v>
                </c:pt>
                <c:pt idx="730">
                  <c:v>0.1065026261692312</c:v>
                </c:pt>
                <c:pt idx="731">
                  <c:v>0.10650262616947259</c:v>
                </c:pt>
                <c:pt idx="732">
                  <c:v>0.10891262616948442</c:v>
                </c:pt>
                <c:pt idx="733">
                  <c:v>0.11071499616960515</c:v>
                </c:pt>
                <c:pt idx="734">
                  <c:v>0.11134862616950145</c:v>
                </c:pt>
                <c:pt idx="735">
                  <c:v>0.11134862616950145</c:v>
                </c:pt>
                <c:pt idx="736">
                  <c:v>0.11134862616950145</c:v>
                </c:pt>
                <c:pt idx="737">
                  <c:v>0.11134862616947298</c:v>
                </c:pt>
                <c:pt idx="738">
                  <c:v>0.11134862616953001</c:v>
                </c:pt>
                <c:pt idx="739">
                  <c:v>0.11134862616953001</c:v>
                </c:pt>
                <c:pt idx="740">
                  <c:v>0.11134862616950145</c:v>
                </c:pt>
                <c:pt idx="741">
                  <c:v>0.11123666616943242</c:v>
                </c:pt>
                <c:pt idx="742">
                  <c:v>0.11097842616943847</c:v>
                </c:pt>
                <c:pt idx="743">
                  <c:v>0.11098262616943089</c:v>
                </c:pt>
                <c:pt idx="744">
                  <c:v>0.11011645270015442</c:v>
                </c:pt>
                <c:pt idx="745">
                  <c:v>0.10967762616944299</c:v>
                </c:pt>
                <c:pt idx="746">
                  <c:v>0.10981262616947163</c:v>
                </c:pt>
                <c:pt idx="747">
                  <c:v>0.10981262616928703</c:v>
                </c:pt>
                <c:pt idx="748">
                  <c:v>0.10981262616928703</c:v>
                </c:pt>
                <c:pt idx="749">
                  <c:v>0.10947342616955782</c:v>
                </c:pt>
                <c:pt idx="750">
                  <c:v>0.10862897616927122</c:v>
                </c:pt>
                <c:pt idx="751">
                  <c:v>0.10846102823128986</c:v>
                </c:pt>
                <c:pt idx="752">
                  <c:v>0.10845662616947042</c:v>
                </c:pt>
                <c:pt idx="753">
                  <c:v>0.10845662616947042</c:v>
                </c:pt>
                <c:pt idx="754">
                  <c:v>0.10860290616932389</c:v>
                </c:pt>
                <c:pt idx="755">
                  <c:v>0.10909262616947064</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0.12213624062742683</c:v>
                </c:pt>
                <c:pt idx="765">
                  <c:v>0.1226726261696173</c:v>
                </c:pt>
                <c:pt idx="766">
                  <c:v>0.1226726261696173</c:v>
                </c:pt>
                <c:pt idx="767">
                  <c:v>0.1226726261696173</c:v>
                </c:pt>
                <c:pt idx="768">
                  <c:v>0.1226726261696173</c:v>
                </c:pt>
                <c:pt idx="769">
                  <c:v>0.12294705915924448</c:v>
                </c:pt>
                <c:pt idx="770">
                  <c:v>0.12388262616940439</c:v>
                </c:pt>
                <c:pt idx="771">
                  <c:v>0.12388262616940439</c:v>
                </c:pt>
                <c:pt idx="772">
                  <c:v>0.12388262616947543</c:v>
                </c:pt>
                <c:pt idx="773">
                  <c:v>0.12448144969884807</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0.12753762616955525</c:v>
                </c:pt>
                <c:pt idx="783">
                  <c:v>0.12753762616956968</c:v>
                </c:pt>
                <c:pt idx="784">
                  <c:v>0.12861050616950817</c:v>
                </c:pt>
                <c:pt idx="785">
                  <c:v>0.12965862616948687</c:v>
                </c:pt>
                <c:pt idx="786">
                  <c:v>0.12965862616948687</c:v>
                </c:pt>
                <c:pt idx="787">
                  <c:v>0.12965862616948687</c:v>
                </c:pt>
                <c:pt idx="788">
                  <c:v>0.12921666616952621</c:v>
                </c:pt>
                <c:pt idx="789">
                  <c:v>0.12775959586646518</c:v>
                </c:pt>
                <c:pt idx="790">
                  <c:v>0.13278262616947245</c:v>
                </c:pt>
                <c:pt idx="791">
                  <c:v>0.13281062616928807</c:v>
                </c:pt>
                <c:pt idx="792">
                  <c:v>0.1337134261694933</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0.13297762616954828</c:v>
                </c:pt>
                <c:pt idx="810">
                  <c:v>0.13297762616954828</c:v>
                </c:pt>
                <c:pt idx="811">
                  <c:v>0.13297762616954828</c:v>
                </c:pt>
                <c:pt idx="812">
                  <c:v>0.13279582616942806</c:v>
                </c:pt>
                <c:pt idx="813">
                  <c:v>0.13255972616936171</c:v>
                </c:pt>
                <c:pt idx="814">
                  <c:v>0.13175262616957167</c:v>
                </c:pt>
                <c:pt idx="815">
                  <c:v>0.13175733205190496</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0.12557262616945733</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0.12776941616940052</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0.117680276169253</c:v>
                </c:pt>
                <c:pt idx="859">
                  <c:v>0.11793292616950168</c:v>
                </c:pt>
                <c:pt idx="860">
                  <c:v>0.11839650616961712</c:v>
                </c:pt>
                <c:pt idx="861">
                  <c:v>0.11695677616961576</c:v>
                </c:pt>
                <c:pt idx="862">
                  <c:v>0.11478648183953059</c:v>
                </c:pt>
                <c:pt idx="863">
                  <c:v>0.11326482616969713</c:v>
                </c:pt>
                <c:pt idx="864">
                  <c:v>0.11273262616948899</c:v>
                </c:pt>
                <c:pt idx="865">
                  <c:v>0.11208862616932416</c:v>
                </c:pt>
                <c:pt idx="866">
                  <c:v>0.1121230661693744</c:v>
                </c:pt>
                <c:pt idx="867">
                  <c:v>0.11432352616944286</c:v>
                </c:pt>
                <c:pt idx="868">
                  <c:v>0.11615382616942313</c:v>
                </c:pt>
                <c:pt idx="869">
                  <c:v>0.11674262616946861</c:v>
                </c:pt>
                <c:pt idx="870">
                  <c:v>0.1183443861695677</c:v>
                </c:pt>
                <c:pt idx="871">
                  <c:v>0.11914358616958509</c:v>
                </c:pt>
                <c:pt idx="872">
                  <c:v>0.11992801505833486</c:v>
                </c:pt>
                <c:pt idx="873">
                  <c:v>0.12348262616937689</c:v>
                </c:pt>
                <c:pt idx="874">
                  <c:v>0.12348262616937689</c:v>
                </c:pt>
                <c:pt idx="875">
                  <c:v>0.12348798699413507</c:v>
                </c:pt>
                <c:pt idx="876">
                  <c:v>0.12353502616971944</c:v>
                </c:pt>
                <c:pt idx="877">
                  <c:v>0.12449022616944209</c:v>
                </c:pt>
                <c:pt idx="878">
                  <c:v>0.12466262616945319</c:v>
                </c:pt>
                <c:pt idx="879">
                  <c:v>0.12466262616945319</c:v>
                </c:pt>
                <c:pt idx="880">
                  <c:v>0.12466262616953851</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0.12438527677198895</c:v>
                </c:pt>
                <c:pt idx="890">
                  <c:v>0.12217312616938616</c:v>
                </c:pt>
                <c:pt idx="891">
                  <c:v>0.12043262616938953</c:v>
                </c:pt>
                <c:pt idx="892">
                  <c:v>0.12044827565392778</c:v>
                </c:pt>
                <c:pt idx="893">
                  <c:v>0.12093862616953292</c:v>
                </c:pt>
                <c:pt idx="894">
                  <c:v>0.1209897461694851</c:v>
                </c:pt>
                <c:pt idx="895">
                  <c:v>0.12201783829074457</c:v>
                </c:pt>
                <c:pt idx="896">
                  <c:v>0.12376862616946482</c:v>
                </c:pt>
                <c:pt idx="897">
                  <c:v>0.12564998616943551</c:v>
                </c:pt>
                <c:pt idx="898">
                  <c:v>0.12852722616933931</c:v>
                </c:pt>
                <c:pt idx="899">
                  <c:v>0.12889262616933195</c:v>
                </c:pt>
                <c:pt idx="900">
                  <c:v>0.12889262616931768</c:v>
                </c:pt>
                <c:pt idx="901">
                  <c:v>0.12889262616931768</c:v>
                </c:pt>
                <c:pt idx="902">
                  <c:v>0.12889262616931768</c:v>
                </c:pt>
                <c:pt idx="903">
                  <c:v>0.12889262616931768</c:v>
                </c:pt>
                <c:pt idx="904">
                  <c:v>0.12921647674406275</c:v>
                </c:pt>
                <c:pt idx="905">
                  <c:v>0.12946762616941498</c:v>
                </c:pt>
                <c:pt idx="906">
                  <c:v>0.12946762616931551</c:v>
                </c:pt>
                <c:pt idx="907">
                  <c:v>0.12946762616931551</c:v>
                </c:pt>
                <c:pt idx="908">
                  <c:v>0.12888197616955177</c:v>
                </c:pt>
                <c:pt idx="909">
                  <c:v>0.12742100616938501</c:v>
                </c:pt>
                <c:pt idx="910">
                  <c:v>0.12718662616939014</c:v>
                </c:pt>
                <c:pt idx="911">
                  <c:v>0.12746087359221323</c:v>
                </c:pt>
                <c:pt idx="912">
                  <c:v>0.12637070836142072</c:v>
                </c:pt>
                <c:pt idx="913">
                  <c:v>0.12476262616959861</c:v>
                </c:pt>
                <c:pt idx="914">
                  <c:v>0.12476262616959861</c:v>
                </c:pt>
                <c:pt idx="915">
                  <c:v>0.12558172616937213</c:v>
                </c:pt>
                <c:pt idx="916">
                  <c:v>0.12457946616939339</c:v>
                </c:pt>
                <c:pt idx="917">
                  <c:v>0.12135262616942555</c:v>
                </c:pt>
                <c:pt idx="918">
                  <c:v>0.12135262616939699</c:v>
                </c:pt>
                <c:pt idx="919">
                  <c:v>0.1204282061694073</c:v>
                </c:pt>
                <c:pt idx="920">
                  <c:v>0.12035862616940547</c:v>
                </c:pt>
                <c:pt idx="921">
                  <c:v>0.12035862616947653</c:v>
                </c:pt>
                <c:pt idx="922">
                  <c:v>0.11964883743709706</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0.12273262616942318</c:v>
                </c:pt>
                <c:pt idx="932">
                  <c:v>0.1229492261695242</c:v>
                </c:pt>
                <c:pt idx="933">
                  <c:v>0.12408912616945146</c:v>
                </c:pt>
                <c:pt idx="934">
                  <c:v>0.12480262616952589</c:v>
                </c:pt>
                <c:pt idx="935">
                  <c:v>0.12480262616952589</c:v>
                </c:pt>
                <c:pt idx="936">
                  <c:v>0.12642612616926391</c:v>
                </c:pt>
                <c:pt idx="937">
                  <c:v>0.12688262616958879</c:v>
                </c:pt>
                <c:pt idx="938">
                  <c:v>0.12824762616929791</c:v>
                </c:pt>
                <c:pt idx="939">
                  <c:v>0.12664298616951442</c:v>
                </c:pt>
                <c:pt idx="940">
                  <c:v>0.12733714616962291</c:v>
                </c:pt>
                <c:pt idx="941">
                  <c:v>0.12801862616956328</c:v>
                </c:pt>
                <c:pt idx="942">
                  <c:v>0.12794536843757986</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0.13193083450273982</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0.13090722616946981</c:v>
                </c:pt>
                <c:pt idx="964">
                  <c:v>0.1467764156431742</c:v>
                </c:pt>
                <c:pt idx="965">
                  <c:v>0.15294525616936108</c:v>
                </c:pt>
                <c:pt idx="966">
                  <c:v>0.15300262616942498</c:v>
                </c:pt>
                <c:pt idx="967">
                  <c:v>0.15300262616942498</c:v>
                </c:pt>
                <c:pt idx="968">
                  <c:v>0.15263402616942334</c:v>
                </c:pt>
                <c:pt idx="969">
                  <c:v>0.14928230616945404</c:v>
                </c:pt>
                <c:pt idx="970">
                  <c:v>0.14764262616944279</c:v>
                </c:pt>
                <c:pt idx="971">
                  <c:v>0.14743838616951208</c:v>
                </c:pt>
                <c:pt idx="972">
                  <c:v>0.14736662616947174</c:v>
                </c:pt>
                <c:pt idx="973">
                  <c:v>0.14428262616949894</c:v>
                </c:pt>
                <c:pt idx="974">
                  <c:v>0.14427768616954495</c:v>
                </c:pt>
                <c:pt idx="975">
                  <c:v>0.1432471861693905</c:v>
                </c:pt>
                <c:pt idx="976">
                  <c:v>0.14321262616940117</c:v>
                </c:pt>
                <c:pt idx="977">
                  <c:v>0.14321262616940117</c:v>
                </c:pt>
                <c:pt idx="978">
                  <c:v>0.14322458493228396</c:v>
                </c:pt>
                <c:pt idx="979">
                  <c:v>0.1438211261692999</c:v>
                </c:pt>
                <c:pt idx="980">
                  <c:v>0.1443626261694107</c:v>
                </c:pt>
                <c:pt idx="981">
                  <c:v>0.14436262616945328</c:v>
                </c:pt>
                <c:pt idx="982">
                  <c:v>0.14436262616943921</c:v>
                </c:pt>
                <c:pt idx="983">
                  <c:v>0.1443626261694107</c:v>
                </c:pt>
                <c:pt idx="984">
                  <c:v>0.14398312616927486</c:v>
                </c:pt>
                <c:pt idx="985">
                  <c:v>0.14385662616929551</c:v>
                </c:pt>
                <c:pt idx="986">
                  <c:v>0.14387638616935336</c:v>
                </c:pt>
                <c:pt idx="987">
                  <c:v>0.14393262616940236</c:v>
                </c:pt>
                <c:pt idx="988">
                  <c:v>0.14393262616940236</c:v>
                </c:pt>
                <c:pt idx="989">
                  <c:v>0.14393262616941629</c:v>
                </c:pt>
                <c:pt idx="990">
                  <c:v>0.14115262616945737</c:v>
                </c:pt>
                <c:pt idx="991">
                  <c:v>0.14115262616942914</c:v>
                </c:pt>
                <c:pt idx="992">
                  <c:v>0.14115262616951404</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0.13793101326632529</c:v>
                </c:pt>
                <c:pt idx="1025">
                  <c:v>0.13798262616947454</c:v>
                </c:pt>
                <c:pt idx="1026">
                  <c:v>0.13798262616947454</c:v>
                </c:pt>
                <c:pt idx="1027">
                  <c:v>0.13771037616940907</c:v>
                </c:pt>
                <c:pt idx="1028">
                  <c:v>0.13770762616940146</c:v>
                </c:pt>
                <c:pt idx="1029">
                  <c:v>0.13770762616940146</c:v>
                </c:pt>
                <c:pt idx="1030">
                  <c:v>0.13770762616938725</c:v>
                </c:pt>
                <c:pt idx="1031">
                  <c:v>0.13829817616947127</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0.13012262616959416</c:v>
                </c:pt>
                <c:pt idx="1044">
                  <c:v>0.12876082616953965</c:v>
                </c:pt>
                <c:pt idx="1045">
                  <c:v>0.12719262616946025</c:v>
                </c:pt>
                <c:pt idx="1046">
                  <c:v>0.12719262616946025</c:v>
                </c:pt>
                <c:pt idx="1047">
                  <c:v>0.12719262616944602</c:v>
                </c:pt>
                <c:pt idx="1048">
                  <c:v>0.1275254261693704</c:v>
                </c:pt>
                <c:pt idx="1049">
                  <c:v>0.1278326261694076</c:v>
                </c:pt>
                <c:pt idx="1050">
                  <c:v>0.12783262616950677</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0.123062626169258</c:v>
                </c:pt>
                <c:pt idx="1070">
                  <c:v>0.12306262616927219</c:v>
                </c:pt>
                <c:pt idx="1071">
                  <c:v>0.123062626169258</c:v>
                </c:pt>
                <c:pt idx="1072">
                  <c:v>0.12361472616939299</c:v>
                </c:pt>
                <c:pt idx="1073">
                  <c:v>0.12447552616937686</c:v>
                </c:pt>
                <c:pt idx="1074">
                  <c:v>0.1261172561692519</c:v>
                </c:pt>
                <c:pt idx="1075">
                  <c:v>0.12611862616945757</c:v>
                </c:pt>
                <c:pt idx="1076">
                  <c:v>0.12611862616951411</c:v>
                </c:pt>
                <c:pt idx="1077">
                  <c:v>0.12611862616951411</c:v>
                </c:pt>
                <c:pt idx="1078">
                  <c:v>0.12611862616941488</c:v>
                </c:pt>
                <c:pt idx="1079">
                  <c:v>0.12599301616963041</c:v>
                </c:pt>
                <c:pt idx="1080">
                  <c:v>0.12571812616970141</c:v>
                </c:pt>
                <c:pt idx="1081">
                  <c:v>0.1256926261697231</c:v>
                </c:pt>
                <c:pt idx="1082">
                  <c:v>0.12569262616970867</c:v>
                </c:pt>
                <c:pt idx="1083">
                  <c:v>0.1256926261697231</c:v>
                </c:pt>
                <c:pt idx="1084">
                  <c:v>0.12379672616963019</c:v>
                </c:pt>
                <c:pt idx="1085">
                  <c:v>0.12310262616944102</c:v>
                </c:pt>
                <c:pt idx="1086">
                  <c:v>0.12409262616942852</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0.1242266261694456</c:v>
                </c:pt>
                <c:pt idx="1099">
                  <c:v>0.1242266261694456</c:v>
                </c:pt>
                <c:pt idx="1100">
                  <c:v>0.1242266261694456</c:v>
                </c:pt>
                <c:pt idx="1101">
                  <c:v>0.1242266261694456</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0.12421968802522104</c:v>
                </c:pt>
                <c:pt idx="1111">
                  <c:v>0.12343262616943212</c:v>
                </c:pt>
                <c:pt idx="1112">
                  <c:v>0.1234326261694747</c:v>
                </c:pt>
                <c:pt idx="1113">
                  <c:v>0.12343262616946049</c:v>
                </c:pt>
                <c:pt idx="1114">
                  <c:v>0.12343262616946049</c:v>
                </c:pt>
                <c:pt idx="1115">
                  <c:v>0.12343262616946049</c:v>
                </c:pt>
                <c:pt idx="1116">
                  <c:v>0.12343262616948909</c:v>
                </c:pt>
                <c:pt idx="1117">
                  <c:v>0.12343262616946049</c:v>
                </c:pt>
                <c:pt idx="1118">
                  <c:v>0.12343262616946049</c:v>
                </c:pt>
                <c:pt idx="1119">
                  <c:v>0.12343262616946049</c:v>
                </c:pt>
                <c:pt idx="1120">
                  <c:v>0.12343262616946049</c:v>
                </c:pt>
                <c:pt idx="1121">
                  <c:v>0.12343262616940366</c:v>
                </c:pt>
                <c:pt idx="1122">
                  <c:v>0.12343262616951751</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0.12064862616939806</c:v>
                </c:pt>
                <c:pt idx="1131">
                  <c:v>0.12262942616943932</c:v>
                </c:pt>
                <c:pt idx="1132">
                  <c:v>0.12336126616941102</c:v>
                </c:pt>
                <c:pt idx="1133">
                  <c:v>0.12349262616930917</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0.11822262616946963</c:v>
                </c:pt>
                <c:pt idx="1144">
                  <c:v>0.11782227616933492</c:v>
                </c:pt>
                <c:pt idx="1145">
                  <c:v>0.11751262616937197</c:v>
                </c:pt>
                <c:pt idx="1146">
                  <c:v>0.11042262616953739</c:v>
                </c:pt>
                <c:pt idx="1147">
                  <c:v>0.11042262616942367</c:v>
                </c:pt>
                <c:pt idx="1148">
                  <c:v>0.1099397761695117</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0.1135580261694427</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0.12691279638217204</c:v>
                </c:pt>
                <c:pt idx="1178">
                  <c:v>0.12909719616935444</c:v>
                </c:pt>
                <c:pt idx="1179">
                  <c:v>0.12917262616937789</c:v>
                </c:pt>
                <c:pt idx="1180">
                  <c:v>0.12917262616937789</c:v>
                </c:pt>
                <c:pt idx="1181">
                  <c:v>0.12917262616937789</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0.12726318616940138</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0.12963262616950963</c:v>
                </c:pt>
                <c:pt idx="1210">
                  <c:v>0.13191262616945221</c:v>
                </c:pt>
                <c:pt idx="1211">
                  <c:v>0.13191262616939553</c:v>
                </c:pt>
                <c:pt idx="1212">
                  <c:v>0.13191262616939553</c:v>
                </c:pt>
                <c:pt idx="1213">
                  <c:v>0.13260842616946891</c:v>
                </c:pt>
                <c:pt idx="1214">
                  <c:v>0.13261322616956761</c:v>
                </c:pt>
                <c:pt idx="1215">
                  <c:v>0.13261262616953218</c:v>
                </c:pt>
                <c:pt idx="1216">
                  <c:v>0.1326126261695606</c:v>
                </c:pt>
                <c:pt idx="1217">
                  <c:v>0.13613688616931091</c:v>
                </c:pt>
                <c:pt idx="1218">
                  <c:v>0.13797262616957082</c:v>
                </c:pt>
                <c:pt idx="1219">
                  <c:v>0.1379726261695563</c:v>
                </c:pt>
                <c:pt idx="1220">
                  <c:v>0.1379726261695563</c:v>
                </c:pt>
                <c:pt idx="1221">
                  <c:v>0.1379726261695563</c:v>
                </c:pt>
                <c:pt idx="1222">
                  <c:v>0.1379726261695563</c:v>
                </c:pt>
                <c:pt idx="1223">
                  <c:v>0.1379726261695563</c:v>
                </c:pt>
                <c:pt idx="1224">
                  <c:v>0.13797262616945716</c:v>
                </c:pt>
                <c:pt idx="1225">
                  <c:v>0.13797262616944295</c:v>
                </c:pt>
                <c:pt idx="1226">
                  <c:v>0.1379726261695563</c:v>
                </c:pt>
                <c:pt idx="1227">
                  <c:v>0.1379726261695563</c:v>
                </c:pt>
                <c:pt idx="1228">
                  <c:v>0.13688032616948931</c:v>
                </c:pt>
                <c:pt idx="1229">
                  <c:v>0.13675262616948203</c:v>
                </c:pt>
                <c:pt idx="1230">
                  <c:v>0.13597732004696211</c:v>
                </c:pt>
                <c:pt idx="1231">
                  <c:v>0.13533262616945763</c:v>
                </c:pt>
                <c:pt idx="1232">
                  <c:v>0.13533262616952868</c:v>
                </c:pt>
                <c:pt idx="1233">
                  <c:v>0.13689262616948383</c:v>
                </c:pt>
                <c:pt idx="1234">
                  <c:v>0.13764622616929534</c:v>
                </c:pt>
                <c:pt idx="1235">
                  <c:v>0.13912162616959717</c:v>
                </c:pt>
                <c:pt idx="1236">
                  <c:v>0.13931262616958387</c:v>
                </c:pt>
                <c:pt idx="1237">
                  <c:v>0.13931262616958387</c:v>
                </c:pt>
                <c:pt idx="1238">
                  <c:v>0.13931262616958387</c:v>
                </c:pt>
                <c:pt idx="1239">
                  <c:v>0.13931262616958387</c:v>
                </c:pt>
                <c:pt idx="1240">
                  <c:v>0.1379768928360508</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0.13661196827464975</c:v>
                </c:pt>
                <c:pt idx="1249">
                  <c:v>0.13661662616941328</c:v>
                </c:pt>
                <c:pt idx="1250">
                  <c:v>0.13661662616942749</c:v>
                </c:pt>
                <c:pt idx="1251">
                  <c:v>0.13661662616938486</c:v>
                </c:pt>
                <c:pt idx="1252">
                  <c:v>0.13661662616942749</c:v>
                </c:pt>
                <c:pt idx="1253">
                  <c:v>0.13661662616942749</c:v>
                </c:pt>
                <c:pt idx="1254">
                  <c:v>0.13658374616942162</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0.13961887616939381</c:v>
                </c:pt>
                <c:pt idx="1270">
                  <c:v>0.13961262616939521</c:v>
                </c:pt>
                <c:pt idx="1271">
                  <c:v>0.13961262616939521</c:v>
                </c:pt>
                <c:pt idx="1272">
                  <c:v>0.13961262616939521</c:v>
                </c:pt>
                <c:pt idx="1273">
                  <c:v>0.13961262616940928</c:v>
                </c:pt>
                <c:pt idx="1274">
                  <c:v>0.13948262616945328</c:v>
                </c:pt>
                <c:pt idx="1275">
                  <c:v>0.1394826261696096</c:v>
                </c:pt>
                <c:pt idx="1276">
                  <c:v>0.13903988932744976</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0.13894349616940435</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0.13380262616954017</c:v>
                </c:pt>
                <c:pt idx="1315">
                  <c:v>0.13380262616958269</c:v>
                </c:pt>
                <c:pt idx="1316">
                  <c:v>0.13380262616954017</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0.13384262616955284</c:v>
                </c:pt>
                <c:pt idx="1326">
                  <c:v>0.13384262616951037</c:v>
                </c:pt>
                <c:pt idx="1327">
                  <c:v>0.13384262616956732</c:v>
                </c:pt>
                <c:pt idx="1328">
                  <c:v>0.13384262616956732</c:v>
                </c:pt>
                <c:pt idx="1329">
                  <c:v>0.13381202616957918</c:v>
                </c:pt>
                <c:pt idx="1330">
                  <c:v>0.1331208261693746</c:v>
                </c:pt>
                <c:pt idx="1331">
                  <c:v>0.13262992616924407</c:v>
                </c:pt>
                <c:pt idx="1332">
                  <c:v>0.1326926261695146</c:v>
                </c:pt>
                <c:pt idx="1333">
                  <c:v>0.1326926261695146</c:v>
                </c:pt>
                <c:pt idx="1334">
                  <c:v>0.1326926261695146</c:v>
                </c:pt>
                <c:pt idx="1335">
                  <c:v>0.13056262616946421</c:v>
                </c:pt>
                <c:pt idx="1336">
                  <c:v>0.13056262616953518</c:v>
                </c:pt>
                <c:pt idx="1337">
                  <c:v>0.13056262616953518</c:v>
                </c:pt>
                <c:pt idx="1338">
                  <c:v>0.13056262616953518</c:v>
                </c:pt>
                <c:pt idx="1339">
                  <c:v>0.12792962616947534</c:v>
                </c:pt>
                <c:pt idx="1340">
                  <c:v>0.12689262616947872</c:v>
                </c:pt>
                <c:pt idx="1341">
                  <c:v>0.12684883669582833</c:v>
                </c:pt>
                <c:pt idx="1342">
                  <c:v>0.12676262616940903</c:v>
                </c:pt>
                <c:pt idx="1343">
                  <c:v>0.1267626261693664</c:v>
                </c:pt>
                <c:pt idx="1344">
                  <c:v>0.12676262616933798</c:v>
                </c:pt>
                <c:pt idx="1345">
                  <c:v>0.12676262616940903</c:v>
                </c:pt>
                <c:pt idx="1346">
                  <c:v>0.12625442616943874</c:v>
                </c:pt>
                <c:pt idx="1347">
                  <c:v>0.12610262616954018</c:v>
                </c:pt>
                <c:pt idx="1348">
                  <c:v>0.12610262616945517</c:v>
                </c:pt>
                <c:pt idx="1349">
                  <c:v>0.12610262616945517</c:v>
                </c:pt>
                <c:pt idx="1350">
                  <c:v>0.12610262616945517</c:v>
                </c:pt>
                <c:pt idx="1351">
                  <c:v>0.12610262616954018</c:v>
                </c:pt>
                <c:pt idx="1352">
                  <c:v>0.12610262616949797</c:v>
                </c:pt>
                <c:pt idx="1353">
                  <c:v>0.12610262616945517</c:v>
                </c:pt>
                <c:pt idx="1354">
                  <c:v>0.12610262616951173</c:v>
                </c:pt>
                <c:pt idx="1355">
                  <c:v>0.12610262616945517</c:v>
                </c:pt>
                <c:pt idx="1356">
                  <c:v>0.12638312616965633</c:v>
                </c:pt>
                <c:pt idx="1357">
                  <c:v>0.12414417616942346</c:v>
                </c:pt>
                <c:pt idx="1358">
                  <c:v>0.11846192616951612</c:v>
                </c:pt>
                <c:pt idx="1359">
                  <c:v>0.11488862616953098</c:v>
                </c:pt>
                <c:pt idx="1360">
                  <c:v>0.11488862616957349</c:v>
                </c:pt>
                <c:pt idx="1361">
                  <c:v>0.114888626169474</c:v>
                </c:pt>
                <c:pt idx="1362">
                  <c:v>0.11533262616958964</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0.11348262616942847</c:v>
                </c:pt>
                <c:pt idx="1371">
                  <c:v>0.11412598616955449</c:v>
                </c:pt>
                <c:pt idx="1372">
                  <c:v>0.11450262616949658</c:v>
                </c:pt>
                <c:pt idx="1373">
                  <c:v>0.11450262616953938</c:v>
                </c:pt>
                <c:pt idx="1374">
                  <c:v>0.114459726169585</c:v>
                </c:pt>
                <c:pt idx="1375">
                  <c:v>0.11414340616936144</c:v>
                </c:pt>
                <c:pt idx="1376">
                  <c:v>0.11168834045518852</c:v>
                </c:pt>
                <c:pt idx="1377">
                  <c:v>0.1114526261694806</c:v>
                </c:pt>
                <c:pt idx="1378">
                  <c:v>0.11298222616957787</c:v>
                </c:pt>
                <c:pt idx="1379">
                  <c:v>0.11324262616958</c:v>
                </c:pt>
                <c:pt idx="1380">
                  <c:v>0.11324262616958</c:v>
                </c:pt>
                <c:pt idx="1381">
                  <c:v>0.11324262616958</c:v>
                </c:pt>
                <c:pt idx="1382">
                  <c:v>0.11324262616958</c:v>
                </c:pt>
                <c:pt idx="1383">
                  <c:v>0.11324262616958</c:v>
                </c:pt>
                <c:pt idx="1384">
                  <c:v>0.11324262616958</c:v>
                </c:pt>
                <c:pt idx="1385">
                  <c:v>0.11324262616950875</c:v>
                </c:pt>
                <c:pt idx="1386">
                  <c:v>0.11324262616949454</c:v>
                </c:pt>
                <c:pt idx="1387">
                  <c:v>0.11324262616958</c:v>
                </c:pt>
                <c:pt idx="1388">
                  <c:v>0.11324262616958</c:v>
                </c:pt>
                <c:pt idx="1389">
                  <c:v>0.11324262616958</c:v>
                </c:pt>
                <c:pt idx="1390">
                  <c:v>0.11324262616958</c:v>
                </c:pt>
                <c:pt idx="1391">
                  <c:v>0.11324262616958</c:v>
                </c:pt>
                <c:pt idx="1392">
                  <c:v>0.11324262616958</c:v>
                </c:pt>
                <c:pt idx="1393">
                  <c:v>0.11324262616958</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0.11529356301159074</c:v>
                </c:pt>
                <c:pt idx="1408">
                  <c:v>0.11385862616930334</c:v>
                </c:pt>
                <c:pt idx="1409">
                  <c:v>0.11385862616930334</c:v>
                </c:pt>
                <c:pt idx="1410">
                  <c:v>0.11352677616945091</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0.11687262616946711</c:v>
                </c:pt>
                <c:pt idx="1429">
                  <c:v>0.11693262616955739</c:v>
                </c:pt>
                <c:pt idx="1430">
                  <c:v>0.11695262616956358</c:v>
                </c:pt>
                <c:pt idx="1431">
                  <c:v>0.11695262616956358</c:v>
                </c:pt>
                <c:pt idx="1432">
                  <c:v>0.11695262616960633</c:v>
                </c:pt>
                <c:pt idx="1433">
                  <c:v>0.11695262616956358</c:v>
                </c:pt>
                <c:pt idx="1434">
                  <c:v>0.11695262616956358</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0.11810262616950254</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0.11984962616956793</c:v>
                </c:pt>
                <c:pt idx="1462">
                  <c:v>0.12017001747385353</c:v>
                </c:pt>
                <c:pt idx="1463">
                  <c:v>0.11842262616950452</c:v>
                </c:pt>
                <c:pt idx="1464">
                  <c:v>0.11842262616966096</c:v>
                </c:pt>
                <c:pt idx="1465">
                  <c:v>0.11860172616955822</c:v>
                </c:pt>
                <c:pt idx="1466">
                  <c:v>0.11826972616961508</c:v>
                </c:pt>
                <c:pt idx="1467">
                  <c:v>0.11827173616958958</c:v>
                </c:pt>
                <c:pt idx="1468">
                  <c:v>0.12005426616934745</c:v>
                </c:pt>
                <c:pt idx="1469">
                  <c:v>0.12010262616931312</c:v>
                </c:pt>
                <c:pt idx="1470">
                  <c:v>0.12010262616931312</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-1.1198299990121792</c:v>
                </c:pt>
                <c:pt idx="2">
                  <c:v>-1.1224374806460584</c:v>
                </c:pt>
                <c:pt idx="3">
                  <c:v>-1.1233801605880305</c:v>
                </c:pt>
                <c:pt idx="4">
                  <c:v>-1.1253400738839761</c:v>
                </c:pt>
                <c:pt idx="5">
                  <c:v>-1.1247632738949418</c:v>
                </c:pt>
                <c:pt idx="6">
                  <c:v>-1.1263265903594661</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-1.1201191057415545</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-1.1328120257311443</c:v>
                </c:pt>
                <c:pt idx="26">
                  <c:v>-1.1318396818981689</c:v>
                </c:pt>
                <c:pt idx="27">
                  <c:v>-1.1315810169424758</c:v>
                </c:pt>
                <c:pt idx="28">
                  <c:v>-1.1311095441622581</c:v>
                </c:pt>
                <c:pt idx="29">
                  <c:v>-1.1311689668080502</c:v>
                </c:pt>
                <c:pt idx="30">
                  <c:v>-1.1318716225188998</c:v>
                </c:pt>
                <c:pt idx="31">
                  <c:v>-1.1315355487526233</c:v>
                </c:pt>
                <c:pt idx="32">
                  <c:v>-1.1325119717263483</c:v>
                </c:pt>
                <c:pt idx="33">
                  <c:v>-1.1315954931489778</c:v>
                </c:pt>
                <c:pt idx="34">
                  <c:v>-1.1304996936467404</c:v>
                </c:pt>
                <c:pt idx="35">
                  <c:v>-1.1304229678550841</c:v>
                </c:pt>
                <c:pt idx="36">
                  <c:v>-1.1280448951999338</c:v>
                </c:pt>
                <c:pt idx="37">
                  <c:v>-1.1279725995448331</c:v>
                </c:pt>
                <c:pt idx="38">
                  <c:v>-1.128025125596825</c:v>
                </c:pt>
                <c:pt idx="39">
                  <c:v>-1.1282363776560373</c:v>
                </c:pt>
                <c:pt idx="40">
                  <c:v>-1.1285075646252152</c:v>
                </c:pt>
                <c:pt idx="41">
                  <c:v>-1.1296274595169962</c:v>
                </c:pt>
                <c:pt idx="42">
                  <c:v>-1.129175054348212</c:v>
                </c:pt>
                <c:pt idx="43">
                  <c:v>-1.1278808568233529</c:v>
                </c:pt>
                <c:pt idx="44">
                  <c:v>-1.1287329513814381</c:v>
                </c:pt>
                <c:pt idx="45">
                  <c:v>-1.1290170398190493</c:v>
                </c:pt>
                <c:pt idx="46">
                  <c:v>-1.1289160763421933</c:v>
                </c:pt>
                <c:pt idx="47">
                  <c:v>-1.1291330771439476</c:v>
                </c:pt>
                <c:pt idx="48">
                  <c:v>-1.1302923974054258</c:v>
                </c:pt>
                <c:pt idx="49">
                  <c:v>-1.1307757850711937</c:v>
                </c:pt>
                <c:pt idx="50">
                  <c:v>-1.1308146033129838</c:v>
                </c:pt>
                <c:pt idx="51">
                  <c:v>-1.1311426326342371</c:v>
                </c:pt>
                <c:pt idx="52">
                  <c:v>-1.1334803692277995</c:v>
                </c:pt>
                <c:pt idx="53">
                  <c:v>-1.1346302979791827</c:v>
                </c:pt>
                <c:pt idx="54">
                  <c:v>-1.1373464934573718</c:v>
                </c:pt>
                <c:pt idx="55">
                  <c:v>-1.1383441564221215</c:v>
                </c:pt>
                <c:pt idx="56">
                  <c:v>-1.1389403655320507</c:v>
                </c:pt>
                <c:pt idx="57">
                  <c:v>-1.1387346914606815</c:v>
                </c:pt>
                <c:pt idx="58">
                  <c:v>-1.1387238011035101</c:v>
                </c:pt>
                <c:pt idx="59">
                  <c:v>-1.1393770233202387</c:v>
                </c:pt>
                <c:pt idx="60">
                  <c:v>-1.1392811824852629</c:v>
                </c:pt>
                <c:pt idx="61">
                  <c:v>-1.1416423978540968</c:v>
                </c:pt>
                <c:pt idx="62">
                  <c:v>-1.1421347501431418</c:v>
                </c:pt>
                <c:pt idx="63">
                  <c:v>-1.1417747612283904</c:v>
                </c:pt>
                <c:pt idx="64">
                  <c:v>-1.1433051694620411</c:v>
                </c:pt>
                <c:pt idx="65">
                  <c:v>-1.1430304915072895</c:v>
                </c:pt>
                <c:pt idx="66">
                  <c:v>-1.1422262557052818</c:v>
                </c:pt>
                <c:pt idx="67">
                  <c:v>-1.1415893595379032</c:v>
                </c:pt>
                <c:pt idx="68">
                  <c:v>-1.1407281011426846</c:v>
                </c:pt>
                <c:pt idx="69">
                  <c:v>-1.1419650578877594</c:v>
                </c:pt>
                <c:pt idx="70">
                  <c:v>-1.1403154343939585</c:v>
                </c:pt>
                <c:pt idx="71">
                  <c:v>-1.1420653668048169</c:v>
                </c:pt>
                <c:pt idx="72">
                  <c:v>-1.1400687886739291</c:v>
                </c:pt>
                <c:pt idx="73">
                  <c:v>-1.1417288282062121</c:v>
                </c:pt>
                <c:pt idx="74">
                  <c:v>-1.1400353302333883</c:v>
                </c:pt>
                <c:pt idx="75">
                  <c:v>-1.1399998891406802</c:v>
                </c:pt>
                <c:pt idx="76">
                  <c:v>-1.1384968111500768</c:v>
                </c:pt>
                <c:pt idx="77">
                  <c:v>-1.1408709564464641</c:v>
                </c:pt>
                <c:pt idx="78">
                  <c:v>-1.1433026271138544</c:v>
                </c:pt>
                <c:pt idx="79">
                  <c:v>-1.1428583517674582</c:v>
                </c:pt>
                <c:pt idx="80">
                  <c:v>-1.1445762297210704</c:v>
                </c:pt>
                <c:pt idx="81">
                  <c:v>-1.1450559651329137</c:v>
                </c:pt>
                <c:pt idx="82">
                  <c:v>-1.1445410257877338</c:v>
                </c:pt>
                <c:pt idx="83">
                  <c:v>-1.1456595546416821</c:v>
                </c:pt>
                <c:pt idx="84">
                  <c:v>-1.1476606672592573</c:v>
                </c:pt>
                <c:pt idx="85">
                  <c:v>-1.147079256892539</c:v>
                </c:pt>
                <c:pt idx="86">
                  <c:v>-1.1474848562927491</c:v>
                </c:pt>
                <c:pt idx="87">
                  <c:v>-1.1486039922746298</c:v>
                </c:pt>
                <c:pt idx="88">
                  <c:v>-1.1485411355615327</c:v>
                </c:pt>
                <c:pt idx="89">
                  <c:v>-1.1486138201579481</c:v>
                </c:pt>
                <c:pt idx="90">
                  <c:v>-1.1476085775804838</c:v>
                </c:pt>
                <c:pt idx="91">
                  <c:v>-1.1471766440064639</c:v>
                </c:pt>
                <c:pt idx="92">
                  <c:v>-1.1484618484489175</c:v>
                </c:pt>
                <c:pt idx="93">
                  <c:v>-1.1484380376505501</c:v>
                </c:pt>
                <c:pt idx="94">
                  <c:v>-1.1466327712210524</c:v>
                </c:pt>
                <c:pt idx="95">
                  <c:v>-1.1445258855350744</c:v>
                </c:pt>
                <c:pt idx="96">
                  <c:v>-1.1436644563851224</c:v>
                </c:pt>
                <c:pt idx="97">
                  <c:v>-1.1433663281142259</c:v>
                </c:pt>
                <c:pt idx="98">
                  <c:v>-1.1423430709128319</c:v>
                </c:pt>
                <c:pt idx="99">
                  <c:v>-1.1410413222343718</c:v>
                </c:pt>
                <c:pt idx="100">
                  <c:v>-1.1407730001501193</c:v>
                </c:pt>
                <c:pt idx="101">
                  <c:v>-1.1381882952998268</c:v>
                </c:pt>
                <c:pt idx="102">
                  <c:v>-1.1374952492856778</c:v>
                </c:pt>
                <c:pt idx="103">
                  <c:v>-1.1367732982903918</c:v>
                </c:pt>
                <c:pt idx="104">
                  <c:v>-1.1383357989267773</c:v>
                </c:pt>
                <c:pt idx="105">
                  <c:v>-1.1360356947782861</c:v>
                </c:pt>
                <c:pt idx="106">
                  <c:v>-1.1363602710594718</c:v>
                </c:pt>
                <c:pt idx="107">
                  <c:v>-1.1335540878389736</c:v>
                </c:pt>
                <c:pt idx="108">
                  <c:v>-1.1327114606819901</c:v>
                </c:pt>
                <c:pt idx="109">
                  <c:v>-1.1301104297823101</c:v>
                </c:pt>
                <c:pt idx="110">
                  <c:v>-1.1304527645553337</c:v>
                </c:pt>
                <c:pt idx="111">
                  <c:v>-1.1279405640603541</c:v>
                </c:pt>
                <c:pt idx="112">
                  <c:v>-1.1261907170268728</c:v>
                </c:pt>
                <c:pt idx="113">
                  <c:v>-1.1268467187511533</c:v>
                </c:pt>
                <c:pt idx="114">
                  <c:v>-1.1271014753208135</c:v>
                </c:pt>
                <c:pt idx="115">
                  <c:v>-1.1254112975788337</c:v>
                </c:pt>
                <c:pt idx="116">
                  <c:v>-1.1248306556083918</c:v>
                </c:pt>
                <c:pt idx="117">
                  <c:v>-1.1239412226828438</c:v>
                </c:pt>
                <c:pt idx="118">
                  <c:v>-1.1246846887740098</c:v>
                </c:pt>
                <c:pt idx="119">
                  <c:v>-1.1220775012177078</c:v>
                </c:pt>
                <c:pt idx="120">
                  <c:v>-1.1217416646107523</c:v>
                </c:pt>
                <c:pt idx="121">
                  <c:v>-1.1202043977287979</c:v>
                </c:pt>
                <c:pt idx="122">
                  <c:v>-1.1228835678898721</c:v>
                </c:pt>
                <c:pt idx="123">
                  <c:v>-1.1232367645609429</c:v>
                </c:pt>
                <c:pt idx="124">
                  <c:v>-1.1217346162349839</c:v>
                </c:pt>
                <c:pt idx="125">
                  <c:v>-1.1219065188154638</c:v>
                </c:pt>
                <c:pt idx="126">
                  <c:v>-1.1212464853823008</c:v>
                </c:pt>
                <c:pt idx="127">
                  <c:v>-1.1209967660771412</c:v>
                </c:pt>
                <c:pt idx="128">
                  <c:v>-1.1226852837037196</c:v>
                </c:pt>
                <c:pt idx="129">
                  <c:v>-1.12292286993672</c:v>
                </c:pt>
                <c:pt idx="130">
                  <c:v>-1.1241109433973429</c:v>
                </c:pt>
                <c:pt idx="131">
                  <c:v>-1.1217916578009222</c:v>
                </c:pt>
                <c:pt idx="132">
                  <c:v>-1.1196674025644298</c:v>
                </c:pt>
                <c:pt idx="133">
                  <c:v>-1.1187471009783989</c:v>
                </c:pt>
                <c:pt idx="134">
                  <c:v>-1.1180143070578197</c:v>
                </c:pt>
                <c:pt idx="135">
                  <c:v>-1.1178260120233261</c:v>
                </c:pt>
                <c:pt idx="136">
                  <c:v>-1.1150274843065116</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-1.1181835724263773</c:v>
                </c:pt>
                <c:pt idx="149">
                  <c:v>-1.1201881570567904</c:v>
                </c:pt>
                <c:pt idx="150">
                  <c:v>-1.1189811393075801</c:v>
                </c:pt>
                <c:pt idx="151">
                  <c:v>-1.1174358279806142</c:v>
                </c:pt>
                <c:pt idx="152">
                  <c:v>-1.116690388723697</c:v>
                </c:pt>
                <c:pt idx="153">
                  <c:v>-1.1152008857340678</c:v>
                </c:pt>
                <c:pt idx="154">
                  <c:v>-1.1113237952563373</c:v>
                </c:pt>
                <c:pt idx="155">
                  <c:v>-1.1071382648193264</c:v>
                </c:pt>
                <c:pt idx="156">
                  <c:v>-1.1043287613679809</c:v>
                </c:pt>
                <c:pt idx="157">
                  <c:v>-1.1015740701847108</c:v>
                </c:pt>
                <c:pt idx="158">
                  <c:v>-1.1006561781376263</c:v>
                </c:pt>
                <c:pt idx="159">
                  <c:v>-1.1028898017782209</c:v>
                </c:pt>
                <c:pt idx="160">
                  <c:v>-1.103449070948372</c:v>
                </c:pt>
                <c:pt idx="161">
                  <c:v>-1.1062127457276745</c:v>
                </c:pt>
                <c:pt idx="162">
                  <c:v>-1.1081190135795111</c:v>
                </c:pt>
                <c:pt idx="163">
                  <c:v>-1.1082425451397619</c:v>
                </c:pt>
                <c:pt idx="164">
                  <c:v>-1.1084938202102141</c:v>
                </c:pt>
                <c:pt idx="165">
                  <c:v>-1.1087038390408281</c:v>
                </c:pt>
                <c:pt idx="166">
                  <c:v>-1.1118479553568941</c:v>
                </c:pt>
                <c:pt idx="167">
                  <c:v>-1.1151374029202827</c:v>
                </c:pt>
                <c:pt idx="168">
                  <c:v>-1.114352386511686</c:v>
                </c:pt>
                <c:pt idx="169">
                  <c:v>-1.1152721663471541</c:v>
                </c:pt>
                <c:pt idx="170">
                  <c:v>-1.1142002819934191</c:v>
                </c:pt>
                <c:pt idx="171">
                  <c:v>-1.1146939434020453</c:v>
                </c:pt>
                <c:pt idx="172">
                  <c:v>-1.114910858826434</c:v>
                </c:pt>
                <c:pt idx="173">
                  <c:v>-1.1142084877067924</c:v>
                </c:pt>
                <c:pt idx="174">
                  <c:v>-1.113026551930048</c:v>
                </c:pt>
                <c:pt idx="175">
                  <c:v>-1.1102730180843838</c:v>
                </c:pt>
                <c:pt idx="176">
                  <c:v>-1.1097645389598079</c:v>
                </c:pt>
                <c:pt idx="177">
                  <c:v>-1.1086138987303826</c:v>
                </c:pt>
                <c:pt idx="178">
                  <c:v>-1.1120371610832698</c:v>
                </c:pt>
                <c:pt idx="179">
                  <c:v>-1.1127194210903621</c:v>
                </c:pt>
                <c:pt idx="180">
                  <c:v>-1.1130683773523338</c:v>
                </c:pt>
                <c:pt idx="181">
                  <c:v>-1.1141518920004216</c:v>
                </c:pt>
                <c:pt idx="182">
                  <c:v>-1.1130901770394364</c:v>
                </c:pt>
                <c:pt idx="183">
                  <c:v>-1.1132278717558401</c:v>
                </c:pt>
                <c:pt idx="184">
                  <c:v>-1.1130974436018044</c:v>
                </c:pt>
                <c:pt idx="185">
                  <c:v>-1.1148140598677121</c:v>
                </c:pt>
                <c:pt idx="186">
                  <c:v>-1.114511387623736</c:v>
                </c:pt>
                <c:pt idx="187">
                  <c:v>-1.1122613999882702</c:v>
                </c:pt>
                <c:pt idx="188">
                  <c:v>-1.1119980772230338</c:v>
                </c:pt>
                <c:pt idx="189">
                  <c:v>-1.1137194651349618</c:v>
                </c:pt>
                <c:pt idx="190">
                  <c:v>-1.1140987019022521</c:v>
                </c:pt>
                <c:pt idx="191">
                  <c:v>-1.1152573486312067</c:v>
                </c:pt>
                <c:pt idx="192">
                  <c:v>-1.115234657224955</c:v>
                </c:pt>
                <c:pt idx="193">
                  <c:v>-1.11491215845966</c:v>
                </c:pt>
                <c:pt idx="194">
                  <c:v>-1.1163253815171856</c:v>
                </c:pt>
                <c:pt idx="195">
                  <c:v>-1.1197075299258088</c:v>
                </c:pt>
                <c:pt idx="196">
                  <c:v>-1.1194515970457815</c:v>
                </c:pt>
                <c:pt idx="197">
                  <c:v>-1.1207839772253863</c:v>
                </c:pt>
                <c:pt idx="198">
                  <c:v>-1.1218706603223154</c:v>
                </c:pt>
                <c:pt idx="199">
                  <c:v>-1.1230647576303427</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-1.1235997321970896</c:v>
                </c:pt>
                <c:pt idx="209">
                  <c:v>-1.1241013526733918</c:v>
                </c:pt>
                <c:pt idx="210">
                  <c:v>-1.1232927721121349</c:v>
                </c:pt>
                <c:pt idx="211">
                  <c:v>-1.1219218772547326</c:v>
                </c:pt>
                <c:pt idx="212">
                  <c:v>-1.1213745134837441</c:v>
                </c:pt>
                <c:pt idx="213">
                  <c:v>-1.1203517211146461</c:v>
                </c:pt>
                <c:pt idx="214">
                  <c:v>-1.1193708110861</c:v>
                </c:pt>
                <c:pt idx="215">
                  <c:v>-1.1196777806574258</c:v>
                </c:pt>
                <c:pt idx="216">
                  <c:v>-1.1180675730469745</c:v>
                </c:pt>
                <c:pt idx="217">
                  <c:v>-1.1172352765510993</c:v>
                </c:pt>
                <c:pt idx="218">
                  <c:v>-1.116811074371785</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-1.122317145993823</c:v>
                </c:pt>
                <c:pt idx="231">
                  <c:v>-1.1242266486991614</c:v>
                </c:pt>
                <c:pt idx="232">
                  <c:v>-1.1245997098370708</c:v>
                </c:pt>
                <c:pt idx="233">
                  <c:v>-1.1259252029092555</c:v>
                </c:pt>
                <c:pt idx="234">
                  <c:v>-1.1236602837213638</c:v>
                </c:pt>
                <c:pt idx="235">
                  <c:v>-1.122641836111484</c:v>
                </c:pt>
                <c:pt idx="236">
                  <c:v>-1.1194747912298317</c:v>
                </c:pt>
                <c:pt idx="237">
                  <c:v>-1.1171825323125142</c:v>
                </c:pt>
                <c:pt idx="238">
                  <c:v>-1.1161345156753697</c:v>
                </c:pt>
                <c:pt idx="239">
                  <c:v>-1.1142483304769564</c:v>
                </c:pt>
                <c:pt idx="240">
                  <c:v>-1.1124986921436861</c:v>
                </c:pt>
                <c:pt idx="241">
                  <c:v>-1.1114534929595692</c:v>
                </c:pt>
                <c:pt idx="242">
                  <c:v>-1.1111459162603281</c:v>
                </c:pt>
                <c:pt idx="243">
                  <c:v>-1.1104731615998302</c:v>
                </c:pt>
                <c:pt idx="244">
                  <c:v>-1.1106109796390791</c:v>
                </c:pt>
                <c:pt idx="245">
                  <c:v>-1.1102755035143461</c:v>
                </c:pt>
                <c:pt idx="246">
                  <c:v>-1.1123129015118898</c:v>
                </c:pt>
                <c:pt idx="247">
                  <c:v>-1.111892835391558</c:v>
                </c:pt>
                <c:pt idx="248">
                  <c:v>-1.1123187925500417</c:v>
                </c:pt>
                <c:pt idx="249">
                  <c:v>-1.1117009070758854</c:v>
                </c:pt>
                <c:pt idx="250">
                  <c:v>-1.1112533020122726</c:v>
                </c:pt>
                <c:pt idx="251">
                  <c:v>-1.1123477259902788</c:v>
                </c:pt>
                <c:pt idx="252">
                  <c:v>-1.1121371284908752</c:v>
                </c:pt>
                <c:pt idx="253">
                  <c:v>-1.1115933885146883</c:v>
                </c:pt>
                <c:pt idx="254">
                  <c:v>-1.110221858070247</c:v>
                </c:pt>
                <c:pt idx="255">
                  <c:v>-1.1094014385144368</c:v>
                </c:pt>
                <c:pt idx="256">
                  <c:v>-1.1078824898203841</c:v>
                </c:pt>
                <c:pt idx="257">
                  <c:v>-1.1069752035392639</c:v>
                </c:pt>
                <c:pt idx="258">
                  <c:v>-1.1064203645056807</c:v>
                </c:pt>
                <c:pt idx="259">
                  <c:v>-1.1061146471357119</c:v>
                </c:pt>
                <c:pt idx="260">
                  <c:v>-1.1065470740011589</c:v>
                </c:pt>
                <c:pt idx="261">
                  <c:v>-1.1062317374480979</c:v>
                </c:pt>
                <c:pt idx="262">
                  <c:v>-1.1045991325090079</c:v>
                </c:pt>
                <c:pt idx="263">
                  <c:v>-1.1037800220727831</c:v>
                </c:pt>
                <c:pt idx="264">
                  <c:v>-1.1030053078661695</c:v>
                </c:pt>
                <c:pt idx="265">
                  <c:v>-1.1025911422703838</c:v>
                </c:pt>
                <c:pt idx="266">
                  <c:v>-1.1035690925502852</c:v>
                </c:pt>
                <c:pt idx="267">
                  <c:v>-1.1040800381320821</c:v>
                </c:pt>
                <c:pt idx="268">
                  <c:v>-1.1055632990877058</c:v>
                </c:pt>
                <c:pt idx="269">
                  <c:v>-1.1068146751210293</c:v>
                </c:pt>
                <c:pt idx="270">
                  <c:v>-1.1066966551439892</c:v>
                </c:pt>
                <c:pt idx="271">
                  <c:v>-1.1015934413601078</c:v>
                </c:pt>
                <c:pt idx="272">
                  <c:v>-1.10137751251861</c:v>
                </c:pt>
                <c:pt idx="273">
                  <c:v>-1.0994196387930231</c:v>
                </c:pt>
                <c:pt idx="274">
                  <c:v>-1.0984590485772401</c:v>
                </c:pt>
                <c:pt idx="275">
                  <c:v>-1.0966983870775642</c:v>
                </c:pt>
                <c:pt idx="276">
                  <c:v>-1.0970497528785046</c:v>
                </c:pt>
                <c:pt idx="277">
                  <c:v>-1.0966429961406741</c:v>
                </c:pt>
                <c:pt idx="278">
                  <c:v>-1.095770885333792</c:v>
                </c:pt>
                <c:pt idx="279">
                  <c:v>-1.094234491198222</c:v>
                </c:pt>
                <c:pt idx="280">
                  <c:v>-1.094975471859442</c:v>
                </c:pt>
                <c:pt idx="281">
                  <c:v>-1.0963846821808259</c:v>
                </c:pt>
                <c:pt idx="282">
                  <c:v>-1.0948581728468163</c:v>
                </c:pt>
                <c:pt idx="283">
                  <c:v>-1.0942893224390673</c:v>
                </c:pt>
                <c:pt idx="284">
                  <c:v>-1.0955705805500031</c:v>
                </c:pt>
                <c:pt idx="285">
                  <c:v>-1.096839762507031</c:v>
                </c:pt>
                <c:pt idx="286">
                  <c:v>-1.0988721042673171</c:v>
                </c:pt>
                <c:pt idx="287">
                  <c:v>-1.1003068993389462</c:v>
                </c:pt>
                <c:pt idx="288">
                  <c:v>-1.1004234773871509</c:v>
                </c:pt>
                <c:pt idx="289">
                  <c:v>-1.1023287207106449</c:v>
                </c:pt>
                <c:pt idx="290">
                  <c:v>-1.1025909525428972</c:v>
                </c:pt>
                <c:pt idx="291">
                  <c:v>-1.1022599539866207</c:v>
                </c:pt>
                <c:pt idx="292">
                  <c:v>-1.1021600150381374</c:v>
                </c:pt>
                <c:pt idx="293">
                  <c:v>-1.101808336186864</c:v>
                </c:pt>
                <c:pt idx="294">
                  <c:v>-1.1020594689617462</c:v>
                </c:pt>
                <c:pt idx="295">
                  <c:v>-1.1017912227684517</c:v>
                </c:pt>
                <c:pt idx="296">
                  <c:v>-1.1027996148220458</c:v>
                </c:pt>
                <c:pt idx="297">
                  <c:v>-1.1027789629861808</c:v>
                </c:pt>
                <c:pt idx="298">
                  <c:v>-1.1030193002675899</c:v>
                </c:pt>
                <c:pt idx="299">
                  <c:v>-1.1028148973703078</c:v>
                </c:pt>
                <c:pt idx="300">
                  <c:v>-1.1029402503143309</c:v>
                </c:pt>
                <c:pt idx="301">
                  <c:v>-1.1038048763722514</c:v>
                </c:pt>
                <c:pt idx="302">
                  <c:v>-1.1024434204568256</c:v>
                </c:pt>
                <c:pt idx="303">
                  <c:v>-1.102098154394298</c:v>
                </c:pt>
                <c:pt idx="304">
                  <c:v>-1.102450098864012</c:v>
                </c:pt>
                <c:pt idx="305">
                  <c:v>-1.099452916992476</c:v>
                </c:pt>
                <c:pt idx="306">
                  <c:v>-1.098113782514702</c:v>
                </c:pt>
                <c:pt idx="307">
                  <c:v>-1.0980484308852883</c:v>
                </c:pt>
                <c:pt idx="308">
                  <c:v>-1.1020969401384377</c:v>
                </c:pt>
                <c:pt idx="309">
                  <c:v>-1.1037881329224319</c:v>
                </c:pt>
                <c:pt idx="310">
                  <c:v>-1.105586996049567</c:v>
                </c:pt>
                <c:pt idx="311">
                  <c:v>-1.1071746735221359</c:v>
                </c:pt>
                <c:pt idx="312">
                  <c:v>-1.1056406604664346</c:v>
                </c:pt>
                <c:pt idx="313">
                  <c:v>-1.1056044604638231</c:v>
                </c:pt>
                <c:pt idx="314">
                  <c:v>-1.1061125885925829</c:v>
                </c:pt>
                <c:pt idx="315">
                  <c:v>-1.104398628511376</c:v>
                </c:pt>
                <c:pt idx="316">
                  <c:v>-1.1024584373866186</c:v>
                </c:pt>
                <c:pt idx="317">
                  <c:v>-1.1016298974947989</c:v>
                </c:pt>
                <c:pt idx="318">
                  <c:v>-1.1021409284539661</c:v>
                </c:pt>
                <c:pt idx="319">
                  <c:v>-1.1026553081030821</c:v>
                </c:pt>
                <c:pt idx="320">
                  <c:v>-1.1043380675007222</c:v>
                </c:pt>
                <c:pt idx="321">
                  <c:v>-1.1072409643025931</c:v>
                </c:pt>
                <c:pt idx="322">
                  <c:v>-1.1083244694643071</c:v>
                </c:pt>
                <c:pt idx="323">
                  <c:v>-1.1082947107095436</c:v>
                </c:pt>
                <c:pt idx="324">
                  <c:v>-1.1088199048248577</c:v>
                </c:pt>
                <c:pt idx="325">
                  <c:v>-1.1093370070632602</c:v>
                </c:pt>
                <c:pt idx="326">
                  <c:v>-1.1081723554596579</c:v>
                </c:pt>
                <c:pt idx="327">
                  <c:v>-1.107802595579841</c:v>
                </c:pt>
                <c:pt idx="328">
                  <c:v>-1.1063891163902349</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-1.1041348598865306</c:v>
                </c:pt>
                <c:pt idx="337">
                  <c:v>-1.1056493879303679</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-1.1072159866802476</c:v>
                </c:pt>
                <c:pt idx="348">
                  <c:v>-1.1067465629568038</c:v>
                </c:pt>
                <c:pt idx="349">
                  <c:v>-1.1069149935244538</c:v>
                </c:pt>
                <c:pt idx="350">
                  <c:v>-1.1062819013930072</c:v>
                </c:pt>
                <c:pt idx="351">
                  <c:v>-1.1067124689291887</c:v>
                </c:pt>
                <c:pt idx="352">
                  <c:v>-1.1061213255428868</c:v>
                </c:pt>
                <c:pt idx="353">
                  <c:v>-1.1086765657160269</c:v>
                </c:pt>
                <c:pt idx="354">
                  <c:v>-1.1081714447677649</c:v>
                </c:pt>
                <c:pt idx="355">
                  <c:v>-1.1081319435070753</c:v>
                </c:pt>
                <c:pt idx="356">
                  <c:v>-1.1086106259314201</c:v>
                </c:pt>
                <c:pt idx="357">
                  <c:v>-1.1078818257742284</c:v>
                </c:pt>
                <c:pt idx="358">
                  <c:v>-1.1070022397047141</c:v>
                </c:pt>
                <c:pt idx="359">
                  <c:v>-1.1046933986059158</c:v>
                </c:pt>
                <c:pt idx="360">
                  <c:v>-1.1044785512110333</c:v>
                </c:pt>
                <c:pt idx="361">
                  <c:v>-1.1011047602977584</c:v>
                </c:pt>
                <c:pt idx="362">
                  <c:v>-1.1001294567161324</c:v>
                </c:pt>
                <c:pt idx="363">
                  <c:v>-1.1005465536014611</c:v>
                </c:pt>
                <c:pt idx="364">
                  <c:v>-1.0978889459681511</c:v>
                </c:pt>
                <c:pt idx="365">
                  <c:v>-1.1000705083890523</c:v>
                </c:pt>
                <c:pt idx="366">
                  <c:v>-1.1003175715095252</c:v>
                </c:pt>
                <c:pt idx="367">
                  <c:v>-1.1001445210778114</c:v>
                </c:pt>
                <c:pt idx="368">
                  <c:v>-1.1041628921212521</c:v>
                </c:pt>
                <c:pt idx="369">
                  <c:v>-1.099921430024037</c:v>
                </c:pt>
                <c:pt idx="370">
                  <c:v>-1.1020563194856265</c:v>
                </c:pt>
                <c:pt idx="371">
                  <c:v>-1.1009427614915563</c:v>
                </c:pt>
                <c:pt idx="372">
                  <c:v>-1.0986520678259262</c:v>
                </c:pt>
                <c:pt idx="373">
                  <c:v>-1.0998645971583132</c:v>
                </c:pt>
                <c:pt idx="374">
                  <c:v>-1.0999611399849698</c:v>
                </c:pt>
                <c:pt idx="375">
                  <c:v>-1.0983400135582169</c:v>
                </c:pt>
                <c:pt idx="376">
                  <c:v>-1.1000932472271614</c:v>
                </c:pt>
                <c:pt idx="377">
                  <c:v>-1.1004514337308842</c:v>
                </c:pt>
                <c:pt idx="378">
                  <c:v>-1.0997062695788173</c:v>
                </c:pt>
                <c:pt idx="379">
                  <c:v>-1.0988861251278621</c:v>
                </c:pt>
                <c:pt idx="380">
                  <c:v>-1.0992795724831694</c:v>
                </c:pt>
                <c:pt idx="381">
                  <c:v>-1.0982153626058726</c:v>
                </c:pt>
                <c:pt idx="382">
                  <c:v>-1.0985862323914262</c:v>
                </c:pt>
                <c:pt idx="383">
                  <c:v>-1.0988522113413541</c:v>
                </c:pt>
                <c:pt idx="384">
                  <c:v>-1.0963035641980559</c:v>
                </c:pt>
                <c:pt idx="385">
                  <c:v>-1.0965516139014113</c:v>
                </c:pt>
                <c:pt idx="386">
                  <c:v>-1.0971725065560944</c:v>
                </c:pt>
                <c:pt idx="387">
                  <c:v>-1.0975945837876657</c:v>
                </c:pt>
                <c:pt idx="388">
                  <c:v>-1.0975393256600086</c:v>
                </c:pt>
                <c:pt idx="389">
                  <c:v>-1.0972585289941321</c:v>
                </c:pt>
                <c:pt idx="390">
                  <c:v>-1.0976864877775079</c:v>
                </c:pt>
                <c:pt idx="391">
                  <c:v>-1.0965308292563127</c:v>
                </c:pt>
                <c:pt idx="392">
                  <c:v>-1.0963500664026524</c:v>
                </c:pt>
                <c:pt idx="393">
                  <c:v>-1.0956162384673278</c:v>
                </c:pt>
                <c:pt idx="394">
                  <c:v>-1.0947864179150315</c:v>
                </c:pt>
                <c:pt idx="395">
                  <c:v>-1.0948508209071002</c:v>
                </c:pt>
                <c:pt idx="396">
                  <c:v>-1.0944197031612242</c:v>
                </c:pt>
                <c:pt idx="397">
                  <c:v>-1.0952176020655031</c:v>
                </c:pt>
                <c:pt idx="398">
                  <c:v>-1.0961805354156435</c:v>
                </c:pt>
                <c:pt idx="399">
                  <c:v>-1.0944636155857659</c:v>
                </c:pt>
                <c:pt idx="400">
                  <c:v>-1.0977033830093295</c:v>
                </c:pt>
                <c:pt idx="401">
                  <c:v>-1.1010645475590031</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-1.1012864243569167</c:v>
                </c:pt>
                <c:pt idx="412">
                  <c:v>-1.1032573133874308</c:v>
                </c:pt>
                <c:pt idx="413">
                  <c:v>-1.1059612714433338</c:v>
                </c:pt>
                <c:pt idx="414">
                  <c:v>-1.1050905551334012</c:v>
                </c:pt>
                <c:pt idx="415">
                  <c:v>-1.1085497234113031</c:v>
                </c:pt>
                <c:pt idx="416">
                  <c:v>-1.1075222352871466</c:v>
                </c:pt>
                <c:pt idx="417">
                  <c:v>-1.1068356210344632</c:v>
                </c:pt>
                <c:pt idx="418">
                  <c:v>-1.1059547637908906</c:v>
                </c:pt>
                <c:pt idx="419">
                  <c:v>-1.1065171539780498</c:v>
                </c:pt>
                <c:pt idx="420">
                  <c:v>-1.1048401717820888</c:v>
                </c:pt>
                <c:pt idx="421">
                  <c:v>-1.1061354981854237</c:v>
                </c:pt>
                <c:pt idx="422">
                  <c:v>-1.106178215326864</c:v>
                </c:pt>
                <c:pt idx="423">
                  <c:v>-1.1041534436928941</c:v>
                </c:pt>
                <c:pt idx="424">
                  <c:v>-1.1038632744896664</c:v>
                </c:pt>
                <c:pt idx="425">
                  <c:v>-1.1030826123266593</c:v>
                </c:pt>
                <c:pt idx="426">
                  <c:v>-1.1038296832398613</c:v>
                </c:pt>
                <c:pt idx="427">
                  <c:v>-1.1031357834520599</c:v>
                </c:pt>
                <c:pt idx="428">
                  <c:v>-1.1044001178720606</c:v>
                </c:pt>
                <c:pt idx="429">
                  <c:v>-1.1039547990245473</c:v>
                </c:pt>
                <c:pt idx="430">
                  <c:v>-1.1016459674121108</c:v>
                </c:pt>
                <c:pt idx="431">
                  <c:v>-1.1015755880045359</c:v>
                </c:pt>
                <c:pt idx="432">
                  <c:v>-1.1024300446697048</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-1.1062824800618107</c:v>
                </c:pt>
                <c:pt idx="441">
                  <c:v>-1.1055198135499871</c:v>
                </c:pt>
                <c:pt idx="442">
                  <c:v>-1.1047553161680241</c:v>
                </c:pt>
                <c:pt idx="443">
                  <c:v>-1.1037826592847182</c:v>
                </c:pt>
                <c:pt idx="444">
                  <c:v>-1.1034479325835092</c:v>
                </c:pt>
                <c:pt idx="445">
                  <c:v>-1.102969933178088</c:v>
                </c:pt>
                <c:pt idx="446">
                  <c:v>-1.1038908324056818</c:v>
                </c:pt>
                <c:pt idx="447">
                  <c:v>-1.104291916291956</c:v>
                </c:pt>
                <c:pt idx="448">
                  <c:v>-1.1030524171986968</c:v>
                </c:pt>
                <c:pt idx="449">
                  <c:v>-1.1030535460771915</c:v>
                </c:pt>
                <c:pt idx="450">
                  <c:v>-1.1031262022144779</c:v>
                </c:pt>
                <c:pt idx="451">
                  <c:v>-1.1019491993521338</c:v>
                </c:pt>
                <c:pt idx="452">
                  <c:v>-1.1028063691202321</c:v>
                </c:pt>
                <c:pt idx="453">
                  <c:v>-1.1047587407489641</c:v>
                </c:pt>
                <c:pt idx="454">
                  <c:v>-1.1053801077223397</c:v>
                </c:pt>
                <c:pt idx="455">
                  <c:v>-1.1059848925142126</c:v>
                </c:pt>
                <c:pt idx="456">
                  <c:v>-1.1062281610851701</c:v>
                </c:pt>
                <c:pt idx="457">
                  <c:v>-1.110226686634519</c:v>
                </c:pt>
                <c:pt idx="458">
                  <c:v>-1.1109699345390709</c:v>
                </c:pt>
                <c:pt idx="459">
                  <c:v>-1.1091664230887381</c:v>
                </c:pt>
                <c:pt idx="460">
                  <c:v>-1.1072092039229466</c:v>
                </c:pt>
                <c:pt idx="461">
                  <c:v>-1.1079765946489459</c:v>
                </c:pt>
                <c:pt idx="462">
                  <c:v>-1.1094155447523399</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-1.1066524960737385</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-1.1040093267014179</c:v>
                </c:pt>
                <c:pt idx="481">
                  <c:v>-1.1027238661268801</c:v>
                </c:pt>
                <c:pt idx="482">
                  <c:v>-1.1017328436237941</c:v>
                </c:pt>
                <c:pt idx="483">
                  <c:v>-1.101412431860741</c:v>
                </c:pt>
                <c:pt idx="484">
                  <c:v>-1.1007039515163251</c:v>
                </c:pt>
                <c:pt idx="485">
                  <c:v>-1.0994580111752301</c:v>
                </c:pt>
                <c:pt idx="486">
                  <c:v>-1.0996415440500584</c:v>
                </c:pt>
                <c:pt idx="487">
                  <c:v>-1.1000407686070461</c:v>
                </c:pt>
                <c:pt idx="488">
                  <c:v>-1.1008202070278206</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-1.089202567513825</c:v>
                </c:pt>
                <c:pt idx="502">
                  <c:v>-1.0911524347398707</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-1.1057333992571587</c:v>
                </c:pt>
                <c:pt idx="514">
                  <c:v>-1.1057730997317081</c:v>
                </c:pt>
                <c:pt idx="515">
                  <c:v>-1.1067466483341635</c:v>
                </c:pt>
                <c:pt idx="516">
                  <c:v>-1.108637254182796</c:v>
                </c:pt>
                <c:pt idx="517">
                  <c:v>-1.107693976599279</c:v>
                </c:pt>
                <c:pt idx="518">
                  <c:v>-1.1088516462317421</c:v>
                </c:pt>
                <c:pt idx="519">
                  <c:v>-1.111058157815876</c:v>
                </c:pt>
                <c:pt idx="520">
                  <c:v>-1.1126505310434875</c:v>
                </c:pt>
                <c:pt idx="521">
                  <c:v>-1.1115730971610276</c:v>
                </c:pt>
                <c:pt idx="522">
                  <c:v>-1.1116625536664202</c:v>
                </c:pt>
                <c:pt idx="523">
                  <c:v>-1.1105060129124518</c:v>
                </c:pt>
                <c:pt idx="524">
                  <c:v>-1.1085898507726739</c:v>
                </c:pt>
                <c:pt idx="525">
                  <c:v>-1.1058827432406417</c:v>
                </c:pt>
                <c:pt idx="526">
                  <c:v>-1.103655532388788</c:v>
                </c:pt>
                <c:pt idx="527">
                  <c:v>-1.1036744577046103</c:v>
                </c:pt>
                <c:pt idx="528">
                  <c:v>-1.1028750504668641</c:v>
                </c:pt>
                <c:pt idx="529">
                  <c:v>-1.103116649436032</c:v>
                </c:pt>
                <c:pt idx="530">
                  <c:v>-1.1057190748326491</c:v>
                </c:pt>
                <c:pt idx="531">
                  <c:v>-1.1066260765225593</c:v>
                </c:pt>
                <c:pt idx="532">
                  <c:v>-1.1072633900903643</c:v>
                </c:pt>
                <c:pt idx="533">
                  <c:v>-1.1097188336106143</c:v>
                </c:pt>
                <c:pt idx="534">
                  <c:v>-1.1094919574936855</c:v>
                </c:pt>
                <c:pt idx="535">
                  <c:v>-1.1105650561032689</c:v>
                </c:pt>
                <c:pt idx="536">
                  <c:v>-1.1119632337718739</c:v>
                </c:pt>
                <c:pt idx="537">
                  <c:v>-1.1132997215513569</c:v>
                </c:pt>
                <c:pt idx="538">
                  <c:v>-1.1128729295919628</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-1.1140278197168842</c:v>
                </c:pt>
                <c:pt idx="547">
                  <c:v>-1.1122151349430189</c:v>
                </c:pt>
                <c:pt idx="548">
                  <c:v>-1.1116138790821992</c:v>
                </c:pt>
                <c:pt idx="549">
                  <c:v>-1.1103373736445841</c:v>
                </c:pt>
                <c:pt idx="550">
                  <c:v>-1.1101860470089662</c:v>
                </c:pt>
                <c:pt idx="551">
                  <c:v>-1.1108063135629598</c:v>
                </c:pt>
                <c:pt idx="552">
                  <c:v>-1.1109423576502877</c:v>
                </c:pt>
                <c:pt idx="553">
                  <c:v>-1.1109704278305101</c:v>
                </c:pt>
                <c:pt idx="554">
                  <c:v>-1.1103396978061517</c:v>
                </c:pt>
                <c:pt idx="555">
                  <c:v>-1.1098278415324918</c:v>
                </c:pt>
                <c:pt idx="556">
                  <c:v>-1.1108853919753585</c:v>
                </c:pt>
                <c:pt idx="557">
                  <c:v>-1.1095871532552359</c:v>
                </c:pt>
                <c:pt idx="558">
                  <c:v>-1.1081373317674101</c:v>
                </c:pt>
                <c:pt idx="559">
                  <c:v>-1.106956875864995</c:v>
                </c:pt>
                <c:pt idx="560">
                  <c:v>-1.1066511205495171</c:v>
                </c:pt>
                <c:pt idx="561">
                  <c:v>-1.1057593065441438</c:v>
                </c:pt>
                <c:pt idx="562">
                  <c:v>-1.1038659970789531</c:v>
                </c:pt>
                <c:pt idx="563">
                  <c:v>-1.1018833449448806</c:v>
                </c:pt>
                <c:pt idx="564">
                  <c:v>-1.0992413518829238</c:v>
                </c:pt>
                <c:pt idx="565">
                  <c:v>-1.0919849399359691</c:v>
                </c:pt>
                <c:pt idx="566">
                  <c:v>-1.0892462617517564</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-1.0795352410854355</c:v>
                </c:pt>
                <c:pt idx="575">
                  <c:v>-1.0821893292740583</c:v>
                </c:pt>
                <c:pt idx="576">
                  <c:v>-1.0822223323686586</c:v>
                </c:pt>
                <c:pt idx="577">
                  <c:v>-1.0848727398442173</c:v>
                </c:pt>
                <c:pt idx="578">
                  <c:v>-1.0859271787564637</c:v>
                </c:pt>
                <c:pt idx="579">
                  <c:v>-1.0875043168676914</c:v>
                </c:pt>
                <c:pt idx="580">
                  <c:v>-1.089653312567177</c:v>
                </c:pt>
                <c:pt idx="581">
                  <c:v>-1.0910139241953405</c:v>
                </c:pt>
                <c:pt idx="582">
                  <c:v>-1.0905657214901801</c:v>
                </c:pt>
                <c:pt idx="583">
                  <c:v>-1.0884786243800613</c:v>
                </c:pt>
                <c:pt idx="584">
                  <c:v>-1.086172657652495</c:v>
                </c:pt>
                <c:pt idx="585">
                  <c:v>-1.0849313276891031</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-1.0904759993663216</c:v>
                </c:pt>
                <c:pt idx="596">
                  <c:v>-1.0923234327275964</c:v>
                </c:pt>
                <c:pt idx="597">
                  <c:v>-1.0919687751549216</c:v>
                </c:pt>
                <c:pt idx="598">
                  <c:v>-1.0921018025753852</c:v>
                </c:pt>
                <c:pt idx="599">
                  <c:v>-1.0919040401397926</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-1.0886873720365622</c:v>
                </c:pt>
                <c:pt idx="608">
                  <c:v>-1.0905132903019279</c:v>
                </c:pt>
                <c:pt idx="609">
                  <c:v>-1.0907524038411252</c:v>
                </c:pt>
                <c:pt idx="610">
                  <c:v>-1.0898787372689178</c:v>
                </c:pt>
                <c:pt idx="611">
                  <c:v>-1.0882852920810393</c:v>
                </c:pt>
                <c:pt idx="612">
                  <c:v>-1.0859097238285926</c:v>
                </c:pt>
                <c:pt idx="613">
                  <c:v>-1.0869179356410716</c:v>
                </c:pt>
                <c:pt idx="614">
                  <c:v>-1.0868494155627673</c:v>
                </c:pt>
                <c:pt idx="615">
                  <c:v>-1.0857973577303686</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-1.0827070291540246</c:v>
                </c:pt>
                <c:pt idx="624">
                  <c:v>-1.0822185662782478</c:v>
                </c:pt>
                <c:pt idx="625">
                  <c:v>-1.0841194648425048</c:v>
                </c:pt>
                <c:pt idx="626">
                  <c:v>-1.0837394501925506</c:v>
                </c:pt>
                <c:pt idx="627">
                  <c:v>-1.0828939866097897</c:v>
                </c:pt>
                <c:pt idx="628">
                  <c:v>-1.0819222214456374</c:v>
                </c:pt>
                <c:pt idx="629">
                  <c:v>-1.0809331910810727</c:v>
                </c:pt>
                <c:pt idx="630">
                  <c:v>-1.0816677779262989</c:v>
                </c:pt>
                <c:pt idx="631">
                  <c:v>-1.0833245636323454</c:v>
                </c:pt>
                <c:pt idx="632">
                  <c:v>-1.0843415029087731</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c:v>
                </c:pt>
                <c:pt idx="642">
                  <c:v>-1.078145847799036</c:v>
                </c:pt>
                <c:pt idx="643">
                  <c:v>-1.0786687841573579</c:v>
                </c:pt>
                <c:pt idx="644">
                  <c:v>-1.0780392019842395</c:v>
                </c:pt>
                <c:pt idx="645">
                  <c:v>-1.0767588640515884</c:v>
                </c:pt>
                <c:pt idx="646">
                  <c:v>-1.0772448320110186</c:v>
                </c:pt>
                <c:pt idx="647">
                  <c:v>-1.0776093838715894</c:v>
                </c:pt>
                <c:pt idx="648">
                  <c:v>-1.0790693462930676</c:v>
                </c:pt>
                <c:pt idx="649">
                  <c:v>-1.078373985603676</c:v>
                </c:pt>
                <c:pt idx="650">
                  <c:v>-1.0796106577575251</c:v>
                </c:pt>
                <c:pt idx="651">
                  <c:v>-1.0800070648614946</c:v>
                </c:pt>
                <c:pt idx="652">
                  <c:v>-1.0804849409440322</c:v>
                </c:pt>
                <c:pt idx="653">
                  <c:v>-1.080822921471468</c:v>
                </c:pt>
                <c:pt idx="654">
                  <c:v>-1.0794629549167385</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-1.0733554282200282</c:v>
                </c:pt>
                <c:pt idx="672">
                  <c:v>-1.0741427308447296</c:v>
                </c:pt>
                <c:pt idx="673">
                  <c:v>-1.0737808920870697</c:v>
                </c:pt>
                <c:pt idx="674">
                  <c:v>-1.0742077978829618</c:v>
                </c:pt>
                <c:pt idx="675">
                  <c:v>-1.0753344091274193</c:v>
                </c:pt>
                <c:pt idx="676">
                  <c:v>-1.07641183352348</c:v>
                </c:pt>
                <c:pt idx="677">
                  <c:v>-1.0760424341258845</c:v>
                </c:pt>
                <c:pt idx="678">
                  <c:v>-1.0740346620738559</c:v>
                </c:pt>
                <c:pt idx="679">
                  <c:v>-1.0717977371751859</c:v>
                </c:pt>
                <c:pt idx="680">
                  <c:v>-1.0708538050318881</c:v>
                </c:pt>
                <c:pt idx="681">
                  <c:v>-1.0689064137494158</c:v>
                </c:pt>
                <c:pt idx="682">
                  <c:v>-1.0667344325660935</c:v>
                </c:pt>
                <c:pt idx="683">
                  <c:v>-1.0635712391522238</c:v>
                </c:pt>
                <c:pt idx="684">
                  <c:v>-1.0618001141821898</c:v>
                </c:pt>
                <c:pt idx="685">
                  <c:v>-1.060235023765759</c:v>
                </c:pt>
                <c:pt idx="686">
                  <c:v>-1.0580703565766925</c:v>
                </c:pt>
                <c:pt idx="687">
                  <c:v>-1.0572100942507361</c:v>
                </c:pt>
                <c:pt idx="688">
                  <c:v>-1.0580293280097806</c:v>
                </c:pt>
                <c:pt idx="689">
                  <c:v>-1.0579364374370614</c:v>
                </c:pt>
                <c:pt idx="690">
                  <c:v>-1.0580027471902724</c:v>
                </c:pt>
                <c:pt idx="691">
                  <c:v>-1.0571713708726798</c:v>
                </c:pt>
                <c:pt idx="692">
                  <c:v>-1.0582627022928079</c:v>
                </c:pt>
                <c:pt idx="693">
                  <c:v>-1.0581677152314626</c:v>
                </c:pt>
                <c:pt idx="694">
                  <c:v>-1.058030950179714</c:v>
                </c:pt>
                <c:pt idx="695">
                  <c:v>-1.0565775143834781</c:v>
                </c:pt>
                <c:pt idx="696">
                  <c:v>-1.0558878644911429</c:v>
                </c:pt>
                <c:pt idx="697">
                  <c:v>-1.0556999109660978</c:v>
                </c:pt>
                <c:pt idx="698">
                  <c:v>-1.0538253940075157</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c:v>
                </c:pt>
                <c:pt idx="707">
                  <c:v>-1.0527897286291079</c:v>
                </c:pt>
                <c:pt idx="708">
                  <c:v>-1.0518801656182721</c:v>
                </c:pt>
                <c:pt idx="709">
                  <c:v>-1.0562066256251512</c:v>
                </c:pt>
                <c:pt idx="710">
                  <c:v>-1.0576496074374222</c:v>
                </c:pt>
                <c:pt idx="711">
                  <c:v>-1.0585385850170326</c:v>
                </c:pt>
                <c:pt idx="712">
                  <c:v>-1.0588743077874874</c:v>
                </c:pt>
                <c:pt idx="713">
                  <c:v>-1.05905113379599</c:v>
                </c:pt>
                <c:pt idx="714">
                  <c:v>-1.0606676213859321</c:v>
                </c:pt>
                <c:pt idx="715">
                  <c:v>-1.0617382914838338</c:v>
                </c:pt>
                <c:pt idx="716">
                  <c:v>-1.0637987888017051</c:v>
                </c:pt>
                <c:pt idx="717">
                  <c:v>-1.0687567187701035</c:v>
                </c:pt>
                <c:pt idx="718">
                  <c:v>-1.0673260977029413</c:v>
                </c:pt>
                <c:pt idx="719">
                  <c:v>-1.0665005649916464</c:v>
                </c:pt>
                <c:pt idx="720">
                  <c:v>-1.0647551386083645</c:v>
                </c:pt>
                <c:pt idx="721">
                  <c:v>-1.0644411016885187</c:v>
                </c:pt>
                <c:pt idx="722">
                  <c:v>-1.0652109683580897</c:v>
                </c:pt>
                <c:pt idx="723">
                  <c:v>-1.0647878760845113</c:v>
                </c:pt>
                <c:pt idx="724">
                  <c:v>-1.064997600837529</c:v>
                </c:pt>
                <c:pt idx="725">
                  <c:v>-1.074735875855908</c:v>
                </c:pt>
                <c:pt idx="726">
                  <c:v>-1.0751045542891118</c:v>
                </c:pt>
                <c:pt idx="727">
                  <c:v>-1.0757332732021858</c:v>
                </c:pt>
                <c:pt idx="728">
                  <c:v>-1.0760827607011012</c:v>
                </c:pt>
                <c:pt idx="729">
                  <c:v>-1.0769650029552764</c:v>
                </c:pt>
                <c:pt idx="730">
                  <c:v>-1.0754612514321269</c:v>
                </c:pt>
                <c:pt idx="731">
                  <c:v>-1.0736611266172531</c:v>
                </c:pt>
                <c:pt idx="732">
                  <c:v>-1.0742833947961261</c:v>
                </c:pt>
                <c:pt idx="733">
                  <c:v>-1.0750212923858371</c:v>
                </c:pt>
                <c:pt idx="734">
                  <c:v>-1.0753967820354502</c:v>
                </c:pt>
                <c:pt idx="735">
                  <c:v>-1.076143207875262</c:v>
                </c:pt>
                <c:pt idx="736">
                  <c:v>-1.0766431587497465</c:v>
                </c:pt>
                <c:pt idx="737">
                  <c:v>-1.0777960472497874</c:v>
                </c:pt>
                <c:pt idx="738">
                  <c:v>-1.0796894231195751</c:v>
                </c:pt>
                <c:pt idx="739">
                  <c:v>-1.0815247139223174</c:v>
                </c:pt>
                <c:pt idx="740">
                  <c:v>-1.0828192434702544</c:v>
                </c:pt>
                <c:pt idx="741">
                  <c:v>-1.0836807295384441</c:v>
                </c:pt>
                <c:pt idx="742">
                  <c:v>-1.0833682294111782</c:v>
                </c:pt>
                <c:pt idx="743">
                  <c:v>-1.0843040981366978</c:v>
                </c:pt>
                <c:pt idx="744">
                  <c:v>-1.0837127081046838</c:v>
                </c:pt>
                <c:pt idx="745">
                  <c:v>-1.0816480367823402</c:v>
                </c:pt>
                <c:pt idx="746">
                  <c:v>-1.0819946024780862</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-1.0951144187771837</c:v>
                </c:pt>
                <c:pt idx="756">
                  <c:v>-1.0933647994166618</c:v>
                </c:pt>
                <c:pt idx="757">
                  <c:v>-1.0836151692087872</c:v>
                </c:pt>
                <c:pt idx="758">
                  <c:v>-1.0807231248186067</c:v>
                </c:pt>
                <c:pt idx="759">
                  <c:v>-1.0784333892767131</c:v>
                </c:pt>
                <c:pt idx="760">
                  <c:v>-1.0754848819893819</c:v>
                </c:pt>
                <c:pt idx="761">
                  <c:v>-1.0766419444939161</c:v>
                </c:pt>
                <c:pt idx="762">
                  <c:v>-1.0799062247074858</c:v>
                </c:pt>
                <c:pt idx="763">
                  <c:v>-1.0820553532162225</c:v>
                </c:pt>
                <c:pt idx="764">
                  <c:v>-1.0834134414689345</c:v>
                </c:pt>
                <c:pt idx="765">
                  <c:v>-1.0837409964714908</c:v>
                </c:pt>
                <c:pt idx="766">
                  <c:v>-1.0882921697020744</c:v>
                </c:pt>
                <c:pt idx="767">
                  <c:v>-1.0894128899083881</c:v>
                </c:pt>
                <c:pt idx="768">
                  <c:v>-1.0883823851173702</c:v>
                </c:pt>
                <c:pt idx="769">
                  <c:v>-1.0882273018777109</c:v>
                </c:pt>
                <c:pt idx="770">
                  <c:v>-1.0882821615776701</c:v>
                </c:pt>
                <c:pt idx="771">
                  <c:v>-1.0892040853336338</c:v>
                </c:pt>
                <c:pt idx="772">
                  <c:v>-1.0888522831595111</c:v>
                </c:pt>
                <c:pt idx="773">
                  <c:v>-1.090110375545509</c:v>
                </c:pt>
                <c:pt idx="774">
                  <c:v>-1.0925454233619856</c:v>
                </c:pt>
                <c:pt idx="775">
                  <c:v>-1.0926943309722639</c:v>
                </c:pt>
                <c:pt idx="776">
                  <c:v>-1.0919043057582618</c:v>
                </c:pt>
                <c:pt idx="777">
                  <c:v>-1.0928205946081562</c:v>
                </c:pt>
                <c:pt idx="778">
                  <c:v>-1.0924035356683401</c:v>
                </c:pt>
                <c:pt idx="779">
                  <c:v>-1.0919618406156508</c:v>
                </c:pt>
                <c:pt idx="780">
                  <c:v>-1.0917680719434486</c:v>
                </c:pt>
                <c:pt idx="781">
                  <c:v>-1.093298869118428</c:v>
                </c:pt>
                <c:pt idx="782">
                  <c:v>-1.0938279621333891</c:v>
                </c:pt>
                <c:pt idx="783">
                  <c:v>-1.0958008717615142</c:v>
                </c:pt>
                <c:pt idx="784">
                  <c:v>-1.0957789108060467</c:v>
                </c:pt>
                <c:pt idx="785">
                  <c:v>-1.0966902382824464</c:v>
                </c:pt>
                <c:pt idx="786">
                  <c:v>-1.0972651220239555</c:v>
                </c:pt>
                <c:pt idx="787">
                  <c:v>-1.097455769679158</c:v>
                </c:pt>
                <c:pt idx="788">
                  <c:v>-1.0994883485988121</c:v>
                </c:pt>
                <c:pt idx="789">
                  <c:v>-1.098610631344954</c:v>
                </c:pt>
                <c:pt idx="790">
                  <c:v>-1.0981811262826424</c:v>
                </c:pt>
                <c:pt idx="791">
                  <c:v>-1.0977778225849164</c:v>
                </c:pt>
                <c:pt idx="792">
                  <c:v>-1.0979999934604028</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-1.0965405717622507</c:v>
                </c:pt>
                <c:pt idx="804">
                  <c:v>-1.0948696703319172</c:v>
                </c:pt>
                <c:pt idx="805">
                  <c:v>-1.0940363303349299</c:v>
                </c:pt>
                <c:pt idx="806">
                  <c:v>-1.0926597815987149</c:v>
                </c:pt>
                <c:pt idx="807">
                  <c:v>-1.0911849065975621</c:v>
                </c:pt>
                <c:pt idx="808">
                  <c:v>-1.0895805141342549</c:v>
                </c:pt>
                <c:pt idx="809">
                  <c:v>-1.0891954053015667</c:v>
                </c:pt>
                <c:pt idx="810">
                  <c:v>-1.0889574965318505</c:v>
                </c:pt>
                <c:pt idx="811">
                  <c:v>-1.0901849099848304</c:v>
                </c:pt>
                <c:pt idx="812">
                  <c:v>-1.0918711888271537</c:v>
                </c:pt>
                <c:pt idx="813">
                  <c:v>-1.0938654048509591</c:v>
                </c:pt>
                <c:pt idx="814">
                  <c:v>-1.0947792367300337</c:v>
                </c:pt>
                <c:pt idx="815">
                  <c:v>-1.0958152815633895</c:v>
                </c:pt>
                <c:pt idx="816">
                  <c:v>-1.0986154693956283</c:v>
                </c:pt>
                <c:pt idx="817">
                  <c:v>-1.1026562567404596</c:v>
                </c:pt>
                <c:pt idx="818">
                  <c:v>-1.103758146494684</c:v>
                </c:pt>
                <c:pt idx="819">
                  <c:v>-1.102194735166421</c:v>
                </c:pt>
                <c:pt idx="820">
                  <c:v>-1.0998571788139793</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-1.0834111267937236</c:v>
                </c:pt>
                <c:pt idx="831">
                  <c:v>-1.0825726926139794</c:v>
                </c:pt>
                <c:pt idx="832">
                  <c:v>-1.0823278208458502</c:v>
                </c:pt>
                <c:pt idx="833">
                  <c:v>-1.0791879639116404</c:v>
                </c:pt>
                <c:pt idx="834">
                  <c:v>-1.0797035673029978</c:v>
                </c:pt>
                <c:pt idx="835">
                  <c:v>-1.0802718675010681</c:v>
                </c:pt>
                <c:pt idx="836">
                  <c:v>-1.0818036892044034</c:v>
                </c:pt>
                <c:pt idx="837">
                  <c:v>-1.0843720680053104</c:v>
                </c:pt>
                <c:pt idx="838">
                  <c:v>-1.0867371158691554</c:v>
                </c:pt>
                <c:pt idx="839">
                  <c:v>-1.0883406830179319</c:v>
                </c:pt>
                <c:pt idx="840">
                  <c:v>-1.0880627891824446</c:v>
                </c:pt>
                <c:pt idx="841">
                  <c:v>-1.0887280496075959</c:v>
                </c:pt>
                <c:pt idx="842">
                  <c:v>-1.0868343986329556</c:v>
                </c:pt>
                <c:pt idx="843">
                  <c:v>-1.0843023146984201</c:v>
                </c:pt>
                <c:pt idx="844">
                  <c:v>-1.0826920311969561</c:v>
                </c:pt>
                <c:pt idx="845">
                  <c:v>-1.0826740924640152</c:v>
                </c:pt>
                <c:pt idx="846">
                  <c:v>-1.0826270210769757</c:v>
                </c:pt>
                <c:pt idx="847">
                  <c:v>-1.0812059433019243</c:v>
                </c:pt>
                <c:pt idx="848">
                  <c:v>-1.0815858441153807</c:v>
                </c:pt>
                <c:pt idx="849">
                  <c:v>-1.0838614259874906</c:v>
                </c:pt>
                <c:pt idx="850">
                  <c:v>-1.0814197092501978</c:v>
                </c:pt>
                <c:pt idx="851">
                  <c:v>-1.0745108116363746</c:v>
                </c:pt>
                <c:pt idx="852">
                  <c:v>-1.0663627279796373</c:v>
                </c:pt>
                <c:pt idx="853">
                  <c:v>-1.0851377416976504</c:v>
                </c:pt>
                <c:pt idx="854">
                  <c:v>-1.084992030995352</c:v>
                </c:pt>
                <c:pt idx="855">
                  <c:v>-1.0916734358779498</c:v>
                </c:pt>
                <c:pt idx="856">
                  <c:v>-1.091943579345994</c:v>
                </c:pt>
                <c:pt idx="857">
                  <c:v>-1.0777956677948288</c:v>
                </c:pt>
                <c:pt idx="858">
                  <c:v>-1.0795387984756366</c:v>
                </c:pt>
                <c:pt idx="859">
                  <c:v>-1.0667946615536437</c:v>
                </c:pt>
                <c:pt idx="860">
                  <c:v>-1.0708026355313507</c:v>
                </c:pt>
                <c:pt idx="861">
                  <c:v>-1.0693064351618062</c:v>
                </c:pt>
                <c:pt idx="862">
                  <c:v>-1.0669199196339181</c:v>
                </c:pt>
                <c:pt idx="863">
                  <c:v>-1.0658972316149538</c:v>
                </c:pt>
                <c:pt idx="864">
                  <c:v>-1.0680903674119406</c:v>
                </c:pt>
                <c:pt idx="865">
                  <c:v>-1.058239270949398</c:v>
                </c:pt>
                <c:pt idx="866">
                  <c:v>-1.0524126452687041</c:v>
                </c:pt>
                <c:pt idx="867">
                  <c:v>-1.0557081830841049</c:v>
                </c:pt>
                <c:pt idx="868">
                  <c:v>-1.0547041832215882</c:v>
                </c:pt>
                <c:pt idx="869">
                  <c:v>-1.0527325732266781</c:v>
                </c:pt>
                <c:pt idx="870">
                  <c:v>-1.0506275753291159</c:v>
                </c:pt>
                <c:pt idx="871">
                  <c:v>-1.0501612915953848</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c:v>
                </c:pt>
                <c:pt idx="880">
                  <c:v>-1.0382521642721827</c:v>
                </c:pt>
                <c:pt idx="881">
                  <c:v>-1.0397468088764299</c:v>
                </c:pt>
                <c:pt idx="882">
                  <c:v>-1.0392713992510778</c:v>
                </c:pt>
                <c:pt idx="883">
                  <c:v>-1.036120803741682</c:v>
                </c:pt>
                <c:pt idx="884">
                  <c:v>-1.0373304207573142</c:v>
                </c:pt>
                <c:pt idx="885">
                  <c:v>-1.0373561857487061</c:v>
                </c:pt>
                <c:pt idx="886">
                  <c:v>-1.0375264566728764</c:v>
                </c:pt>
                <c:pt idx="887">
                  <c:v>-1.0371288637721818</c:v>
                </c:pt>
                <c:pt idx="888">
                  <c:v>-1.0373938751119738</c:v>
                </c:pt>
                <c:pt idx="889">
                  <c:v>-1.0385221654446326</c:v>
                </c:pt>
                <c:pt idx="890">
                  <c:v>-1.0397216984448594</c:v>
                </c:pt>
                <c:pt idx="891">
                  <c:v>-1.0408399427075918</c:v>
                </c:pt>
                <c:pt idx="892">
                  <c:v>-1.0427780088845964</c:v>
                </c:pt>
                <c:pt idx="893">
                  <c:v>-1.0428884587352911</c:v>
                </c:pt>
                <c:pt idx="894">
                  <c:v>-1.0462355739653213</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-1.0344215854854162</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-1.0189242562272334</c:v>
                </c:pt>
                <c:pt idx="922">
                  <c:v>-1.0180959345220253</c:v>
                </c:pt>
                <c:pt idx="923">
                  <c:v>-1.0227384330736129</c:v>
                </c:pt>
                <c:pt idx="924">
                  <c:v>-1.020205058992218</c:v>
                </c:pt>
                <c:pt idx="925">
                  <c:v>-1.0157227378630154</c:v>
                </c:pt>
                <c:pt idx="926">
                  <c:v>-1.012818778587274</c:v>
                </c:pt>
                <c:pt idx="927">
                  <c:v>-1.0130576739398691</c:v>
                </c:pt>
                <c:pt idx="928">
                  <c:v>-1.009799360655447</c:v>
                </c:pt>
                <c:pt idx="929">
                  <c:v>-1.0103703834428046</c:v>
                </c:pt>
                <c:pt idx="930">
                  <c:v>-1.0141471365443686</c:v>
                </c:pt>
                <c:pt idx="931">
                  <c:v>-1.0186463339326224</c:v>
                </c:pt>
                <c:pt idx="932">
                  <c:v>-1.0211601660839165</c:v>
                </c:pt>
                <c:pt idx="933">
                  <c:v>-1.0226354489991394</c:v>
                </c:pt>
                <c:pt idx="934">
                  <c:v>-1.0249288747404535</c:v>
                </c:pt>
                <c:pt idx="935">
                  <c:v>-1.0269043456895282</c:v>
                </c:pt>
                <c:pt idx="936">
                  <c:v>-1.0266208548934657</c:v>
                </c:pt>
                <c:pt idx="937">
                  <c:v>-1.0296603459923663</c:v>
                </c:pt>
                <c:pt idx="938">
                  <c:v>-1.0295473917389728</c:v>
                </c:pt>
                <c:pt idx="939">
                  <c:v>-1.0301760347610722</c:v>
                </c:pt>
                <c:pt idx="940">
                  <c:v>-1.0316092645810357</c:v>
                </c:pt>
                <c:pt idx="941">
                  <c:v>-1.0314643127886534</c:v>
                </c:pt>
                <c:pt idx="942">
                  <c:v>-1.0320206981011755</c:v>
                </c:pt>
                <c:pt idx="943">
                  <c:v>-1.0323518104939353</c:v>
                </c:pt>
                <c:pt idx="944">
                  <c:v>-1.0323575876956022</c:v>
                </c:pt>
                <c:pt idx="945">
                  <c:v>-1.0320998429181856</c:v>
                </c:pt>
                <c:pt idx="946">
                  <c:v>-1.0328359950150912</c:v>
                </c:pt>
                <c:pt idx="947">
                  <c:v>-1.0321253612638241</c:v>
                </c:pt>
                <c:pt idx="948">
                  <c:v>-1.0316290816160176</c:v>
                </c:pt>
                <c:pt idx="949">
                  <c:v>-1.0335403108413879</c:v>
                </c:pt>
                <c:pt idx="950">
                  <c:v>-1.0351813301940918</c:v>
                </c:pt>
                <c:pt idx="951">
                  <c:v>-1.0357447828551156</c:v>
                </c:pt>
                <c:pt idx="952">
                  <c:v>-1.0355935226241377</c:v>
                </c:pt>
                <c:pt idx="953">
                  <c:v>-1.0357352016175412</c:v>
                </c:pt>
                <c:pt idx="954">
                  <c:v>-1.034429098693491</c:v>
                </c:pt>
                <c:pt idx="955">
                  <c:v>-1.03440108543154</c:v>
                </c:pt>
                <c:pt idx="956">
                  <c:v>-1.0353850310997221</c:v>
                </c:pt>
                <c:pt idx="957">
                  <c:v>-1.0347438850368746</c:v>
                </c:pt>
                <c:pt idx="958">
                  <c:v>-1.0371381414458085</c:v>
                </c:pt>
                <c:pt idx="959">
                  <c:v>-1.0383089117605402</c:v>
                </c:pt>
                <c:pt idx="960">
                  <c:v>-1.0397475298408692</c:v>
                </c:pt>
                <c:pt idx="961">
                  <c:v>-1.0403710217619584</c:v>
                </c:pt>
                <c:pt idx="962">
                  <c:v>-1.0409492636798059</c:v>
                </c:pt>
                <c:pt idx="963">
                  <c:v>-1.0399082859320545</c:v>
                </c:pt>
                <c:pt idx="964">
                  <c:v>-1.0375107662105307</c:v>
                </c:pt>
                <c:pt idx="965">
                  <c:v>-1.0361206329869499</c:v>
                </c:pt>
                <c:pt idx="966">
                  <c:v>-1.0362341089909108</c:v>
                </c:pt>
                <c:pt idx="967">
                  <c:v>-1.0376033721920213</c:v>
                </c:pt>
                <c:pt idx="968">
                  <c:v>-1.0433671221868801</c:v>
                </c:pt>
                <c:pt idx="969">
                  <c:v>-1.0449144161659798</c:v>
                </c:pt>
                <c:pt idx="970">
                  <c:v>-1.0395260324978868</c:v>
                </c:pt>
                <c:pt idx="971">
                  <c:v>-1.0402607806114759</c:v>
                </c:pt>
                <c:pt idx="972">
                  <c:v>-1.0451042764521614</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-1.0343213050274858</c:v>
                </c:pt>
                <c:pt idx="981">
                  <c:v>-1.0324246278995848</c:v>
                </c:pt>
                <c:pt idx="982">
                  <c:v>-1.0336927189236178</c:v>
                </c:pt>
                <c:pt idx="983">
                  <c:v>-1.0345156144229859</c:v>
                </c:pt>
                <c:pt idx="984">
                  <c:v>-1.0342263938571366</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-1.0409075141485171</c:v>
                </c:pt>
                <c:pt idx="993">
                  <c:v>-1.0424290621089938</c:v>
                </c:pt>
                <c:pt idx="994">
                  <c:v>-1.0420431659072473</c:v>
                </c:pt>
                <c:pt idx="995">
                  <c:v>-1.0425535138474942</c:v>
                </c:pt>
                <c:pt idx="996">
                  <c:v>-1.0436553846289769</c:v>
                </c:pt>
                <c:pt idx="997">
                  <c:v>-1.0446579330762569</c:v>
                </c:pt>
                <c:pt idx="998">
                  <c:v>-1.0462657026886433</c:v>
                </c:pt>
                <c:pt idx="999">
                  <c:v>-1.0482450440782602</c:v>
                </c:pt>
                <c:pt idx="1000">
                  <c:v>-1.0494365990380878</c:v>
                </c:pt>
                <c:pt idx="1001">
                  <c:v>-1.0509124606221161</c:v>
                </c:pt>
                <c:pt idx="1002">
                  <c:v>-1.0502528730485106</c:v>
                </c:pt>
                <c:pt idx="1003">
                  <c:v>-1.0495905723719972</c:v>
                </c:pt>
                <c:pt idx="1004">
                  <c:v>-1.0486382637605942</c:v>
                </c:pt>
                <c:pt idx="1005">
                  <c:v>-1.0490768283099214</c:v>
                </c:pt>
                <c:pt idx="1006">
                  <c:v>-1.0493092444691821</c:v>
                </c:pt>
                <c:pt idx="1007">
                  <c:v>-1.0507740639140479</c:v>
                </c:pt>
                <c:pt idx="1008">
                  <c:v>-1.053191343752315</c:v>
                </c:pt>
                <c:pt idx="1009">
                  <c:v>-1.0525634027218587</c:v>
                </c:pt>
                <c:pt idx="1010">
                  <c:v>-1.054059584118678</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c:v>
                </c:pt>
                <c:pt idx="1021">
                  <c:v>-1.0522559493454957</c:v>
                </c:pt>
                <c:pt idx="1022">
                  <c:v>-1.0521845928413995</c:v>
                </c:pt>
                <c:pt idx="1023">
                  <c:v>-1.0527289778910081</c:v>
                </c:pt>
                <c:pt idx="1024">
                  <c:v>-1.0530955029173299</c:v>
                </c:pt>
                <c:pt idx="1025">
                  <c:v>-1.0521688264880733</c:v>
                </c:pt>
                <c:pt idx="1026">
                  <c:v>-1.0517328042869281</c:v>
                </c:pt>
                <c:pt idx="1027">
                  <c:v>-1.051073548736412</c:v>
                </c:pt>
                <c:pt idx="1028">
                  <c:v>-1.052221409458298</c:v>
                </c:pt>
                <c:pt idx="1029">
                  <c:v>-1.0537775257650861</c:v>
                </c:pt>
                <c:pt idx="1030">
                  <c:v>-1.0542413999598352</c:v>
                </c:pt>
                <c:pt idx="1031">
                  <c:v>-1.0567171917519882</c:v>
                </c:pt>
                <c:pt idx="1032">
                  <c:v>-1.0594679650628365</c:v>
                </c:pt>
                <c:pt idx="1033">
                  <c:v>-1.0599508309780401</c:v>
                </c:pt>
                <c:pt idx="1034">
                  <c:v>-1.0588036627614479</c:v>
                </c:pt>
                <c:pt idx="1035">
                  <c:v>-1.0601134653712765</c:v>
                </c:pt>
                <c:pt idx="1036">
                  <c:v>-1.0589901553849164</c:v>
                </c:pt>
                <c:pt idx="1037">
                  <c:v>-1.0602932511284278</c:v>
                </c:pt>
                <c:pt idx="1038">
                  <c:v>-1.0609124836676784</c:v>
                </c:pt>
                <c:pt idx="1039">
                  <c:v>-1.0627598126788342</c:v>
                </c:pt>
                <c:pt idx="1040">
                  <c:v>-1.0626322494097167</c:v>
                </c:pt>
                <c:pt idx="1041">
                  <c:v>-1.0606135395686382</c:v>
                </c:pt>
                <c:pt idx="1042">
                  <c:v>-1.0610117585700038</c:v>
                </c:pt>
                <c:pt idx="1043">
                  <c:v>-1.0628172147269765</c:v>
                </c:pt>
                <c:pt idx="1044">
                  <c:v>-1.0616593458806698</c:v>
                </c:pt>
                <c:pt idx="1045">
                  <c:v>-1.0615313652111098</c:v>
                </c:pt>
                <c:pt idx="1046">
                  <c:v>-1.0625916761887595</c:v>
                </c:pt>
                <c:pt idx="1047">
                  <c:v>-1.0631859216192965</c:v>
                </c:pt>
                <c:pt idx="1048">
                  <c:v>-1.0645692720855613</c:v>
                </c:pt>
                <c:pt idx="1049">
                  <c:v>-1.0655324900268959</c:v>
                </c:pt>
                <c:pt idx="1050">
                  <c:v>-1.0642410150913264</c:v>
                </c:pt>
                <c:pt idx="1051">
                  <c:v>-1.0610226678999175</c:v>
                </c:pt>
                <c:pt idx="1052">
                  <c:v>-1.0564957797863883</c:v>
                </c:pt>
                <c:pt idx="1053">
                  <c:v>-1.0544160251296262</c:v>
                </c:pt>
                <c:pt idx="1054">
                  <c:v>-1.0513267400543882</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-1.0477072141129731</c:v>
                </c:pt>
                <c:pt idx="1066">
                  <c:v>-1.0487819348925203</c:v>
                </c:pt>
                <c:pt idx="1067">
                  <c:v>-1.0494014709957327</c:v>
                </c:pt>
                <c:pt idx="1068">
                  <c:v>-1.0508213250285499</c:v>
                </c:pt>
                <c:pt idx="1069">
                  <c:v>-1.0508531897583164</c:v>
                </c:pt>
                <c:pt idx="1070">
                  <c:v>-1.0481879550804365</c:v>
                </c:pt>
                <c:pt idx="1071">
                  <c:v>-1.0455916863404258</c:v>
                </c:pt>
                <c:pt idx="1072">
                  <c:v>-1.0444701313332165</c:v>
                </c:pt>
                <c:pt idx="1073">
                  <c:v>-1.0435273090956656</c:v>
                </c:pt>
                <c:pt idx="1074">
                  <c:v>-1.0437966367355498</c:v>
                </c:pt>
                <c:pt idx="1075">
                  <c:v>-1.0443979495146041</c:v>
                </c:pt>
                <c:pt idx="1076">
                  <c:v>-1.0430662333811818</c:v>
                </c:pt>
                <c:pt idx="1077">
                  <c:v>-1.0434028573571481</c:v>
                </c:pt>
                <c:pt idx="1078">
                  <c:v>-1.0432021162001774</c:v>
                </c:pt>
                <c:pt idx="1079">
                  <c:v>-1.0409209847993708</c:v>
                </c:pt>
                <c:pt idx="1080">
                  <c:v>-1.0391428019672186</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-1.0416936025173658</c:v>
                </c:pt>
                <c:pt idx="1095">
                  <c:v>-1.0403325260568896</c:v>
                </c:pt>
                <c:pt idx="1096">
                  <c:v>-1.038926341888768</c:v>
                </c:pt>
                <c:pt idx="1097">
                  <c:v>-1.0385174317440851</c:v>
                </c:pt>
                <c:pt idx="1098">
                  <c:v>-1.0402548800869482</c:v>
                </c:pt>
                <c:pt idx="1099">
                  <c:v>-1.0419263412133382</c:v>
                </c:pt>
                <c:pt idx="1100">
                  <c:v>-1.0420388685799082</c:v>
                </c:pt>
                <c:pt idx="1101">
                  <c:v>-1.0409907570790256</c:v>
                </c:pt>
                <c:pt idx="1102">
                  <c:v>-1.0414397566395874</c:v>
                </c:pt>
                <c:pt idx="1103">
                  <c:v>-1.042739902120843</c:v>
                </c:pt>
                <c:pt idx="1104">
                  <c:v>-1.0409345123684914</c:v>
                </c:pt>
                <c:pt idx="1105">
                  <c:v>-1.0435710033335959</c:v>
                </c:pt>
                <c:pt idx="1106">
                  <c:v>-1.0450018236145979</c:v>
                </c:pt>
                <c:pt idx="1107">
                  <c:v>-1.045513253001457</c:v>
                </c:pt>
                <c:pt idx="1108">
                  <c:v>-1.0468067295618941</c:v>
                </c:pt>
                <c:pt idx="1109">
                  <c:v>-1.0469393111227978</c:v>
                </c:pt>
                <c:pt idx="1110">
                  <c:v>-1.0477096046791812</c:v>
                </c:pt>
                <c:pt idx="1111">
                  <c:v>-1.046957866470041</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-1.0527579777358536</c:v>
                </c:pt>
                <c:pt idx="1131">
                  <c:v>-1.0514534210907582</c:v>
                </c:pt>
                <c:pt idx="1132">
                  <c:v>-1.0526270088585221</c:v>
                </c:pt>
                <c:pt idx="1133">
                  <c:v>-1.0521170498596057</c:v>
                </c:pt>
                <c:pt idx="1134">
                  <c:v>-1.0542605814077621</c:v>
                </c:pt>
                <c:pt idx="1135">
                  <c:v>-1.054060589674308</c:v>
                </c:pt>
                <c:pt idx="1136">
                  <c:v>-1.0519714340210555</c:v>
                </c:pt>
                <c:pt idx="1137">
                  <c:v>-1.049198016735815</c:v>
                </c:pt>
                <c:pt idx="1138">
                  <c:v>-1.0488871577512267</c:v>
                </c:pt>
                <c:pt idx="1139">
                  <c:v>-1.046597972419022</c:v>
                </c:pt>
                <c:pt idx="1140">
                  <c:v>-1.04539558402027</c:v>
                </c:pt>
                <c:pt idx="1141">
                  <c:v>-1.0473579448006827</c:v>
                </c:pt>
                <c:pt idx="1142">
                  <c:v>-1.0430246640909904</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-1.0462221317735785</c:v>
                </c:pt>
                <c:pt idx="1153">
                  <c:v>-1.0512908910476138</c:v>
                </c:pt>
                <c:pt idx="1154">
                  <c:v>-1.0481780323333822</c:v>
                </c:pt>
                <c:pt idx="1155">
                  <c:v>-1.0516268604637986</c:v>
                </c:pt>
                <c:pt idx="1156">
                  <c:v>-1.0544950655965146</c:v>
                </c:pt>
                <c:pt idx="1157">
                  <c:v>-1.0538741634554598</c:v>
                </c:pt>
                <c:pt idx="1158">
                  <c:v>-1.0559036403308517</c:v>
                </c:pt>
                <c:pt idx="1159">
                  <c:v>-1.0582541645563492</c:v>
                </c:pt>
                <c:pt idx="1160">
                  <c:v>-1.0567951223131473</c:v>
                </c:pt>
                <c:pt idx="1161">
                  <c:v>-1.0585142904136118</c:v>
                </c:pt>
                <c:pt idx="1162">
                  <c:v>-1.0586788884862153</c:v>
                </c:pt>
                <c:pt idx="1163">
                  <c:v>-1.0601473601850437</c:v>
                </c:pt>
                <c:pt idx="1164">
                  <c:v>-1.0597781220557891</c:v>
                </c:pt>
                <c:pt idx="1165">
                  <c:v>-1.057477002865284</c:v>
                </c:pt>
                <c:pt idx="1166">
                  <c:v>-1.0577432189745626</c:v>
                </c:pt>
                <c:pt idx="1167">
                  <c:v>-1.0562155523029446</c:v>
                </c:pt>
                <c:pt idx="1168">
                  <c:v>-1.0546431384058941</c:v>
                </c:pt>
                <c:pt idx="1169">
                  <c:v>-1.0503418172897057</c:v>
                </c:pt>
                <c:pt idx="1170">
                  <c:v>-1.0474599328059071</c:v>
                </c:pt>
                <c:pt idx="1171">
                  <c:v>-1.0456297172131832</c:v>
                </c:pt>
                <c:pt idx="1172">
                  <c:v>-1.0420211575199232</c:v>
                </c:pt>
                <c:pt idx="1173">
                  <c:v>-1.0404867650092626</c:v>
                </c:pt>
                <c:pt idx="1174">
                  <c:v>-1.038981761284788</c:v>
                </c:pt>
                <c:pt idx="1175">
                  <c:v>-1.0386339433876799</c:v>
                </c:pt>
                <c:pt idx="1176">
                  <c:v>-1.0371579964262625</c:v>
                </c:pt>
                <c:pt idx="1177">
                  <c:v>-1.0380178792972747</c:v>
                </c:pt>
                <c:pt idx="1178">
                  <c:v>-1.0394961219611361</c:v>
                </c:pt>
                <c:pt idx="1179">
                  <c:v>-1.0387967295628897</c:v>
                </c:pt>
                <c:pt idx="1180">
                  <c:v>-1.0386799428144398</c:v>
                </c:pt>
                <c:pt idx="1181">
                  <c:v>-1.0387909713339525</c:v>
                </c:pt>
                <c:pt idx="1182">
                  <c:v>-1.0388995428826318</c:v>
                </c:pt>
                <c:pt idx="1183">
                  <c:v>-1.0372762156171509</c:v>
                </c:pt>
                <c:pt idx="1184">
                  <c:v>-1.0384422237722242</c:v>
                </c:pt>
                <c:pt idx="1185">
                  <c:v>-1.0379275500455094</c:v>
                </c:pt>
                <c:pt idx="1186">
                  <c:v>-1.0374273525252966</c:v>
                </c:pt>
                <c:pt idx="1187">
                  <c:v>-1.0391586062660423</c:v>
                </c:pt>
                <c:pt idx="1188">
                  <c:v>-1.04215424185864</c:v>
                </c:pt>
                <c:pt idx="1189">
                  <c:v>-1.0428878800665045</c:v>
                </c:pt>
                <c:pt idx="1190">
                  <c:v>-1.0446801311910747</c:v>
                </c:pt>
                <c:pt idx="1191">
                  <c:v>-1.0458861718437782</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-1.0497352775186475</c:v>
                </c:pt>
                <c:pt idx="1202">
                  <c:v>-1.0500443815241018</c:v>
                </c:pt>
                <c:pt idx="1203">
                  <c:v>-1.0556803310904854</c:v>
                </c:pt>
                <c:pt idx="1204">
                  <c:v>-1.0575566314873579</c:v>
                </c:pt>
                <c:pt idx="1205">
                  <c:v>-1.0578240903115954</c:v>
                </c:pt>
                <c:pt idx="1206">
                  <c:v>-1.0571815687245589</c:v>
                </c:pt>
                <c:pt idx="1207">
                  <c:v>-1.0580176028517092</c:v>
                </c:pt>
                <c:pt idx="1208">
                  <c:v>-1.057598324100411</c:v>
                </c:pt>
                <c:pt idx="1209">
                  <c:v>-1.0637857355512781</c:v>
                </c:pt>
                <c:pt idx="1210">
                  <c:v>-1.0652016717117341</c:v>
                </c:pt>
                <c:pt idx="1211">
                  <c:v>-1.0652859771161047</c:v>
                </c:pt>
                <c:pt idx="1212">
                  <c:v>-1.0644310271594835</c:v>
                </c:pt>
                <c:pt idx="1213">
                  <c:v>-1.0646843323139592</c:v>
                </c:pt>
                <c:pt idx="1214">
                  <c:v>-1.0650590345945687</c:v>
                </c:pt>
                <c:pt idx="1215">
                  <c:v>-1.0643305569740846</c:v>
                </c:pt>
                <c:pt idx="1216">
                  <c:v>-1.0644415570344674</c:v>
                </c:pt>
                <c:pt idx="1217">
                  <c:v>-1.0656160080622499</c:v>
                </c:pt>
                <c:pt idx="1218">
                  <c:v>-1.0680439031528421</c:v>
                </c:pt>
                <c:pt idx="1219">
                  <c:v>-1.06840980207852</c:v>
                </c:pt>
                <c:pt idx="1220">
                  <c:v>-1.0673230430905676</c:v>
                </c:pt>
                <c:pt idx="1221">
                  <c:v>-1.0661587709419276</c:v>
                </c:pt>
                <c:pt idx="1222">
                  <c:v>-1.0647878096799013</c:v>
                </c:pt>
                <c:pt idx="1223">
                  <c:v>-1.064717989968375</c:v>
                </c:pt>
                <c:pt idx="1224">
                  <c:v>-1.0662000366681501</c:v>
                </c:pt>
                <c:pt idx="1225">
                  <c:v>-1.0678449833796413</c:v>
                </c:pt>
                <c:pt idx="1226">
                  <c:v>-1.0694214574446852</c:v>
                </c:pt>
                <c:pt idx="1227">
                  <c:v>-1.0697753845665687</c:v>
                </c:pt>
                <c:pt idx="1228">
                  <c:v>-1.0713847573761064</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-1.0781634639952693</c:v>
                </c:pt>
                <c:pt idx="1239">
                  <c:v>-1.0774021635212732</c:v>
                </c:pt>
                <c:pt idx="1240">
                  <c:v>-1.0785842131345178</c:v>
                </c:pt>
                <c:pt idx="1241">
                  <c:v>-1.0781092683414784</c:v>
                </c:pt>
                <c:pt idx="1242">
                  <c:v>-1.0771667591542644</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-1.0719835847252193</c:v>
                </c:pt>
                <c:pt idx="1255">
                  <c:v>-1.072008714129538</c:v>
                </c:pt>
                <c:pt idx="1256">
                  <c:v>-1.0748976090436315</c:v>
                </c:pt>
                <c:pt idx="1257">
                  <c:v>-1.0738523529412731</c:v>
                </c:pt>
                <c:pt idx="1258">
                  <c:v>-1.0734059526471356</c:v>
                </c:pt>
                <c:pt idx="1259">
                  <c:v>-1.0752337871600139</c:v>
                </c:pt>
                <c:pt idx="1260">
                  <c:v>-1.0769627262255461</c:v>
                </c:pt>
                <c:pt idx="1261">
                  <c:v>-1.0779609678591258</c:v>
                </c:pt>
                <c:pt idx="1262">
                  <c:v>-1.0783751429412998</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-1.0855611185624354</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-1.0810237385194315</c:v>
                </c:pt>
                <c:pt idx="1279">
                  <c:v>-1.0759625683444498</c:v>
                </c:pt>
                <c:pt idx="1280">
                  <c:v>-1.0821536415356405</c:v>
                </c:pt>
                <c:pt idx="1281">
                  <c:v>-1.0818597916193358</c:v>
                </c:pt>
                <c:pt idx="1282">
                  <c:v>-1.0777987413799484</c:v>
                </c:pt>
                <c:pt idx="1283">
                  <c:v>-1.0793894544921578</c:v>
                </c:pt>
                <c:pt idx="1284">
                  <c:v>-1.079926212497178</c:v>
                </c:pt>
                <c:pt idx="1285">
                  <c:v>-1.0821519719338442</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-1.0694188392055133</c:v>
                </c:pt>
                <c:pt idx="1302">
                  <c:v>-1.0703463504356838</c:v>
                </c:pt>
                <c:pt idx="1303">
                  <c:v>-1.0688188640051663</c:v>
                </c:pt>
                <c:pt idx="1304">
                  <c:v>-1.0678714124171722</c:v>
                </c:pt>
                <c:pt idx="1305">
                  <c:v>-1.0666420352848149</c:v>
                </c:pt>
                <c:pt idx="1306">
                  <c:v>-1.0645795268557134</c:v>
                </c:pt>
                <c:pt idx="1307">
                  <c:v>-1.064345877467844</c:v>
                </c:pt>
                <c:pt idx="1308">
                  <c:v>-1.0650912503201324</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-1.0652292865459823</c:v>
                </c:pt>
                <c:pt idx="1318">
                  <c:v>-1.0641282126199172</c:v>
                </c:pt>
                <c:pt idx="1319">
                  <c:v>-1.063004437801226</c:v>
                </c:pt>
                <c:pt idx="1320">
                  <c:v>-1.063551763626708</c:v>
                </c:pt>
                <c:pt idx="1321">
                  <c:v>-1.0634451747301625</c:v>
                </c:pt>
                <c:pt idx="1322">
                  <c:v>-1.0618317986708492</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-1.0614512907294751</c:v>
                </c:pt>
                <c:pt idx="1331">
                  <c:v>-1.0614206212828208</c:v>
                </c:pt>
                <c:pt idx="1332">
                  <c:v>-1.0615604124878195</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-1.0607381241163865</c:v>
                </c:pt>
                <c:pt idx="1341">
                  <c:v>-1.0611296457377908</c:v>
                </c:pt>
                <c:pt idx="1342">
                  <c:v>-1.0601595881209249</c:v>
                </c:pt>
                <c:pt idx="1343">
                  <c:v>-1.0595481438946024</c:v>
                </c:pt>
                <c:pt idx="1344">
                  <c:v>-1.0591276888329424</c:v>
                </c:pt>
                <c:pt idx="1345">
                  <c:v>-1.0600529233333917</c:v>
                </c:pt>
                <c:pt idx="1346">
                  <c:v>-1.0587372676308888</c:v>
                </c:pt>
                <c:pt idx="1347">
                  <c:v>-1.0590080371996038</c:v>
                </c:pt>
                <c:pt idx="1348">
                  <c:v>-1.056952321014166</c:v>
                </c:pt>
                <c:pt idx="1349">
                  <c:v>-1.0536841039554474</c:v>
                </c:pt>
                <c:pt idx="1350">
                  <c:v>-1.0537459361401602</c:v>
                </c:pt>
                <c:pt idx="1351">
                  <c:v>-1.0519682655721958</c:v>
                </c:pt>
                <c:pt idx="1352">
                  <c:v>-1.0515817812152759</c:v>
                </c:pt>
                <c:pt idx="1353">
                  <c:v>-1.0528864327241079</c:v>
                </c:pt>
                <c:pt idx="1354">
                  <c:v>-1.0546635246232967</c:v>
                </c:pt>
                <c:pt idx="1355">
                  <c:v>-1.0595845810565561</c:v>
                </c:pt>
                <c:pt idx="1356">
                  <c:v>-1.0601443719772741</c:v>
                </c:pt>
                <c:pt idx="1357">
                  <c:v>-1.0604394835812911</c:v>
                </c:pt>
                <c:pt idx="1358">
                  <c:v>-1.0613949226960671</c:v>
                </c:pt>
                <c:pt idx="1359">
                  <c:v>-1.0616021620191276</c:v>
                </c:pt>
                <c:pt idx="1360">
                  <c:v>-1.0612903259380175</c:v>
                </c:pt>
                <c:pt idx="1361">
                  <c:v>-1.0610142439999468</c:v>
                </c:pt>
                <c:pt idx="1362">
                  <c:v>-1.0588402422190035</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-1.048431090842141</c:v>
                </c:pt>
                <c:pt idx="1372">
                  <c:v>-1.0473953305999946</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-1.043769202142395</c:v>
                </c:pt>
                <c:pt idx="1383">
                  <c:v>-1.04095745042045</c:v>
                </c:pt>
                <c:pt idx="1384">
                  <c:v>-1.0382265510627917</c:v>
                </c:pt>
                <c:pt idx="1385">
                  <c:v>-1.0372378147758221</c:v>
                </c:pt>
                <c:pt idx="1386">
                  <c:v>-1.0393560935967801</c:v>
                </c:pt>
                <c:pt idx="1387">
                  <c:v>-1.0404147349726429</c:v>
                </c:pt>
                <c:pt idx="1388">
                  <c:v>-1.0419862286914279</c:v>
                </c:pt>
                <c:pt idx="1389">
                  <c:v>-1.0422202954797348</c:v>
                </c:pt>
                <c:pt idx="1390">
                  <c:v>-1.0397659903243526</c:v>
                </c:pt>
                <c:pt idx="1391">
                  <c:v>-1.0398717349336266</c:v>
                </c:pt>
                <c:pt idx="1392">
                  <c:v>-1.0381435358052638</c:v>
                </c:pt>
                <c:pt idx="1393">
                  <c:v>-1.0352831189854754</c:v>
                </c:pt>
                <c:pt idx="1394">
                  <c:v>-1.0326319715727561</c:v>
                </c:pt>
                <c:pt idx="1395">
                  <c:v>-1.0298535739412695</c:v>
                </c:pt>
                <c:pt idx="1396">
                  <c:v>-1.02753880385879</c:v>
                </c:pt>
                <c:pt idx="1397">
                  <c:v>-1.0230829781717465</c:v>
                </c:pt>
                <c:pt idx="1398">
                  <c:v>-1.0203753488891598</c:v>
                </c:pt>
                <c:pt idx="1399">
                  <c:v>-1.0192751666822226</c:v>
                </c:pt>
                <c:pt idx="1400">
                  <c:v>-1.0193323220846486</c:v>
                </c:pt>
                <c:pt idx="1401">
                  <c:v>-1.0195628978873796</c:v>
                </c:pt>
                <c:pt idx="1402">
                  <c:v>-1.020438385843363</c:v>
                </c:pt>
                <c:pt idx="1403">
                  <c:v>-1.0207768596622486</c:v>
                </c:pt>
                <c:pt idx="1404">
                  <c:v>-1.0217333422781361</c:v>
                </c:pt>
                <c:pt idx="1405">
                  <c:v>-1.0233282957994394</c:v>
                </c:pt>
                <c:pt idx="1406">
                  <c:v>-1.0231822435876836</c:v>
                </c:pt>
                <c:pt idx="1407">
                  <c:v>-1.0215797958310298</c:v>
                </c:pt>
                <c:pt idx="1408">
                  <c:v>-1.0214151692993041</c:v>
                </c:pt>
                <c:pt idx="1409">
                  <c:v>-1.0196388647691492</c:v>
                </c:pt>
                <c:pt idx="1410">
                  <c:v>-1.0184645750097299</c:v>
                </c:pt>
                <c:pt idx="1411">
                  <c:v>-1.0171004629096099</c:v>
                </c:pt>
                <c:pt idx="1412">
                  <c:v>-1.0155922433043794</c:v>
                </c:pt>
                <c:pt idx="1413">
                  <c:v>-1.0200287452478978</c:v>
                </c:pt>
                <c:pt idx="1414">
                  <c:v>-1.0231359216242049</c:v>
                </c:pt>
                <c:pt idx="1415">
                  <c:v>-1.0245993655448706</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-1.0128912639698604</c:v>
                </c:pt>
                <c:pt idx="1424">
                  <c:v>-1.0120178535297293</c:v>
                </c:pt>
                <c:pt idx="1425">
                  <c:v>-1.0124391054467881</c:v>
                </c:pt>
                <c:pt idx="1426">
                  <c:v>-1.0116472398762841</c:v>
                </c:pt>
                <c:pt idx="1427">
                  <c:v>-1.0111791252724058</c:v>
                </c:pt>
                <c:pt idx="1428">
                  <c:v>-1.0105350384336731</c:v>
                </c:pt>
                <c:pt idx="1429">
                  <c:v>-1.0095285246820964</c:v>
                </c:pt>
                <c:pt idx="1430">
                  <c:v>-1.0071264230420098</c:v>
                </c:pt>
                <c:pt idx="1431">
                  <c:v>-1.0058547271959219</c:v>
                </c:pt>
                <c:pt idx="1432">
                  <c:v>-1.0073615617905602</c:v>
                </c:pt>
                <c:pt idx="1433">
                  <c:v>-1.0070637275972558</c:v>
                </c:pt>
                <c:pt idx="1434">
                  <c:v>-1.0071902853107395</c:v>
                </c:pt>
                <c:pt idx="1435">
                  <c:v>-1.0086246724682983</c:v>
                </c:pt>
                <c:pt idx="1436">
                  <c:v>-1.0093906876701015</c:v>
                </c:pt>
                <c:pt idx="1437">
                  <c:v>-1.0094398934912476</c:v>
                </c:pt>
                <c:pt idx="1438">
                  <c:v>-1.0063791339421897</c:v>
                </c:pt>
                <c:pt idx="1439">
                  <c:v>-1.0058551351099958</c:v>
                </c:pt>
                <c:pt idx="1440">
                  <c:v>-1.0047632914256728</c:v>
                </c:pt>
                <c:pt idx="1441">
                  <c:v>-1.0031560435638482</c:v>
                </c:pt>
                <c:pt idx="1442">
                  <c:v>-1.0032600521667092</c:v>
                </c:pt>
                <c:pt idx="1443">
                  <c:v>-1.0027308832607673</c:v>
                </c:pt>
                <c:pt idx="1444">
                  <c:v>-1.0021908524567635</c:v>
                </c:pt>
                <c:pt idx="1445">
                  <c:v>-1.0018492101890315</c:v>
                </c:pt>
                <c:pt idx="1446">
                  <c:v>-1.000219403730199</c:v>
                </c:pt>
                <c:pt idx="1447">
                  <c:v>-1.0008345571287118</c:v>
                </c:pt>
                <c:pt idx="1448">
                  <c:v>-0.99967562580852165</c:v>
                </c:pt>
                <c:pt idx="1449">
                  <c:v>-0.9989101797891623</c:v>
                </c:pt>
                <c:pt idx="1450">
                  <c:v>-0.99759259835278158</c:v>
                </c:pt>
                <c:pt idx="1451">
                  <c:v>-0.9962651510875844</c:v>
                </c:pt>
                <c:pt idx="1452">
                  <c:v>-0.99730870912904357</c:v>
                </c:pt>
                <c:pt idx="1453">
                  <c:v>-0.99630366576540863</c:v>
                </c:pt>
                <c:pt idx="1454">
                  <c:v>-0.99606089997227676</c:v>
                </c:pt>
                <c:pt idx="1455">
                  <c:v>-0.99593598340146627</c:v>
                </c:pt>
                <c:pt idx="1456">
                  <c:v>-0.99685456795383232</c:v>
                </c:pt>
                <c:pt idx="1457">
                  <c:v>-0.99803320247248462</c:v>
                </c:pt>
                <c:pt idx="1458">
                  <c:v>-0.99822811899592456</c:v>
                </c:pt>
                <c:pt idx="1459">
                  <c:v>-0.99877459104777699</c:v>
                </c:pt>
                <c:pt idx="1460">
                  <c:v>-0.99906979751551761</c:v>
                </c:pt>
                <c:pt idx="1461">
                  <c:v>-1.0006779655556124</c:v>
                </c:pt>
                <c:pt idx="1462">
                  <c:v>-1.0006538986251599</c:v>
                </c:pt>
                <c:pt idx="1463">
                  <c:v>-1.0008551425599419</c:v>
                </c:pt>
                <c:pt idx="1464">
                  <c:v>-0.99781303322187465</c:v>
                </c:pt>
                <c:pt idx="1465">
                  <c:v>-0.99920104149771249</c:v>
                </c:pt>
                <c:pt idx="1466">
                  <c:v>-0.99879760499072745</c:v>
                </c:pt>
                <c:pt idx="1467">
                  <c:v>-0.99872936001726365</c:v>
                </c:pt>
                <c:pt idx="1468">
                  <c:v>-1.0004113699913701</c:v>
                </c:pt>
                <c:pt idx="1469">
                  <c:v>-0.9975061774870243</c:v>
                </c:pt>
                <c:pt idx="1470">
                  <c:v>-0.9960482546359517</c:v>
                </c:pt>
                <c:pt idx="1471">
                  <c:v>-0.99747071742159332</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36304256"/>
        <c:axId val="237278720"/>
        <c:extLst/>
      </c:lineChart>
      <c:catAx>
        <c:axId val="2363042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278720"/>
        <c:crosses val="autoZero"/>
        <c:auto val="1"/>
        <c:lblAlgn val="ctr"/>
        <c:lblOffset val="100"/>
        <c:noMultiLvlLbl val="0"/>
      </c:catAx>
      <c:valAx>
        <c:axId val="237278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30425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9.5577726931893162E-2</c:v>
                </c:pt>
                <c:pt idx="1">
                  <c:v>9.53540469320589E-2</c:v>
                </c:pt>
                <c:pt idx="2">
                  <c:v>9.503906693215948E-2</c:v>
                </c:pt>
                <c:pt idx="3">
                  <c:v>9.4305786931968699E-2</c:v>
                </c:pt>
                <c:pt idx="4">
                  <c:v>9.3521676932028022E-2</c:v>
                </c:pt>
                <c:pt idx="5">
                  <c:v>9.2994005282605527E-2</c:v>
                </c:pt>
                <c:pt idx="6">
                  <c:v>9.1830126932052544E-2</c:v>
                </c:pt>
                <c:pt idx="7">
                  <c:v>9.1055206931969265E-2</c:v>
                </c:pt>
                <c:pt idx="8">
                  <c:v>9.0546584074928632E-2</c:v>
                </c:pt>
                <c:pt idx="9">
                  <c:v>8.8621726932004402E-2</c:v>
                </c:pt>
                <c:pt idx="10">
                  <c:v>8.8174976932109239E-2</c:v>
                </c:pt>
                <c:pt idx="11">
                  <c:v>8.7587096931969227E-2</c:v>
                </c:pt>
                <c:pt idx="12">
                  <c:v>8.7210696319843364E-2</c:v>
                </c:pt>
                <c:pt idx="13">
                  <c:v>8.7354136931963963E-2</c:v>
                </c:pt>
                <c:pt idx="14">
                  <c:v>8.7826366932035022E-2</c:v>
                </c:pt>
                <c:pt idx="15">
                  <c:v>8.8175496932137998E-2</c:v>
                </c:pt>
                <c:pt idx="16">
                  <c:v>8.8540586932083734E-2</c:v>
                </c:pt>
                <c:pt idx="17">
                  <c:v>8.8867998537069004E-2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9.2885866932022346E-2</c:v>
                </c:pt>
                <c:pt idx="32">
                  <c:v>9.3968406932120468E-2</c:v>
                </c:pt>
                <c:pt idx="33">
                  <c:v>9.4595069037339774E-2</c:v>
                </c:pt>
                <c:pt idx="34">
                  <c:v>9.7737926931998245E-2</c:v>
                </c:pt>
                <c:pt idx="35">
                  <c:v>9.8325656932061745E-2</c:v>
                </c:pt>
                <c:pt idx="36">
                  <c:v>9.9234656932125645E-2</c:v>
                </c:pt>
                <c:pt idx="37">
                  <c:v>0.10035877693206885</c:v>
                </c:pt>
                <c:pt idx="38">
                  <c:v>0.10135733693216739</c:v>
                </c:pt>
                <c:pt idx="39">
                  <c:v>0.10245929693218159</c:v>
                </c:pt>
                <c:pt idx="40">
                  <c:v>0.10338461234870518</c:v>
                </c:pt>
                <c:pt idx="41">
                  <c:v>0.10419988077826772</c:v>
                </c:pt>
                <c:pt idx="42">
                  <c:v>0.10774117137646071</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0.11479110928503668</c:v>
                </c:pt>
                <c:pt idx="52">
                  <c:v>0.11508462693201708</c:v>
                </c:pt>
                <c:pt idx="53">
                  <c:v>0.11558422693210013</c:v>
                </c:pt>
                <c:pt idx="54">
                  <c:v>0.1162802869321526</c:v>
                </c:pt>
                <c:pt idx="55">
                  <c:v>0.11700876693193167</c:v>
                </c:pt>
                <c:pt idx="56">
                  <c:v>0.117908840333982</c:v>
                </c:pt>
                <c:pt idx="57">
                  <c:v>0.11862714693198517</c:v>
                </c:pt>
                <c:pt idx="58">
                  <c:v>0.11944322693199209</c:v>
                </c:pt>
                <c:pt idx="59">
                  <c:v>0.11995251071583368</c:v>
                </c:pt>
                <c:pt idx="60">
                  <c:v>0.12227748368880499</c:v>
                </c:pt>
                <c:pt idx="61">
                  <c:v>0.12267396693204102</c:v>
                </c:pt>
                <c:pt idx="62">
                  <c:v>0.12358003693209696</c:v>
                </c:pt>
                <c:pt idx="63">
                  <c:v>0.124267516931994</c:v>
                </c:pt>
                <c:pt idx="64">
                  <c:v>0.12485997693197252</c:v>
                </c:pt>
                <c:pt idx="65">
                  <c:v>0.12535820693202029</c:v>
                </c:pt>
                <c:pt idx="66">
                  <c:v>0.12580622693219823</c:v>
                </c:pt>
                <c:pt idx="67">
                  <c:v>0.12622693206019198</c:v>
                </c:pt>
                <c:pt idx="68">
                  <c:v>0.12763710875020706</c:v>
                </c:pt>
                <c:pt idx="69">
                  <c:v>0.12802208693193506</c:v>
                </c:pt>
                <c:pt idx="70">
                  <c:v>0.12842574693206643</c:v>
                </c:pt>
                <c:pt idx="71">
                  <c:v>0.12889603693206228</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0.13020980940629592</c:v>
                </c:pt>
                <c:pt idx="80">
                  <c:v>0.13038997693205087</c:v>
                </c:pt>
                <c:pt idx="81">
                  <c:v>0.1305387069320858</c:v>
                </c:pt>
                <c:pt idx="82">
                  <c:v>0.13071731693202127</c:v>
                </c:pt>
                <c:pt idx="83">
                  <c:v>0.13077910693216671</c:v>
                </c:pt>
                <c:pt idx="84">
                  <c:v>0.13073620519293225</c:v>
                </c:pt>
                <c:pt idx="85">
                  <c:v>0.13036359872695868</c:v>
                </c:pt>
                <c:pt idx="86">
                  <c:v>0.13022108693196799</c:v>
                </c:pt>
                <c:pt idx="87">
                  <c:v>0.1301147269320353</c:v>
                </c:pt>
                <c:pt idx="88">
                  <c:v>0.13025338693199759</c:v>
                </c:pt>
                <c:pt idx="89">
                  <c:v>0.13072478693206341</c:v>
                </c:pt>
                <c:pt idx="90">
                  <c:v>0.1311025001279234</c:v>
                </c:pt>
                <c:pt idx="91">
                  <c:v>0.13150606693206171</c:v>
                </c:pt>
                <c:pt idx="92">
                  <c:v>0.13181339693211674</c:v>
                </c:pt>
                <c:pt idx="93">
                  <c:v>0.13200027693201832</c:v>
                </c:pt>
                <c:pt idx="94">
                  <c:v>0.13267072693203338</c:v>
                </c:pt>
                <c:pt idx="95">
                  <c:v>0.13276925693203653</c:v>
                </c:pt>
                <c:pt idx="96">
                  <c:v>0.13289574776526109</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0.13181608693199148</c:v>
                </c:pt>
                <c:pt idx="108">
                  <c:v>0.13179309693204291</c:v>
                </c:pt>
                <c:pt idx="109">
                  <c:v>0.13157263693209131</c:v>
                </c:pt>
                <c:pt idx="110">
                  <c:v>0.13135798203423121</c:v>
                </c:pt>
                <c:pt idx="111">
                  <c:v>0.1312626619970132</c:v>
                </c:pt>
                <c:pt idx="112">
                  <c:v>0.13133803943217998</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0.12893603693206093</c:v>
                </c:pt>
                <c:pt idx="124">
                  <c:v>0.12847325693208234</c:v>
                </c:pt>
                <c:pt idx="125">
                  <c:v>0.12795838693203654</c:v>
                </c:pt>
                <c:pt idx="126">
                  <c:v>0.12746131693212737</c:v>
                </c:pt>
                <c:pt idx="127">
                  <c:v>0.12706535693206444</c:v>
                </c:pt>
                <c:pt idx="128">
                  <c:v>0.12680372693205269</c:v>
                </c:pt>
                <c:pt idx="129">
                  <c:v>0.12587545420484472</c:v>
                </c:pt>
                <c:pt idx="130">
                  <c:v>0.12543330693210941</c:v>
                </c:pt>
                <c:pt idx="131">
                  <c:v>0.12515093693204438</c:v>
                </c:pt>
                <c:pt idx="132">
                  <c:v>0.12505508407500091</c:v>
                </c:pt>
                <c:pt idx="133">
                  <c:v>0.12490471693206473</c:v>
                </c:pt>
                <c:pt idx="134">
                  <c:v>0.12476692693196895</c:v>
                </c:pt>
                <c:pt idx="135">
                  <c:v>0.12470266693216572</c:v>
                </c:pt>
                <c:pt idx="136">
                  <c:v>0.12466468693216391</c:v>
                </c:pt>
                <c:pt idx="137">
                  <c:v>0.12458795500219808</c:v>
                </c:pt>
                <c:pt idx="138">
                  <c:v>0.124308726932057</c:v>
                </c:pt>
                <c:pt idx="139">
                  <c:v>0.12438546886752989</c:v>
                </c:pt>
                <c:pt idx="140">
                  <c:v>0.12454432693206742</c:v>
                </c:pt>
                <c:pt idx="141">
                  <c:v>0.12466551693214022</c:v>
                </c:pt>
                <c:pt idx="142">
                  <c:v>0.12465418693209079</c:v>
                </c:pt>
                <c:pt idx="143">
                  <c:v>0.12439839359872437</c:v>
                </c:pt>
                <c:pt idx="144">
                  <c:v>0.12407799693204415</c:v>
                </c:pt>
                <c:pt idx="145">
                  <c:v>0.12383622693190015</c:v>
                </c:pt>
                <c:pt idx="146">
                  <c:v>0.12364946978924252</c:v>
                </c:pt>
                <c:pt idx="147">
                  <c:v>0.12313027956362563</c:v>
                </c:pt>
                <c:pt idx="148">
                  <c:v>0.1229399087502685</c:v>
                </c:pt>
                <c:pt idx="149">
                  <c:v>0.1225391169319751</c:v>
                </c:pt>
                <c:pt idx="150">
                  <c:v>0.12204072693209866</c:v>
                </c:pt>
                <c:pt idx="151">
                  <c:v>0.12166232693221023</c:v>
                </c:pt>
                <c:pt idx="152">
                  <c:v>0.12135272693196009</c:v>
                </c:pt>
                <c:pt idx="153">
                  <c:v>0.12111252693198114</c:v>
                </c:pt>
                <c:pt idx="154">
                  <c:v>0.12088265693199673</c:v>
                </c:pt>
                <c:pt idx="155">
                  <c:v>0.12072188482682122</c:v>
                </c:pt>
                <c:pt idx="156">
                  <c:v>0.12001461154747517</c:v>
                </c:pt>
                <c:pt idx="157">
                  <c:v>0.11990864693191863</c:v>
                </c:pt>
                <c:pt idx="158">
                  <c:v>0.11973683693202022</c:v>
                </c:pt>
                <c:pt idx="159">
                  <c:v>0.11938627693200503</c:v>
                </c:pt>
                <c:pt idx="160">
                  <c:v>0.11917694693204359</c:v>
                </c:pt>
                <c:pt idx="161">
                  <c:v>0.11900131026530403</c:v>
                </c:pt>
                <c:pt idx="162">
                  <c:v>0.11878541693205592</c:v>
                </c:pt>
                <c:pt idx="163">
                  <c:v>0.11861472693203744</c:v>
                </c:pt>
                <c:pt idx="164">
                  <c:v>0.118570060265384</c:v>
                </c:pt>
                <c:pt idx="165">
                  <c:v>0.11926059872695323</c:v>
                </c:pt>
                <c:pt idx="166">
                  <c:v>0.11943126693211088</c:v>
                </c:pt>
                <c:pt idx="167">
                  <c:v>0.11951152693201562</c:v>
                </c:pt>
                <c:pt idx="168">
                  <c:v>0.11952464182569174</c:v>
                </c:pt>
                <c:pt idx="169">
                  <c:v>0.11962221693220018</c:v>
                </c:pt>
                <c:pt idx="170">
                  <c:v>0.11970176693205319</c:v>
                </c:pt>
                <c:pt idx="171">
                  <c:v>0.11975702693204951</c:v>
                </c:pt>
                <c:pt idx="172">
                  <c:v>0.11980032693217878</c:v>
                </c:pt>
                <c:pt idx="173">
                  <c:v>0.1197987269320466</c:v>
                </c:pt>
                <c:pt idx="174">
                  <c:v>0.12077957878392472</c:v>
                </c:pt>
                <c:pt idx="175">
                  <c:v>0.12109094693209978</c:v>
                </c:pt>
                <c:pt idx="176">
                  <c:v>0.12135922693207139</c:v>
                </c:pt>
                <c:pt idx="177">
                  <c:v>0.12152209693205412</c:v>
                </c:pt>
                <c:pt idx="178">
                  <c:v>0.12189555693201749</c:v>
                </c:pt>
                <c:pt idx="179">
                  <c:v>0.12216209693200157</c:v>
                </c:pt>
                <c:pt idx="180">
                  <c:v>0.12242091060558392</c:v>
                </c:pt>
                <c:pt idx="181">
                  <c:v>0.12283039693210186</c:v>
                </c:pt>
                <c:pt idx="182">
                  <c:v>0.12337733562767994</c:v>
                </c:pt>
                <c:pt idx="183">
                  <c:v>0.12792355046146076</c:v>
                </c:pt>
                <c:pt idx="184">
                  <c:v>0.12893091693206321</c:v>
                </c:pt>
                <c:pt idx="185">
                  <c:v>0.12962533693206524</c:v>
                </c:pt>
                <c:pt idx="186">
                  <c:v>0.12991404693208636</c:v>
                </c:pt>
                <c:pt idx="187">
                  <c:v>0.13011593311759417</c:v>
                </c:pt>
                <c:pt idx="188">
                  <c:v>0.13080046162592396</c:v>
                </c:pt>
                <c:pt idx="189">
                  <c:v>0.13097475693203364</c:v>
                </c:pt>
                <c:pt idx="190">
                  <c:v>0.13119392693204188</c:v>
                </c:pt>
                <c:pt idx="191">
                  <c:v>0.13137224693213059</c:v>
                </c:pt>
                <c:pt idx="192">
                  <c:v>0.13159770631361312</c:v>
                </c:pt>
                <c:pt idx="193">
                  <c:v>0.13184740225669631</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0.12771711154746931</c:v>
                </c:pt>
                <c:pt idx="203">
                  <c:v>0.12742385958507896</c:v>
                </c:pt>
                <c:pt idx="204">
                  <c:v>0.12703364693206254</c:v>
                </c:pt>
                <c:pt idx="205">
                  <c:v>0.12676409806603348</c:v>
                </c:pt>
                <c:pt idx="206">
                  <c:v>0.12655572693192588</c:v>
                </c:pt>
                <c:pt idx="207">
                  <c:v>0.12651890693193479</c:v>
                </c:pt>
                <c:pt idx="208">
                  <c:v>0.1265830969321087</c:v>
                </c:pt>
                <c:pt idx="209">
                  <c:v>0.1266958469320798</c:v>
                </c:pt>
                <c:pt idx="210">
                  <c:v>0.12675645420479498</c:v>
                </c:pt>
                <c:pt idx="211">
                  <c:v>0.1273587269320583</c:v>
                </c:pt>
                <c:pt idx="212">
                  <c:v>0.12749870587943277</c:v>
                </c:pt>
                <c:pt idx="213">
                  <c:v>0.12783822693209856</c:v>
                </c:pt>
                <c:pt idx="214">
                  <c:v>0.12807329693195868</c:v>
                </c:pt>
                <c:pt idx="215">
                  <c:v>0.12826300693205892</c:v>
                </c:pt>
                <c:pt idx="216">
                  <c:v>0.12827298693213154</c:v>
                </c:pt>
                <c:pt idx="217">
                  <c:v>0.12823794693214571</c:v>
                </c:pt>
                <c:pt idx="218">
                  <c:v>0.12821474713415171</c:v>
                </c:pt>
                <c:pt idx="219">
                  <c:v>0.12820418147752877</c:v>
                </c:pt>
                <c:pt idx="220">
                  <c:v>0.12802740340261209</c:v>
                </c:pt>
                <c:pt idx="221">
                  <c:v>0.12796778693207531</c:v>
                </c:pt>
                <c:pt idx="222">
                  <c:v>0.12784749693197744</c:v>
                </c:pt>
                <c:pt idx="223">
                  <c:v>0.12765204693198468</c:v>
                </c:pt>
                <c:pt idx="224">
                  <c:v>0.12743404608106382</c:v>
                </c:pt>
                <c:pt idx="225">
                  <c:v>0.12725250693206647</c:v>
                </c:pt>
                <c:pt idx="226">
                  <c:v>0.12707566693200067</c:v>
                </c:pt>
                <c:pt idx="227">
                  <c:v>0.12693001428840489</c:v>
                </c:pt>
                <c:pt idx="228">
                  <c:v>0.12574872693205918</c:v>
                </c:pt>
                <c:pt idx="229">
                  <c:v>0.12556121693208411</c:v>
                </c:pt>
                <c:pt idx="230">
                  <c:v>0.1250445969320424</c:v>
                </c:pt>
                <c:pt idx="231">
                  <c:v>0.12469863693199577</c:v>
                </c:pt>
                <c:pt idx="232">
                  <c:v>0.12434711693209977</c:v>
                </c:pt>
                <c:pt idx="233">
                  <c:v>0.124036926932064</c:v>
                </c:pt>
                <c:pt idx="234">
                  <c:v>0.12377148693202859</c:v>
                </c:pt>
                <c:pt idx="235">
                  <c:v>0.12362190693194486</c:v>
                </c:pt>
                <c:pt idx="236">
                  <c:v>0.12357935193205102</c:v>
                </c:pt>
                <c:pt idx="237">
                  <c:v>0.12340825818215252</c:v>
                </c:pt>
                <c:pt idx="238">
                  <c:v>0.12342853338361713</c:v>
                </c:pt>
                <c:pt idx="239">
                  <c:v>0.12344827693208074</c:v>
                </c:pt>
                <c:pt idx="240">
                  <c:v>0.12347377693210176</c:v>
                </c:pt>
                <c:pt idx="241">
                  <c:v>0.12348872693203816</c:v>
                </c:pt>
                <c:pt idx="242">
                  <c:v>0.12351038693192606</c:v>
                </c:pt>
                <c:pt idx="243">
                  <c:v>0.12354372693198494</c:v>
                </c:pt>
                <c:pt idx="244">
                  <c:v>0.12381017011379924</c:v>
                </c:pt>
                <c:pt idx="245">
                  <c:v>0.12505312019031578</c:v>
                </c:pt>
                <c:pt idx="246">
                  <c:v>0.12538151693215094</c:v>
                </c:pt>
                <c:pt idx="247">
                  <c:v>0.12568098693206764</c:v>
                </c:pt>
                <c:pt idx="248">
                  <c:v>0.12589298693217191</c:v>
                </c:pt>
                <c:pt idx="249">
                  <c:v>0.1260833120384604</c:v>
                </c:pt>
                <c:pt idx="250">
                  <c:v>0.12623607693198835</c:v>
                </c:pt>
                <c:pt idx="251">
                  <c:v>0.12640486693202041</c:v>
                </c:pt>
                <c:pt idx="252">
                  <c:v>0.12650262693193767</c:v>
                </c:pt>
                <c:pt idx="253">
                  <c:v>0.12654039359874533</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0.12739248334234826</c:v>
                </c:pt>
                <c:pt idx="269">
                  <c:v>0.12636126026542641</c:v>
                </c:pt>
                <c:pt idx="270">
                  <c:v>0.12619926693199091</c:v>
                </c:pt>
                <c:pt idx="271">
                  <c:v>0.12595513693209204</c:v>
                </c:pt>
                <c:pt idx="272">
                  <c:v>0.12574019693204291</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0.12444616693204592</c:v>
                </c:pt>
                <c:pt idx="281">
                  <c:v>0.12439276693200459</c:v>
                </c:pt>
                <c:pt idx="282">
                  <c:v>0.12433477693205965</c:v>
                </c:pt>
                <c:pt idx="283">
                  <c:v>0.12429076693203481</c:v>
                </c:pt>
                <c:pt idx="284">
                  <c:v>0.12422684888323993</c:v>
                </c:pt>
                <c:pt idx="285">
                  <c:v>0.12415343693201938</c:v>
                </c:pt>
                <c:pt idx="286">
                  <c:v>0.12409932693199729</c:v>
                </c:pt>
                <c:pt idx="287">
                  <c:v>0.12405292693209446</c:v>
                </c:pt>
                <c:pt idx="288">
                  <c:v>0.12401173693209008</c:v>
                </c:pt>
                <c:pt idx="289">
                  <c:v>0.12396098955831307</c:v>
                </c:pt>
                <c:pt idx="290">
                  <c:v>0.12359032693207454</c:v>
                </c:pt>
                <c:pt idx="291">
                  <c:v>0.12316613693204224</c:v>
                </c:pt>
                <c:pt idx="292">
                  <c:v>0.12264726693204864</c:v>
                </c:pt>
                <c:pt idx="293">
                  <c:v>0.12225703693215452</c:v>
                </c:pt>
                <c:pt idx="294">
                  <c:v>0.12193322693198672</c:v>
                </c:pt>
                <c:pt idx="295">
                  <c:v>0.12156684521151849</c:v>
                </c:pt>
                <c:pt idx="296">
                  <c:v>0.12130942693224256</c:v>
                </c:pt>
                <c:pt idx="297">
                  <c:v>0.12102168693202504</c:v>
                </c:pt>
                <c:pt idx="298">
                  <c:v>0.12078550693203759</c:v>
                </c:pt>
                <c:pt idx="299">
                  <c:v>0.12058943693199353</c:v>
                </c:pt>
                <c:pt idx="300">
                  <c:v>0.12040125218455004</c:v>
                </c:pt>
                <c:pt idx="301">
                  <c:v>0.12025998693204087</c:v>
                </c:pt>
                <c:pt idx="302">
                  <c:v>0.12009372693202661</c:v>
                </c:pt>
                <c:pt idx="303">
                  <c:v>0.11995506693196489</c:v>
                </c:pt>
                <c:pt idx="304">
                  <c:v>0.11982933693208508</c:v>
                </c:pt>
                <c:pt idx="305">
                  <c:v>0.11967580647750269</c:v>
                </c:pt>
                <c:pt idx="306">
                  <c:v>0.11938197693213226</c:v>
                </c:pt>
                <c:pt idx="307">
                  <c:v>0.11920639693205716</c:v>
                </c:pt>
                <c:pt idx="308">
                  <c:v>0.11904889693211371</c:v>
                </c:pt>
                <c:pt idx="309">
                  <c:v>0.1189996769321057</c:v>
                </c:pt>
                <c:pt idx="310">
                  <c:v>0.11903303544269762</c:v>
                </c:pt>
                <c:pt idx="311">
                  <c:v>0.11902122693219069</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0.11467022693194935</c:v>
                </c:pt>
                <c:pt idx="325">
                  <c:v>0.11448495693208827</c:v>
                </c:pt>
                <c:pt idx="326">
                  <c:v>0.11430013804314854</c:v>
                </c:pt>
                <c:pt idx="327">
                  <c:v>0.11412151693198805</c:v>
                </c:pt>
                <c:pt idx="328">
                  <c:v>0.11397525693205079</c:v>
                </c:pt>
                <c:pt idx="329">
                  <c:v>0.11382830693202095</c:v>
                </c:pt>
                <c:pt idx="330">
                  <c:v>0.1137308885482186</c:v>
                </c:pt>
                <c:pt idx="331">
                  <c:v>0.11361238693199027</c:v>
                </c:pt>
                <c:pt idx="332">
                  <c:v>0.11352122693207906</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0.11192055839276779</c:v>
                </c:pt>
                <c:pt idx="342">
                  <c:v>0.11177922693205752</c:v>
                </c:pt>
                <c:pt idx="343">
                  <c:v>0.11136622693206277</c:v>
                </c:pt>
                <c:pt idx="344">
                  <c:v>0.11129448203411155</c:v>
                </c:pt>
                <c:pt idx="345">
                  <c:v>0.11116117693204346</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0.10662124208364825</c:v>
                </c:pt>
                <c:pt idx="354">
                  <c:v>0.10630579693206246</c:v>
                </c:pt>
                <c:pt idx="355">
                  <c:v>0.10618128693185747</c:v>
                </c:pt>
                <c:pt idx="356">
                  <c:v>0.10610330693214109</c:v>
                </c:pt>
                <c:pt idx="357">
                  <c:v>0.10596634693200722</c:v>
                </c:pt>
                <c:pt idx="358">
                  <c:v>0.1058728697892235</c:v>
                </c:pt>
                <c:pt idx="359">
                  <c:v>0.10579274388118216</c:v>
                </c:pt>
                <c:pt idx="360">
                  <c:v>0.10505807261110078</c:v>
                </c:pt>
                <c:pt idx="361">
                  <c:v>0.10449372693196354</c:v>
                </c:pt>
                <c:pt idx="362">
                  <c:v>0.10376007693200523</c:v>
                </c:pt>
                <c:pt idx="363">
                  <c:v>0.10285167693209019</c:v>
                </c:pt>
                <c:pt idx="364">
                  <c:v>0.10214898225123663</c:v>
                </c:pt>
                <c:pt idx="365">
                  <c:v>0.10163055385513098</c:v>
                </c:pt>
                <c:pt idx="366">
                  <c:v>0.10055463602293457</c:v>
                </c:pt>
                <c:pt idx="367">
                  <c:v>0.10032999693206063</c:v>
                </c:pt>
                <c:pt idx="368">
                  <c:v>9.9956326932073611E-2</c:v>
                </c:pt>
                <c:pt idx="369">
                  <c:v>9.9609896931937766E-2</c:v>
                </c:pt>
                <c:pt idx="370">
                  <c:v>9.9236807740155128E-2</c:v>
                </c:pt>
                <c:pt idx="371">
                  <c:v>9.9009296931967597E-2</c:v>
                </c:pt>
                <c:pt idx="372">
                  <c:v>9.88057669320173E-2</c:v>
                </c:pt>
                <c:pt idx="373">
                  <c:v>9.8633286932042208E-2</c:v>
                </c:pt>
                <c:pt idx="374">
                  <c:v>9.8572426932108242E-2</c:v>
                </c:pt>
                <c:pt idx="375">
                  <c:v>9.856872693207247E-2</c:v>
                </c:pt>
                <c:pt idx="376">
                  <c:v>9.8689520582738097E-2</c:v>
                </c:pt>
                <c:pt idx="377">
                  <c:v>9.8724466062507066E-2</c:v>
                </c:pt>
                <c:pt idx="378">
                  <c:v>9.8770786932064467E-2</c:v>
                </c:pt>
                <c:pt idx="379">
                  <c:v>9.8807686932019745E-2</c:v>
                </c:pt>
                <c:pt idx="380">
                  <c:v>9.8849976932087025E-2</c:v>
                </c:pt>
                <c:pt idx="381">
                  <c:v>9.8894006931942974E-2</c:v>
                </c:pt>
                <c:pt idx="382">
                  <c:v>9.8987188470587753E-2</c:v>
                </c:pt>
                <c:pt idx="383">
                  <c:v>9.9118309021605497E-2</c:v>
                </c:pt>
                <c:pt idx="384">
                  <c:v>9.8849438272253787E-2</c:v>
                </c:pt>
                <c:pt idx="385">
                  <c:v>9.8528346931985672E-2</c:v>
                </c:pt>
                <c:pt idx="386">
                  <c:v>9.8338296931928013E-2</c:v>
                </c:pt>
                <c:pt idx="387">
                  <c:v>9.8324406932050967E-2</c:v>
                </c:pt>
                <c:pt idx="388">
                  <c:v>9.8353762226068508E-2</c:v>
                </c:pt>
                <c:pt idx="389">
                  <c:v>9.8358726932048168E-2</c:v>
                </c:pt>
                <c:pt idx="390">
                  <c:v>9.8459460265374568E-2</c:v>
                </c:pt>
                <c:pt idx="391">
                  <c:v>9.8509066931896871E-2</c:v>
                </c:pt>
                <c:pt idx="392">
                  <c:v>9.8561326932113821E-2</c:v>
                </c:pt>
                <c:pt idx="393">
                  <c:v>9.8608646932050056E-2</c:v>
                </c:pt>
                <c:pt idx="394">
                  <c:v>9.8649406932139735E-2</c:v>
                </c:pt>
                <c:pt idx="395">
                  <c:v>9.8767769942682937E-2</c:v>
                </c:pt>
                <c:pt idx="396">
                  <c:v>9.8982276932062546E-2</c:v>
                </c:pt>
                <c:pt idx="397">
                  <c:v>9.9142389853383861E-2</c:v>
                </c:pt>
                <c:pt idx="398">
                  <c:v>9.9675761414758327E-2</c:v>
                </c:pt>
                <c:pt idx="399">
                  <c:v>9.9797256932049785E-2</c:v>
                </c:pt>
                <c:pt idx="400">
                  <c:v>9.992881582094526E-2</c:v>
                </c:pt>
                <c:pt idx="401">
                  <c:v>0.10005136693204975</c:v>
                </c:pt>
                <c:pt idx="402">
                  <c:v>0.10019779693195136</c:v>
                </c:pt>
                <c:pt idx="403">
                  <c:v>0.10034893693217838</c:v>
                </c:pt>
                <c:pt idx="404">
                  <c:v>0.10047647693197369</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9.8790186931992874E-2</c:v>
                </c:pt>
                <c:pt idx="416">
                  <c:v>9.8711266932000066E-2</c:v>
                </c:pt>
                <c:pt idx="417">
                  <c:v>9.8800626932146168E-2</c:v>
                </c:pt>
                <c:pt idx="418">
                  <c:v>9.9051555214870982E-2</c:v>
                </c:pt>
                <c:pt idx="419">
                  <c:v>9.9296446932158E-2</c:v>
                </c:pt>
                <c:pt idx="420">
                  <c:v>9.9525076932039741E-2</c:v>
                </c:pt>
                <c:pt idx="421">
                  <c:v>9.9708613008076027E-2</c:v>
                </c:pt>
                <c:pt idx="422">
                  <c:v>0.10015630757730765</c:v>
                </c:pt>
                <c:pt idx="423">
                  <c:v>0.10027071683103372</c:v>
                </c:pt>
                <c:pt idx="424">
                  <c:v>0.10038890693201097</c:v>
                </c:pt>
                <c:pt idx="425">
                  <c:v>0.10051464693212619</c:v>
                </c:pt>
                <c:pt idx="426">
                  <c:v>0.10061519693198326</c:v>
                </c:pt>
                <c:pt idx="427">
                  <c:v>0.10070106693218862</c:v>
                </c:pt>
                <c:pt idx="428">
                  <c:v>0.10073473883677769</c:v>
                </c:pt>
                <c:pt idx="429">
                  <c:v>0.10075047111823222</c:v>
                </c:pt>
                <c:pt idx="430">
                  <c:v>0.10082405277466958</c:v>
                </c:pt>
                <c:pt idx="431">
                  <c:v>0.10082676693201637</c:v>
                </c:pt>
                <c:pt idx="432">
                  <c:v>0.10082786693195089</c:v>
                </c:pt>
                <c:pt idx="433">
                  <c:v>0.10085672693209349</c:v>
                </c:pt>
                <c:pt idx="434">
                  <c:v>0.1008914036996913</c:v>
                </c:pt>
                <c:pt idx="435">
                  <c:v>0.10091747693203956</c:v>
                </c:pt>
                <c:pt idx="436">
                  <c:v>0.10089787693203789</c:v>
                </c:pt>
                <c:pt idx="437">
                  <c:v>0.10086270693186362</c:v>
                </c:pt>
                <c:pt idx="438">
                  <c:v>0.10083872693205366</c:v>
                </c:pt>
                <c:pt idx="439">
                  <c:v>0.10081030587947717</c:v>
                </c:pt>
                <c:pt idx="440">
                  <c:v>0.10080971569612984</c:v>
                </c:pt>
                <c:pt idx="441">
                  <c:v>0.10086166693207589</c:v>
                </c:pt>
                <c:pt idx="442">
                  <c:v>0.1009207569319417</c:v>
                </c:pt>
                <c:pt idx="443">
                  <c:v>0.10102101693198075</c:v>
                </c:pt>
                <c:pt idx="444">
                  <c:v>0.10109631693210019</c:v>
                </c:pt>
                <c:pt idx="445">
                  <c:v>0.10126196935632961</c:v>
                </c:pt>
                <c:pt idx="446">
                  <c:v>0.1015841569319635</c:v>
                </c:pt>
                <c:pt idx="447">
                  <c:v>0.10183566026542223</c:v>
                </c:pt>
                <c:pt idx="448">
                  <c:v>0.102655914431992</c:v>
                </c:pt>
                <c:pt idx="449">
                  <c:v>0.10277707693221336</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c:v>
                </c:pt>
                <c:pt idx="462">
                  <c:v>0.10432392693215337</c:v>
                </c:pt>
                <c:pt idx="463">
                  <c:v>0.10432970519303808</c:v>
                </c:pt>
                <c:pt idx="464">
                  <c:v>0.10391192096190612</c:v>
                </c:pt>
                <c:pt idx="465">
                  <c:v>0.10354993693195524</c:v>
                </c:pt>
                <c:pt idx="466">
                  <c:v>0.10315322693210772</c:v>
                </c:pt>
                <c:pt idx="467">
                  <c:v>0.10274729693209396</c:v>
                </c:pt>
                <c:pt idx="468">
                  <c:v>0.10226625693208324</c:v>
                </c:pt>
                <c:pt idx="469">
                  <c:v>0.1018974201138434</c:v>
                </c:pt>
                <c:pt idx="470">
                  <c:v>0.10075261264627502</c:v>
                </c:pt>
                <c:pt idx="471">
                  <c:v>0.10050092080962258</c:v>
                </c:pt>
                <c:pt idx="472">
                  <c:v>0.10022539693193291</c:v>
                </c:pt>
                <c:pt idx="473">
                  <c:v>9.9986976932044225E-2</c:v>
                </c:pt>
                <c:pt idx="474">
                  <c:v>9.9763896932032373E-2</c:v>
                </c:pt>
                <c:pt idx="475">
                  <c:v>9.9563416931957263E-2</c:v>
                </c:pt>
                <c:pt idx="476">
                  <c:v>9.9359456932063731E-2</c:v>
                </c:pt>
                <c:pt idx="477">
                  <c:v>9.9224444323312191E-2</c:v>
                </c:pt>
                <c:pt idx="478">
                  <c:v>9.8713118824036897E-2</c:v>
                </c:pt>
                <c:pt idx="479">
                  <c:v>9.8603216932019705E-2</c:v>
                </c:pt>
                <c:pt idx="480">
                  <c:v>9.8507466932048662E-2</c:v>
                </c:pt>
                <c:pt idx="481">
                  <c:v>9.8347896932097278E-2</c:v>
                </c:pt>
                <c:pt idx="482">
                  <c:v>9.8136826932034529E-2</c:v>
                </c:pt>
                <c:pt idx="483">
                  <c:v>9.7734012646299398E-2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9.4455406932056341E-2</c:v>
                </c:pt>
                <c:pt idx="493">
                  <c:v>9.4269336932043798E-2</c:v>
                </c:pt>
                <c:pt idx="494">
                  <c:v>9.4275779563716397E-2</c:v>
                </c:pt>
                <c:pt idx="495">
                  <c:v>9.4815343370484972E-2</c:v>
                </c:pt>
                <c:pt idx="496">
                  <c:v>9.5054906932077576E-2</c:v>
                </c:pt>
                <c:pt idx="497">
                  <c:v>9.5260036932103234E-2</c:v>
                </c:pt>
                <c:pt idx="498">
                  <c:v>9.5475226931967E-2</c:v>
                </c:pt>
                <c:pt idx="499">
                  <c:v>9.5657376932024724E-2</c:v>
                </c:pt>
                <c:pt idx="500">
                  <c:v>9.5781076932027545E-2</c:v>
                </c:pt>
                <c:pt idx="501">
                  <c:v>9.5834033054572679E-2</c:v>
                </c:pt>
                <c:pt idx="502">
                  <c:v>9.5814373990848231E-2</c:v>
                </c:pt>
                <c:pt idx="503">
                  <c:v>9.5603419239680007E-2</c:v>
                </c:pt>
                <c:pt idx="504">
                  <c:v>9.5546826931937098E-2</c:v>
                </c:pt>
                <c:pt idx="505">
                  <c:v>9.5490176932003165E-2</c:v>
                </c:pt>
                <c:pt idx="506">
                  <c:v>9.5420186932031498E-2</c:v>
                </c:pt>
                <c:pt idx="507">
                  <c:v>9.5329944323381724E-2</c:v>
                </c:pt>
                <c:pt idx="508">
                  <c:v>9.5251696931995852E-2</c:v>
                </c:pt>
                <c:pt idx="509">
                  <c:v>9.5167043387846595E-2</c:v>
                </c:pt>
                <c:pt idx="510">
                  <c:v>9.4876205193017718E-2</c:v>
                </c:pt>
                <c:pt idx="511">
                  <c:v>9.4797366932099184E-2</c:v>
                </c:pt>
                <c:pt idx="512">
                  <c:v>9.4725076932107563E-2</c:v>
                </c:pt>
                <c:pt idx="513">
                  <c:v>9.4658686115636534E-2</c:v>
                </c:pt>
                <c:pt idx="514">
                  <c:v>9.45877569320005E-2</c:v>
                </c:pt>
                <c:pt idx="515">
                  <c:v>9.4527726932100042E-2</c:v>
                </c:pt>
                <c:pt idx="516">
                  <c:v>9.4457486931887269E-2</c:v>
                </c:pt>
                <c:pt idx="517">
                  <c:v>9.4416938199671757E-2</c:v>
                </c:pt>
                <c:pt idx="518">
                  <c:v>9.4398726932055851E-2</c:v>
                </c:pt>
                <c:pt idx="519">
                  <c:v>9.4420891880517527E-2</c:v>
                </c:pt>
                <c:pt idx="520">
                  <c:v>9.4439726931966533E-2</c:v>
                </c:pt>
                <c:pt idx="521">
                  <c:v>9.4416116932066543E-2</c:v>
                </c:pt>
                <c:pt idx="522">
                  <c:v>9.4237096932147366E-2</c:v>
                </c:pt>
                <c:pt idx="523">
                  <c:v>9.4094906932085401E-2</c:v>
                </c:pt>
                <c:pt idx="524">
                  <c:v>9.3957356932066111E-2</c:v>
                </c:pt>
                <c:pt idx="525">
                  <c:v>9.3842354838969327E-2</c:v>
                </c:pt>
                <c:pt idx="526">
                  <c:v>9.3754029962270252E-2</c:v>
                </c:pt>
                <c:pt idx="527">
                  <c:v>9.2698726932056469E-2</c:v>
                </c:pt>
                <c:pt idx="528">
                  <c:v>9.2483576931939981E-2</c:v>
                </c:pt>
                <c:pt idx="529">
                  <c:v>9.2048756932058481E-2</c:v>
                </c:pt>
                <c:pt idx="530">
                  <c:v>9.1669386932096877E-2</c:v>
                </c:pt>
                <c:pt idx="531">
                  <c:v>9.1372356931955681E-2</c:v>
                </c:pt>
                <c:pt idx="532">
                  <c:v>9.1091432195185174E-2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9.0108246932132527E-2</c:v>
                </c:pt>
                <c:pt idx="541">
                  <c:v>9.0083366932219744E-2</c:v>
                </c:pt>
                <c:pt idx="542">
                  <c:v>9.0047386932070705E-2</c:v>
                </c:pt>
                <c:pt idx="543">
                  <c:v>9.0025426931944902E-2</c:v>
                </c:pt>
                <c:pt idx="544">
                  <c:v>9.0029976932058511E-2</c:v>
                </c:pt>
                <c:pt idx="545">
                  <c:v>9.0076908750220092E-2</c:v>
                </c:pt>
                <c:pt idx="546">
                  <c:v>9.0081966932189228E-2</c:v>
                </c:pt>
                <c:pt idx="547">
                  <c:v>9.0082726932195059E-2</c:v>
                </c:pt>
                <c:pt idx="548">
                  <c:v>9.0081846932164963E-2</c:v>
                </c:pt>
                <c:pt idx="549">
                  <c:v>9.0088266932113498E-2</c:v>
                </c:pt>
                <c:pt idx="550">
                  <c:v>9.009649288952945E-2</c:v>
                </c:pt>
                <c:pt idx="551">
                  <c:v>9.0087826932020248E-2</c:v>
                </c:pt>
                <c:pt idx="552">
                  <c:v>9.0087446932116705E-2</c:v>
                </c:pt>
                <c:pt idx="553">
                  <c:v>9.0082726932038684E-2</c:v>
                </c:pt>
                <c:pt idx="554">
                  <c:v>9.0077188470516517E-2</c:v>
                </c:pt>
                <c:pt idx="555">
                  <c:v>9.0069926931917663E-2</c:v>
                </c:pt>
                <c:pt idx="556">
                  <c:v>9.0067726932218733E-2</c:v>
                </c:pt>
                <c:pt idx="557">
                  <c:v>9.00683187688716E-2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8.9547626932102511E-2</c:v>
                </c:pt>
                <c:pt idx="568">
                  <c:v>8.9258576932167211E-2</c:v>
                </c:pt>
                <c:pt idx="569">
                  <c:v>8.8993033054478698E-2</c:v>
                </c:pt>
                <c:pt idx="570">
                  <c:v>8.8791446932077994E-2</c:v>
                </c:pt>
                <c:pt idx="571">
                  <c:v>8.8698726932051677E-2</c:v>
                </c:pt>
                <c:pt idx="572">
                  <c:v>8.8414298360618246E-2</c:v>
                </c:pt>
                <c:pt idx="573">
                  <c:v>8.8303286932287492E-2</c:v>
                </c:pt>
                <c:pt idx="574">
                  <c:v>8.8217986932093706E-2</c:v>
                </c:pt>
                <c:pt idx="575">
                  <c:v>8.8133916932107995E-2</c:v>
                </c:pt>
                <c:pt idx="576">
                  <c:v>8.7982250741518164E-2</c:v>
                </c:pt>
                <c:pt idx="577">
                  <c:v>8.7862066932089769E-2</c:v>
                </c:pt>
                <c:pt idx="578">
                  <c:v>8.7754076932029468E-2</c:v>
                </c:pt>
                <c:pt idx="579">
                  <c:v>8.7639116932081165E-2</c:v>
                </c:pt>
                <c:pt idx="580">
                  <c:v>8.7577908750276739E-2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8.7534906932092274E-2</c:v>
                </c:pt>
                <c:pt idx="592">
                  <c:v>8.7562786932124909E-2</c:v>
                </c:pt>
                <c:pt idx="593">
                  <c:v>8.760530693209069E-2</c:v>
                </c:pt>
                <c:pt idx="594">
                  <c:v>8.7721046932031768E-2</c:v>
                </c:pt>
                <c:pt idx="595">
                  <c:v>8.7839680955013946E-2</c:v>
                </c:pt>
                <c:pt idx="596">
                  <c:v>8.8001906932049942E-2</c:v>
                </c:pt>
                <c:pt idx="597">
                  <c:v>8.8271555879416208E-2</c:v>
                </c:pt>
                <c:pt idx="598">
                  <c:v>8.8936846497276636E-2</c:v>
                </c:pt>
                <c:pt idx="599">
                  <c:v>8.9030586932025826E-2</c:v>
                </c:pt>
                <c:pt idx="600">
                  <c:v>8.9113246932001303E-2</c:v>
                </c:pt>
                <c:pt idx="601">
                  <c:v>8.9189817841102539E-2</c:v>
                </c:pt>
                <c:pt idx="602">
                  <c:v>8.9266426932084933E-2</c:v>
                </c:pt>
                <c:pt idx="603">
                  <c:v>8.9318506932073702E-2</c:v>
                </c:pt>
                <c:pt idx="604">
                  <c:v>8.9493476931991695E-2</c:v>
                </c:pt>
                <c:pt idx="605">
                  <c:v>8.9897876931999882E-2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9.3521716932002855E-2</c:v>
                </c:pt>
                <c:pt idx="618">
                  <c:v>9.3736756931989074E-2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0.10179070693206448</c:v>
                </c:pt>
                <c:pt idx="630">
                  <c:v>0.1026265738708506</c:v>
                </c:pt>
                <c:pt idx="631">
                  <c:v>0.10332327693200251</c:v>
                </c:pt>
                <c:pt idx="632">
                  <c:v>0.10372729836063868</c:v>
                </c:pt>
                <c:pt idx="633">
                  <c:v>0.10523107021562368</c:v>
                </c:pt>
                <c:pt idx="634">
                  <c:v>0.10560489693202157</c:v>
                </c:pt>
                <c:pt idx="635">
                  <c:v>0.10598023693199822</c:v>
                </c:pt>
                <c:pt idx="636">
                  <c:v>0.10634959693202005</c:v>
                </c:pt>
                <c:pt idx="637">
                  <c:v>0.10668649776536654</c:v>
                </c:pt>
                <c:pt idx="638">
                  <c:v>0.10705955693205739</c:v>
                </c:pt>
                <c:pt idx="639">
                  <c:v>0.10738390693205702</c:v>
                </c:pt>
                <c:pt idx="640">
                  <c:v>0.10775282693209953</c:v>
                </c:pt>
                <c:pt idx="641">
                  <c:v>0.10798122693205428</c:v>
                </c:pt>
                <c:pt idx="642">
                  <c:v>0.10897545827531036</c:v>
                </c:pt>
                <c:pt idx="643">
                  <c:v>0.10928287910591927</c:v>
                </c:pt>
                <c:pt idx="644">
                  <c:v>0.10974035046149333</c:v>
                </c:pt>
                <c:pt idx="645">
                  <c:v>0.11009997693204808</c:v>
                </c:pt>
                <c:pt idx="646">
                  <c:v>0.11045507693198452</c:v>
                </c:pt>
                <c:pt idx="647">
                  <c:v>0.11079983693201712</c:v>
                </c:pt>
                <c:pt idx="648">
                  <c:v>0.11126452693216059</c:v>
                </c:pt>
                <c:pt idx="649">
                  <c:v>0.11161802285045042</c:v>
                </c:pt>
                <c:pt idx="650">
                  <c:v>0.11188166810852337</c:v>
                </c:pt>
                <c:pt idx="651">
                  <c:v>0.1129351713764921</c:v>
                </c:pt>
                <c:pt idx="652">
                  <c:v>0.11315442693208412</c:v>
                </c:pt>
                <c:pt idx="653">
                  <c:v>0.11345694693206099</c:v>
                </c:pt>
                <c:pt idx="654">
                  <c:v>0.11376275693213274</c:v>
                </c:pt>
                <c:pt idx="655">
                  <c:v>0.11419393101371612</c:v>
                </c:pt>
                <c:pt idx="656">
                  <c:v>0.11477295693214273</c:v>
                </c:pt>
                <c:pt idx="657">
                  <c:v>0.11529408693212433</c:v>
                </c:pt>
                <c:pt idx="658">
                  <c:v>0.11578334693214742</c:v>
                </c:pt>
                <c:pt idx="659">
                  <c:v>0.11601472693205059</c:v>
                </c:pt>
                <c:pt idx="660">
                  <c:v>0.11740592693199418</c:v>
                </c:pt>
                <c:pt idx="661">
                  <c:v>0.11789230693202057</c:v>
                </c:pt>
                <c:pt idx="662">
                  <c:v>0.11837326301453292</c:v>
                </c:pt>
                <c:pt idx="663">
                  <c:v>0.11887262693205985</c:v>
                </c:pt>
                <c:pt idx="664">
                  <c:v>0.11925095693207766</c:v>
                </c:pt>
                <c:pt idx="665">
                  <c:v>0.11962057693213553</c:v>
                </c:pt>
                <c:pt idx="666">
                  <c:v>0.11995131693204535</c:v>
                </c:pt>
                <c:pt idx="667">
                  <c:v>0.1202522704104043</c:v>
                </c:pt>
                <c:pt idx="668">
                  <c:v>0.12042966632600392</c:v>
                </c:pt>
                <c:pt idx="669">
                  <c:v>0.12144586978921269</c:v>
                </c:pt>
                <c:pt idx="670">
                  <c:v>0.12180613693202252</c:v>
                </c:pt>
                <c:pt idx="671">
                  <c:v>0.12245279693196666</c:v>
                </c:pt>
                <c:pt idx="672">
                  <c:v>0.12303086693205502</c:v>
                </c:pt>
                <c:pt idx="673">
                  <c:v>0.1236421963197641</c:v>
                </c:pt>
                <c:pt idx="674">
                  <c:v>0.12413105693211464</c:v>
                </c:pt>
                <c:pt idx="675">
                  <c:v>0.12456564693201279</c:v>
                </c:pt>
                <c:pt idx="676">
                  <c:v>0.12495652693199612</c:v>
                </c:pt>
                <c:pt idx="677">
                  <c:v>0.12523659649728824</c:v>
                </c:pt>
                <c:pt idx="678">
                  <c:v>0.12985690135073469</c:v>
                </c:pt>
                <c:pt idx="679">
                  <c:v>0.13055121651542861</c:v>
                </c:pt>
                <c:pt idx="680">
                  <c:v>0.13103549693208549</c:v>
                </c:pt>
                <c:pt idx="681">
                  <c:v>0.13148637693208798</c:v>
                </c:pt>
                <c:pt idx="682">
                  <c:v>0.13179456254844979</c:v>
                </c:pt>
                <c:pt idx="683">
                  <c:v>0.13315872693205194</c:v>
                </c:pt>
                <c:pt idx="684">
                  <c:v>0.13337724693212749</c:v>
                </c:pt>
                <c:pt idx="685">
                  <c:v>0.13379031456094062</c:v>
                </c:pt>
                <c:pt idx="686">
                  <c:v>0.13414110693209141</c:v>
                </c:pt>
                <c:pt idx="687">
                  <c:v>0.13455670693198837</c:v>
                </c:pt>
                <c:pt idx="688">
                  <c:v>0.13490678693209232</c:v>
                </c:pt>
                <c:pt idx="689">
                  <c:v>0.13525909693201754</c:v>
                </c:pt>
                <c:pt idx="690">
                  <c:v>0.13547848642572594</c:v>
                </c:pt>
                <c:pt idx="691">
                  <c:v>0.13572275919011645</c:v>
                </c:pt>
                <c:pt idx="692">
                  <c:v>0.13693606026538421</c:v>
                </c:pt>
                <c:pt idx="693">
                  <c:v>0.13737306693208487</c:v>
                </c:pt>
                <c:pt idx="694">
                  <c:v>0.13805533693202712</c:v>
                </c:pt>
                <c:pt idx="695">
                  <c:v>0.13863217693199203</c:v>
                </c:pt>
                <c:pt idx="696">
                  <c:v>0.13920448883691053</c:v>
                </c:pt>
                <c:pt idx="697">
                  <c:v>0.13966979693199741</c:v>
                </c:pt>
                <c:pt idx="698">
                  <c:v>0.1400706085110528</c:v>
                </c:pt>
                <c:pt idx="699">
                  <c:v>0.14132324693201781</c:v>
                </c:pt>
                <c:pt idx="700">
                  <c:v>0.14155386693205685</c:v>
                </c:pt>
                <c:pt idx="701">
                  <c:v>0.14179468042038967</c:v>
                </c:pt>
                <c:pt idx="702">
                  <c:v>0.14205616693195111</c:v>
                </c:pt>
                <c:pt idx="703">
                  <c:v>0.14228553693196491</c:v>
                </c:pt>
                <c:pt idx="704">
                  <c:v>0.14249224693199436</c:v>
                </c:pt>
                <c:pt idx="705">
                  <c:v>0.14268062693200517</c:v>
                </c:pt>
                <c:pt idx="706">
                  <c:v>0.14279128248749459</c:v>
                </c:pt>
                <c:pt idx="707">
                  <c:v>0.14286197693201075</c:v>
                </c:pt>
                <c:pt idx="708">
                  <c:v>0.14302272693205936</c:v>
                </c:pt>
                <c:pt idx="709">
                  <c:v>0.14300728693200462</c:v>
                </c:pt>
                <c:pt idx="710">
                  <c:v>0.14301923693194893</c:v>
                </c:pt>
                <c:pt idx="711">
                  <c:v>0.14316672693209398</c:v>
                </c:pt>
                <c:pt idx="712">
                  <c:v>0.1433592769321024</c:v>
                </c:pt>
                <c:pt idx="713">
                  <c:v>0.14348249223824894</c:v>
                </c:pt>
                <c:pt idx="714">
                  <c:v>0.14339608693207173</c:v>
                </c:pt>
                <c:pt idx="715">
                  <c:v>0.14305945295943479</c:v>
                </c:pt>
                <c:pt idx="716">
                  <c:v>0.14199387327352042</c:v>
                </c:pt>
                <c:pt idx="717">
                  <c:v>0.14167324693210048</c:v>
                </c:pt>
                <c:pt idx="718">
                  <c:v>0.14141120693194895</c:v>
                </c:pt>
                <c:pt idx="719">
                  <c:v>0.14116531876881311</c:v>
                </c:pt>
                <c:pt idx="720">
                  <c:v>0.14096876693199109</c:v>
                </c:pt>
                <c:pt idx="721">
                  <c:v>0.14076955693205664</c:v>
                </c:pt>
                <c:pt idx="722">
                  <c:v>0.14061810693209545</c:v>
                </c:pt>
                <c:pt idx="723">
                  <c:v>0.1405073022744574</c:v>
                </c:pt>
                <c:pt idx="724">
                  <c:v>0.14005872693202548</c:v>
                </c:pt>
                <c:pt idx="725">
                  <c:v>0.13999195666178821</c:v>
                </c:pt>
                <c:pt idx="726">
                  <c:v>0.13969859693199291</c:v>
                </c:pt>
                <c:pt idx="727">
                  <c:v>0.13896541693210943</c:v>
                </c:pt>
                <c:pt idx="728">
                  <c:v>0.13813084693204303</c:v>
                </c:pt>
                <c:pt idx="729">
                  <c:v>0.13728605693199841</c:v>
                </c:pt>
                <c:pt idx="730">
                  <c:v>0.13662230693202559</c:v>
                </c:pt>
                <c:pt idx="731">
                  <c:v>0.13625872693204139</c:v>
                </c:pt>
                <c:pt idx="732">
                  <c:v>0.13336362166890567</c:v>
                </c:pt>
                <c:pt idx="733">
                  <c:v>0.13299968693202449</c:v>
                </c:pt>
                <c:pt idx="734">
                  <c:v>0.13231410693212839</c:v>
                </c:pt>
                <c:pt idx="735">
                  <c:v>0.1315378169320667</c:v>
                </c:pt>
                <c:pt idx="736">
                  <c:v>0.13091613693200133</c:v>
                </c:pt>
                <c:pt idx="737">
                  <c:v>0.1305837269320588</c:v>
                </c:pt>
                <c:pt idx="738">
                  <c:v>0.12917763737985377</c:v>
                </c:pt>
                <c:pt idx="739">
                  <c:v>0.12883908775688724</c:v>
                </c:pt>
                <c:pt idx="740">
                  <c:v>0.1284066069321029</c:v>
                </c:pt>
                <c:pt idx="741">
                  <c:v>0.12808182693214568</c:v>
                </c:pt>
                <c:pt idx="742">
                  <c:v>0.12782023693195288</c:v>
                </c:pt>
                <c:pt idx="743">
                  <c:v>0.12770815693212997</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0.12781274755069233</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0.12779633693202236</c:v>
                </c:pt>
                <c:pt idx="760">
                  <c:v>0.12796932693203217</c:v>
                </c:pt>
                <c:pt idx="761">
                  <c:v>0.12813856693207967</c:v>
                </c:pt>
                <c:pt idx="762">
                  <c:v>0.12828700693195572</c:v>
                </c:pt>
                <c:pt idx="763">
                  <c:v>0.12841211582089368</c:v>
                </c:pt>
                <c:pt idx="764">
                  <c:v>0.12843537753437351</c:v>
                </c:pt>
                <c:pt idx="765">
                  <c:v>0.128594976932078</c:v>
                </c:pt>
                <c:pt idx="766">
                  <c:v>0.12872530693199741</c:v>
                </c:pt>
                <c:pt idx="767">
                  <c:v>0.12884063693206826</c:v>
                </c:pt>
                <c:pt idx="768">
                  <c:v>0.12895786693215427</c:v>
                </c:pt>
                <c:pt idx="769">
                  <c:v>0.12905864445782839</c:v>
                </c:pt>
                <c:pt idx="770">
                  <c:v>0.12919786693207413</c:v>
                </c:pt>
                <c:pt idx="771">
                  <c:v>0.12931252693192619</c:v>
                </c:pt>
                <c:pt idx="772">
                  <c:v>0.12936799008996078</c:v>
                </c:pt>
                <c:pt idx="773">
                  <c:v>0.12959872693200225</c:v>
                </c:pt>
                <c:pt idx="774">
                  <c:v>0.12958062693195382</c:v>
                </c:pt>
                <c:pt idx="775">
                  <c:v>0.12954558693203921</c:v>
                </c:pt>
                <c:pt idx="776">
                  <c:v>0.12952614961265838</c:v>
                </c:pt>
                <c:pt idx="777">
                  <c:v>0.12950327693206989</c:v>
                </c:pt>
                <c:pt idx="778">
                  <c:v>0.12950132693200089</c:v>
                </c:pt>
                <c:pt idx="779">
                  <c:v>0.12949112693209491</c:v>
                </c:pt>
                <c:pt idx="780">
                  <c:v>0.12948245827523436</c:v>
                </c:pt>
                <c:pt idx="781">
                  <c:v>0.12939372693205087</c:v>
                </c:pt>
                <c:pt idx="782">
                  <c:v>0.12936422693199745</c:v>
                </c:pt>
                <c:pt idx="783">
                  <c:v>0.12932542796295365</c:v>
                </c:pt>
                <c:pt idx="784">
                  <c:v>0.12932306693214457</c:v>
                </c:pt>
                <c:pt idx="785">
                  <c:v>0.12942794693204021</c:v>
                </c:pt>
                <c:pt idx="786">
                  <c:v>0.12955087693208583</c:v>
                </c:pt>
                <c:pt idx="787">
                  <c:v>0.12966077693215511</c:v>
                </c:pt>
                <c:pt idx="788">
                  <c:v>0.12976922693202683</c:v>
                </c:pt>
                <c:pt idx="789">
                  <c:v>0.12996543905323713</c:v>
                </c:pt>
                <c:pt idx="790">
                  <c:v>0.13092872693205487</c:v>
                </c:pt>
                <c:pt idx="791">
                  <c:v>0.1310800769320366</c:v>
                </c:pt>
                <c:pt idx="792">
                  <c:v>0.13150710693201972</c:v>
                </c:pt>
                <c:pt idx="793">
                  <c:v>0.13182186693200038</c:v>
                </c:pt>
                <c:pt idx="794">
                  <c:v>0.13206539693219146</c:v>
                </c:pt>
                <c:pt idx="795">
                  <c:v>0.13229549693208784</c:v>
                </c:pt>
                <c:pt idx="796">
                  <c:v>0.13248116222618478</c:v>
                </c:pt>
                <c:pt idx="797">
                  <c:v>0.1326977569320178</c:v>
                </c:pt>
                <c:pt idx="798">
                  <c:v>0.13285349616286657</c:v>
                </c:pt>
                <c:pt idx="799">
                  <c:v>0.13325998466405053</c:v>
                </c:pt>
                <c:pt idx="800">
                  <c:v>0.13339569693205533</c:v>
                </c:pt>
                <c:pt idx="801">
                  <c:v>0.13347944693204294</c:v>
                </c:pt>
                <c:pt idx="802">
                  <c:v>0.13358457229284668</c:v>
                </c:pt>
                <c:pt idx="803">
                  <c:v>0.13367279693213163</c:v>
                </c:pt>
                <c:pt idx="804">
                  <c:v>0.13374523693217152</c:v>
                </c:pt>
                <c:pt idx="805">
                  <c:v>0.13370708693203456</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0.13301794693202884</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0.13079009201136713</c:v>
                </c:pt>
                <c:pt idx="824">
                  <c:v>0.13030347137650722</c:v>
                </c:pt>
                <c:pt idx="825">
                  <c:v>0.13003749693203337</c:v>
                </c:pt>
                <c:pt idx="826">
                  <c:v>0.12976035579788489</c:v>
                </c:pt>
                <c:pt idx="827">
                  <c:v>0.12946665693208104</c:v>
                </c:pt>
                <c:pt idx="828">
                  <c:v>0.12926849693215589</c:v>
                </c:pt>
                <c:pt idx="829">
                  <c:v>0.12909333693217243</c:v>
                </c:pt>
                <c:pt idx="830">
                  <c:v>0.12891404693205291</c:v>
                </c:pt>
                <c:pt idx="831">
                  <c:v>0.12876787126194245</c:v>
                </c:pt>
                <c:pt idx="832">
                  <c:v>0.12869544121775789</c:v>
                </c:pt>
                <c:pt idx="833">
                  <c:v>0.12834562693213059</c:v>
                </c:pt>
                <c:pt idx="834">
                  <c:v>0.12827413693219145</c:v>
                </c:pt>
                <c:pt idx="835">
                  <c:v>0.12819876693221488</c:v>
                </c:pt>
                <c:pt idx="836">
                  <c:v>0.1281195569320204</c:v>
                </c:pt>
                <c:pt idx="837">
                  <c:v>0.12807155693197075</c:v>
                </c:pt>
                <c:pt idx="838">
                  <c:v>0.12804159151521341</c:v>
                </c:pt>
                <c:pt idx="839">
                  <c:v>0.12801285550349947</c:v>
                </c:pt>
                <c:pt idx="840">
                  <c:v>0.12793707744762656</c:v>
                </c:pt>
                <c:pt idx="841">
                  <c:v>0.12790649693207043</c:v>
                </c:pt>
                <c:pt idx="842">
                  <c:v>0.12784497693202471</c:v>
                </c:pt>
                <c:pt idx="843">
                  <c:v>0.12778330693198825</c:v>
                </c:pt>
                <c:pt idx="844">
                  <c:v>0.12774877847844834</c:v>
                </c:pt>
                <c:pt idx="845">
                  <c:v>0.12771082693180347</c:v>
                </c:pt>
                <c:pt idx="846">
                  <c:v>0.12767860693216437</c:v>
                </c:pt>
                <c:pt idx="847">
                  <c:v>0.12764732693199221</c:v>
                </c:pt>
                <c:pt idx="848">
                  <c:v>0.12763472693204367</c:v>
                </c:pt>
                <c:pt idx="849">
                  <c:v>0.12760536329571437</c:v>
                </c:pt>
                <c:pt idx="850">
                  <c:v>0.12761177693201367</c:v>
                </c:pt>
                <c:pt idx="851">
                  <c:v>0.12761768797105333</c:v>
                </c:pt>
                <c:pt idx="852">
                  <c:v>0.12761122693186169</c:v>
                </c:pt>
                <c:pt idx="853">
                  <c:v>0.12755286693206358</c:v>
                </c:pt>
                <c:pt idx="854">
                  <c:v>0.12729198693203644</c:v>
                </c:pt>
                <c:pt idx="855">
                  <c:v>0.12716337693204588</c:v>
                </c:pt>
                <c:pt idx="856">
                  <c:v>0.12707052003550198</c:v>
                </c:pt>
                <c:pt idx="857">
                  <c:v>0.12647418026537594</c:v>
                </c:pt>
                <c:pt idx="858">
                  <c:v>0.12589570693212693</c:v>
                </c:pt>
                <c:pt idx="859">
                  <c:v>0.1250085569320305</c:v>
                </c:pt>
                <c:pt idx="860">
                  <c:v>0.12406102693208278</c:v>
                </c:pt>
                <c:pt idx="861">
                  <c:v>0.12320302693203217</c:v>
                </c:pt>
                <c:pt idx="862">
                  <c:v>0.12249138672586923</c:v>
                </c:pt>
                <c:pt idx="863">
                  <c:v>0.12164589693213659</c:v>
                </c:pt>
                <c:pt idx="864">
                  <c:v>0.12129472693204982</c:v>
                </c:pt>
                <c:pt idx="865">
                  <c:v>0.11958759836059585</c:v>
                </c:pt>
                <c:pt idx="866">
                  <c:v>0.11917310693201016</c:v>
                </c:pt>
                <c:pt idx="867">
                  <c:v>0.11868856693212139</c:v>
                </c:pt>
                <c:pt idx="868">
                  <c:v>0.11820327693207865</c:v>
                </c:pt>
                <c:pt idx="869">
                  <c:v>0.1177003970350512</c:v>
                </c:pt>
                <c:pt idx="870">
                  <c:v>0.11720442693209072</c:v>
                </c:pt>
                <c:pt idx="871">
                  <c:v>0.11680129693203867</c:v>
                </c:pt>
                <c:pt idx="872">
                  <c:v>0.11655616026540372</c:v>
                </c:pt>
                <c:pt idx="873">
                  <c:v>0.11609184056841594</c:v>
                </c:pt>
                <c:pt idx="874">
                  <c:v>0.11601408693212539</c:v>
                </c:pt>
                <c:pt idx="875">
                  <c:v>0.11594574755068295</c:v>
                </c:pt>
                <c:pt idx="876">
                  <c:v>0.11594504693212572</c:v>
                </c:pt>
                <c:pt idx="877">
                  <c:v>0.11609987693205426</c:v>
                </c:pt>
                <c:pt idx="878">
                  <c:v>0.11633163693213079</c:v>
                </c:pt>
                <c:pt idx="879">
                  <c:v>0.11650946693221442</c:v>
                </c:pt>
                <c:pt idx="880">
                  <c:v>0.11671072693201288</c:v>
                </c:pt>
                <c:pt idx="881">
                  <c:v>0.11727905016434191</c:v>
                </c:pt>
                <c:pt idx="882">
                  <c:v>0.11737176693222302</c:v>
                </c:pt>
                <c:pt idx="883">
                  <c:v>0.11741927693194057</c:v>
                </c:pt>
                <c:pt idx="884">
                  <c:v>0.11748604693215726</c:v>
                </c:pt>
                <c:pt idx="885">
                  <c:v>0.11753222693218418</c:v>
                </c:pt>
                <c:pt idx="886">
                  <c:v>0.11758831456080535</c:v>
                </c:pt>
                <c:pt idx="887">
                  <c:v>0.11763654693200486</c:v>
                </c:pt>
                <c:pt idx="888">
                  <c:v>0.11765806026539848</c:v>
                </c:pt>
                <c:pt idx="889">
                  <c:v>0.11773589560678489</c:v>
                </c:pt>
                <c:pt idx="890">
                  <c:v>0.11765004693211283</c:v>
                </c:pt>
                <c:pt idx="891">
                  <c:v>0.11737027693196472</c:v>
                </c:pt>
                <c:pt idx="892">
                  <c:v>0.11709609806607112</c:v>
                </c:pt>
                <c:pt idx="893">
                  <c:v>0.11682779693202858</c:v>
                </c:pt>
                <c:pt idx="894">
                  <c:v>0.11661067693201255</c:v>
                </c:pt>
                <c:pt idx="895">
                  <c:v>0.11650071178051763</c:v>
                </c:pt>
                <c:pt idx="896">
                  <c:v>0.11687747693206058</c:v>
                </c:pt>
                <c:pt idx="897">
                  <c:v>0.11701260693203609</c:v>
                </c:pt>
                <c:pt idx="898">
                  <c:v>0.11736110693200889</c:v>
                </c:pt>
                <c:pt idx="899">
                  <c:v>0.11778888157118672</c:v>
                </c:pt>
                <c:pt idx="900">
                  <c:v>0.11828510693197833</c:v>
                </c:pt>
                <c:pt idx="901">
                  <c:v>0.11863054693201064</c:v>
                </c:pt>
                <c:pt idx="902">
                  <c:v>0.11892800693200919</c:v>
                </c:pt>
                <c:pt idx="903">
                  <c:v>0.11920988693214002</c:v>
                </c:pt>
                <c:pt idx="904">
                  <c:v>0.11949740509301421</c:v>
                </c:pt>
                <c:pt idx="905">
                  <c:v>0.1201362843090836</c:v>
                </c:pt>
                <c:pt idx="906">
                  <c:v>0.12029944693208024</c:v>
                </c:pt>
                <c:pt idx="907">
                  <c:v>0.12046480693206263</c:v>
                </c:pt>
                <c:pt idx="908">
                  <c:v>0.12057736693198252</c:v>
                </c:pt>
                <c:pt idx="909">
                  <c:v>0.12060550693205155</c:v>
                </c:pt>
                <c:pt idx="910">
                  <c:v>0.12063146693223822</c:v>
                </c:pt>
                <c:pt idx="911">
                  <c:v>0.12065594342681181</c:v>
                </c:pt>
                <c:pt idx="912">
                  <c:v>0.12062549405540329</c:v>
                </c:pt>
                <c:pt idx="913">
                  <c:v>0.12040819084953114</c:v>
                </c:pt>
                <c:pt idx="914">
                  <c:v>0.12034861693209108</c:v>
                </c:pt>
                <c:pt idx="915">
                  <c:v>0.12029592693201635</c:v>
                </c:pt>
                <c:pt idx="916">
                  <c:v>0.12012101693200362</c:v>
                </c:pt>
                <c:pt idx="917">
                  <c:v>0.11993668569495242</c:v>
                </c:pt>
                <c:pt idx="918">
                  <c:v>0.11976675693206597</c:v>
                </c:pt>
                <c:pt idx="919">
                  <c:v>0.1195793869320454</c:v>
                </c:pt>
                <c:pt idx="920">
                  <c:v>0.11945276693212747</c:v>
                </c:pt>
                <c:pt idx="921">
                  <c:v>0.11939472693205765</c:v>
                </c:pt>
                <c:pt idx="922">
                  <c:v>0.11889112129837542</c:v>
                </c:pt>
                <c:pt idx="923">
                  <c:v>0.1190970869321292</c:v>
                </c:pt>
                <c:pt idx="924">
                  <c:v>0.11941700528258536</c:v>
                </c:pt>
                <c:pt idx="925">
                  <c:v>0.11969191693205516</c:v>
                </c:pt>
                <c:pt idx="926">
                  <c:v>0.12002498693206576</c:v>
                </c:pt>
                <c:pt idx="927">
                  <c:v>0.12029264693205764</c:v>
                </c:pt>
                <c:pt idx="928">
                  <c:v>0.12055646693210066</c:v>
                </c:pt>
                <c:pt idx="929">
                  <c:v>0.12076714693195388</c:v>
                </c:pt>
                <c:pt idx="930">
                  <c:v>0.12094914359867928</c:v>
                </c:pt>
                <c:pt idx="931">
                  <c:v>0.1214728335986166</c:v>
                </c:pt>
                <c:pt idx="932">
                  <c:v>0.12152184693202629</c:v>
                </c:pt>
                <c:pt idx="933">
                  <c:v>0.12158100693216056</c:v>
                </c:pt>
                <c:pt idx="934">
                  <c:v>0.1216346269320925</c:v>
                </c:pt>
                <c:pt idx="935">
                  <c:v>0.12168917693199457</c:v>
                </c:pt>
                <c:pt idx="936">
                  <c:v>0.12170872693219807</c:v>
                </c:pt>
                <c:pt idx="937">
                  <c:v>0.12169643969801316</c:v>
                </c:pt>
                <c:pt idx="938">
                  <c:v>0.12147576490684756</c:v>
                </c:pt>
                <c:pt idx="939">
                  <c:v>0.12140180693198509</c:v>
                </c:pt>
                <c:pt idx="940">
                  <c:v>0.12137054693199927</c:v>
                </c:pt>
                <c:pt idx="941">
                  <c:v>0.12153012693210057</c:v>
                </c:pt>
                <c:pt idx="942">
                  <c:v>0.12169202590116888</c:v>
                </c:pt>
                <c:pt idx="943">
                  <c:v>0.12182265693206773</c:v>
                </c:pt>
                <c:pt idx="944">
                  <c:v>0.12194291693214154</c:v>
                </c:pt>
                <c:pt idx="945">
                  <c:v>0.12200197693213995</c:v>
                </c:pt>
                <c:pt idx="946">
                  <c:v>0.12202872693207227</c:v>
                </c:pt>
                <c:pt idx="947">
                  <c:v>0.12210886486310811</c:v>
                </c:pt>
                <c:pt idx="948">
                  <c:v>0.12212393745826977</c:v>
                </c:pt>
                <c:pt idx="949">
                  <c:v>0.12215985193209633</c:v>
                </c:pt>
                <c:pt idx="950">
                  <c:v>0.12230144693205602</c:v>
                </c:pt>
                <c:pt idx="951">
                  <c:v>0.12247791693215504</c:v>
                </c:pt>
                <c:pt idx="952">
                  <c:v>0.12260516693196186</c:v>
                </c:pt>
                <c:pt idx="953">
                  <c:v>0.12276400693214411</c:v>
                </c:pt>
                <c:pt idx="954">
                  <c:v>0.12290183109878683</c:v>
                </c:pt>
                <c:pt idx="955">
                  <c:v>0.12294872693205162</c:v>
                </c:pt>
                <c:pt idx="956">
                  <c:v>0.12327833158319379</c:v>
                </c:pt>
                <c:pt idx="957">
                  <c:v>0.12338763693205124</c:v>
                </c:pt>
                <c:pt idx="958">
                  <c:v>0.12351607693214819</c:v>
                </c:pt>
                <c:pt idx="959">
                  <c:v>0.12364315693209017</c:v>
                </c:pt>
                <c:pt idx="960">
                  <c:v>0.12375666693208159</c:v>
                </c:pt>
                <c:pt idx="961">
                  <c:v>0.12387444858160308</c:v>
                </c:pt>
                <c:pt idx="962">
                  <c:v>0.12399716693207102</c:v>
                </c:pt>
                <c:pt idx="963">
                  <c:v>0.12414025693198065</c:v>
                </c:pt>
                <c:pt idx="964">
                  <c:v>0.12459143745836357</c:v>
                </c:pt>
                <c:pt idx="965">
                  <c:v>0.12449027693222123</c:v>
                </c:pt>
                <c:pt idx="966">
                  <c:v>0.12446038693209972</c:v>
                </c:pt>
                <c:pt idx="967">
                  <c:v>0.12443909806596308</c:v>
                </c:pt>
                <c:pt idx="968">
                  <c:v>0.12439944693198891</c:v>
                </c:pt>
                <c:pt idx="969">
                  <c:v>0.12437842693191228</c:v>
                </c:pt>
                <c:pt idx="970">
                  <c:v>0.12433612693206456</c:v>
                </c:pt>
                <c:pt idx="971">
                  <c:v>0.12426757693208425</c:v>
                </c:pt>
                <c:pt idx="972">
                  <c:v>0.12420372693202378</c:v>
                </c:pt>
                <c:pt idx="973">
                  <c:v>0.12385880856467661</c:v>
                </c:pt>
                <c:pt idx="974">
                  <c:v>0.12380592693205029</c:v>
                </c:pt>
                <c:pt idx="975">
                  <c:v>0.12367874693211466</c:v>
                </c:pt>
                <c:pt idx="976">
                  <c:v>0.12354162693199577</c:v>
                </c:pt>
                <c:pt idx="977">
                  <c:v>0.12342295693218856</c:v>
                </c:pt>
                <c:pt idx="978">
                  <c:v>0.123335458890935</c:v>
                </c:pt>
                <c:pt idx="979">
                  <c:v>0.12322811693212557</c:v>
                </c:pt>
                <c:pt idx="980">
                  <c:v>0.12314481693202596</c:v>
                </c:pt>
                <c:pt idx="981">
                  <c:v>0.12311081388858724</c:v>
                </c:pt>
                <c:pt idx="982">
                  <c:v>0.12295943281439722</c:v>
                </c:pt>
                <c:pt idx="983">
                  <c:v>0.12293984693207002</c:v>
                </c:pt>
                <c:pt idx="984">
                  <c:v>0.12289800693193363</c:v>
                </c:pt>
                <c:pt idx="985">
                  <c:v>0.12283203943202636</c:v>
                </c:pt>
                <c:pt idx="986">
                  <c:v>0.12277706693213022</c:v>
                </c:pt>
                <c:pt idx="987">
                  <c:v>0.12274642693198282</c:v>
                </c:pt>
                <c:pt idx="988">
                  <c:v>0.12274142693206613</c:v>
                </c:pt>
                <c:pt idx="989">
                  <c:v>0.12273789359862518</c:v>
                </c:pt>
                <c:pt idx="990">
                  <c:v>0.1227348807782396</c:v>
                </c:pt>
                <c:pt idx="991">
                  <c:v>0.12274377693199799</c:v>
                </c:pt>
                <c:pt idx="992">
                  <c:v>0.12275534855363936</c:v>
                </c:pt>
                <c:pt idx="993">
                  <c:v>0.12277442693199728</c:v>
                </c:pt>
                <c:pt idx="994">
                  <c:v>0.12279422693202986</c:v>
                </c:pt>
                <c:pt idx="995">
                  <c:v>0.12283505693207546</c:v>
                </c:pt>
                <c:pt idx="996">
                  <c:v>0.12293850693207276</c:v>
                </c:pt>
                <c:pt idx="997">
                  <c:v>0.12301672693193699</c:v>
                </c:pt>
                <c:pt idx="998">
                  <c:v>0.12310840693200475</c:v>
                </c:pt>
                <c:pt idx="999">
                  <c:v>0.12314963602297269</c:v>
                </c:pt>
                <c:pt idx="1000">
                  <c:v>0.12326872693209644</c:v>
                </c:pt>
                <c:pt idx="1001">
                  <c:v>0.12326872693212491</c:v>
                </c:pt>
                <c:pt idx="1002">
                  <c:v>0.12326794693211721</c:v>
                </c:pt>
                <c:pt idx="1003">
                  <c:v>0.12326074693201895</c:v>
                </c:pt>
                <c:pt idx="1004">
                  <c:v>0.12327973693192035</c:v>
                </c:pt>
                <c:pt idx="1005">
                  <c:v>0.1233116524638406</c:v>
                </c:pt>
                <c:pt idx="1006">
                  <c:v>0.12332854836078866</c:v>
                </c:pt>
                <c:pt idx="1007">
                  <c:v>0.12332872693224332</c:v>
                </c:pt>
                <c:pt idx="1008">
                  <c:v>0.12333185193205062</c:v>
                </c:pt>
                <c:pt idx="1009">
                  <c:v>0.12339034762172219</c:v>
                </c:pt>
                <c:pt idx="1010">
                  <c:v>0.12340352693220802</c:v>
                </c:pt>
                <c:pt idx="1011">
                  <c:v>0.12342328693210934</c:v>
                </c:pt>
                <c:pt idx="1012">
                  <c:v>0.12342507261121262</c:v>
                </c:pt>
                <c:pt idx="1013">
                  <c:v>0.12345139693204031</c:v>
                </c:pt>
                <c:pt idx="1014">
                  <c:v>0.12346382693188247</c:v>
                </c:pt>
                <c:pt idx="1015">
                  <c:v>0.12349197693191662</c:v>
                </c:pt>
                <c:pt idx="1016">
                  <c:v>0.12351998693203825</c:v>
                </c:pt>
                <c:pt idx="1017">
                  <c:v>0.12363547693200891</c:v>
                </c:pt>
                <c:pt idx="1018">
                  <c:v>0.12356689359883442</c:v>
                </c:pt>
                <c:pt idx="1019">
                  <c:v>0.12340337693208896</c:v>
                </c:pt>
                <c:pt idx="1020">
                  <c:v>0.12331297693202714</c:v>
                </c:pt>
                <c:pt idx="1021">
                  <c:v>0.12323209693221344</c:v>
                </c:pt>
                <c:pt idx="1022">
                  <c:v>0.12314664693214213</c:v>
                </c:pt>
                <c:pt idx="1023">
                  <c:v>0.12308122693207244</c:v>
                </c:pt>
                <c:pt idx="1024">
                  <c:v>0.12302722693209504</c:v>
                </c:pt>
                <c:pt idx="1025">
                  <c:v>0.12287372693207058</c:v>
                </c:pt>
                <c:pt idx="1026">
                  <c:v>0.12284863693200521</c:v>
                </c:pt>
                <c:pt idx="1027">
                  <c:v>0.12277679693205827</c:v>
                </c:pt>
                <c:pt idx="1028">
                  <c:v>0.12270295693200259</c:v>
                </c:pt>
                <c:pt idx="1029">
                  <c:v>0.12259697693198782</c:v>
                </c:pt>
                <c:pt idx="1030">
                  <c:v>0.12252326301452859</c:v>
                </c:pt>
                <c:pt idx="1031">
                  <c:v>0.12243639693203079</c:v>
                </c:pt>
                <c:pt idx="1032">
                  <c:v>0.12234236693213063</c:v>
                </c:pt>
                <c:pt idx="1033">
                  <c:v>0.12228077693208686</c:v>
                </c:pt>
                <c:pt idx="1034">
                  <c:v>0.12224206026539269</c:v>
                </c:pt>
                <c:pt idx="1035">
                  <c:v>0.12137349742387471</c:v>
                </c:pt>
                <c:pt idx="1036">
                  <c:v>0.12115593693216919</c:v>
                </c:pt>
                <c:pt idx="1037">
                  <c:v>0.12088668569489845</c:v>
                </c:pt>
                <c:pt idx="1038">
                  <c:v>0.12063745693198784</c:v>
                </c:pt>
                <c:pt idx="1039">
                  <c:v>0.12042553693210341</c:v>
                </c:pt>
                <c:pt idx="1040">
                  <c:v>0.12023653693201224</c:v>
                </c:pt>
                <c:pt idx="1041">
                  <c:v>0.12007237693210022</c:v>
                </c:pt>
                <c:pt idx="1042">
                  <c:v>0.12000015550343351</c:v>
                </c:pt>
                <c:pt idx="1043">
                  <c:v>0.12049779763901818</c:v>
                </c:pt>
                <c:pt idx="1044">
                  <c:v>0.12070984693195926</c:v>
                </c:pt>
                <c:pt idx="1045">
                  <c:v>0.12082798693204211</c:v>
                </c:pt>
                <c:pt idx="1046">
                  <c:v>0.12095821693210952</c:v>
                </c:pt>
                <c:pt idx="1047">
                  <c:v>0.12106046920007428</c:v>
                </c:pt>
                <c:pt idx="1048">
                  <c:v>0.12115308693212512</c:v>
                </c:pt>
                <c:pt idx="1049">
                  <c:v>0.12121700693199973</c:v>
                </c:pt>
                <c:pt idx="1050">
                  <c:v>0.12127535788440016</c:v>
                </c:pt>
                <c:pt idx="1051">
                  <c:v>0.12146050715180955</c:v>
                </c:pt>
                <c:pt idx="1052">
                  <c:v>0.12150859693205973</c:v>
                </c:pt>
                <c:pt idx="1053">
                  <c:v>0.12154063414848792</c:v>
                </c:pt>
                <c:pt idx="1054">
                  <c:v>0.12157372693197069</c:v>
                </c:pt>
                <c:pt idx="1055">
                  <c:v>0.12159898693222716</c:v>
                </c:pt>
                <c:pt idx="1056">
                  <c:v>0.12158089693200225</c:v>
                </c:pt>
                <c:pt idx="1057">
                  <c:v>0.12150282693205842</c:v>
                </c:pt>
                <c:pt idx="1058">
                  <c:v>0.12143755451823779</c:v>
                </c:pt>
                <c:pt idx="1059">
                  <c:v>0.12111997693207854</c:v>
                </c:pt>
                <c:pt idx="1060">
                  <c:v>0.12104894915420061</c:v>
                </c:pt>
                <c:pt idx="1061">
                  <c:v>0.12093464693211364</c:v>
                </c:pt>
                <c:pt idx="1062">
                  <c:v>0.12082404693198645</c:v>
                </c:pt>
                <c:pt idx="1063">
                  <c:v>0.12072808693213258</c:v>
                </c:pt>
                <c:pt idx="1064">
                  <c:v>0.12065901693193842</c:v>
                </c:pt>
                <c:pt idx="1065">
                  <c:v>0.12058093311762264</c:v>
                </c:pt>
                <c:pt idx="1066">
                  <c:v>0.12051482693209439</c:v>
                </c:pt>
                <c:pt idx="1067">
                  <c:v>0.1204562404457052</c:v>
                </c:pt>
                <c:pt idx="1068">
                  <c:v>0.12010548225111999</c:v>
                </c:pt>
                <c:pt idx="1069">
                  <c:v>0.11984861693207448</c:v>
                </c:pt>
                <c:pt idx="1070">
                  <c:v>0.11962586095262419</c:v>
                </c:pt>
                <c:pt idx="1071">
                  <c:v>0.11939020693212413</c:v>
                </c:pt>
                <c:pt idx="1072">
                  <c:v>0.11918888693210761</c:v>
                </c:pt>
                <c:pt idx="1073">
                  <c:v>0.11896935693204114</c:v>
                </c:pt>
                <c:pt idx="1074">
                  <c:v>0.11863828693215356</c:v>
                </c:pt>
                <c:pt idx="1075">
                  <c:v>0.11829066443206672</c:v>
                </c:pt>
                <c:pt idx="1076">
                  <c:v>0.11809439359875284</c:v>
                </c:pt>
                <c:pt idx="1077">
                  <c:v>0.1171954676727438</c:v>
                </c:pt>
                <c:pt idx="1078">
                  <c:v>0.11702181693208052</c:v>
                </c:pt>
                <c:pt idx="1079">
                  <c:v>0.11681232693192102</c:v>
                </c:pt>
                <c:pt idx="1080">
                  <c:v>0.11641729693204184</c:v>
                </c:pt>
                <c:pt idx="1081">
                  <c:v>0.11603202693193311</c:v>
                </c:pt>
                <c:pt idx="1082">
                  <c:v>0.11571474776538113</c:v>
                </c:pt>
                <c:pt idx="1083">
                  <c:v>0.11540735693208148</c:v>
                </c:pt>
                <c:pt idx="1084">
                  <c:v>0.11516539693208472</c:v>
                </c:pt>
                <c:pt idx="1085">
                  <c:v>0.11503101264634097</c:v>
                </c:pt>
                <c:pt idx="1086">
                  <c:v>0.11469879965932248</c:v>
                </c:pt>
                <c:pt idx="1087">
                  <c:v>0.11464850693208462</c:v>
                </c:pt>
                <c:pt idx="1088">
                  <c:v>0.1145757669319922</c:v>
                </c:pt>
                <c:pt idx="1089">
                  <c:v>0.11451130587954585</c:v>
                </c:pt>
                <c:pt idx="1090">
                  <c:v>0.11443522693211627</c:v>
                </c:pt>
                <c:pt idx="1091">
                  <c:v>0.1143594869320735</c:v>
                </c:pt>
                <c:pt idx="1092">
                  <c:v>0.11427335693198888</c:v>
                </c:pt>
                <c:pt idx="1093">
                  <c:v>0.11419847693217379</c:v>
                </c:pt>
                <c:pt idx="1094">
                  <c:v>0.1141612269320548</c:v>
                </c:pt>
                <c:pt idx="1095">
                  <c:v>0.11398346162597747</c:v>
                </c:pt>
                <c:pt idx="1096">
                  <c:v>0.11395824272149468</c:v>
                </c:pt>
                <c:pt idx="1097">
                  <c:v>0.11389685693208662</c:v>
                </c:pt>
                <c:pt idx="1098">
                  <c:v>0.11381250693195002</c:v>
                </c:pt>
                <c:pt idx="1099">
                  <c:v>0.11371919693206663</c:v>
                </c:pt>
                <c:pt idx="1100">
                  <c:v>0.11366324693213445</c:v>
                </c:pt>
                <c:pt idx="1101">
                  <c:v>0.11360832693196699</c:v>
                </c:pt>
                <c:pt idx="1102">
                  <c:v>0.11354951859871652</c:v>
                </c:pt>
                <c:pt idx="1103">
                  <c:v>0.11350622693203172</c:v>
                </c:pt>
                <c:pt idx="1104">
                  <c:v>0.11286086026532857</c:v>
                </c:pt>
                <c:pt idx="1105">
                  <c:v>0.11276802693207352</c:v>
                </c:pt>
                <c:pt idx="1106">
                  <c:v>0.11256482693211479</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0.11067692693218609</c:v>
                </c:pt>
                <c:pt idx="1120">
                  <c:v>0.11061065693212413</c:v>
                </c:pt>
                <c:pt idx="1121">
                  <c:v>0.11037781264639049</c:v>
                </c:pt>
                <c:pt idx="1122">
                  <c:v>0.1103537269320897</c:v>
                </c:pt>
                <c:pt idx="1123">
                  <c:v>0.11031232693204607</c:v>
                </c:pt>
                <c:pt idx="1124">
                  <c:v>0.11025312693203659</c:v>
                </c:pt>
                <c:pt idx="1125">
                  <c:v>0.11022357693195801</c:v>
                </c:pt>
                <c:pt idx="1126">
                  <c:v>0.11020602693194818</c:v>
                </c:pt>
                <c:pt idx="1127">
                  <c:v>0.11018762693217354</c:v>
                </c:pt>
                <c:pt idx="1128">
                  <c:v>0.11016912693204972</c:v>
                </c:pt>
                <c:pt idx="1129">
                  <c:v>0.11009849504807788</c:v>
                </c:pt>
                <c:pt idx="1130">
                  <c:v>0.11004537693190752</c:v>
                </c:pt>
                <c:pt idx="1131">
                  <c:v>0.10993488693210927</c:v>
                </c:pt>
                <c:pt idx="1132">
                  <c:v>0.10975763693186026</c:v>
                </c:pt>
                <c:pt idx="1133">
                  <c:v>0.10965456693197977</c:v>
                </c:pt>
                <c:pt idx="1134">
                  <c:v>0.10958924239611204</c:v>
                </c:pt>
                <c:pt idx="1135">
                  <c:v>0.10950964693205403</c:v>
                </c:pt>
                <c:pt idx="1136">
                  <c:v>0.10943152693202762</c:v>
                </c:pt>
                <c:pt idx="1137">
                  <c:v>0.10908825634381017</c:v>
                </c:pt>
                <c:pt idx="1138">
                  <c:v>0.10902219693197453</c:v>
                </c:pt>
                <c:pt idx="1139">
                  <c:v>0.10885844693210346</c:v>
                </c:pt>
                <c:pt idx="1140">
                  <c:v>0.10856227693209092</c:v>
                </c:pt>
                <c:pt idx="1141">
                  <c:v>0.10817189798471816</c:v>
                </c:pt>
                <c:pt idx="1142">
                  <c:v>0.10769825693203962</c:v>
                </c:pt>
                <c:pt idx="1143">
                  <c:v>0.10726811693200503</c:v>
                </c:pt>
                <c:pt idx="1144">
                  <c:v>0.10681396693209418</c:v>
                </c:pt>
                <c:pt idx="1145">
                  <c:v>0.10635076994279301</c:v>
                </c:pt>
                <c:pt idx="1146">
                  <c:v>0.10536464359874742</c:v>
                </c:pt>
                <c:pt idx="1147">
                  <c:v>0.1055155169321722</c:v>
                </c:pt>
                <c:pt idx="1148">
                  <c:v>0.1056898469321796</c:v>
                </c:pt>
                <c:pt idx="1149">
                  <c:v>0.10579732693209112</c:v>
                </c:pt>
                <c:pt idx="1150">
                  <c:v>0.1058977869319906</c:v>
                </c:pt>
                <c:pt idx="1151">
                  <c:v>0.10597500279408223</c:v>
                </c:pt>
                <c:pt idx="1152">
                  <c:v>0.10629457006930955</c:v>
                </c:pt>
                <c:pt idx="1153">
                  <c:v>0.10629602693198636</c:v>
                </c:pt>
                <c:pt idx="1154">
                  <c:v>0.10631006693209598</c:v>
                </c:pt>
                <c:pt idx="1155">
                  <c:v>0.10631872693207356</c:v>
                </c:pt>
                <c:pt idx="1156">
                  <c:v>0.10631682693211546</c:v>
                </c:pt>
                <c:pt idx="1157">
                  <c:v>0.10632022693202722</c:v>
                </c:pt>
                <c:pt idx="1158">
                  <c:v>0.10632985193203126</c:v>
                </c:pt>
                <c:pt idx="1159">
                  <c:v>0.10633992693209393</c:v>
                </c:pt>
                <c:pt idx="1160">
                  <c:v>0.10636872693203273</c:v>
                </c:pt>
                <c:pt idx="1161">
                  <c:v>0.10636537693187637</c:v>
                </c:pt>
                <c:pt idx="1162">
                  <c:v>0.1063574769319473</c:v>
                </c:pt>
                <c:pt idx="1163">
                  <c:v>0.10634992693208289</c:v>
                </c:pt>
                <c:pt idx="1164">
                  <c:v>0.10635042693206741</c:v>
                </c:pt>
                <c:pt idx="1165">
                  <c:v>0.10634903943211782</c:v>
                </c:pt>
                <c:pt idx="1166">
                  <c:v>0.10634202693215412</c:v>
                </c:pt>
                <c:pt idx="1167">
                  <c:v>0.10641963602289195</c:v>
                </c:pt>
                <c:pt idx="1168">
                  <c:v>0.10720868569491415</c:v>
                </c:pt>
                <c:pt idx="1169">
                  <c:v>0.10742033693209407</c:v>
                </c:pt>
                <c:pt idx="1170">
                  <c:v>0.10764157693206756</c:v>
                </c:pt>
                <c:pt idx="1171">
                  <c:v>0.10781719915431139</c:v>
                </c:pt>
                <c:pt idx="1172">
                  <c:v>0.10800779693202855</c:v>
                </c:pt>
                <c:pt idx="1173">
                  <c:v>0.10819118693204662</c:v>
                </c:pt>
                <c:pt idx="1174">
                  <c:v>0.10832352693201158</c:v>
                </c:pt>
                <c:pt idx="1175">
                  <c:v>0.10844252003556676</c:v>
                </c:pt>
                <c:pt idx="1176">
                  <c:v>0.10878572693205542</c:v>
                </c:pt>
                <c:pt idx="1177">
                  <c:v>0.10866083331490017</c:v>
                </c:pt>
                <c:pt idx="1178">
                  <c:v>0.10839347693193729</c:v>
                </c:pt>
                <c:pt idx="1179">
                  <c:v>0.10796013693206419</c:v>
                </c:pt>
                <c:pt idx="1180">
                  <c:v>0.10765212693205251</c:v>
                </c:pt>
                <c:pt idx="1181">
                  <c:v>0.10741979693202097</c:v>
                </c:pt>
                <c:pt idx="1182">
                  <c:v>0.10719692693203373</c:v>
                </c:pt>
                <c:pt idx="1183">
                  <c:v>0.10636917137647132</c:v>
                </c:pt>
                <c:pt idx="1184">
                  <c:v>0.10618982693212332</c:v>
                </c:pt>
                <c:pt idx="1185">
                  <c:v>0.10599470693209427</c:v>
                </c:pt>
                <c:pt idx="1186">
                  <c:v>0.10577623693203039</c:v>
                </c:pt>
                <c:pt idx="1187">
                  <c:v>0.10561982693205607</c:v>
                </c:pt>
                <c:pt idx="1188">
                  <c:v>0.10545718526546465</c:v>
                </c:pt>
                <c:pt idx="1189">
                  <c:v>0.10532339359869525</c:v>
                </c:pt>
                <c:pt idx="1190">
                  <c:v>0.10465535958515212</c:v>
                </c:pt>
                <c:pt idx="1191">
                  <c:v>0.10458121693186229</c:v>
                </c:pt>
                <c:pt idx="1192">
                  <c:v>0.10454868693206265</c:v>
                </c:pt>
                <c:pt idx="1193">
                  <c:v>0.10449376859868678</c:v>
                </c:pt>
                <c:pt idx="1194">
                  <c:v>0.10445139359876492</c:v>
                </c:pt>
                <c:pt idx="1195">
                  <c:v>0.10434396502733989</c:v>
                </c:pt>
                <c:pt idx="1196">
                  <c:v>0.10436390693200792</c:v>
                </c:pt>
                <c:pt idx="1197">
                  <c:v>0.10448920693205821</c:v>
                </c:pt>
                <c:pt idx="1198">
                  <c:v>0.104618896932095</c:v>
                </c:pt>
                <c:pt idx="1199">
                  <c:v>0.10474963693204142</c:v>
                </c:pt>
                <c:pt idx="1200">
                  <c:v>0.10485884151530911</c:v>
                </c:pt>
                <c:pt idx="1201">
                  <c:v>0.10497617693201305</c:v>
                </c:pt>
                <c:pt idx="1202">
                  <c:v>0.10504057878385722</c:v>
                </c:pt>
                <c:pt idx="1203">
                  <c:v>0.10530350693206003</c:v>
                </c:pt>
                <c:pt idx="1204">
                  <c:v>0.10534354693199101</c:v>
                </c:pt>
                <c:pt idx="1205">
                  <c:v>0.10538322693201989</c:v>
                </c:pt>
                <c:pt idx="1206">
                  <c:v>0.10539172693209772</c:v>
                </c:pt>
                <c:pt idx="1207">
                  <c:v>0.10539450693212872</c:v>
                </c:pt>
                <c:pt idx="1208">
                  <c:v>0.10537912693212102</c:v>
                </c:pt>
                <c:pt idx="1209">
                  <c:v>0.10537647341088552</c:v>
                </c:pt>
                <c:pt idx="1210">
                  <c:v>0.10488338407488128</c:v>
                </c:pt>
                <c:pt idx="1211">
                  <c:v>0.10445424693205063</c:v>
                </c:pt>
                <c:pt idx="1212">
                  <c:v>0.10404372693207622</c:v>
                </c:pt>
                <c:pt idx="1213">
                  <c:v>0.10370812693206242</c:v>
                </c:pt>
                <c:pt idx="1214">
                  <c:v>0.10338861693212208</c:v>
                </c:pt>
                <c:pt idx="1215">
                  <c:v>0.10317808943202067</c:v>
                </c:pt>
                <c:pt idx="1216">
                  <c:v>0.10253286522994641</c:v>
                </c:pt>
                <c:pt idx="1217">
                  <c:v>0.10234293693203256</c:v>
                </c:pt>
                <c:pt idx="1218">
                  <c:v>0.10210614359878908</c:v>
                </c:pt>
                <c:pt idx="1219">
                  <c:v>0.10190227693202317</c:v>
                </c:pt>
                <c:pt idx="1220">
                  <c:v>0.10169270693204185</c:v>
                </c:pt>
                <c:pt idx="1221">
                  <c:v>0.10151524693216629</c:v>
                </c:pt>
                <c:pt idx="1222">
                  <c:v>0.10133555693200004</c:v>
                </c:pt>
                <c:pt idx="1223">
                  <c:v>0.1011939491542366</c:v>
                </c:pt>
                <c:pt idx="1224">
                  <c:v>0.10109960928497244</c:v>
                </c:pt>
                <c:pt idx="1225">
                  <c:v>0.10075554511388422</c:v>
                </c:pt>
                <c:pt idx="1226">
                  <c:v>0.10068583693205824</c:v>
                </c:pt>
                <c:pt idx="1227">
                  <c:v>0.10062117693200914</c:v>
                </c:pt>
                <c:pt idx="1228">
                  <c:v>0.10055436693218667</c:v>
                </c:pt>
                <c:pt idx="1229">
                  <c:v>0.10051188693209658</c:v>
                </c:pt>
                <c:pt idx="1230">
                  <c:v>0.10046643101367203</c:v>
                </c:pt>
                <c:pt idx="1231">
                  <c:v>0.10044208514109698</c:v>
                </c:pt>
                <c:pt idx="1232">
                  <c:v>0.10039378575554302</c:v>
                </c:pt>
                <c:pt idx="1233">
                  <c:v>0.10040572693205277</c:v>
                </c:pt>
                <c:pt idx="1234">
                  <c:v>0.10044291693196783</c:v>
                </c:pt>
                <c:pt idx="1235">
                  <c:v>0.10061010693212324</c:v>
                </c:pt>
                <c:pt idx="1236">
                  <c:v>0.10085685693211142</c:v>
                </c:pt>
                <c:pt idx="1237">
                  <c:v>0.10112149693208054</c:v>
                </c:pt>
                <c:pt idx="1238">
                  <c:v>0.10131762592189375</c:v>
                </c:pt>
                <c:pt idx="1239">
                  <c:v>0.10151897693201306</c:v>
                </c:pt>
                <c:pt idx="1240">
                  <c:v>0.10165562026531949</c:v>
                </c:pt>
                <c:pt idx="1241">
                  <c:v>0.10213815401547777</c:v>
                </c:pt>
                <c:pt idx="1242">
                  <c:v>0.1022363469320455</c:v>
                </c:pt>
                <c:pt idx="1243">
                  <c:v>0.10230030693202251</c:v>
                </c:pt>
                <c:pt idx="1244">
                  <c:v>0.10238048693193492</c:v>
                </c:pt>
                <c:pt idx="1245">
                  <c:v>0.10245375851098988</c:v>
                </c:pt>
                <c:pt idx="1246">
                  <c:v>0.10251332693218276</c:v>
                </c:pt>
                <c:pt idx="1247">
                  <c:v>0.10255720693204751</c:v>
                </c:pt>
                <c:pt idx="1248">
                  <c:v>0.10245626640572425</c:v>
                </c:pt>
                <c:pt idx="1249">
                  <c:v>0.10189076733611571</c:v>
                </c:pt>
                <c:pt idx="1250">
                  <c:v>0.10176073693200763</c:v>
                </c:pt>
                <c:pt idx="1251">
                  <c:v>0.10161034798468931</c:v>
                </c:pt>
                <c:pt idx="1252">
                  <c:v>0.10151265693195939</c:v>
                </c:pt>
                <c:pt idx="1253">
                  <c:v>0.10141519693208069</c:v>
                </c:pt>
                <c:pt idx="1254">
                  <c:v>0.10132796693199</c:v>
                </c:pt>
                <c:pt idx="1255">
                  <c:v>0.10122017693203166</c:v>
                </c:pt>
                <c:pt idx="1256">
                  <c:v>0.10109767693201398</c:v>
                </c:pt>
                <c:pt idx="1257">
                  <c:v>0.10079088077820614</c:v>
                </c:pt>
                <c:pt idx="1258">
                  <c:v>0.10070823693210698</c:v>
                </c:pt>
                <c:pt idx="1259">
                  <c:v>0.10056703693203417</c:v>
                </c:pt>
                <c:pt idx="1260">
                  <c:v>0.10046697693213988</c:v>
                </c:pt>
                <c:pt idx="1261">
                  <c:v>0.10034135693203439</c:v>
                </c:pt>
                <c:pt idx="1262">
                  <c:v>0.10017402693195294</c:v>
                </c:pt>
                <c:pt idx="1263">
                  <c:v>0.10005363104166069</c:v>
                </c:pt>
                <c:pt idx="1264">
                  <c:v>9.9918786932036596E-2</c:v>
                </c:pt>
                <c:pt idx="1265">
                  <c:v>9.9796565316026958E-2</c:v>
                </c:pt>
                <c:pt idx="1266">
                  <c:v>9.9500042721544738E-2</c:v>
                </c:pt>
                <c:pt idx="1267">
                  <c:v>9.944082693205325E-2</c:v>
                </c:pt>
                <c:pt idx="1268">
                  <c:v>9.9354926932094093E-2</c:v>
                </c:pt>
                <c:pt idx="1269">
                  <c:v>9.9186195682037265E-2</c:v>
                </c:pt>
                <c:pt idx="1270">
                  <c:v>9.8966866931945882E-2</c:v>
                </c:pt>
                <c:pt idx="1271">
                  <c:v>9.8796286932071264E-2</c:v>
                </c:pt>
                <c:pt idx="1272">
                  <c:v>9.8648796932153046E-2</c:v>
                </c:pt>
                <c:pt idx="1273">
                  <c:v>9.8510226931978223E-2</c:v>
                </c:pt>
                <c:pt idx="1274">
                  <c:v>9.7775496162839565E-2</c:v>
                </c:pt>
                <c:pt idx="1275">
                  <c:v>9.7611626932064197E-2</c:v>
                </c:pt>
                <c:pt idx="1276">
                  <c:v>9.7372011142681431E-2</c:v>
                </c:pt>
                <c:pt idx="1277">
                  <c:v>9.7400036931944059E-2</c:v>
                </c:pt>
                <c:pt idx="1278">
                  <c:v>9.7575316931966166E-2</c:v>
                </c:pt>
                <c:pt idx="1279">
                  <c:v>9.7723376932108863E-2</c:v>
                </c:pt>
                <c:pt idx="1280">
                  <c:v>9.7912526932091737E-2</c:v>
                </c:pt>
                <c:pt idx="1281">
                  <c:v>9.8050576932081732E-2</c:v>
                </c:pt>
                <c:pt idx="1282">
                  <c:v>9.8181533383666683E-2</c:v>
                </c:pt>
                <c:pt idx="1283">
                  <c:v>9.8548726932051564E-2</c:v>
                </c:pt>
                <c:pt idx="1284">
                  <c:v>9.8613986931894743E-2</c:v>
                </c:pt>
                <c:pt idx="1285">
                  <c:v>9.8710546931897888E-2</c:v>
                </c:pt>
                <c:pt idx="1286">
                  <c:v>9.8819906932050228E-2</c:v>
                </c:pt>
                <c:pt idx="1287">
                  <c:v>9.8901806932005551E-2</c:v>
                </c:pt>
                <c:pt idx="1288">
                  <c:v>9.8997216931934445E-2</c:v>
                </c:pt>
                <c:pt idx="1289">
                  <c:v>9.9091029015440577E-2</c:v>
                </c:pt>
                <c:pt idx="1290">
                  <c:v>9.9154586932030775E-2</c:v>
                </c:pt>
                <c:pt idx="1291">
                  <c:v>9.9202441217698847E-2</c:v>
                </c:pt>
                <c:pt idx="1292">
                  <c:v>9.9358726932053068E-2</c:v>
                </c:pt>
                <c:pt idx="1293">
                  <c:v>9.9380446932073707E-2</c:v>
                </c:pt>
                <c:pt idx="1294">
                  <c:v>9.9408826931963512E-2</c:v>
                </c:pt>
                <c:pt idx="1295">
                  <c:v>9.9445081098664928E-2</c:v>
                </c:pt>
                <c:pt idx="1296">
                  <c:v>9.948062693210602E-2</c:v>
                </c:pt>
                <c:pt idx="1297">
                  <c:v>9.9509566931999777E-2</c:v>
                </c:pt>
                <c:pt idx="1298">
                  <c:v>9.953836693213737E-2</c:v>
                </c:pt>
                <c:pt idx="1299">
                  <c:v>9.9572726932066868E-2</c:v>
                </c:pt>
                <c:pt idx="1300">
                  <c:v>9.9588726931955307E-2</c:v>
                </c:pt>
                <c:pt idx="1301">
                  <c:v>9.9472976932077045E-2</c:v>
                </c:pt>
                <c:pt idx="1302">
                  <c:v>9.9355652463955862E-2</c:v>
                </c:pt>
                <c:pt idx="1303">
                  <c:v>9.9124496931992614E-2</c:v>
                </c:pt>
                <c:pt idx="1304">
                  <c:v>9.8981436931950398E-2</c:v>
                </c:pt>
                <c:pt idx="1305">
                  <c:v>9.8718096932131544E-2</c:v>
                </c:pt>
                <c:pt idx="1306">
                  <c:v>9.8182186932021423E-2</c:v>
                </c:pt>
                <c:pt idx="1307">
                  <c:v>9.7612586932015688E-2</c:v>
                </c:pt>
                <c:pt idx="1308">
                  <c:v>9.7042779015367689E-2</c:v>
                </c:pt>
                <c:pt idx="1309">
                  <c:v>9.6651120374758745E-2</c:v>
                </c:pt>
                <c:pt idx="1310">
                  <c:v>9.5665090568417488E-2</c:v>
                </c:pt>
                <c:pt idx="1311">
                  <c:v>9.5510706931989528E-2</c:v>
                </c:pt>
                <c:pt idx="1312">
                  <c:v>9.5446526931880368E-2</c:v>
                </c:pt>
                <c:pt idx="1313">
                  <c:v>9.5432946932135124E-2</c:v>
                </c:pt>
                <c:pt idx="1314">
                  <c:v>9.5398646932096764E-2</c:v>
                </c:pt>
                <c:pt idx="1315">
                  <c:v>9.5354305879325973E-2</c:v>
                </c:pt>
                <c:pt idx="1316">
                  <c:v>9.5319026932187953E-2</c:v>
                </c:pt>
                <c:pt idx="1317">
                  <c:v>9.5292846932054212E-2</c:v>
                </c:pt>
                <c:pt idx="1318">
                  <c:v>9.5435042149475513E-2</c:v>
                </c:pt>
                <c:pt idx="1319">
                  <c:v>9.6220159364534666E-2</c:v>
                </c:pt>
                <c:pt idx="1320">
                  <c:v>9.633130693195821E-2</c:v>
                </c:pt>
                <c:pt idx="1321">
                  <c:v>9.6445740820968184E-2</c:v>
                </c:pt>
                <c:pt idx="1322">
                  <c:v>9.6555655503451354E-2</c:v>
                </c:pt>
                <c:pt idx="1323">
                  <c:v>9.6695626932174247E-2</c:v>
                </c:pt>
                <c:pt idx="1324">
                  <c:v>9.6793726932162524E-2</c:v>
                </c:pt>
                <c:pt idx="1325">
                  <c:v>9.6853209690721059E-2</c:v>
                </c:pt>
                <c:pt idx="1326">
                  <c:v>9.6969107884476144E-2</c:v>
                </c:pt>
                <c:pt idx="1327">
                  <c:v>9.6987286932133487E-2</c:v>
                </c:pt>
                <c:pt idx="1328">
                  <c:v>9.701348482683135E-2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9.7310866932062604E-2</c:v>
                </c:pt>
                <c:pt idx="1337">
                  <c:v>9.7281466932088292E-2</c:v>
                </c:pt>
                <c:pt idx="1338">
                  <c:v>9.7275606932114983E-2</c:v>
                </c:pt>
                <c:pt idx="1339">
                  <c:v>9.72063169320877E-2</c:v>
                </c:pt>
                <c:pt idx="1340">
                  <c:v>9.7051976931965128E-2</c:v>
                </c:pt>
                <c:pt idx="1341">
                  <c:v>9.6880474300476763E-2</c:v>
                </c:pt>
                <c:pt idx="1342">
                  <c:v>9.670124693214173E-2</c:v>
                </c:pt>
                <c:pt idx="1343">
                  <c:v>9.6551915611286399E-2</c:v>
                </c:pt>
                <c:pt idx="1344">
                  <c:v>9.6036855137200297E-2</c:v>
                </c:pt>
                <c:pt idx="1345">
                  <c:v>9.5922896931924226E-2</c:v>
                </c:pt>
                <c:pt idx="1346">
                  <c:v>9.5784696932014524E-2</c:v>
                </c:pt>
                <c:pt idx="1347">
                  <c:v>9.5680811439123672E-2</c:v>
                </c:pt>
                <c:pt idx="1348">
                  <c:v>9.5550356932023281E-2</c:v>
                </c:pt>
                <c:pt idx="1349">
                  <c:v>9.5454096931988155E-2</c:v>
                </c:pt>
                <c:pt idx="1350">
                  <c:v>9.5383706932054182E-2</c:v>
                </c:pt>
                <c:pt idx="1351">
                  <c:v>9.5320540491400263E-2</c:v>
                </c:pt>
                <c:pt idx="1352">
                  <c:v>9.5123726932044447E-2</c:v>
                </c:pt>
                <c:pt idx="1353">
                  <c:v>9.5089146932039667E-2</c:v>
                </c:pt>
                <c:pt idx="1354">
                  <c:v>9.5032343953320747E-2</c:v>
                </c:pt>
                <c:pt idx="1355">
                  <c:v>9.4989076931838654E-2</c:v>
                </c:pt>
                <c:pt idx="1356">
                  <c:v>9.4864376932051533E-2</c:v>
                </c:pt>
                <c:pt idx="1357">
                  <c:v>9.4551666932062989E-2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8.9623913372620101E-2</c:v>
                </c:pt>
                <c:pt idx="1371">
                  <c:v>8.9479576931978513E-2</c:v>
                </c:pt>
                <c:pt idx="1372">
                  <c:v>8.9124146932107615E-2</c:v>
                </c:pt>
                <c:pt idx="1373">
                  <c:v>8.8738474300427819E-2</c:v>
                </c:pt>
                <c:pt idx="1374">
                  <c:v>8.8411786932098779E-2</c:v>
                </c:pt>
                <c:pt idx="1375">
                  <c:v>8.7903606932073344E-2</c:v>
                </c:pt>
                <c:pt idx="1376">
                  <c:v>8.7327526931986227E-2</c:v>
                </c:pt>
                <c:pt idx="1377">
                  <c:v>8.5714126932060888E-2</c:v>
                </c:pt>
                <c:pt idx="1378">
                  <c:v>8.5366376932029503E-2</c:v>
                </c:pt>
                <c:pt idx="1379">
                  <c:v>8.4927186932134205E-2</c:v>
                </c:pt>
                <c:pt idx="1380">
                  <c:v>8.4576453247834346E-2</c:v>
                </c:pt>
                <c:pt idx="1381">
                  <c:v>8.4121086932143027E-2</c:v>
                </c:pt>
                <c:pt idx="1382">
                  <c:v>8.3771496932030537E-2</c:v>
                </c:pt>
                <c:pt idx="1383">
                  <c:v>8.348907693192581E-2</c:v>
                </c:pt>
                <c:pt idx="1384">
                  <c:v>8.3176786931943511E-2</c:v>
                </c:pt>
                <c:pt idx="1385">
                  <c:v>8.2936367557039453E-2</c:v>
                </c:pt>
                <c:pt idx="1386">
                  <c:v>8.237929836062105E-2</c:v>
                </c:pt>
                <c:pt idx="1387">
                  <c:v>8.2273556932008565E-2</c:v>
                </c:pt>
                <c:pt idx="1388">
                  <c:v>8.2130326932158965E-2</c:v>
                </c:pt>
                <c:pt idx="1389">
                  <c:v>8.1970936932009464E-2</c:v>
                </c:pt>
                <c:pt idx="1390">
                  <c:v>8.1828906932102596E-2</c:v>
                </c:pt>
                <c:pt idx="1391">
                  <c:v>8.1712046931983223E-2</c:v>
                </c:pt>
                <c:pt idx="1392">
                  <c:v>8.1615453247977227E-2</c:v>
                </c:pt>
                <c:pt idx="1393">
                  <c:v>8.1476936932077165E-2</c:v>
                </c:pt>
                <c:pt idx="1394">
                  <c:v>8.1397393598692636E-2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8.1715426932021454E-2</c:v>
                </c:pt>
                <c:pt idx="1410">
                  <c:v>8.1866316932107025E-2</c:v>
                </c:pt>
                <c:pt idx="1411">
                  <c:v>8.1995146932200724E-2</c:v>
                </c:pt>
                <c:pt idx="1412">
                  <c:v>8.2103616932087634E-2</c:v>
                </c:pt>
                <c:pt idx="1413">
                  <c:v>8.214977956362185E-2</c:v>
                </c:pt>
                <c:pt idx="1414">
                  <c:v>8.3404369789321101E-2</c:v>
                </c:pt>
                <c:pt idx="1415">
                  <c:v>8.3733586932027065E-2</c:v>
                </c:pt>
                <c:pt idx="1416">
                  <c:v>8.4001496932075079E-2</c:v>
                </c:pt>
                <c:pt idx="1417">
                  <c:v>8.4247306932056384E-2</c:v>
                </c:pt>
                <c:pt idx="1418">
                  <c:v>8.4491756932138132E-2</c:v>
                </c:pt>
                <c:pt idx="1419">
                  <c:v>8.4663263163989491E-2</c:v>
                </c:pt>
                <c:pt idx="1420">
                  <c:v>8.5230766932042568E-2</c:v>
                </c:pt>
                <c:pt idx="1421">
                  <c:v>8.5393676932028498E-2</c:v>
                </c:pt>
                <c:pt idx="1422">
                  <c:v>8.5483406932141182E-2</c:v>
                </c:pt>
                <c:pt idx="1423">
                  <c:v>8.5527626932063006E-2</c:v>
                </c:pt>
                <c:pt idx="1424">
                  <c:v>8.5718346932069076E-2</c:v>
                </c:pt>
                <c:pt idx="1425">
                  <c:v>8.6104685265496708E-2</c:v>
                </c:pt>
                <c:pt idx="1426">
                  <c:v>8.6488486932026334E-2</c:v>
                </c:pt>
                <c:pt idx="1427">
                  <c:v>8.6791381477524951E-2</c:v>
                </c:pt>
                <c:pt idx="1428">
                  <c:v>8.780372693205149E-2</c:v>
                </c:pt>
                <c:pt idx="1429">
                  <c:v>8.7979036932125429E-2</c:v>
                </c:pt>
                <c:pt idx="1430">
                  <c:v>8.827532693212016E-2</c:v>
                </c:pt>
                <c:pt idx="1431">
                  <c:v>8.8530676931995567E-2</c:v>
                </c:pt>
                <c:pt idx="1432">
                  <c:v>8.8769705879371968E-2</c:v>
                </c:pt>
                <c:pt idx="1433">
                  <c:v>8.8998116932032412E-2</c:v>
                </c:pt>
                <c:pt idx="1434">
                  <c:v>8.9184416931971128E-2</c:v>
                </c:pt>
                <c:pt idx="1435">
                  <c:v>8.9505336932120663E-2</c:v>
                </c:pt>
                <c:pt idx="1436">
                  <c:v>8.9872895763250304E-2</c:v>
                </c:pt>
                <c:pt idx="1437">
                  <c:v>9.1196105879447528E-2</c:v>
                </c:pt>
                <c:pt idx="1438">
                  <c:v>9.1836014166119667E-2</c:v>
                </c:pt>
                <c:pt idx="1439">
                  <c:v>9.2423336932142733E-2</c:v>
                </c:pt>
                <c:pt idx="1440">
                  <c:v>9.2922826931939567E-2</c:v>
                </c:pt>
                <c:pt idx="1441">
                  <c:v>9.3412536932035509E-2</c:v>
                </c:pt>
                <c:pt idx="1442">
                  <c:v>9.3832366932062858E-2</c:v>
                </c:pt>
                <c:pt idx="1443">
                  <c:v>9.4373937458442497E-2</c:v>
                </c:pt>
                <c:pt idx="1444">
                  <c:v>9.4762898975077295E-2</c:v>
                </c:pt>
                <c:pt idx="1445">
                  <c:v>9.6791963043074525E-2</c:v>
                </c:pt>
                <c:pt idx="1446">
                  <c:v>9.7225406931954708E-2</c:v>
                </c:pt>
                <c:pt idx="1447">
                  <c:v>9.7700306932054726E-2</c:v>
                </c:pt>
                <c:pt idx="1448">
                  <c:v>9.8137566931967748E-2</c:v>
                </c:pt>
                <c:pt idx="1449">
                  <c:v>9.8786126931969656E-2</c:v>
                </c:pt>
                <c:pt idx="1450">
                  <c:v>9.9318969037213545E-2</c:v>
                </c:pt>
                <c:pt idx="1451">
                  <c:v>9.976070693208805E-2</c:v>
                </c:pt>
                <c:pt idx="1452">
                  <c:v>0.10021057878390162</c:v>
                </c:pt>
                <c:pt idx="1453">
                  <c:v>0.10189586978920319</c:v>
                </c:pt>
                <c:pt idx="1454">
                  <c:v>0.10223499693201198</c:v>
                </c:pt>
                <c:pt idx="1455">
                  <c:v>0.1027363769320575</c:v>
                </c:pt>
                <c:pt idx="1456">
                  <c:v>0.10314834548876206</c:v>
                </c:pt>
                <c:pt idx="1457">
                  <c:v>0.10361197945724158</c:v>
                </c:pt>
                <c:pt idx="1458">
                  <c:v>0.10396757693217752</c:v>
                </c:pt>
                <c:pt idx="1459">
                  <c:v>0.10430092693205496</c:v>
                </c:pt>
                <c:pt idx="1460">
                  <c:v>0.10463405693201389</c:v>
                </c:pt>
                <c:pt idx="1461">
                  <c:v>0.10489294693208273</c:v>
                </c:pt>
                <c:pt idx="1462">
                  <c:v>0.10507368345382433</c:v>
                </c:pt>
                <c:pt idx="1463">
                  <c:v>0.10578050051698565</c:v>
                </c:pt>
                <c:pt idx="1464">
                  <c:v>0.10598008693216343</c:v>
                </c:pt>
                <c:pt idx="1465">
                  <c:v>0.10617011693216227</c:v>
                </c:pt>
                <c:pt idx="1466">
                  <c:v>0.10627180693219898</c:v>
                </c:pt>
                <c:pt idx="1467">
                  <c:v>0.10626174693183582</c:v>
                </c:pt>
                <c:pt idx="1468">
                  <c:v>0.10618526693198789</c:v>
                </c:pt>
                <c:pt idx="1469">
                  <c:v>0.1061546848268337</c:v>
                </c:pt>
                <c:pt idx="1470">
                  <c:v>0.10612040084527073</c:v>
                </c:pt>
                <c:pt idx="1471">
                  <c:v>0.10610537753458997</c:v>
                </c:pt>
                <c:pt idx="1472">
                  <c:v>0.10615990693207775</c:v>
                </c:pt>
                <c:pt idx="1473">
                  <c:v>0.10622557693216124</c:v>
                </c:pt>
                <c:pt idx="1474">
                  <c:v>0.10627872693210372</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-0.27071294306789245</c:v>
                </c:pt>
                <c:pt idx="3">
                  <c:v>-0.27038884306802013</c:v>
                </c:pt>
                <c:pt idx="4">
                  <c:v>-0.27003661306800097</c:v>
                </c:pt>
                <c:pt idx="5">
                  <c:v>-0.26968188131535076</c:v>
                </c:pt>
                <c:pt idx="6">
                  <c:v>-0.26943536306795646</c:v>
                </c:pt>
                <c:pt idx="7">
                  <c:v>-0.26920138306792296</c:v>
                </c:pt>
                <c:pt idx="8">
                  <c:v>-0.26906518735370388</c:v>
                </c:pt>
                <c:pt idx="9">
                  <c:v>-0.26830180640129675</c:v>
                </c:pt>
                <c:pt idx="10">
                  <c:v>-0.26815239306780903</c:v>
                </c:pt>
                <c:pt idx="11">
                  <c:v>-0.26793660306802281</c:v>
                </c:pt>
                <c:pt idx="12">
                  <c:v>-0.26769785470058527</c:v>
                </c:pt>
                <c:pt idx="13">
                  <c:v>-0.26746265306800882</c:v>
                </c:pt>
                <c:pt idx="14">
                  <c:v>-0.26716451306801048</c:v>
                </c:pt>
                <c:pt idx="15">
                  <c:v>-0.26696688306807997</c:v>
                </c:pt>
                <c:pt idx="16">
                  <c:v>-0.26695402306803828</c:v>
                </c:pt>
                <c:pt idx="17">
                  <c:v>-0.26637616195688579</c:v>
                </c:pt>
                <c:pt idx="18">
                  <c:v>-0.26564137563201484</c:v>
                </c:pt>
                <c:pt idx="19">
                  <c:v>-0.26541452306789026</c:v>
                </c:pt>
                <c:pt idx="20">
                  <c:v>-0.26511940306784354</c:v>
                </c:pt>
                <c:pt idx="21">
                  <c:v>-0.26488910306798696</c:v>
                </c:pt>
                <c:pt idx="22">
                  <c:v>-0.26461440306785389</c:v>
                </c:pt>
                <c:pt idx="23">
                  <c:v>-0.26436670306802124</c:v>
                </c:pt>
                <c:pt idx="24">
                  <c:v>-0.26416715618489661</c:v>
                </c:pt>
                <c:pt idx="25">
                  <c:v>-0.26351596123993304</c:v>
                </c:pt>
                <c:pt idx="26">
                  <c:v>-0.26330884306803182</c:v>
                </c:pt>
                <c:pt idx="27">
                  <c:v>-0.26300533306792317</c:v>
                </c:pt>
                <c:pt idx="28">
                  <c:v>-0.2627880330680058</c:v>
                </c:pt>
                <c:pt idx="29">
                  <c:v>-0.26253007306787945</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-0.26005659306790185</c:v>
                </c:pt>
                <c:pt idx="39">
                  <c:v>-0.25982666306795626</c:v>
                </c:pt>
                <c:pt idx="40">
                  <c:v>-0.25958605431795045</c:v>
                </c:pt>
                <c:pt idx="41">
                  <c:v>-0.25936392691404897</c:v>
                </c:pt>
                <c:pt idx="42">
                  <c:v>-0.25855147941722134</c:v>
                </c:pt>
                <c:pt idx="43">
                  <c:v>-0.25832779306800613</c:v>
                </c:pt>
                <c:pt idx="44">
                  <c:v>-0.25807627306791492</c:v>
                </c:pt>
                <c:pt idx="45">
                  <c:v>-0.25775568306806917</c:v>
                </c:pt>
                <c:pt idx="46">
                  <c:v>-0.25747908306804906</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-0.25148081306805714</c:v>
                </c:pt>
                <c:pt idx="64">
                  <c:v>-0.25107076306788773</c:v>
                </c:pt>
                <c:pt idx="65">
                  <c:v>-0.25084125306796068</c:v>
                </c:pt>
                <c:pt idx="66">
                  <c:v>-0.25064627306797188</c:v>
                </c:pt>
                <c:pt idx="67">
                  <c:v>-0.25042079870888817</c:v>
                </c:pt>
                <c:pt idx="68">
                  <c:v>-0.24806707306801459</c:v>
                </c:pt>
                <c:pt idx="69">
                  <c:v>-0.24782146306789388</c:v>
                </c:pt>
                <c:pt idx="70">
                  <c:v>-0.2474896230680344</c:v>
                </c:pt>
                <c:pt idx="71">
                  <c:v>-0.24710289306797542</c:v>
                </c:pt>
                <c:pt idx="72">
                  <c:v>-0.24678773306786242</c:v>
                </c:pt>
                <c:pt idx="73">
                  <c:v>-0.24643923306787555</c:v>
                </c:pt>
                <c:pt idx="74">
                  <c:v>-0.24606913306793454</c:v>
                </c:pt>
                <c:pt idx="75">
                  <c:v>-0.24591210640127825</c:v>
                </c:pt>
                <c:pt idx="76">
                  <c:v>-0.24473483670426832</c:v>
                </c:pt>
                <c:pt idx="77">
                  <c:v>-0.24443288306810057</c:v>
                </c:pt>
                <c:pt idx="78">
                  <c:v>-0.24382121306797444</c:v>
                </c:pt>
                <c:pt idx="79">
                  <c:v>-0.24306278853181632</c:v>
                </c:pt>
                <c:pt idx="80">
                  <c:v>-0.24235689306790703</c:v>
                </c:pt>
                <c:pt idx="81">
                  <c:v>-0.2419719730680896</c:v>
                </c:pt>
                <c:pt idx="82">
                  <c:v>-0.2415430930679327</c:v>
                </c:pt>
                <c:pt idx="83">
                  <c:v>-0.24119337306784441</c:v>
                </c:pt>
                <c:pt idx="84">
                  <c:v>-0.24093953393753545</c:v>
                </c:pt>
                <c:pt idx="85">
                  <c:v>-0.24013819614486948</c:v>
                </c:pt>
                <c:pt idx="86">
                  <c:v>-0.23993721306784763</c:v>
                </c:pt>
                <c:pt idx="87">
                  <c:v>-0.23958428306801241</c:v>
                </c:pt>
                <c:pt idx="88">
                  <c:v>-0.23927233306797333</c:v>
                </c:pt>
                <c:pt idx="89">
                  <c:v>-0.23902163306789281</c:v>
                </c:pt>
                <c:pt idx="90">
                  <c:v>-0.23880838647002692</c:v>
                </c:pt>
                <c:pt idx="91">
                  <c:v>-0.23856355306800481</c:v>
                </c:pt>
                <c:pt idx="92">
                  <c:v>-0.2383756630678846</c:v>
                </c:pt>
                <c:pt idx="93">
                  <c:v>-0.23821202306798744</c:v>
                </c:pt>
                <c:pt idx="94">
                  <c:v>-0.23737352306795828</c:v>
                </c:pt>
                <c:pt idx="95">
                  <c:v>-0.23720846306791579</c:v>
                </c:pt>
                <c:pt idx="96">
                  <c:v>-0.23697229390134594</c:v>
                </c:pt>
                <c:pt idx="97">
                  <c:v>-0.23658451306791051</c:v>
                </c:pt>
                <c:pt idx="98">
                  <c:v>-0.23624866306796877</c:v>
                </c:pt>
                <c:pt idx="99">
                  <c:v>-0.2358755330679827</c:v>
                </c:pt>
                <c:pt idx="100">
                  <c:v>-0.23545119306808721</c:v>
                </c:pt>
                <c:pt idx="101">
                  <c:v>-0.23505577833101637</c:v>
                </c:pt>
                <c:pt idx="102">
                  <c:v>-0.2348337730679475</c:v>
                </c:pt>
                <c:pt idx="103">
                  <c:v>-0.23404265237833499</c:v>
                </c:pt>
                <c:pt idx="104">
                  <c:v>-0.23370533306795988</c:v>
                </c:pt>
                <c:pt idx="105">
                  <c:v>-0.23326099306798687</c:v>
                </c:pt>
                <c:pt idx="106">
                  <c:v>-0.2328334830679358</c:v>
                </c:pt>
                <c:pt idx="107">
                  <c:v>-0.2323095530679069</c:v>
                </c:pt>
                <c:pt idx="108">
                  <c:v>-0.2319205430679574</c:v>
                </c:pt>
                <c:pt idx="109">
                  <c:v>-0.23160429306781793</c:v>
                </c:pt>
                <c:pt idx="110">
                  <c:v>-0.23131989551704674</c:v>
                </c:pt>
                <c:pt idx="111">
                  <c:v>-0.22994285748355026</c:v>
                </c:pt>
                <c:pt idx="112">
                  <c:v>-0.22968371056795434</c:v>
                </c:pt>
                <c:pt idx="113">
                  <c:v>-0.22945977306800103</c:v>
                </c:pt>
                <c:pt idx="114">
                  <c:v>-0.22916209306799859</c:v>
                </c:pt>
                <c:pt idx="115">
                  <c:v>-0.2288247730681118</c:v>
                </c:pt>
                <c:pt idx="116">
                  <c:v>-0.22839606094674988</c:v>
                </c:pt>
                <c:pt idx="117">
                  <c:v>-0.22782177306801507</c:v>
                </c:pt>
                <c:pt idx="118">
                  <c:v>-0.22750666306805528</c:v>
                </c:pt>
                <c:pt idx="119">
                  <c:v>-0.2272004397346592</c:v>
                </c:pt>
                <c:pt idx="120">
                  <c:v>-0.22650958556791101</c:v>
                </c:pt>
                <c:pt idx="121">
                  <c:v>-0.22627807306800207</c:v>
                </c:pt>
                <c:pt idx="122">
                  <c:v>-0.22599366890140971</c:v>
                </c:pt>
                <c:pt idx="123">
                  <c:v>-0.22560762306785867</c:v>
                </c:pt>
                <c:pt idx="124">
                  <c:v>-0.22531036306796223</c:v>
                </c:pt>
                <c:pt idx="125">
                  <c:v>-0.22489819306798639</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-0.22215944306792357</c:v>
                </c:pt>
                <c:pt idx="134">
                  <c:v>-0.22184189306786128</c:v>
                </c:pt>
                <c:pt idx="135">
                  <c:v>-0.22158246306790391</c:v>
                </c:pt>
                <c:pt idx="136">
                  <c:v>-0.22125422306797304</c:v>
                </c:pt>
                <c:pt idx="137">
                  <c:v>-0.22106997482234222</c:v>
                </c:pt>
                <c:pt idx="138">
                  <c:v>-0.22001127306795354</c:v>
                </c:pt>
                <c:pt idx="139">
                  <c:v>-0.21986568167012924</c:v>
                </c:pt>
                <c:pt idx="140">
                  <c:v>-0.21954653306799865</c:v>
                </c:pt>
                <c:pt idx="141">
                  <c:v>-0.21931302306794048</c:v>
                </c:pt>
                <c:pt idx="142">
                  <c:v>-0.21905099306796713</c:v>
                </c:pt>
                <c:pt idx="143">
                  <c:v>-0.2188651518558237</c:v>
                </c:pt>
                <c:pt idx="144">
                  <c:v>-0.21851002306789319</c:v>
                </c:pt>
                <c:pt idx="145">
                  <c:v>-0.21816955306792399</c:v>
                </c:pt>
                <c:pt idx="146">
                  <c:v>-0.21803824449651232</c:v>
                </c:pt>
                <c:pt idx="147">
                  <c:v>-0.21733074675211156</c:v>
                </c:pt>
                <c:pt idx="148">
                  <c:v>-0.21711776801743146</c:v>
                </c:pt>
                <c:pt idx="149">
                  <c:v>-0.21687334306803074</c:v>
                </c:pt>
                <c:pt idx="150">
                  <c:v>-0.21648602306794407</c:v>
                </c:pt>
                <c:pt idx="151">
                  <c:v>-0.21616606306808706</c:v>
                </c:pt>
                <c:pt idx="152">
                  <c:v>-0.21589892306798247</c:v>
                </c:pt>
                <c:pt idx="153">
                  <c:v>-0.21554073306792595</c:v>
                </c:pt>
                <c:pt idx="154">
                  <c:v>-0.21527240306781473</c:v>
                </c:pt>
                <c:pt idx="155">
                  <c:v>-0.21498364148898474</c:v>
                </c:pt>
                <c:pt idx="156">
                  <c:v>-0.21429798460641841</c:v>
                </c:pt>
                <c:pt idx="157">
                  <c:v>-0.21416127306798671</c:v>
                </c:pt>
                <c:pt idx="158">
                  <c:v>-0.21377426306787611</c:v>
                </c:pt>
                <c:pt idx="159">
                  <c:v>-0.21339843306806525</c:v>
                </c:pt>
                <c:pt idx="160">
                  <c:v>-0.21304947306789823</c:v>
                </c:pt>
                <c:pt idx="161">
                  <c:v>-0.21274288765121743</c:v>
                </c:pt>
                <c:pt idx="162">
                  <c:v>-0.21236195306799788</c:v>
                </c:pt>
                <c:pt idx="163">
                  <c:v>-0.21212965306808937</c:v>
                </c:pt>
                <c:pt idx="164">
                  <c:v>-0.21186913021077233</c:v>
                </c:pt>
                <c:pt idx="165">
                  <c:v>-0.21074127306791057</c:v>
                </c:pt>
                <c:pt idx="166">
                  <c:v>-0.21046457306793831</c:v>
                </c:pt>
                <c:pt idx="167">
                  <c:v>-0.21009502306786526</c:v>
                </c:pt>
                <c:pt idx="168">
                  <c:v>-0.20985859221686098</c:v>
                </c:pt>
                <c:pt idx="169">
                  <c:v>-0.20954773306789384</c:v>
                </c:pt>
                <c:pt idx="170">
                  <c:v>-0.20925442306781888</c:v>
                </c:pt>
                <c:pt idx="171">
                  <c:v>-0.2088782630679023</c:v>
                </c:pt>
                <c:pt idx="172">
                  <c:v>-0.20849445306795694</c:v>
                </c:pt>
                <c:pt idx="173">
                  <c:v>-0.20838427306793536</c:v>
                </c:pt>
                <c:pt idx="174">
                  <c:v>-0.20768275454938134</c:v>
                </c:pt>
                <c:pt idx="175">
                  <c:v>-0.20732839306802503</c:v>
                </c:pt>
                <c:pt idx="176">
                  <c:v>-0.20707559306795531</c:v>
                </c:pt>
                <c:pt idx="177">
                  <c:v>-0.20678497306792598</c:v>
                </c:pt>
                <c:pt idx="178">
                  <c:v>-0.20637005306778633</c:v>
                </c:pt>
                <c:pt idx="179">
                  <c:v>-0.20602235306789438</c:v>
                </c:pt>
                <c:pt idx="180">
                  <c:v>-0.20564501796593504</c:v>
                </c:pt>
                <c:pt idx="181">
                  <c:v>-0.20525296306794871</c:v>
                </c:pt>
                <c:pt idx="182">
                  <c:v>-0.20506114263311304</c:v>
                </c:pt>
                <c:pt idx="183">
                  <c:v>-0.20273014071503356</c:v>
                </c:pt>
                <c:pt idx="184">
                  <c:v>-0.20232981306791942</c:v>
                </c:pt>
                <c:pt idx="185">
                  <c:v>-0.20198167306791959</c:v>
                </c:pt>
                <c:pt idx="186">
                  <c:v>-0.20165248306794609</c:v>
                </c:pt>
                <c:pt idx="187">
                  <c:v>-0.20132549987214124</c:v>
                </c:pt>
                <c:pt idx="188">
                  <c:v>-0.19954784449650759</c:v>
                </c:pt>
                <c:pt idx="189">
                  <c:v>-0.19921032306797351</c:v>
                </c:pt>
                <c:pt idx="190">
                  <c:v>-0.19887787306804217</c:v>
                </c:pt>
                <c:pt idx="191">
                  <c:v>-0.19841600306789137</c:v>
                </c:pt>
                <c:pt idx="192">
                  <c:v>-0.19789786069678428</c:v>
                </c:pt>
                <c:pt idx="193">
                  <c:v>-0.1975710782626976</c:v>
                </c:pt>
                <c:pt idx="194">
                  <c:v>-0.19621927306793949</c:v>
                </c:pt>
                <c:pt idx="195">
                  <c:v>-0.19593013306804621</c:v>
                </c:pt>
                <c:pt idx="196">
                  <c:v>-0.19545507306790474</c:v>
                </c:pt>
                <c:pt idx="197">
                  <c:v>-0.19510690306799489</c:v>
                </c:pt>
                <c:pt idx="198">
                  <c:v>-0.19475052049060082</c:v>
                </c:pt>
                <c:pt idx="199">
                  <c:v>-0.19443361306801418</c:v>
                </c:pt>
                <c:pt idx="200">
                  <c:v>-0.19421980306781028</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-0.19153118306788058</c:v>
                </c:pt>
                <c:pt idx="209">
                  <c:v>-0.19117882306797185</c:v>
                </c:pt>
                <c:pt idx="210">
                  <c:v>-0.19105818215889794</c:v>
                </c:pt>
                <c:pt idx="211">
                  <c:v>-0.19017627306794788</c:v>
                </c:pt>
                <c:pt idx="212">
                  <c:v>-0.19010359938384588</c:v>
                </c:pt>
                <c:pt idx="213">
                  <c:v>-0.18976487306797243</c:v>
                </c:pt>
                <c:pt idx="214">
                  <c:v>-0.18951841306805792</c:v>
                </c:pt>
                <c:pt idx="215">
                  <c:v>-0.18929461306787274</c:v>
                </c:pt>
                <c:pt idx="216">
                  <c:v>-0.18908338306799594</c:v>
                </c:pt>
                <c:pt idx="217">
                  <c:v>-0.18885641306791043</c:v>
                </c:pt>
                <c:pt idx="218">
                  <c:v>-0.18861147508813786</c:v>
                </c:pt>
                <c:pt idx="219">
                  <c:v>-0.18847948518916346</c:v>
                </c:pt>
                <c:pt idx="220">
                  <c:v>-0.18781627306800891</c:v>
                </c:pt>
                <c:pt idx="221">
                  <c:v>-0.18765556306794906</c:v>
                </c:pt>
                <c:pt idx="222">
                  <c:v>-0.18741690306801251</c:v>
                </c:pt>
                <c:pt idx="223">
                  <c:v>-0.18711467306793877</c:v>
                </c:pt>
                <c:pt idx="224">
                  <c:v>-0.18684365604663386</c:v>
                </c:pt>
                <c:pt idx="225">
                  <c:v>-0.18665499306790453</c:v>
                </c:pt>
                <c:pt idx="226">
                  <c:v>-0.18633112306787344</c:v>
                </c:pt>
                <c:pt idx="227">
                  <c:v>-0.18611739950463899</c:v>
                </c:pt>
                <c:pt idx="228">
                  <c:v>-0.18527627306795591</c:v>
                </c:pt>
                <c:pt idx="229">
                  <c:v>-0.18509214306806188</c:v>
                </c:pt>
                <c:pt idx="230">
                  <c:v>-0.18481202306790609</c:v>
                </c:pt>
                <c:pt idx="231">
                  <c:v>-0.18464625306772631</c:v>
                </c:pt>
                <c:pt idx="232">
                  <c:v>-0.18439242306803294</c:v>
                </c:pt>
                <c:pt idx="233">
                  <c:v>-0.18413277306797229</c:v>
                </c:pt>
                <c:pt idx="234">
                  <c:v>-0.1838394530679614</c:v>
                </c:pt>
                <c:pt idx="235">
                  <c:v>-0.18355003306803044</c:v>
                </c:pt>
                <c:pt idx="236">
                  <c:v>-0.18344627306792985</c:v>
                </c:pt>
                <c:pt idx="237">
                  <c:v>-0.18288139806792059</c:v>
                </c:pt>
                <c:pt idx="238">
                  <c:v>-0.18267130532591125</c:v>
                </c:pt>
                <c:pt idx="239">
                  <c:v>-0.18242393306793814</c:v>
                </c:pt>
                <c:pt idx="240">
                  <c:v>-0.18215937306800356</c:v>
                </c:pt>
                <c:pt idx="241">
                  <c:v>-0.18187887306787331</c:v>
                </c:pt>
                <c:pt idx="242">
                  <c:v>-0.18167929306798691</c:v>
                </c:pt>
                <c:pt idx="243">
                  <c:v>-0.18149400425068071</c:v>
                </c:pt>
                <c:pt idx="244">
                  <c:v>-0.18137278443153093</c:v>
                </c:pt>
                <c:pt idx="245">
                  <c:v>-0.18073372250610506</c:v>
                </c:pt>
                <c:pt idx="246">
                  <c:v>-0.18051837306806851</c:v>
                </c:pt>
                <c:pt idx="247">
                  <c:v>-0.18031779306790033</c:v>
                </c:pt>
                <c:pt idx="248">
                  <c:v>-0.18011311306797528</c:v>
                </c:pt>
                <c:pt idx="249">
                  <c:v>-0.17988924115299265</c:v>
                </c:pt>
                <c:pt idx="250">
                  <c:v>-0.17969709306774498</c:v>
                </c:pt>
                <c:pt idx="251">
                  <c:v>-0.17947041306800321</c:v>
                </c:pt>
                <c:pt idx="252">
                  <c:v>-0.17925376306784821</c:v>
                </c:pt>
                <c:pt idx="253">
                  <c:v>-0.17917971751235484</c:v>
                </c:pt>
                <c:pt idx="254">
                  <c:v>-0.17833499349794169</c:v>
                </c:pt>
                <c:pt idx="255">
                  <c:v>-0.17810997833107933</c:v>
                </c:pt>
                <c:pt idx="256">
                  <c:v>-0.17790562306780094</c:v>
                </c:pt>
                <c:pt idx="257">
                  <c:v>-0.17767365306789884</c:v>
                </c:pt>
                <c:pt idx="258">
                  <c:v>-0.17747575306795241</c:v>
                </c:pt>
                <c:pt idx="259">
                  <c:v>-0.17729253306787074</c:v>
                </c:pt>
                <c:pt idx="260">
                  <c:v>-0.17718127306794429</c:v>
                </c:pt>
                <c:pt idx="261">
                  <c:v>-0.17668081473466657</c:v>
                </c:pt>
                <c:pt idx="262">
                  <c:v>-0.17647187723459012</c:v>
                </c:pt>
                <c:pt idx="263">
                  <c:v>-0.17627141306796582</c:v>
                </c:pt>
                <c:pt idx="264">
                  <c:v>-0.17608532306805103</c:v>
                </c:pt>
                <c:pt idx="265">
                  <c:v>-0.17587145306791291</c:v>
                </c:pt>
                <c:pt idx="266">
                  <c:v>-0.1756824630678864</c:v>
                </c:pt>
                <c:pt idx="267">
                  <c:v>-0.17547876242954885</c:v>
                </c:pt>
                <c:pt idx="268">
                  <c:v>-0.17531405511933007</c:v>
                </c:pt>
                <c:pt idx="269">
                  <c:v>-0.17466680640130533</c:v>
                </c:pt>
                <c:pt idx="270">
                  <c:v>-0.1745705430679437</c:v>
                </c:pt>
                <c:pt idx="271">
                  <c:v>-0.17437778306792528</c:v>
                </c:pt>
                <c:pt idx="272">
                  <c:v>-0.17419520306786793</c:v>
                </c:pt>
                <c:pt idx="273">
                  <c:v>-0.17400974306789901</c:v>
                </c:pt>
                <c:pt idx="274">
                  <c:v>-0.1738147030680324</c:v>
                </c:pt>
                <c:pt idx="275">
                  <c:v>-0.17364302306800988</c:v>
                </c:pt>
                <c:pt idx="276">
                  <c:v>-0.1734766630678877</c:v>
                </c:pt>
                <c:pt idx="277">
                  <c:v>-0.17322627306792562</c:v>
                </c:pt>
                <c:pt idx="278">
                  <c:v>-0.17260997098466638</c:v>
                </c:pt>
                <c:pt idx="279">
                  <c:v>-0.17234823266403548</c:v>
                </c:pt>
                <c:pt idx="280">
                  <c:v>-0.17217499306802608</c:v>
                </c:pt>
                <c:pt idx="281">
                  <c:v>-0.17196246306789986</c:v>
                </c:pt>
                <c:pt idx="282">
                  <c:v>-0.17179549306803252</c:v>
                </c:pt>
                <c:pt idx="283">
                  <c:v>-0.17161846306785841</c:v>
                </c:pt>
                <c:pt idx="284">
                  <c:v>-0.17143555355579601</c:v>
                </c:pt>
                <c:pt idx="285">
                  <c:v>-0.17126260306797322</c:v>
                </c:pt>
                <c:pt idx="286">
                  <c:v>-0.17106801306778174</c:v>
                </c:pt>
                <c:pt idx="287">
                  <c:v>-0.17084255306795626</c:v>
                </c:pt>
                <c:pt idx="288">
                  <c:v>-0.17064237306793503</c:v>
                </c:pt>
                <c:pt idx="289">
                  <c:v>-0.17047413165376221</c:v>
                </c:pt>
                <c:pt idx="290">
                  <c:v>-0.17027745306799649</c:v>
                </c:pt>
                <c:pt idx="291">
                  <c:v>-0.17009168306805122</c:v>
                </c:pt>
                <c:pt idx="292">
                  <c:v>-0.16985276306802177</c:v>
                </c:pt>
                <c:pt idx="293">
                  <c:v>-0.16965557306789947</c:v>
                </c:pt>
                <c:pt idx="294">
                  <c:v>-0.16949603306805741</c:v>
                </c:pt>
                <c:pt idx="295">
                  <c:v>-0.16927105801417497</c:v>
                </c:pt>
                <c:pt idx="296">
                  <c:v>-0.16912095306801667</c:v>
                </c:pt>
                <c:pt idx="297">
                  <c:v>-0.16894968306799354</c:v>
                </c:pt>
                <c:pt idx="298">
                  <c:v>-0.16875881306810925</c:v>
                </c:pt>
                <c:pt idx="299">
                  <c:v>-0.16856993306804224</c:v>
                </c:pt>
                <c:pt idx="300">
                  <c:v>-0.16837246498722891</c:v>
                </c:pt>
                <c:pt idx="301">
                  <c:v>-0.16819281306807438</c:v>
                </c:pt>
                <c:pt idx="302">
                  <c:v>-0.16798400306790068</c:v>
                </c:pt>
                <c:pt idx="303">
                  <c:v>-0.16778609306788894</c:v>
                </c:pt>
                <c:pt idx="304">
                  <c:v>-0.16759329306792442</c:v>
                </c:pt>
                <c:pt idx="305">
                  <c:v>-0.1674114776134559</c:v>
                </c:pt>
                <c:pt idx="306">
                  <c:v>-0.16719586306788869</c:v>
                </c:pt>
                <c:pt idx="307">
                  <c:v>-0.16698051306805417</c:v>
                </c:pt>
                <c:pt idx="308">
                  <c:v>-0.1668047230679548</c:v>
                </c:pt>
                <c:pt idx="309">
                  <c:v>-0.16668820306789234</c:v>
                </c:pt>
                <c:pt idx="310">
                  <c:v>-0.16653236881255395</c:v>
                </c:pt>
                <c:pt idx="311">
                  <c:v>-0.16635760306789393</c:v>
                </c:pt>
                <c:pt idx="312">
                  <c:v>-0.16617232306801069</c:v>
                </c:pt>
                <c:pt idx="313">
                  <c:v>-0.16602746306786323</c:v>
                </c:pt>
                <c:pt idx="314">
                  <c:v>-0.16590761715394819</c:v>
                </c:pt>
                <c:pt idx="315">
                  <c:v>-0.16531994494300761</c:v>
                </c:pt>
                <c:pt idx="316">
                  <c:v>-0.16510764306802628</c:v>
                </c:pt>
                <c:pt idx="317">
                  <c:v>-0.16489374306800642</c:v>
                </c:pt>
                <c:pt idx="318">
                  <c:v>-0.16466480306792194</c:v>
                </c:pt>
                <c:pt idx="319">
                  <c:v>-0.16446314306786347</c:v>
                </c:pt>
                <c:pt idx="320">
                  <c:v>-0.16423205306797711</c:v>
                </c:pt>
                <c:pt idx="321">
                  <c:v>-0.16403895727846421</c:v>
                </c:pt>
                <c:pt idx="322">
                  <c:v>-0.16385842306789331</c:v>
                </c:pt>
                <c:pt idx="323">
                  <c:v>-0.16364595306782834</c:v>
                </c:pt>
                <c:pt idx="324">
                  <c:v>-0.16344285306800543</c:v>
                </c:pt>
                <c:pt idx="325">
                  <c:v>-0.1632955830680772</c:v>
                </c:pt>
                <c:pt idx="326">
                  <c:v>-0.16313453973450007</c:v>
                </c:pt>
                <c:pt idx="327">
                  <c:v>-0.16292891306807178</c:v>
                </c:pt>
                <c:pt idx="328">
                  <c:v>-0.16272795306787224</c:v>
                </c:pt>
                <c:pt idx="329">
                  <c:v>-0.16253641306799738</c:v>
                </c:pt>
                <c:pt idx="330">
                  <c:v>-0.16236855589616567</c:v>
                </c:pt>
                <c:pt idx="331">
                  <c:v>-0.16217037306786608</c:v>
                </c:pt>
                <c:pt idx="332">
                  <c:v>-0.16202095306793751</c:v>
                </c:pt>
                <c:pt idx="333">
                  <c:v>-0.16188627306794956</c:v>
                </c:pt>
                <c:pt idx="334">
                  <c:v>-0.16139830383710363</c:v>
                </c:pt>
                <c:pt idx="335">
                  <c:v>-0.16122881306799294</c:v>
                </c:pt>
                <c:pt idx="336">
                  <c:v>-0.16103487306794761</c:v>
                </c:pt>
                <c:pt idx="337">
                  <c:v>-0.16082487306800855</c:v>
                </c:pt>
                <c:pt idx="338">
                  <c:v>-0.16064448306799819</c:v>
                </c:pt>
                <c:pt idx="339">
                  <c:v>-0.16048767306781997</c:v>
                </c:pt>
                <c:pt idx="340">
                  <c:v>-0.16036137306799986</c:v>
                </c:pt>
                <c:pt idx="341">
                  <c:v>-0.16014256520271858</c:v>
                </c:pt>
                <c:pt idx="342">
                  <c:v>-0.16004329229872391</c:v>
                </c:pt>
                <c:pt idx="343">
                  <c:v>-0.15945877306793974</c:v>
                </c:pt>
                <c:pt idx="344">
                  <c:v>-0.1593590383739783</c:v>
                </c:pt>
                <c:pt idx="345">
                  <c:v>-0.15917185306797421</c:v>
                </c:pt>
                <c:pt idx="346">
                  <c:v>-0.15897518306800898</c:v>
                </c:pt>
                <c:pt idx="347">
                  <c:v>-0.15877986306789227</c:v>
                </c:pt>
                <c:pt idx="348">
                  <c:v>-0.15858598013866787</c:v>
                </c:pt>
                <c:pt idx="349">
                  <c:v>-0.15837133306791917</c:v>
                </c:pt>
                <c:pt idx="350">
                  <c:v>-0.15819438215888262</c:v>
                </c:pt>
                <c:pt idx="351">
                  <c:v>-0.15772421424439675</c:v>
                </c:pt>
                <c:pt idx="352">
                  <c:v>-0.15762878306784983</c:v>
                </c:pt>
                <c:pt idx="353">
                  <c:v>-0.15753055589613082</c:v>
                </c:pt>
                <c:pt idx="354">
                  <c:v>-0.15733150306802204</c:v>
                </c:pt>
                <c:pt idx="355">
                  <c:v>-0.15712397306803888</c:v>
                </c:pt>
                <c:pt idx="356">
                  <c:v>-0.15695494306785951</c:v>
                </c:pt>
                <c:pt idx="357">
                  <c:v>-0.15676314306800554</c:v>
                </c:pt>
                <c:pt idx="358">
                  <c:v>-0.15663830603506351</c:v>
                </c:pt>
                <c:pt idx="359">
                  <c:v>-0.15650286628833499</c:v>
                </c:pt>
                <c:pt idx="360">
                  <c:v>-0.15533884096916528</c:v>
                </c:pt>
                <c:pt idx="361">
                  <c:v>-0.15513529306805651</c:v>
                </c:pt>
                <c:pt idx="362">
                  <c:v>-0.15496963306796449</c:v>
                </c:pt>
                <c:pt idx="363">
                  <c:v>-0.15478108306801641</c:v>
                </c:pt>
                <c:pt idx="364">
                  <c:v>-0.15458086881270136</c:v>
                </c:pt>
                <c:pt idx="365">
                  <c:v>-0.15436752306791846</c:v>
                </c:pt>
                <c:pt idx="366">
                  <c:v>-0.15382009124978419</c:v>
                </c:pt>
                <c:pt idx="367">
                  <c:v>-0.1537194630679303</c:v>
                </c:pt>
                <c:pt idx="368">
                  <c:v>-0.15355788306797577</c:v>
                </c:pt>
                <c:pt idx="369">
                  <c:v>-0.15342445306781424</c:v>
                </c:pt>
                <c:pt idx="370">
                  <c:v>-0.1531549498356384</c:v>
                </c:pt>
                <c:pt idx="371">
                  <c:v>-0.15291927306800843</c:v>
                </c:pt>
                <c:pt idx="372">
                  <c:v>-0.15271073306796334</c:v>
                </c:pt>
                <c:pt idx="373">
                  <c:v>-0.15241335306797127</c:v>
                </c:pt>
                <c:pt idx="374">
                  <c:v>-0.15224436306803607</c:v>
                </c:pt>
                <c:pt idx="375">
                  <c:v>-0.15210218973460599</c:v>
                </c:pt>
                <c:pt idx="376">
                  <c:v>-0.15163384449648762</c:v>
                </c:pt>
                <c:pt idx="377">
                  <c:v>-0.15147763176358353</c:v>
                </c:pt>
                <c:pt idx="378">
                  <c:v>-0.15131362306789276</c:v>
                </c:pt>
                <c:pt idx="379">
                  <c:v>-0.15111869306797177</c:v>
                </c:pt>
                <c:pt idx="380">
                  <c:v>-0.15094754306791508</c:v>
                </c:pt>
                <c:pt idx="381">
                  <c:v>-0.15073890306794668</c:v>
                </c:pt>
                <c:pt idx="382">
                  <c:v>-0.15060314119983814</c:v>
                </c:pt>
                <c:pt idx="383">
                  <c:v>-0.15042267605298321</c:v>
                </c:pt>
                <c:pt idx="384">
                  <c:v>-0.14942933492358179</c:v>
                </c:pt>
                <c:pt idx="385">
                  <c:v>-0.14925967306787424</c:v>
                </c:pt>
                <c:pt idx="386">
                  <c:v>-0.14906602306787448</c:v>
                </c:pt>
                <c:pt idx="387">
                  <c:v>-0.14890719306802727</c:v>
                </c:pt>
                <c:pt idx="388">
                  <c:v>-0.14872299071494421</c:v>
                </c:pt>
                <c:pt idx="389">
                  <c:v>-0.14862855878222125</c:v>
                </c:pt>
                <c:pt idx="390">
                  <c:v>-0.14813723973458084</c:v>
                </c:pt>
                <c:pt idx="391">
                  <c:v>-0.14801091306804892</c:v>
                </c:pt>
                <c:pt idx="392">
                  <c:v>-0.14781783306793331</c:v>
                </c:pt>
                <c:pt idx="393">
                  <c:v>-0.14763517306805338</c:v>
                </c:pt>
                <c:pt idx="394">
                  <c:v>-0.14752873306814251</c:v>
                </c:pt>
                <c:pt idx="395">
                  <c:v>-0.14734121930450783</c:v>
                </c:pt>
                <c:pt idx="396">
                  <c:v>-0.14717486306787464</c:v>
                </c:pt>
                <c:pt idx="397">
                  <c:v>-0.14704320565218196</c:v>
                </c:pt>
                <c:pt idx="398">
                  <c:v>-0.14653660640135521</c:v>
                </c:pt>
                <c:pt idx="399">
                  <c:v>-0.14638637306802593</c:v>
                </c:pt>
                <c:pt idx="400">
                  <c:v>-0.14619688417896304</c:v>
                </c:pt>
                <c:pt idx="401">
                  <c:v>-0.14600494306793663</c:v>
                </c:pt>
                <c:pt idx="402">
                  <c:v>-0.14580214306796832</c:v>
                </c:pt>
                <c:pt idx="403">
                  <c:v>-0.14562528306790098</c:v>
                </c:pt>
                <c:pt idx="404">
                  <c:v>-0.14546989306796895</c:v>
                </c:pt>
                <c:pt idx="405">
                  <c:v>-0.14536361830607802</c:v>
                </c:pt>
                <c:pt idx="406">
                  <c:v>-0.14465640640131044</c:v>
                </c:pt>
                <c:pt idx="407">
                  <c:v>-0.1445550430680527</c:v>
                </c:pt>
                <c:pt idx="408">
                  <c:v>-0.14438321306789734</c:v>
                </c:pt>
                <c:pt idx="409">
                  <c:v>-0.14420197306795046</c:v>
                </c:pt>
                <c:pt idx="410">
                  <c:v>-0.14404330306796057</c:v>
                </c:pt>
                <c:pt idx="411">
                  <c:v>-0.14390017205781191</c:v>
                </c:pt>
                <c:pt idx="412">
                  <c:v>-0.14375965306794591</c:v>
                </c:pt>
                <c:pt idx="413">
                  <c:v>-0.14368520855178701</c:v>
                </c:pt>
                <c:pt idx="414">
                  <c:v>-0.14335991409355117</c:v>
                </c:pt>
                <c:pt idx="415">
                  <c:v>-0.14325949306797331</c:v>
                </c:pt>
                <c:pt idx="416">
                  <c:v>-0.14312437306797676</c:v>
                </c:pt>
                <c:pt idx="417">
                  <c:v>-0.14297067306793571</c:v>
                </c:pt>
                <c:pt idx="418">
                  <c:v>-0.14278798013864971</c:v>
                </c:pt>
                <c:pt idx="419">
                  <c:v>-0.14260373306795771</c:v>
                </c:pt>
                <c:pt idx="420">
                  <c:v>-0.14239249306793114</c:v>
                </c:pt>
                <c:pt idx="421">
                  <c:v>-0.14225215914389391</c:v>
                </c:pt>
                <c:pt idx="422">
                  <c:v>-0.14167196123993617</c:v>
                </c:pt>
                <c:pt idx="423">
                  <c:v>-0.14151972761334264</c:v>
                </c:pt>
                <c:pt idx="424">
                  <c:v>-0.14136059306798643</c:v>
                </c:pt>
                <c:pt idx="425">
                  <c:v>-0.14119027306797721</c:v>
                </c:pt>
                <c:pt idx="426">
                  <c:v>-0.14107049306795721</c:v>
                </c:pt>
                <c:pt idx="427">
                  <c:v>-0.14092740306792051</c:v>
                </c:pt>
                <c:pt idx="428">
                  <c:v>-0.14076995163931391</c:v>
                </c:pt>
                <c:pt idx="429">
                  <c:v>-0.14065801725398303</c:v>
                </c:pt>
                <c:pt idx="430">
                  <c:v>-0.13997873374215444</c:v>
                </c:pt>
                <c:pt idx="431">
                  <c:v>-0.13980051306793939</c:v>
                </c:pt>
                <c:pt idx="432">
                  <c:v>-0.13964380306781271</c:v>
                </c:pt>
                <c:pt idx="433">
                  <c:v>-0.13948629306784752</c:v>
                </c:pt>
                <c:pt idx="434">
                  <c:v>-0.13936015185572648</c:v>
                </c:pt>
                <c:pt idx="435">
                  <c:v>-0.1392101330679201</c:v>
                </c:pt>
                <c:pt idx="436">
                  <c:v>-0.13904117306790939</c:v>
                </c:pt>
                <c:pt idx="437">
                  <c:v>-0.13890041306784473</c:v>
                </c:pt>
                <c:pt idx="438">
                  <c:v>-0.13881327306793906</c:v>
                </c:pt>
                <c:pt idx="439">
                  <c:v>-0.13842608008559448</c:v>
                </c:pt>
                <c:pt idx="440">
                  <c:v>-0.13830366632645053</c:v>
                </c:pt>
                <c:pt idx="441">
                  <c:v>-0.13812291306787472</c:v>
                </c:pt>
                <c:pt idx="442">
                  <c:v>-0.13796227306806941</c:v>
                </c:pt>
                <c:pt idx="443">
                  <c:v>-0.13777155306790689</c:v>
                </c:pt>
                <c:pt idx="444">
                  <c:v>-0.13761289306800961</c:v>
                </c:pt>
                <c:pt idx="445">
                  <c:v>-0.13744323266384159</c:v>
                </c:pt>
                <c:pt idx="446">
                  <c:v>-0.13729817306790476</c:v>
                </c:pt>
                <c:pt idx="447">
                  <c:v>-0.13717573973462988</c:v>
                </c:pt>
                <c:pt idx="448">
                  <c:v>-0.13668392931792539</c:v>
                </c:pt>
                <c:pt idx="449">
                  <c:v>-0.13658630306802891</c:v>
                </c:pt>
                <c:pt idx="450">
                  <c:v>-0.13639493306791936</c:v>
                </c:pt>
                <c:pt idx="451">
                  <c:v>-0.13621871306796199</c:v>
                </c:pt>
                <c:pt idx="452">
                  <c:v>-0.13604905084572796</c:v>
                </c:pt>
                <c:pt idx="453">
                  <c:v>-0.1358581130678829</c:v>
                </c:pt>
                <c:pt idx="454">
                  <c:v>-0.13568298306799451</c:v>
                </c:pt>
                <c:pt idx="455">
                  <c:v>-0.13549531306799231</c:v>
                </c:pt>
                <c:pt idx="456">
                  <c:v>-0.13540705685174745</c:v>
                </c:pt>
                <c:pt idx="457">
                  <c:v>-0.13485749181796838</c:v>
                </c:pt>
                <c:pt idx="458">
                  <c:v>-0.13474105801432792</c:v>
                </c:pt>
                <c:pt idx="459">
                  <c:v>-0.1345919730678844</c:v>
                </c:pt>
                <c:pt idx="460">
                  <c:v>-0.13442640306789194</c:v>
                </c:pt>
                <c:pt idx="461">
                  <c:v>-0.13426172306789425</c:v>
                </c:pt>
                <c:pt idx="462">
                  <c:v>-0.13408703306788541</c:v>
                </c:pt>
                <c:pt idx="463">
                  <c:v>-0.13396129480716534</c:v>
                </c:pt>
                <c:pt idx="464">
                  <c:v>-0.13315433276936547</c:v>
                </c:pt>
                <c:pt idx="465">
                  <c:v>-0.13299466306797594</c:v>
                </c:pt>
                <c:pt idx="466">
                  <c:v>-0.13287002306786633</c:v>
                </c:pt>
                <c:pt idx="467">
                  <c:v>-0.13269413306809971</c:v>
                </c:pt>
                <c:pt idx="468">
                  <c:v>-0.13252224306798174</c:v>
                </c:pt>
                <c:pt idx="469">
                  <c:v>-0.1323803071588259</c:v>
                </c:pt>
                <c:pt idx="470">
                  <c:v>-0.13189475878220946</c:v>
                </c:pt>
                <c:pt idx="471">
                  <c:v>-0.13175212000680858</c:v>
                </c:pt>
                <c:pt idx="472">
                  <c:v>-0.13158564306796477</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-0.12934541306790978</c:v>
                </c:pt>
                <c:pt idx="486">
                  <c:v>-0.12926855306794494</c:v>
                </c:pt>
                <c:pt idx="487">
                  <c:v>-0.12889766195682739</c:v>
                </c:pt>
                <c:pt idx="488">
                  <c:v>-0.12882052306792957</c:v>
                </c:pt>
                <c:pt idx="489">
                  <c:v>-0.1286393235728554</c:v>
                </c:pt>
                <c:pt idx="490">
                  <c:v>-0.12846707306786731</c:v>
                </c:pt>
                <c:pt idx="491">
                  <c:v>-0.12830426306786091</c:v>
                </c:pt>
                <c:pt idx="492">
                  <c:v>-0.12812780306784077</c:v>
                </c:pt>
                <c:pt idx="493">
                  <c:v>-0.12799674306788261</c:v>
                </c:pt>
                <c:pt idx="494">
                  <c:v>-0.12786966254165577</c:v>
                </c:pt>
                <c:pt idx="495">
                  <c:v>-0.12737516347888769</c:v>
                </c:pt>
                <c:pt idx="496">
                  <c:v>-0.12723062306794475</c:v>
                </c:pt>
                <c:pt idx="497">
                  <c:v>-0.1271023630678485</c:v>
                </c:pt>
                <c:pt idx="498">
                  <c:v>-0.12693927306797581</c:v>
                </c:pt>
                <c:pt idx="499">
                  <c:v>-0.12676525306801523</c:v>
                </c:pt>
                <c:pt idx="500">
                  <c:v>-0.126640373067886</c:v>
                </c:pt>
                <c:pt idx="501">
                  <c:v>-0.12650356898637938</c:v>
                </c:pt>
                <c:pt idx="502">
                  <c:v>-0.12638699071501938</c:v>
                </c:pt>
                <c:pt idx="503">
                  <c:v>-0.12575838076024612</c:v>
                </c:pt>
                <c:pt idx="504">
                  <c:v>-0.12564544306795286</c:v>
                </c:pt>
                <c:pt idx="505">
                  <c:v>-0.12550193306796617</c:v>
                </c:pt>
                <c:pt idx="506">
                  <c:v>-0.12538018306800325</c:v>
                </c:pt>
                <c:pt idx="507">
                  <c:v>-0.12521563176352404</c:v>
                </c:pt>
                <c:pt idx="508">
                  <c:v>-0.12508235306793841</c:v>
                </c:pt>
                <c:pt idx="509">
                  <c:v>-0.12496831104260764</c:v>
                </c:pt>
                <c:pt idx="510">
                  <c:v>-0.12445839263315847</c:v>
                </c:pt>
                <c:pt idx="511">
                  <c:v>-0.12434768306793842</c:v>
                </c:pt>
                <c:pt idx="512">
                  <c:v>-0.12420173306793485</c:v>
                </c:pt>
                <c:pt idx="513">
                  <c:v>-0.12407131388425796</c:v>
                </c:pt>
                <c:pt idx="514">
                  <c:v>-0.12392010306794549</c:v>
                </c:pt>
                <c:pt idx="515">
                  <c:v>-0.12379243306793369</c:v>
                </c:pt>
                <c:pt idx="516">
                  <c:v>-0.12363492306795391</c:v>
                </c:pt>
                <c:pt idx="517">
                  <c:v>-0.12351321672993266</c:v>
                </c:pt>
                <c:pt idx="518">
                  <c:v>-0.12313502306793142</c:v>
                </c:pt>
                <c:pt idx="519">
                  <c:v>-0.12303884007828031</c:v>
                </c:pt>
                <c:pt idx="520">
                  <c:v>-0.12291384306794839</c:v>
                </c:pt>
                <c:pt idx="521">
                  <c:v>-0.1227722030680243</c:v>
                </c:pt>
                <c:pt idx="522">
                  <c:v>-0.12262253306795423</c:v>
                </c:pt>
                <c:pt idx="523">
                  <c:v>-0.12250513306790382</c:v>
                </c:pt>
                <c:pt idx="524">
                  <c:v>-0.12236029306787102</c:v>
                </c:pt>
                <c:pt idx="525">
                  <c:v>-0.12223284283527416</c:v>
                </c:pt>
                <c:pt idx="526">
                  <c:v>-0.12210983367401695</c:v>
                </c:pt>
                <c:pt idx="527">
                  <c:v>-0.12176127306794653</c:v>
                </c:pt>
                <c:pt idx="528">
                  <c:v>-0.12166164306799514</c:v>
                </c:pt>
                <c:pt idx="529">
                  <c:v>-0.12151680306797639</c:v>
                </c:pt>
                <c:pt idx="530">
                  <c:v>-0.12139811306788317</c:v>
                </c:pt>
                <c:pt idx="531">
                  <c:v>-0.12128018306802361</c:v>
                </c:pt>
                <c:pt idx="532">
                  <c:v>-0.12119219938379899</c:v>
                </c:pt>
                <c:pt idx="533">
                  <c:v>-0.12103926306789962</c:v>
                </c:pt>
                <c:pt idx="534">
                  <c:v>-0.12093385306809523</c:v>
                </c:pt>
                <c:pt idx="535">
                  <c:v>-0.12080264806795089</c:v>
                </c:pt>
                <c:pt idx="536">
                  <c:v>-0.1203685556766915</c:v>
                </c:pt>
                <c:pt idx="537">
                  <c:v>-0.12024237306791029</c:v>
                </c:pt>
                <c:pt idx="538">
                  <c:v>-0.12013925109003766</c:v>
                </c:pt>
                <c:pt idx="539">
                  <c:v>-0.12002957306793872</c:v>
                </c:pt>
                <c:pt idx="540">
                  <c:v>-0.11990082306795102</c:v>
                </c:pt>
                <c:pt idx="541">
                  <c:v>-0.11979460306795919</c:v>
                </c:pt>
                <c:pt idx="542">
                  <c:v>-0.11965299306800149</c:v>
                </c:pt>
                <c:pt idx="543">
                  <c:v>-0.11951387306803007</c:v>
                </c:pt>
                <c:pt idx="544">
                  <c:v>-0.11940220163940296</c:v>
                </c:pt>
                <c:pt idx="545">
                  <c:v>-0.11895527306793979</c:v>
                </c:pt>
                <c:pt idx="546">
                  <c:v>-0.11887760306787243</c:v>
                </c:pt>
                <c:pt idx="547">
                  <c:v>-0.11875800306796691</c:v>
                </c:pt>
                <c:pt idx="548">
                  <c:v>-0.11858725306798602</c:v>
                </c:pt>
                <c:pt idx="549">
                  <c:v>-0.11843315306798297</c:v>
                </c:pt>
                <c:pt idx="550">
                  <c:v>-0.11829778370622564</c:v>
                </c:pt>
                <c:pt idx="551">
                  <c:v>-0.11815512306802158</c:v>
                </c:pt>
                <c:pt idx="552">
                  <c:v>-0.11803603306799459</c:v>
                </c:pt>
                <c:pt idx="553">
                  <c:v>-0.11796105084572162</c:v>
                </c:pt>
                <c:pt idx="554">
                  <c:v>-0.11765588845260312</c:v>
                </c:pt>
                <c:pt idx="555">
                  <c:v>-0.11758909306797705</c:v>
                </c:pt>
                <c:pt idx="556">
                  <c:v>-0.11740865306795456</c:v>
                </c:pt>
                <c:pt idx="557">
                  <c:v>-0.11726245674137221</c:v>
                </c:pt>
                <c:pt idx="558">
                  <c:v>-0.11708410306789574</c:v>
                </c:pt>
                <c:pt idx="559">
                  <c:v>-0.11696058306800702</c:v>
                </c:pt>
                <c:pt idx="560">
                  <c:v>-0.1167855830680226</c:v>
                </c:pt>
                <c:pt idx="561">
                  <c:v>-0.11665863306798489</c:v>
                </c:pt>
                <c:pt idx="562">
                  <c:v>-0.11656127306794432</c:v>
                </c:pt>
                <c:pt idx="563">
                  <c:v>-0.11621308157856459</c:v>
                </c:pt>
                <c:pt idx="564">
                  <c:v>-0.11610360306799809</c:v>
                </c:pt>
                <c:pt idx="565">
                  <c:v>-0.11598446306791743</c:v>
                </c:pt>
                <c:pt idx="566">
                  <c:v>-0.11585592306792591</c:v>
                </c:pt>
                <c:pt idx="567">
                  <c:v>-0.11570776306777475</c:v>
                </c:pt>
                <c:pt idx="568">
                  <c:v>-0.11557474306793861</c:v>
                </c:pt>
                <c:pt idx="569">
                  <c:v>-0.11544883429237963</c:v>
                </c:pt>
                <c:pt idx="570">
                  <c:v>-0.11526749306798952</c:v>
                </c:pt>
                <c:pt idx="571">
                  <c:v>-0.11518127306794669</c:v>
                </c:pt>
                <c:pt idx="572">
                  <c:v>-0.11474064449637944</c:v>
                </c:pt>
                <c:pt idx="573">
                  <c:v>-0.11468136306787358</c:v>
                </c:pt>
                <c:pt idx="574">
                  <c:v>-0.11443060306785929</c:v>
                </c:pt>
                <c:pt idx="575">
                  <c:v>-0.11431213306791221</c:v>
                </c:pt>
                <c:pt idx="576">
                  <c:v>-0.11417374925849817</c:v>
                </c:pt>
                <c:pt idx="577">
                  <c:v>-0.11403926306780945</c:v>
                </c:pt>
                <c:pt idx="578">
                  <c:v>-0.11393621306788759</c:v>
                </c:pt>
                <c:pt idx="579">
                  <c:v>-0.11382710306779131</c:v>
                </c:pt>
                <c:pt idx="580">
                  <c:v>-0.11379275034070715</c:v>
                </c:pt>
                <c:pt idx="581">
                  <c:v>-0.11341448735362292</c:v>
                </c:pt>
                <c:pt idx="582">
                  <c:v>-0.11334263306784458</c:v>
                </c:pt>
                <c:pt idx="583">
                  <c:v>-0.11321225265976408</c:v>
                </c:pt>
                <c:pt idx="584">
                  <c:v>-0.1130760430679347</c:v>
                </c:pt>
                <c:pt idx="585">
                  <c:v>-0.11292823306789046</c:v>
                </c:pt>
                <c:pt idx="586">
                  <c:v>-0.11279508306790852</c:v>
                </c:pt>
                <c:pt idx="587">
                  <c:v>-0.11263662306785718</c:v>
                </c:pt>
                <c:pt idx="588">
                  <c:v>-0.11250749306806535</c:v>
                </c:pt>
                <c:pt idx="589">
                  <c:v>-0.11240163021075489</c:v>
                </c:pt>
                <c:pt idx="590">
                  <c:v>-0.11204348359426303</c:v>
                </c:pt>
                <c:pt idx="591">
                  <c:v>-0.11195847306794345</c:v>
                </c:pt>
                <c:pt idx="592">
                  <c:v>-0.11179136306803629</c:v>
                </c:pt>
                <c:pt idx="593">
                  <c:v>-0.11164731306809005</c:v>
                </c:pt>
                <c:pt idx="594">
                  <c:v>-0.11150433306798392</c:v>
                </c:pt>
                <c:pt idx="595">
                  <c:v>-0.1113799972058727</c:v>
                </c:pt>
                <c:pt idx="596">
                  <c:v>-0.11125611306795249</c:v>
                </c:pt>
                <c:pt idx="597">
                  <c:v>-0.11110186517314</c:v>
                </c:pt>
                <c:pt idx="598">
                  <c:v>-0.11066440350258248</c:v>
                </c:pt>
                <c:pt idx="599">
                  <c:v>-0.11055091306778295</c:v>
                </c:pt>
                <c:pt idx="600">
                  <c:v>-0.11043014306802967</c:v>
                </c:pt>
                <c:pt idx="601">
                  <c:v>-0.11030016195678627</c:v>
                </c:pt>
                <c:pt idx="602">
                  <c:v>-0.11019357306796013</c:v>
                </c:pt>
                <c:pt idx="603">
                  <c:v>-0.11005284306803276</c:v>
                </c:pt>
                <c:pt idx="604">
                  <c:v>-0.10992533306787777</c:v>
                </c:pt>
                <c:pt idx="605">
                  <c:v>-0.10978205306798851</c:v>
                </c:pt>
                <c:pt idx="606">
                  <c:v>-0.10973122958968455</c:v>
                </c:pt>
                <c:pt idx="607">
                  <c:v>-0.10934161349352678</c:v>
                </c:pt>
                <c:pt idx="608">
                  <c:v>-0.10924321306799822</c:v>
                </c:pt>
                <c:pt idx="609">
                  <c:v>-0.10906521306796456</c:v>
                </c:pt>
                <c:pt idx="610">
                  <c:v>-0.10895057306804302</c:v>
                </c:pt>
                <c:pt idx="611">
                  <c:v>-0.10880281306796745</c:v>
                </c:pt>
                <c:pt idx="612">
                  <c:v>-0.10869132306794448</c:v>
                </c:pt>
                <c:pt idx="613">
                  <c:v>-0.10854520247959019</c:v>
                </c:pt>
                <c:pt idx="614">
                  <c:v>-0.10842981306787182</c:v>
                </c:pt>
                <c:pt idx="615">
                  <c:v>-0.10837127306788852</c:v>
                </c:pt>
                <c:pt idx="616">
                  <c:v>-0.10800566522486577</c:v>
                </c:pt>
                <c:pt idx="617">
                  <c:v>-0.10789679306802233</c:v>
                </c:pt>
                <c:pt idx="618">
                  <c:v>-0.1077599730678287</c:v>
                </c:pt>
                <c:pt idx="619">
                  <c:v>-0.10765097199269746</c:v>
                </c:pt>
                <c:pt idx="620">
                  <c:v>-0.10747251774893152</c:v>
                </c:pt>
                <c:pt idx="621">
                  <c:v>-0.10735310306792202</c:v>
                </c:pt>
                <c:pt idx="622">
                  <c:v>-0.10724418306789134</c:v>
                </c:pt>
                <c:pt idx="623">
                  <c:v>-0.10708612155283985</c:v>
                </c:pt>
                <c:pt idx="624">
                  <c:v>-0.1066459687201872</c:v>
                </c:pt>
                <c:pt idx="625">
                  <c:v>-0.10650387100602657</c:v>
                </c:pt>
                <c:pt idx="626">
                  <c:v>-0.10639370306793718</c:v>
                </c:pt>
                <c:pt idx="627">
                  <c:v>-0.10625386306793416</c:v>
                </c:pt>
                <c:pt idx="628">
                  <c:v>-0.10613775306795518</c:v>
                </c:pt>
                <c:pt idx="629">
                  <c:v>-0.10599115306794719</c:v>
                </c:pt>
                <c:pt idx="630">
                  <c:v>-0.1058579567414597</c:v>
                </c:pt>
                <c:pt idx="631">
                  <c:v>-0.10574460306786207</c:v>
                </c:pt>
                <c:pt idx="632">
                  <c:v>-0.10565727306796192</c:v>
                </c:pt>
                <c:pt idx="633">
                  <c:v>-0.10528176560524116</c:v>
                </c:pt>
                <c:pt idx="634">
                  <c:v>-0.1051470830679051</c:v>
                </c:pt>
                <c:pt idx="635">
                  <c:v>-0.10503941306801323</c:v>
                </c:pt>
                <c:pt idx="636">
                  <c:v>-0.10490454306787469</c:v>
                </c:pt>
                <c:pt idx="637">
                  <c:v>-0.10480786681777929</c:v>
                </c:pt>
                <c:pt idx="638">
                  <c:v>-0.10463110306778858</c:v>
                </c:pt>
                <c:pt idx="639">
                  <c:v>-0.10451411306796389</c:v>
                </c:pt>
                <c:pt idx="640">
                  <c:v>-0.10437593306784265</c:v>
                </c:pt>
                <c:pt idx="641">
                  <c:v>-0.10428127306794029</c:v>
                </c:pt>
                <c:pt idx="642">
                  <c:v>-0.10384385515753536</c:v>
                </c:pt>
                <c:pt idx="643">
                  <c:v>-0.1037210665462427</c:v>
                </c:pt>
                <c:pt idx="644">
                  <c:v>-0.10357650836201072</c:v>
                </c:pt>
                <c:pt idx="645">
                  <c:v>-0.10343151306788922</c:v>
                </c:pt>
                <c:pt idx="646">
                  <c:v>-0.10328705306787356</c:v>
                </c:pt>
                <c:pt idx="647">
                  <c:v>-0.10314720306784864</c:v>
                </c:pt>
                <c:pt idx="648">
                  <c:v>-0.10299159306784136</c:v>
                </c:pt>
                <c:pt idx="649">
                  <c:v>-0.1028659465375201</c:v>
                </c:pt>
                <c:pt idx="650">
                  <c:v>-0.10275050836213499</c:v>
                </c:pt>
                <c:pt idx="651">
                  <c:v>-0.10240932862345165</c:v>
                </c:pt>
                <c:pt idx="652">
                  <c:v>-0.10227467306799574</c:v>
                </c:pt>
                <c:pt idx="653">
                  <c:v>-0.10212119306800123</c:v>
                </c:pt>
                <c:pt idx="654">
                  <c:v>-0.10199158306798511</c:v>
                </c:pt>
                <c:pt idx="655">
                  <c:v>-0.10182925265985432</c:v>
                </c:pt>
                <c:pt idx="656">
                  <c:v>-0.10166895306795709</c:v>
                </c:pt>
                <c:pt idx="657">
                  <c:v>-0.10152551306794066</c:v>
                </c:pt>
                <c:pt idx="658">
                  <c:v>-0.10137424306788061</c:v>
                </c:pt>
                <c:pt idx="659">
                  <c:v>-0.10130127306794642</c:v>
                </c:pt>
                <c:pt idx="660">
                  <c:v>-0.10090568735364513</c:v>
                </c:pt>
                <c:pt idx="661">
                  <c:v>-0.10076194306786602</c:v>
                </c:pt>
                <c:pt idx="662">
                  <c:v>-0.10060812873790326</c:v>
                </c:pt>
                <c:pt idx="663">
                  <c:v>-0.10040176306797832</c:v>
                </c:pt>
                <c:pt idx="664">
                  <c:v>-0.10021866306797733</c:v>
                </c:pt>
                <c:pt idx="665">
                  <c:v>-0.10006102306797991</c:v>
                </c:pt>
                <c:pt idx="666">
                  <c:v>-9.9910623067984261E-2</c:v>
                </c:pt>
                <c:pt idx="667">
                  <c:v>-9.9786066546258503E-2</c:v>
                </c:pt>
                <c:pt idx="668">
                  <c:v>-9.9690333674004747E-2</c:v>
                </c:pt>
                <c:pt idx="669">
                  <c:v>-9.9336358782182166E-2</c:v>
                </c:pt>
                <c:pt idx="670">
                  <c:v>-9.9239093067922224E-2</c:v>
                </c:pt>
                <c:pt idx="671">
                  <c:v>-9.9075263067959676E-2</c:v>
                </c:pt>
                <c:pt idx="672">
                  <c:v>-9.8919183068019848E-2</c:v>
                </c:pt>
                <c:pt idx="673">
                  <c:v>-9.8720181231229498E-2</c:v>
                </c:pt>
                <c:pt idx="674">
                  <c:v>-9.8558643068003396E-2</c:v>
                </c:pt>
                <c:pt idx="675">
                  <c:v>-9.8403493068005346E-2</c:v>
                </c:pt>
                <c:pt idx="676">
                  <c:v>-9.8218613067942342E-2</c:v>
                </c:pt>
                <c:pt idx="677">
                  <c:v>-9.8110881763545876E-2</c:v>
                </c:pt>
                <c:pt idx="678">
                  <c:v>-9.733408702152245E-2</c:v>
                </c:pt>
                <c:pt idx="679">
                  <c:v>-9.7201398067881181E-2</c:v>
                </c:pt>
                <c:pt idx="680">
                  <c:v>-9.7057873067910846E-2</c:v>
                </c:pt>
                <c:pt idx="681">
                  <c:v>-9.6851113067899258E-2</c:v>
                </c:pt>
                <c:pt idx="682">
                  <c:v>-9.6700779917256507E-2</c:v>
                </c:pt>
                <c:pt idx="683">
                  <c:v>-9.6105273067948332E-2</c:v>
                </c:pt>
                <c:pt idx="684">
                  <c:v>-9.602476306790235E-2</c:v>
                </c:pt>
                <c:pt idx="685">
                  <c:v>-9.5876015336060313E-2</c:v>
                </c:pt>
                <c:pt idx="686">
                  <c:v>-9.573753306797525E-2</c:v>
                </c:pt>
                <c:pt idx="687">
                  <c:v>-9.557561306789375E-2</c:v>
                </c:pt>
                <c:pt idx="688">
                  <c:v>-9.5450213067792347E-2</c:v>
                </c:pt>
                <c:pt idx="689">
                  <c:v>-9.5268283067952084E-2</c:v>
                </c:pt>
                <c:pt idx="690">
                  <c:v>-9.5108386991839503E-2</c:v>
                </c:pt>
                <c:pt idx="691">
                  <c:v>-9.5029660164670265E-2</c:v>
                </c:pt>
                <c:pt idx="692">
                  <c:v>-9.4482273067981681E-2</c:v>
                </c:pt>
                <c:pt idx="693">
                  <c:v>-9.4345793068001213E-2</c:v>
                </c:pt>
                <c:pt idx="694">
                  <c:v>-9.4194123067964708E-2</c:v>
                </c:pt>
                <c:pt idx="695">
                  <c:v>-9.4028863068004745E-2</c:v>
                </c:pt>
                <c:pt idx="696">
                  <c:v>-9.3867213544044245E-2</c:v>
                </c:pt>
                <c:pt idx="697">
                  <c:v>-9.3715253067955501E-2</c:v>
                </c:pt>
                <c:pt idx="698">
                  <c:v>-9.3546654646900165E-2</c:v>
                </c:pt>
                <c:pt idx="699">
                  <c:v>-9.2996313067928313E-2</c:v>
                </c:pt>
                <c:pt idx="700">
                  <c:v>-9.2883353067847466E-2</c:v>
                </c:pt>
                <c:pt idx="701">
                  <c:v>-9.27585405098202E-2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-9.0691446537334963E-2</c:v>
                </c:pt>
                <c:pt idx="714">
                  <c:v>-9.0492823067933201E-2</c:v>
                </c:pt>
                <c:pt idx="715">
                  <c:v>-9.0335903204916704E-2</c:v>
                </c:pt>
                <c:pt idx="716">
                  <c:v>-8.9840395019180855E-2</c:v>
                </c:pt>
                <c:pt idx="717">
                  <c:v>-8.9675493067901166E-2</c:v>
                </c:pt>
                <c:pt idx="718">
                  <c:v>-8.9536813068037041E-2</c:v>
                </c:pt>
                <c:pt idx="719">
                  <c:v>-8.9353385312847713E-2</c:v>
                </c:pt>
                <c:pt idx="720">
                  <c:v>-8.9213393067936506E-2</c:v>
                </c:pt>
                <c:pt idx="721">
                  <c:v>-8.9044923067945245E-2</c:v>
                </c:pt>
                <c:pt idx="722">
                  <c:v>-8.8890813068047983E-2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-8.50019431710652E-2</c:v>
                </c:pt>
                <c:pt idx="740">
                  <c:v>-8.4838403068090734E-2</c:v>
                </c:pt>
                <c:pt idx="741">
                  <c:v>-8.4703243068077208E-2</c:v>
                </c:pt>
                <c:pt idx="742">
                  <c:v>-8.4567373067941154E-2</c:v>
                </c:pt>
                <c:pt idx="743">
                  <c:v>-8.4470693067927996E-2</c:v>
                </c:pt>
                <c:pt idx="744">
                  <c:v>-8.4308007761848144E-2</c:v>
                </c:pt>
                <c:pt idx="745">
                  <c:v>-8.4207155420884347E-2</c:v>
                </c:pt>
                <c:pt idx="746">
                  <c:v>-8.3941273067949865E-2</c:v>
                </c:pt>
                <c:pt idx="747">
                  <c:v>-8.3754233067907247E-2</c:v>
                </c:pt>
                <c:pt idx="748">
                  <c:v>-8.3562193068047755E-2</c:v>
                </c:pt>
                <c:pt idx="749">
                  <c:v>-8.3384593067961546E-2</c:v>
                </c:pt>
                <c:pt idx="750">
                  <c:v>-8.3203093067879999E-2</c:v>
                </c:pt>
                <c:pt idx="751">
                  <c:v>-8.3026829768926169E-2</c:v>
                </c:pt>
                <c:pt idx="752">
                  <c:v>-8.2829633067973446E-2</c:v>
                </c:pt>
                <c:pt idx="753">
                  <c:v>-8.2695153068002278E-2</c:v>
                </c:pt>
                <c:pt idx="754">
                  <c:v>-8.2588243067917219E-2</c:v>
                </c:pt>
                <c:pt idx="755">
                  <c:v>-8.248627306794265E-2</c:v>
                </c:pt>
                <c:pt idx="756">
                  <c:v>-8.2142363977013244E-2</c:v>
                </c:pt>
                <c:pt idx="757">
                  <c:v>-8.2030468470208048E-2</c:v>
                </c:pt>
                <c:pt idx="758">
                  <c:v>-8.1915687961426883E-2</c:v>
                </c:pt>
                <c:pt idx="759">
                  <c:v>-8.1722843067894152E-2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-7.9792013067930392E-2</c:v>
                </c:pt>
                <c:pt idx="772">
                  <c:v>-7.9731273067906894E-2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-7.7413763068008901E-2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-7.5793378950337137E-2</c:v>
                </c:pt>
                <c:pt idx="797">
                  <c:v>-7.5647063067918907E-2</c:v>
                </c:pt>
                <c:pt idx="798">
                  <c:v>-7.5519760247459544E-2</c:v>
                </c:pt>
                <c:pt idx="799">
                  <c:v>-7.5150860696794469E-2</c:v>
                </c:pt>
                <c:pt idx="800">
                  <c:v>-7.5038493068063913E-2</c:v>
                </c:pt>
                <c:pt idx="801">
                  <c:v>-7.4945783067917673E-2</c:v>
                </c:pt>
                <c:pt idx="802">
                  <c:v>-7.4794077191640648E-2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-7.233298306796615E-2</c:v>
                </c:pt>
                <c:pt idx="820">
                  <c:v>-7.2205901933955402E-2</c:v>
                </c:pt>
                <c:pt idx="821">
                  <c:v>-7.2062453067943164E-2</c:v>
                </c:pt>
                <c:pt idx="822">
                  <c:v>-7.1944303067979748E-2</c:v>
                </c:pt>
                <c:pt idx="823">
                  <c:v>-7.1803955607663283E-2</c:v>
                </c:pt>
                <c:pt idx="824">
                  <c:v>-7.1368061956789741E-2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-6.973315306802888E-2</c:v>
                </c:pt>
                <c:pt idx="835">
                  <c:v>-6.963111306794191E-2</c:v>
                </c:pt>
                <c:pt idx="836">
                  <c:v>-6.9470653067966764E-2</c:v>
                </c:pt>
                <c:pt idx="837">
                  <c:v>-6.9302973067962764E-2</c:v>
                </c:pt>
                <c:pt idx="838">
                  <c:v>-6.9182970984727116E-2</c:v>
                </c:pt>
                <c:pt idx="839">
                  <c:v>-6.9058473067897821E-2</c:v>
                </c:pt>
                <c:pt idx="840">
                  <c:v>-6.8653736985496094E-2</c:v>
                </c:pt>
                <c:pt idx="841">
                  <c:v>-6.8533053067980632E-2</c:v>
                </c:pt>
                <c:pt idx="842">
                  <c:v>-6.8400653067939771E-2</c:v>
                </c:pt>
                <c:pt idx="843">
                  <c:v>-6.8265553067888618E-2</c:v>
                </c:pt>
                <c:pt idx="844">
                  <c:v>-6.810359265558931E-2</c:v>
                </c:pt>
                <c:pt idx="845">
                  <c:v>-6.7962203067921431E-2</c:v>
                </c:pt>
                <c:pt idx="846">
                  <c:v>-6.7806383067988932E-2</c:v>
                </c:pt>
                <c:pt idx="847">
                  <c:v>-6.7698043067878189E-2</c:v>
                </c:pt>
                <c:pt idx="848">
                  <c:v>-6.7645606401271152E-2</c:v>
                </c:pt>
                <c:pt idx="849">
                  <c:v>-6.7304091249767051E-2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-6.4862313067948443E-2</c:v>
                </c:pt>
                <c:pt idx="859">
                  <c:v>-6.4695773067953169E-2</c:v>
                </c:pt>
                <c:pt idx="860">
                  <c:v>-6.4541763068049818E-2</c:v>
                </c:pt>
                <c:pt idx="861">
                  <c:v>-6.4426923068012482E-2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-6.2435013067940408E-2</c:v>
                </c:pt>
                <c:pt idx="875">
                  <c:v>-6.2330252449328487E-2</c:v>
                </c:pt>
                <c:pt idx="876">
                  <c:v>-6.2207053068021892E-2</c:v>
                </c:pt>
                <c:pt idx="877">
                  <c:v>-6.2096043067924808E-2</c:v>
                </c:pt>
                <c:pt idx="878">
                  <c:v>-6.1997293068060393E-2</c:v>
                </c:pt>
                <c:pt idx="879">
                  <c:v>-6.1904573068034097E-2</c:v>
                </c:pt>
                <c:pt idx="880">
                  <c:v>-6.1803317024015425E-2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-6.0391273067949794E-2</c:v>
                </c:pt>
                <c:pt idx="889">
                  <c:v>-6.0008622465574035E-2</c:v>
                </c:pt>
                <c:pt idx="890">
                  <c:v>-5.9896573068059004E-2</c:v>
                </c:pt>
                <c:pt idx="891">
                  <c:v>-5.9743373067931441E-2</c:v>
                </c:pt>
                <c:pt idx="892">
                  <c:v>-5.9601499871931383E-2</c:v>
                </c:pt>
                <c:pt idx="893">
                  <c:v>-5.9383233068032996E-2</c:v>
                </c:pt>
                <c:pt idx="894">
                  <c:v>-5.9225223067784327E-2</c:v>
                </c:pt>
                <c:pt idx="895">
                  <c:v>-5.9091939734642739E-2</c:v>
                </c:pt>
                <c:pt idx="896">
                  <c:v>-5.8751273067940785E-2</c:v>
                </c:pt>
                <c:pt idx="897">
                  <c:v>-5.8662003068008083E-2</c:v>
                </c:pt>
                <c:pt idx="898">
                  <c:v>-5.8530833067791832E-2</c:v>
                </c:pt>
                <c:pt idx="899">
                  <c:v>-5.839776791326317E-2</c:v>
                </c:pt>
                <c:pt idx="900">
                  <c:v>-5.8214843068000705E-2</c:v>
                </c:pt>
                <c:pt idx="901">
                  <c:v>-5.8109873067991202E-2</c:v>
                </c:pt>
                <c:pt idx="902">
                  <c:v>-5.8041273067857446E-2</c:v>
                </c:pt>
                <c:pt idx="903">
                  <c:v>-5.7857233067991981E-2</c:v>
                </c:pt>
                <c:pt idx="904">
                  <c:v>-5.7725031688690413E-2</c:v>
                </c:pt>
                <c:pt idx="905">
                  <c:v>-5.7276551756586983E-2</c:v>
                </c:pt>
                <c:pt idx="906">
                  <c:v>-5.7155153067952699E-2</c:v>
                </c:pt>
                <c:pt idx="907">
                  <c:v>-5.7000523067955562E-2</c:v>
                </c:pt>
                <c:pt idx="908">
                  <c:v>-5.6882113067942462E-2</c:v>
                </c:pt>
                <c:pt idx="909">
                  <c:v>-5.6756473068091499E-2</c:v>
                </c:pt>
                <c:pt idx="910">
                  <c:v>-5.6650743068061615E-2</c:v>
                </c:pt>
                <c:pt idx="911">
                  <c:v>-5.6521716366873385E-2</c:v>
                </c:pt>
                <c:pt idx="912">
                  <c:v>-5.6415067588503121E-2</c:v>
                </c:pt>
                <c:pt idx="913">
                  <c:v>-5.6033066882520299E-2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-5.4085683067825241E-2</c:v>
                </c:pt>
                <c:pt idx="927">
                  <c:v>-5.3982233067941539E-2</c:v>
                </c:pt>
                <c:pt idx="928">
                  <c:v>-5.3858813067975575E-2</c:v>
                </c:pt>
                <c:pt idx="929">
                  <c:v>-5.3764753067852673E-2</c:v>
                </c:pt>
                <c:pt idx="930">
                  <c:v>-5.3652856401285476E-2</c:v>
                </c:pt>
                <c:pt idx="931">
                  <c:v>-5.321335306786068E-2</c:v>
                </c:pt>
                <c:pt idx="932">
                  <c:v>-5.3041003067903603E-2</c:v>
                </c:pt>
                <c:pt idx="933">
                  <c:v>-5.2878593068030014E-2</c:v>
                </c:pt>
                <c:pt idx="934">
                  <c:v>-5.2765683068003132E-2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-5.0010918901435435E-2</c:v>
                </c:pt>
                <c:pt idx="955">
                  <c:v>-4.9935873067951782E-2</c:v>
                </c:pt>
                <c:pt idx="956">
                  <c:v>-4.9611319579554447E-2</c:v>
                </c:pt>
                <c:pt idx="957">
                  <c:v>-4.949719306794987E-2</c:v>
                </c:pt>
                <c:pt idx="958">
                  <c:v>-4.9390563068016168E-2</c:v>
                </c:pt>
                <c:pt idx="959">
                  <c:v>-4.9261653067802072E-2</c:v>
                </c:pt>
                <c:pt idx="960">
                  <c:v>-4.9152513068023124E-2</c:v>
                </c:pt>
                <c:pt idx="961">
                  <c:v>-4.9015798841168294E-2</c:v>
                </c:pt>
                <c:pt idx="962">
                  <c:v>-4.8856073067895522E-2</c:v>
                </c:pt>
                <c:pt idx="963">
                  <c:v>-4.8746633067878534E-2</c:v>
                </c:pt>
                <c:pt idx="964">
                  <c:v>-4.7828996752130731E-2</c:v>
                </c:pt>
                <c:pt idx="965">
                  <c:v>-4.7662123067922883E-2</c:v>
                </c:pt>
                <c:pt idx="966">
                  <c:v>-4.7556733068006569E-2</c:v>
                </c:pt>
                <c:pt idx="967">
                  <c:v>-4.740549987207042E-2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-4.5802716367006828E-2</c:v>
                </c:pt>
                <c:pt idx="979">
                  <c:v>-4.5683143067904435E-2</c:v>
                </c:pt>
                <c:pt idx="980">
                  <c:v>-4.5601673068134105E-2</c:v>
                </c:pt>
                <c:pt idx="981">
                  <c:v>-4.5487620894050534E-2</c:v>
                </c:pt>
                <c:pt idx="982">
                  <c:v>-4.5212253460064716E-2</c:v>
                </c:pt>
                <c:pt idx="983">
                  <c:v>-4.5098603067984314E-2</c:v>
                </c:pt>
                <c:pt idx="984">
                  <c:v>-4.4955743067845326E-2</c:v>
                </c:pt>
                <c:pt idx="985">
                  <c:v>-4.4829220984595984E-2</c:v>
                </c:pt>
                <c:pt idx="986">
                  <c:v>-4.4721393067945411E-2</c:v>
                </c:pt>
                <c:pt idx="987">
                  <c:v>-4.4557943067871982E-2</c:v>
                </c:pt>
                <c:pt idx="988">
                  <c:v>-4.4464313067933914E-2</c:v>
                </c:pt>
                <c:pt idx="989">
                  <c:v>-4.4382030643660822E-2</c:v>
                </c:pt>
                <c:pt idx="990">
                  <c:v>-4.408050383717934E-2</c:v>
                </c:pt>
                <c:pt idx="991">
                  <c:v>-4.3988813067983287E-2</c:v>
                </c:pt>
                <c:pt idx="992">
                  <c:v>-4.3881894689476987E-2</c:v>
                </c:pt>
                <c:pt idx="993">
                  <c:v>-4.3756743067874006E-2</c:v>
                </c:pt>
                <c:pt idx="994">
                  <c:v>-4.3584843067989605E-2</c:v>
                </c:pt>
                <c:pt idx="995">
                  <c:v>-4.3474793067900905E-2</c:v>
                </c:pt>
                <c:pt idx="996">
                  <c:v>-4.3366493068106339E-2</c:v>
                </c:pt>
                <c:pt idx="997">
                  <c:v>-4.3282303067982746E-2</c:v>
                </c:pt>
                <c:pt idx="998">
                  <c:v>-4.3186663067956502E-2</c:v>
                </c:pt>
                <c:pt idx="999">
                  <c:v>-4.3126273067940722E-2</c:v>
                </c:pt>
                <c:pt idx="1000">
                  <c:v>-4.2830294807089497E-2</c:v>
                </c:pt>
                <c:pt idx="1001">
                  <c:v>-4.2738853067973516E-2</c:v>
                </c:pt>
                <c:pt idx="1002">
                  <c:v>-4.2621843067948355E-2</c:v>
                </c:pt>
                <c:pt idx="1003">
                  <c:v>-4.2523503067897664E-2</c:v>
                </c:pt>
                <c:pt idx="1004">
                  <c:v>-4.2411773067854576E-2</c:v>
                </c:pt>
                <c:pt idx="1005">
                  <c:v>-4.2279570940195313E-2</c:v>
                </c:pt>
                <c:pt idx="1006">
                  <c:v>-4.2205951639431409E-2</c:v>
                </c:pt>
                <c:pt idx="1007">
                  <c:v>-4.2078103068078555E-2</c:v>
                </c:pt>
                <c:pt idx="1008">
                  <c:v>-4.1987023067932283E-2</c:v>
                </c:pt>
                <c:pt idx="1009">
                  <c:v>-4.1711238585151016E-2</c:v>
                </c:pt>
                <c:pt idx="1010">
                  <c:v>-4.1630123067889685E-2</c:v>
                </c:pt>
                <c:pt idx="1011">
                  <c:v>-4.1506113067882155E-2</c:v>
                </c:pt>
                <c:pt idx="1012">
                  <c:v>-4.142924837664437E-2</c:v>
                </c:pt>
                <c:pt idx="1013">
                  <c:v>-4.1273913067982365E-2</c:v>
                </c:pt>
                <c:pt idx="1014">
                  <c:v>-4.1180033067917073E-2</c:v>
                </c:pt>
                <c:pt idx="1015">
                  <c:v>-4.1045373067888045E-2</c:v>
                </c:pt>
                <c:pt idx="1016">
                  <c:v>-4.0952933067984525E-2</c:v>
                </c:pt>
                <c:pt idx="1017">
                  <c:v>-4.0605939734447823E-2</c:v>
                </c:pt>
                <c:pt idx="1018">
                  <c:v>-4.0521366818026733E-2</c:v>
                </c:pt>
                <c:pt idx="1019">
                  <c:v>-4.0406363067887703E-2</c:v>
                </c:pt>
                <c:pt idx="1020">
                  <c:v>-4.0301873067917875E-2</c:v>
                </c:pt>
                <c:pt idx="1021">
                  <c:v>-4.0222633067870113E-2</c:v>
                </c:pt>
                <c:pt idx="1022">
                  <c:v>-4.0109213067864774E-2</c:v>
                </c:pt>
                <c:pt idx="1023">
                  <c:v>-4.0030393067908704E-2</c:v>
                </c:pt>
                <c:pt idx="1024">
                  <c:v>-3.994904726147306E-2</c:v>
                </c:pt>
                <c:pt idx="1025">
                  <c:v>-3.9652606401290341E-2</c:v>
                </c:pt>
                <c:pt idx="1026">
                  <c:v>-3.9600463067941405E-2</c:v>
                </c:pt>
                <c:pt idx="1027">
                  <c:v>-3.9479553068019896E-2</c:v>
                </c:pt>
                <c:pt idx="1028">
                  <c:v>-3.9371203067986492E-2</c:v>
                </c:pt>
                <c:pt idx="1029">
                  <c:v>-3.926656306803978E-2</c:v>
                </c:pt>
                <c:pt idx="1030">
                  <c:v>-3.9191840078373862E-2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-3.7919653067959372E-2</c:v>
                </c:pt>
                <c:pt idx="1042">
                  <c:v>-3.7835001639365463E-2</c:v>
                </c:pt>
                <c:pt idx="1043">
                  <c:v>-3.7510869027613657E-2</c:v>
                </c:pt>
                <c:pt idx="1044">
                  <c:v>-3.736795306792829E-2</c:v>
                </c:pt>
                <c:pt idx="1045">
                  <c:v>-3.7269323068130696E-2</c:v>
                </c:pt>
                <c:pt idx="1046">
                  <c:v>-3.7138093067852651E-2</c:v>
                </c:pt>
                <c:pt idx="1047">
                  <c:v>-3.7047345232920866E-2</c:v>
                </c:pt>
                <c:pt idx="1048">
                  <c:v>-3.6935973067869686E-2</c:v>
                </c:pt>
                <c:pt idx="1049">
                  <c:v>-3.6845883067982782E-2</c:v>
                </c:pt>
                <c:pt idx="1050">
                  <c:v>-3.6771320686980948E-2</c:v>
                </c:pt>
                <c:pt idx="1051">
                  <c:v>-3.6460306034982182E-2</c:v>
                </c:pt>
                <c:pt idx="1052">
                  <c:v>-3.6351303067860462E-2</c:v>
                </c:pt>
                <c:pt idx="1053">
                  <c:v>-3.6244778222524691E-2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-3.4836962257117035E-2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-3.3793283484655559E-2</c:v>
                </c:pt>
                <c:pt idx="1076">
                  <c:v>-3.3723828623493601E-2</c:v>
                </c:pt>
                <c:pt idx="1077">
                  <c:v>-3.3483421216104155E-2</c:v>
                </c:pt>
                <c:pt idx="1078">
                  <c:v>-3.340290306793748E-2</c:v>
                </c:pt>
                <c:pt idx="1079">
                  <c:v>-3.3305173067958556E-2</c:v>
                </c:pt>
                <c:pt idx="1080">
                  <c:v>-3.3185463067994192E-2</c:v>
                </c:pt>
                <c:pt idx="1081">
                  <c:v>-3.3070833067924431E-2</c:v>
                </c:pt>
                <c:pt idx="1082">
                  <c:v>-3.2985533484648576E-2</c:v>
                </c:pt>
                <c:pt idx="1083">
                  <c:v>-3.2905973067983145E-2</c:v>
                </c:pt>
                <c:pt idx="1084">
                  <c:v>-3.2864223067932144E-2</c:v>
                </c:pt>
                <c:pt idx="1085">
                  <c:v>-3.2770796877457556E-2</c:v>
                </c:pt>
                <c:pt idx="1086">
                  <c:v>-3.2553709431553612E-2</c:v>
                </c:pt>
                <c:pt idx="1087">
                  <c:v>-3.2475963067895582E-2</c:v>
                </c:pt>
                <c:pt idx="1088">
                  <c:v>-3.2360623067916094E-2</c:v>
                </c:pt>
                <c:pt idx="1089">
                  <c:v>-3.2288809910042474E-2</c:v>
                </c:pt>
                <c:pt idx="1090">
                  <c:v>-3.2197133068024263E-2</c:v>
                </c:pt>
                <c:pt idx="1091">
                  <c:v>-3.2099693067976963E-2</c:v>
                </c:pt>
                <c:pt idx="1092">
                  <c:v>-3.2005743067898676E-2</c:v>
                </c:pt>
                <c:pt idx="1093">
                  <c:v>-3.191896306802279E-2</c:v>
                </c:pt>
                <c:pt idx="1094">
                  <c:v>-3.186410640128659E-2</c:v>
                </c:pt>
                <c:pt idx="1095">
                  <c:v>-3.1634946537380484E-2</c:v>
                </c:pt>
                <c:pt idx="1096">
                  <c:v>-3.155440990994407E-2</c:v>
                </c:pt>
                <c:pt idx="1097">
                  <c:v>-3.1458883067884372E-2</c:v>
                </c:pt>
                <c:pt idx="1098">
                  <c:v>-3.1374933067923015E-2</c:v>
                </c:pt>
                <c:pt idx="1099">
                  <c:v>-3.1278893068020001E-2</c:v>
                </c:pt>
                <c:pt idx="1100">
                  <c:v>-3.1179563067922845E-2</c:v>
                </c:pt>
                <c:pt idx="1101">
                  <c:v>-3.1073773068030251E-2</c:v>
                </c:pt>
                <c:pt idx="1102">
                  <c:v>-3.09699189011639E-2</c:v>
                </c:pt>
                <c:pt idx="1103">
                  <c:v>-3.0941273067938417E-2</c:v>
                </c:pt>
                <c:pt idx="1104">
                  <c:v>-3.0576273067950452E-2</c:v>
                </c:pt>
                <c:pt idx="1105">
                  <c:v>-3.051621306786962E-2</c:v>
                </c:pt>
                <c:pt idx="1106">
                  <c:v>-3.0450143068023398E-2</c:v>
                </c:pt>
                <c:pt idx="1107">
                  <c:v>-3.0310353067861232E-2</c:v>
                </c:pt>
                <c:pt idx="1108">
                  <c:v>-3.0210093067921686E-2</c:v>
                </c:pt>
                <c:pt idx="1109">
                  <c:v>-3.0118723068071066E-2</c:v>
                </c:pt>
                <c:pt idx="1110">
                  <c:v>-3.0017840078230107E-2</c:v>
                </c:pt>
                <c:pt idx="1111">
                  <c:v>-2.9941709431597019E-2</c:v>
                </c:pt>
                <c:pt idx="1112">
                  <c:v>-2.9731273067909656E-2</c:v>
                </c:pt>
                <c:pt idx="1113">
                  <c:v>-2.9669013067874148E-2</c:v>
                </c:pt>
                <c:pt idx="1114">
                  <c:v>-2.9576333067822754E-2</c:v>
                </c:pt>
                <c:pt idx="1115">
                  <c:v>-2.9500073067836752E-2</c:v>
                </c:pt>
                <c:pt idx="1116">
                  <c:v>-2.9393939734646331E-2</c:v>
                </c:pt>
                <c:pt idx="1117">
                  <c:v>-2.9298493067898335E-2</c:v>
                </c:pt>
                <c:pt idx="1118">
                  <c:v>-2.9215163067860386E-2</c:v>
                </c:pt>
                <c:pt idx="1119">
                  <c:v>-2.912496306795731E-2</c:v>
                </c:pt>
                <c:pt idx="1120">
                  <c:v>-2.9050433067993712E-2</c:v>
                </c:pt>
                <c:pt idx="1121">
                  <c:v>-2.8701273067895296E-2</c:v>
                </c:pt>
                <c:pt idx="1122">
                  <c:v>-2.8628207278401881E-2</c:v>
                </c:pt>
                <c:pt idx="1123">
                  <c:v>-2.8528663067831368E-2</c:v>
                </c:pt>
                <c:pt idx="1124">
                  <c:v>-2.8416733067928142E-2</c:v>
                </c:pt>
                <c:pt idx="1125">
                  <c:v>-2.8325023067949932E-2</c:v>
                </c:pt>
                <c:pt idx="1126">
                  <c:v>-2.8213943067868296E-2</c:v>
                </c:pt>
                <c:pt idx="1127">
                  <c:v>-2.8123193068026391E-2</c:v>
                </c:pt>
                <c:pt idx="1128">
                  <c:v>-2.8101273067932201E-2</c:v>
                </c:pt>
                <c:pt idx="1129">
                  <c:v>-2.7783562923005486E-2</c:v>
                </c:pt>
                <c:pt idx="1130">
                  <c:v>-2.7707213067870488E-2</c:v>
                </c:pt>
                <c:pt idx="1131">
                  <c:v>-2.7627873067970751E-2</c:v>
                </c:pt>
                <c:pt idx="1132">
                  <c:v>-2.7538493067993396E-2</c:v>
                </c:pt>
                <c:pt idx="1133">
                  <c:v>-2.7440093067951983E-2</c:v>
                </c:pt>
                <c:pt idx="1134">
                  <c:v>-2.7341376160620816E-2</c:v>
                </c:pt>
                <c:pt idx="1135">
                  <c:v>-2.7256963068111921E-2</c:v>
                </c:pt>
                <c:pt idx="1136">
                  <c:v>-2.7175091249660006E-2</c:v>
                </c:pt>
                <c:pt idx="1137">
                  <c:v>-2.6937155420881782E-2</c:v>
                </c:pt>
                <c:pt idx="1138">
                  <c:v>-2.6881173067991499E-2</c:v>
                </c:pt>
                <c:pt idx="1139">
                  <c:v>-2.6817273068005056E-2</c:v>
                </c:pt>
                <c:pt idx="1140">
                  <c:v>-2.6723183068000391E-2</c:v>
                </c:pt>
                <c:pt idx="1141">
                  <c:v>-2.6652167804812225E-2</c:v>
                </c:pt>
                <c:pt idx="1142">
                  <c:v>-2.6554873067993891E-2</c:v>
                </c:pt>
                <c:pt idx="1143">
                  <c:v>-2.6438323068021033E-2</c:v>
                </c:pt>
                <c:pt idx="1144">
                  <c:v>-2.6350463067927876E-2</c:v>
                </c:pt>
                <c:pt idx="1145">
                  <c:v>-2.6260477369007201E-2</c:v>
                </c:pt>
                <c:pt idx="1146">
                  <c:v>-2.5589439734616803E-2</c:v>
                </c:pt>
                <c:pt idx="1147">
                  <c:v>-2.5530163067983842E-2</c:v>
                </c:pt>
                <c:pt idx="1148">
                  <c:v>-2.5438543067949196E-2</c:v>
                </c:pt>
                <c:pt idx="1149">
                  <c:v>-2.5364663067961146E-2</c:v>
                </c:pt>
                <c:pt idx="1150">
                  <c:v>-2.5274993067938591E-2</c:v>
                </c:pt>
                <c:pt idx="1151">
                  <c:v>-2.5189962723132456E-2</c:v>
                </c:pt>
                <c:pt idx="1152">
                  <c:v>-2.4750018165960352E-2</c:v>
                </c:pt>
                <c:pt idx="1153">
                  <c:v>-2.4656693067967694E-2</c:v>
                </c:pt>
                <c:pt idx="1154">
                  <c:v>-2.4568083067833868E-2</c:v>
                </c:pt>
                <c:pt idx="1155">
                  <c:v>-2.4455803067951414E-2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-2.3493753067953142E-2</c:v>
                </c:pt>
                <c:pt idx="1165">
                  <c:v>-2.3388460567858229E-2</c:v>
                </c:pt>
                <c:pt idx="1166">
                  <c:v>-2.3311753068085743E-2</c:v>
                </c:pt>
                <c:pt idx="1167">
                  <c:v>-2.323072761348045E-2</c:v>
                </c:pt>
                <c:pt idx="1168">
                  <c:v>-2.2968128738071407E-2</c:v>
                </c:pt>
                <c:pt idx="1169">
                  <c:v>-2.2891183068026143E-2</c:v>
                </c:pt>
                <c:pt idx="1170">
                  <c:v>-2.2817923067833656E-2</c:v>
                </c:pt>
                <c:pt idx="1171">
                  <c:v>-2.27657452901724E-2</c:v>
                </c:pt>
                <c:pt idx="1172">
                  <c:v>-2.2664213067884079E-2</c:v>
                </c:pt>
                <c:pt idx="1173">
                  <c:v>-2.2578063067911162E-2</c:v>
                </c:pt>
                <c:pt idx="1174">
                  <c:v>-2.2506473067906551E-2</c:v>
                </c:pt>
                <c:pt idx="1175">
                  <c:v>-2.2444893757608539E-2</c:v>
                </c:pt>
                <c:pt idx="1176">
                  <c:v>-2.1960773067846186E-2</c:v>
                </c:pt>
                <c:pt idx="1177">
                  <c:v>-2.1878156046739192E-2</c:v>
                </c:pt>
                <c:pt idx="1178">
                  <c:v>-2.1796923067910281E-2</c:v>
                </c:pt>
                <c:pt idx="1179">
                  <c:v>-2.1699323067906621E-2</c:v>
                </c:pt>
                <c:pt idx="1180">
                  <c:v>-2.1637833067799848E-2</c:v>
                </c:pt>
                <c:pt idx="1181">
                  <c:v>-2.1552093067853672E-2</c:v>
                </c:pt>
                <c:pt idx="1182">
                  <c:v>-2.1495513067961328E-2</c:v>
                </c:pt>
                <c:pt idx="1183">
                  <c:v>-2.1190638147345443E-2</c:v>
                </c:pt>
                <c:pt idx="1184">
                  <c:v>-2.1103333067998192E-2</c:v>
                </c:pt>
                <c:pt idx="1185">
                  <c:v>-2.1023503067979808E-2</c:v>
                </c:pt>
                <c:pt idx="1186">
                  <c:v>-2.0936513067980004E-2</c:v>
                </c:pt>
                <c:pt idx="1187">
                  <c:v>-2.0859593067882546E-2</c:v>
                </c:pt>
                <c:pt idx="1188">
                  <c:v>-2.0788210567971616E-2</c:v>
                </c:pt>
                <c:pt idx="1189">
                  <c:v>-2.0709791586398293E-2</c:v>
                </c:pt>
                <c:pt idx="1190">
                  <c:v>-2.0173415925114645E-2</c:v>
                </c:pt>
                <c:pt idx="1191">
                  <c:v>-2.0058873067924386E-2</c:v>
                </c:pt>
                <c:pt idx="1192">
                  <c:v>-1.9984983067928438E-2</c:v>
                </c:pt>
                <c:pt idx="1193">
                  <c:v>-1.9892189734591212E-2</c:v>
                </c:pt>
                <c:pt idx="1194">
                  <c:v>-1.982310640126176E-2</c:v>
                </c:pt>
                <c:pt idx="1195">
                  <c:v>-1.9541273067929448E-2</c:v>
                </c:pt>
                <c:pt idx="1196">
                  <c:v>-1.9481673067943496E-2</c:v>
                </c:pt>
                <c:pt idx="1197">
                  <c:v>-1.9379093067968291E-2</c:v>
                </c:pt>
                <c:pt idx="1198">
                  <c:v>-1.929194306788418E-2</c:v>
                </c:pt>
                <c:pt idx="1199">
                  <c:v>-1.9186193068009096E-2</c:v>
                </c:pt>
                <c:pt idx="1200">
                  <c:v>-1.9093481401213842E-2</c:v>
                </c:pt>
                <c:pt idx="1201">
                  <c:v>-1.900433306801123E-2</c:v>
                </c:pt>
                <c:pt idx="1202">
                  <c:v>-1.8918847141989662E-2</c:v>
                </c:pt>
                <c:pt idx="1203">
                  <c:v>-1.8612813067804271E-2</c:v>
                </c:pt>
                <c:pt idx="1204">
                  <c:v>-1.8538793067918401E-2</c:v>
                </c:pt>
                <c:pt idx="1205">
                  <c:v>-1.8450763068003105E-2</c:v>
                </c:pt>
                <c:pt idx="1206">
                  <c:v>-1.8379970984682362E-2</c:v>
                </c:pt>
                <c:pt idx="1207">
                  <c:v>-1.8308123067882369E-2</c:v>
                </c:pt>
                <c:pt idx="1208">
                  <c:v>-1.8260353067802316E-2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-1.6805773067929443E-2</c:v>
                </c:pt>
                <c:pt idx="1221">
                  <c:v>-1.6729973067981525E-2</c:v>
                </c:pt>
                <c:pt idx="1222">
                  <c:v>-1.6652973068062286E-2</c:v>
                </c:pt>
                <c:pt idx="1223">
                  <c:v>-1.6611495290177952E-2</c:v>
                </c:pt>
                <c:pt idx="1224">
                  <c:v>-1.6564214244411381E-2</c:v>
                </c:pt>
                <c:pt idx="1225">
                  <c:v>-1.6171273067953965E-2</c:v>
                </c:pt>
                <c:pt idx="1226">
                  <c:v>-1.6119163067884301E-2</c:v>
                </c:pt>
                <c:pt idx="1227">
                  <c:v>-1.6054193068129059E-2</c:v>
                </c:pt>
                <c:pt idx="1228">
                  <c:v>-1.5973233067953181E-2</c:v>
                </c:pt>
                <c:pt idx="1229">
                  <c:v>-1.5916913067997029E-2</c:v>
                </c:pt>
                <c:pt idx="1230">
                  <c:v>-1.583675265973742E-2</c:v>
                </c:pt>
                <c:pt idx="1231">
                  <c:v>-1.5765123814119909E-2</c:v>
                </c:pt>
                <c:pt idx="1232">
                  <c:v>-1.5728763263965145E-2</c:v>
                </c:pt>
                <c:pt idx="1233">
                  <c:v>-1.5416273067941688E-2</c:v>
                </c:pt>
                <c:pt idx="1234">
                  <c:v>-1.5351773067948242E-2</c:v>
                </c:pt>
                <c:pt idx="1235">
                  <c:v>-1.524677306795756E-2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-1.395650991003097E-2</c:v>
                </c:pt>
                <c:pt idx="1249">
                  <c:v>-1.3751424583219323E-2</c:v>
                </c:pt>
                <c:pt idx="1250">
                  <c:v>-1.3694173068046232E-2</c:v>
                </c:pt>
                <c:pt idx="1251">
                  <c:v>-1.3604736225900641E-2</c:v>
                </c:pt>
                <c:pt idx="1252">
                  <c:v>-1.3522113067907113E-2</c:v>
                </c:pt>
                <c:pt idx="1253">
                  <c:v>-1.341873306795094E-2</c:v>
                </c:pt>
                <c:pt idx="1254">
                  <c:v>-1.3325563068036702E-2</c:v>
                </c:pt>
                <c:pt idx="1255">
                  <c:v>-1.3268773067906641E-2</c:v>
                </c:pt>
                <c:pt idx="1256">
                  <c:v>-1.3202723067863117E-2</c:v>
                </c:pt>
                <c:pt idx="1257">
                  <c:v>-1.3042811529487641E-2</c:v>
                </c:pt>
                <c:pt idx="1258">
                  <c:v>-1.3010503067874881E-2</c:v>
                </c:pt>
                <c:pt idx="1259">
                  <c:v>-1.2923013067819521E-2</c:v>
                </c:pt>
                <c:pt idx="1260">
                  <c:v>-1.285385306805154E-2</c:v>
                </c:pt>
                <c:pt idx="1261">
                  <c:v>-1.2755723067925833E-2</c:v>
                </c:pt>
                <c:pt idx="1262">
                  <c:v>-1.2664093067925821E-2</c:v>
                </c:pt>
                <c:pt idx="1263">
                  <c:v>-1.2619286766621914E-2</c:v>
                </c:pt>
                <c:pt idx="1264">
                  <c:v>-1.2524953067853065E-2</c:v>
                </c:pt>
                <c:pt idx="1265">
                  <c:v>-1.2478374078099819E-2</c:v>
                </c:pt>
                <c:pt idx="1266">
                  <c:v>-1.2292444120603818E-2</c:v>
                </c:pt>
                <c:pt idx="1267">
                  <c:v>-1.222465306774724E-2</c:v>
                </c:pt>
                <c:pt idx="1268">
                  <c:v>-1.2136473067968744E-2</c:v>
                </c:pt>
                <c:pt idx="1269">
                  <c:v>-1.2064793901188859E-2</c:v>
                </c:pt>
                <c:pt idx="1270">
                  <c:v>-1.1986933067987629E-2</c:v>
                </c:pt>
                <c:pt idx="1271">
                  <c:v>-1.1923213067888155E-2</c:v>
                </c:pt>
                <c:pt idx="1272">
                  <c:v>-1.1861783068027917E-2</c:v>
                </c:pt>
                <c:pt idx="1273">
                  <c:v>-1.1800466616406912E-2</c:v>
                </c:pt>
                <c:pt idx="1274">
                  <c:v>-1.1621273067916644E-2</c:v>
                </c:pt>
                <c:pt idx="1275">
                  <c:v>-1.1587763067922223E-2</c:v>
                </c:pt>
                <c:pt idx="1276">
                  <c:v>-1.1533946752237513E-2</c:v>
                </c:pt>
                <c:pt idx="1277">
                  <c:v>-1.146945306805949E-2</c:v>
                </c:pt>
                <c:pt idx="1278">
                  <c:v>-1.1392773067996145E-2</c:v>
                </c:pt>
                <c:pt idx="1279">
                  <c:v>-1.1296873067976781E-2</c:v>
                </c:pt>
                <c:pt idx="1280">
                  <c:v>-1.1191193067958264E-2</c:v>
                </c:pt>
                <c:pt idx="1281">
                  <c:v>-1.1104923067861729E-2</c:v>
                </c:pt>
                <c:pt idx="1282">
                  <c:v>-1.1024079519586442E-2</c:v>
                </c:pt>
                <c:pt idx="1283">
                  <c:v>-1.0816273067945302E-2</c:v>
                </c:pt>
                <c:pt idx="1284">
                  <c:v>-1.076783306788801E-2</c:v>
                </c:pt>
                <c:pt idx="1285">
                  <c:v>-1.0704393067925371E-2</c:v>
                </c:pt>
                <c:pt idx="1286">
                  <c:v>-1.0620203067915694E-2</c:v>
                </c:pt>
                <c:pt idx="1287">
                  <c:v>-1.055830306790994E-2</c:v>
                </c:pt>
                <c:pt idx="1288">
                  <c:v>-1.0467213067983041E-2</c:v>
                </c:pt>
                <c:pt idx="1289">
                  <c:v>-1.0380595984727861E-2</c:v>
                </c:pt>
                <c:pt idx="1290">
                  <c:v>-1.0321193067952122E-2</c:v>
                </c:pt>
                <c:pt idx="1291">
                  <c:v>-1.0265165925105181E-2</c:v>
                </c:pt>
                <c:pt idx="1292">
                  <c:v>-1.0061273067947261E-2</c:v>
                </c:pt>
                <c:pt idx="1293">
                  <c:v>-1.0025153068099261E-2</c:v>
                </c:pt>
                <c:pt idx="1294">
                  <c:v>-9.9693930678341758E-3</c:v>
                </c:pt>
                <c:pt idx="1295">
                  <c:v>-9.9071376512683065E-3</c:v>
                </c:pt>
                <c:pt idx="1296">
                  <c:v>-9.8534330680024977E-3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-8.8894042153811453E-3</c:v>
                </c:pt>
                <c:pt idx="1310">
                  <c:v>-8.725273067938133E-3</c:v>
                </c:pt>
                <c:pt idx="1311">
                  <c:v>-8.6873530679127953E-3</c:v>
                </c:pt>
                <c:pt idx="1312">
                  <c:v>-8.627423068077178E-3</c:v>
                </c:pt>
                <c:pt idx="1313">
                  <c:v>-8.5610530678650511E-3</c:v>
                </c:pt>
                <c:pt idx="1314">
                  <c:v>-8.4915030681287605E-3</c:v>
                </c:pt>
                <c:pt idx="1315">
                  <c:v>-8.4150835942012163E-3</c:v>
                </c:pt>
                <c:pt idx="1316">
                  <c:v>-8.3502330679437239E-3</c:v>
                </c:pt>
                <c:pt idx="1317">
                  <c:v>-8.2703630678793161E-3</c:v>
                </c:pt>
                <c:pt idx="1318">
                  <c:v>-8.2032948070889563E-3</c:v>
                </c:pt>
                <c:pt idx="1319">
                  <c:v>-7.866191986835247E-3</c:v>
                </c:pt>
                <c:pt idx="1320">
                  <c:v>-7.796223068012891E-3</c:v>
                </c:pt>
                <c:pt idx="1321">
                  <c:v>-7.7251619567846475E-3</c:v>
                </c:pt>
                <c:pt idx="1322">
                  <c:v>-7.6729057209519169E-3</c:v>
                </c:pt>
                <c:pt idx="1323">
                  <c:v>-7.5926230679499544E-3</c:v>
                </c:pt>
                <c:pt idx="1324">
                  <c:v>-7.528393067872243E-3</c:v>
                </c:pt>
                <c:pt idx="1325">
                  <c:v>-7.479100654194353E-3</c:v>
                </c:pt>
                <c:pt idx="1326">
                  <c:v>-7.3312730679902143E-3</c:v>
                </c:pt>
                <c:pt idx="1327">
                  <c:v>-7.2873730679248383E-3</c:v>
                </c:pt>
                <c:pt idx="1328">
                  <c:v>-7.2347467522462395E-3</c:v>
                </c:pt>
                <c:pt idx="1329">
                  <c:v>-7.1617530678622738E-3</c:v>
                </c:pt>
                <c:pt idx="1330">
                  <c:v>-7.0917530678116436E-3</c:v>
                </c:pt>
                <c:pt idx="1331">
                  <c:v>-7.0387130679847709E-3</c:v>
                </c:pt>
                <c:pt idx="1332">
                  <c:v>-7.0072130681069211E-3</c:v>
                </c:pt>
                <c:pt idx="1333">
                  <c:v>-6.9121130678411191E-3</c:v>
                </c:pt>
                <c:pt idx="1334">
                  <c:v>-6.8456730679855582E-3</c:v>
                </c:pt>
                <c:pt idx="1335">
                  <c:v>-6.6235083620824753E-3</c:v>
                </c:pt>
                <c:pt idx="1336">
                  <c:v>-6.5818030679736456E-3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-5.9089397345673082E-3</c:v>
                </c:pt>
                <c:pt idx="1345">
                  <c:v>-5.8496730679706982E-3</c:v>
                </c:pt>
                <c:pt idx="1346">
                  <c:v>-5.7762230680254E-3</c:v>
                </c:pt>
                <c:pt idx="1347">
                  <c:v>-5.7045406737188404E-3</c:v>
                </c:pt>
                <c:pt idx="1348">
                  <c:v>-5.6593730680418834E-3</c:v>
                </c:pt>
                <c:pt idx="1349">
                  <c:v>-5.5554930679875304E-3</c:v>
                </c:pt>
                <c:pt idx="1350">
                  <c:v>-5.4849930680234138E-3</c:v>
                </c:pt>
                <c:pt idx="1351">
                  <c:v>-5.4311035763561326E-3</c:v>
                </c:pt>
                <c:pt idx="1352">
                  <c:v>-5.282023067977093E-3</c:v>
                </c:pt>
                <c:pt idx="1353">
                  <c:v>-5.2575630680280483E-3</c:v>
                </c:pt>
                <c:pt idx="1354">
                  <c:v>-5.1983368977346414E-3</c:v>
                </c:pt>
                <c:pt idx="1355">
                  <c:v>-5.1398930678772103E-3</c:v>
                </c:pt>
                <c:pt idx="1356">
                  <c:v>-5.0793730678577835E-3</c:v>
                </c:pt>
                <c:pt idx="1357">
                  <c:v>-5.0243930677851293E-3</c:v>
                </c:pt>
                <c:pt idx="1358">
                  <c:v>-4.9747730680138758E-3</c:v>
                </c:pt>
                <c:pt idx="1359">
                  <c:v>-4.9287256994716838E-3</c:v>
                </c:pt>
                <c:pt idx="1360">
                  <c:v>-4.8690130681166011E-3</c:v>
                </c:pt>
                <c:pt idx="1361">
                  <c:v>-4.8523499909976057E-3</c:v>
                </c:pt>
                <c:pt idx="1362">
                  <c:v>-4.6462730679905934E-3</c:v>
                </c:pt>
                <c:pt idx="1363">
                  <c:v>-4.5967030679179314E-3</c:v>
                </c:pt>
                <c:pt idx="1364">
                  <c:v>-4.5055130679827471E-3</c:v>
                </c:pt>
                <c:pt idx="1365">
                  <c:v>-4.397873067929936E-3</c:v>
                </c:pt>
                <c:pt idx="1366">
                  <c:v>-4.3238251511894515E-3</c:v>
                </c:pt>
                <c:pt idx="1367">
                  <c:v>-4.2204930679048498E-3</c:v>
                </c:pt>
                <c:pt idx="1368">
                  <c:v>-4.1310330679635923E-3</c:v>
                </c:pt>
                <c:pt idx="1369">
                  <c:v>-4.0588802107919264E-3</c:v>
                </c:pt>
                <c:pt idx="1370">
                  <c:v>-3.8505612035209043E-3</c:v>
                </c:pt>
                <c:pt idx="1371">
                  <c:v>-3.7995330680189584E-3</c:v>
                </c:pt>
                <c:pt idx="1372">
                  <c:v>-3.7572230680496094E-3</c:v>
                </c:pt>
                <c:pt idx="1373">
                  <c:v>-3.6907888573125686E-3</c:v>
                </c:pt>
                <c:pt idx="1374">
                  <c:v>-3.6494530678368238E-3</c:v>
                </c:pt>
                <c:pt idx="1375">
                  <c:v>-3.5921230678042158E-3</c:v>
                </c:pt>
                <c:pt idx="1376">
                  <c:v>-3.5323016394812608E-3</c:v>
                </c:pt>
                <c:pt idx="1377">
                  <c:v>-3.3712730679411611E-3</c:v>
                </c:pt>
                <c:pt idx="1378">
                  <c:v>-3.3240130680241052E-3</c:v>
                </c:pt>
                <c:pt idx="1379">
                  <c:v>-3.2588830679856143E-3</c:v>
                </c:pt>
                <c:pt idx="1380">
                  <c:v>-3.1973678049013301E-3</c:v>
                </c:pt>
                <c:pt idx="1381">
                  <c:v>-3.0955530680216808E-3</c:v>
                </c:pt>
                <c:pt idx="1382">
                  <c:v>-3.0464430677881182E-3</c:v>
                </c:pt>
                <c:pt idx="1383">
                  <c:v>-2.998573068012446E-3</c:v>
                </c:pt>
                <c:pt idx="1384">
                  <c:v>-2.9209130679248626E-3</c:v>
                </c:pt>
                <c:pt idx="1385">
                  <c:v>-2.8727574429865412E-3</c:v>
                </c:pt>
                <c:pt idx="1386">
                  <c:v>-2.7312730679511835E-3</c:v>
                </c:pt>
                <c:pt idx="1387">
                  <c:v>-2.6980730679611103E-3</c:v>
                </c:pt>
                <c:pt idx="1388">
                  <c:v>-2.6145130680248546E-3</c:v>
                </c:pt>
                <c:pt idx="1389">
                  <c:v>-2.5478630679884929E-3</c:v>
                </c:pt>
                <c:pt idx="1390">
                  <c:v>-2.4786130679501652E-3</c:v>
                </c:pt>
                <c:pt idx="1391">
                  <c:v>-2.4351230681674092E-3</c:v>
                </c:pt>
                <c:pt idx="1392">
                  <c:v>-2.4084941206439251E-3</c:v>
                </c:pt>
                <c:pt idx="1393">
                  <c:v>-2.3113830680188152E-3</c:v>
                </c:pt>
                <c:pt idx="1394">
                  <c:v>-2.2641162052252717E-3</c:v>
                </c:pt>
                <c:pt idx="1395">
                  <c:v>-2.1337730679675915E-3</c:v>
                </c:pt>
                <c:pt idx="1396">
                  <c:v>-2.1034130679140691E-3</c:v>
                </c:pt>
                <c:pt idx="1397">
                  <c:v>-2.0596930679204258E-3</c:v>
                </c:pt>
                <c:pt idx="1398">
                  <c:v>-2.0055330680008943E-3</c:v>
                </c:pt>
                <c:pt idx="1399">
                  <c:v>-1.9541793178916621E-3</c:v>
                </c:pt>
                <c:pt idx="1400">
                  <c:v>-1.9006930679239566E-3</c:v>
                </c:pt>
                <c:pt idx="1401">
                  <c:v>-1.8427230679378681E-3</c:v>
                </c:pt>
                <c:pt idx="1402">
                  <c:v>-1.7903430680092955E-3</c:v>
                </c:pt>
                <c:pt idx="1403">
                  <c:v>-1.7551341791346431E-3</c:v>
                </c:pt>
                <c:pt idx="1404">
                  <c:v>-1.6212730679399101E-3</c:v>
                </c:pt>
                <c:pt idx="1405">
                  <c:v>-1.585793067917508E-3</c:v>
                </c:pt>
                <c:pt idx="1406">
                  <c:v>-1.519253067939986E-3</c:v>
                </c:pt>
                <c:pt idx="1407">
                  <c:v>-1.4398835942159849E-3</c:v>
                </c:pt>
                <c:pt idx="1408">
                  <c:v>-1.3987730680042911E-3</c:v>
                </c:pt>
                <c:pt idx="1409">
                  <c:v>-1.332933067899944E-3</c:v>
                </c:pt>
                <c:pt idx="1410">
                  <c:v>-1.2854230679124612E-3</c:v>
                </c:pt>
                <c:pt idx="1411">
                  <c:v>-1.2275130680023949E-3</c:v>
                </c:pt>
                <c:pt idx="1412">
                  <c:v>-1.1718730679888296E-3</c:v>
                </c:pt>
                <c:pt idx="1413">
                  <c:v>-1.1524309626906905E-3</c:v>
                </c:pt>
                <c:pt idx="1414">
                  <c:v>-9.1714211558269448E-4</c:v>
                </c:pt>
                <c:pt idx="1415">
                  <c:v>-8.4527306793802989E-4</c:v>
                </c:pt>
                <c:pt idx="1416">
                  <c:v>-8.0212306789917507E-4</c:v>
                </c:pt>
                <c:pt idx="1417">
                  <c:v>-7.5524306787144724E-4</c:v>
                </c:pt>
                <c:pt idx="1418">
                  <c:v>-7.0503306770319807E-4</c:v>
                </c:pt>
                <c:pt idx="1419">
                  <c:v>-6.7837451733510285E-4</c:v>
                </c:pt>
                <c:pt idx="1420">
                  <c:v>-5.3425306788312799E-4</c:v>
                </c:pt>
                <c:pt idx="1421">
                  <c:v>-4.8542306788590395E-4</c:v>
                </c:pt>
                <c:pt idx="1422">
                  <c:v>-4.4565306789934311E-4</c:v>
                </c:pt>
                <c:pt idx="1423">
                  <c:v>-4.074230678696722E-4</c:v>
                </c:pt>
                <c:pt idx="1424">
                  <c:v>-3.4027306780615277E-4</c:v>
                </c:pt>
                <c:pt idx="1425">
                  <c:v>-2.8275223455409668E-4</c:v>
                </c:pt>
                <c:pt idx="1426">
                  <c:v>-2.4267306791614441E-4</c:v>
                </c:pt>
                <c:pt idx="1427">
                  <c:v>-1.936367042958415E-4</c:v>
                </c:pt>
                <c:pt idx="1428">
                  <c:v>6.2269320579844134E-6</c:v>
                </c:pt>
                <c:pt idx="1429">
                  <c:v>4.0616932139414713E-5</c:v>
                </c:pt>
                <c:pt idx="1430">
                  <c:v>9.4586932164020742E-5</c:v>
                </c:pt>
                <c:pt idx="1431">
                  <c:v>1.5704693198870245E-4</c:v>
                </c:pt>
                <c:pt idx="1432">
                  <c:v>2.2936903732784252E-4</c:v>
                </c:pt>
                <c:pt idx="1433">
                  <c:v>3.1302693206214437E-4</c:v>
                </c:pt>
                <c:pt idx="1434">
                  <c:v>3.8893693209729571E-4</c:v>
                </c:pt>
                <c:pt idx="1435">
                  <c:v>4.7254693215848144E-4</c:v>
                </c:pt>
                <c:pt idx="1436">
                  <c:v>5.0268797107833204E-4</c:v>
                </c:pt>
                <c:pt idx="1437">
                  <c:v>6.7504272153939989E-4</c:v>
                </c:pt>
                <c:pt idx="1438">
                  <c:v>7.432801235296452E-4</c:v>
                </c:pt>
                <c:pt idx="1439">
                  <c:v>7.9772693187863091E-4</c:v>
                </c:pt>
                <c:pt idx="1440">
                  <c:v>8.7998693207680585E-4</c:v>
                </c:pt>
                <c:pt idx="1441">
                  <c:v>9.4527693201485288E-4</c:v>
                </c:pt>
                <c:pt idx="1442">
                  <c:v>9.9848693197657603E-4</c:v>
                </c:pt>
                <c:pt idx="1443">
                  <c:v>1.0743058792854782E-3</c:v>
                </c:pt>
                <c:pt idx="1444">
                  <c:v>1.1337484375530961E-3</c:v>
                </c:pt>
                <c:pt idx="1445">
                  <c:v>1.3486435987459821E-3</c:v>
                </c:pt>
                <c:pt idx="1446">
                  <c:v>1.4230569320687917E-3</c:v>
                </c:pt>
                <c:pt idx="1447">
                  <c:v>1.5109769319252605E-3</c:v>
                </c:pt>
                <c:pt idx="1448">
                  <c:v>1.5758969320387461E-3</c:v>
                </c:pt>
                <c:pt idx="1449">
                  <c:v>1.6460269319367251E-3</c:v>
                </c:pt>
                <c:pt idx="1450">
                  <c:v>1.7045795635795033E-3</c:v>
                </c:pt>
                <c:pt idx="1451">
                  <c:v>1.7553469321285348E-3</c:v>
                </c:pt>
                <c:pt idx="1452">
                  <c:v>1.8093195246393677E-3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2.7343791059450998E-3</c:v>
                </c:pt>
                <c:pt idx="1463">
                  <c:v>2.9093873094723313E-3</c:v>
                </c:pt>
                <c:pt idx="1464">
                  <c:v>2.9483269321701807E-3</c:v>
                </c:pt>
                <c:pt idx="1465">
                  <c:v>3.0279269321624833E-3</c:v>
                </c:pt>
                <c:pt idx="1466">
                  <c:v>3.1053669321323787E-3</c:v>
                </c:pt>
                <c:pt idx="1467">
                  <c:v>3.1447469320937671E-3</c:v>
                </c:pt>
                <c:pt idx="1468">
                  <c:v>3.2082769320851412E-3</c:v>
                </c:pt>
                <c:pt idx="1469">
                  <c:v>3.2697164058390652E-3</c:v>
                </c:pt>
                <c:pt idx="1470">
                  <c:v>3.3250638885249412E-3</c:v>
                </c:pt>
                <c:pt idx="1471">
                  <c:v>3.5863654863277409E-3</c:v>
                </c:pt>
                <c:pt idx="1472">
                  <c:v>3.6491469320196809E-3</c:v>
                </c:pt>
                <c:pt idx="1473">
                  <c:v>3.7084469320092239E-3</c:v>
                </c:pt>
                <c:pt idx="1474">
                  <c:v>3.761766932143481E-3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9.0556526932062273E-2</c:v>
                </c:pt>
                <c:pt idx="3">
                  <c:v>8.6663746931904498E-2</c:v>
                </c:pt>
                <c:pt idx="4">
                  <c:v>8.5267726932201512E-2</c:v>
                </c:pt>
                <c:pt idx="5">
                  <c:v>8.4088726932208133E-2</c:v>
                </c:pt>
                <c:pt idx="6">
                  <c:v>8.3423226932168873E-2</c:v>
                </c:pt>
                <c:pt idx="7">
                  <c:v>8.3158726932168733E-2</c:v>
                </c:pt>
                <c:pt idx="8">
                  <c:v>8.3158726932097929E-2</c:v>
                </c:pt>
                <c:pt idx="9">
                  <c:v>8.1478726932061679E-2</c:v>
                </c:pt>
                <c:pt idx="10">
                  <c:v>8.1478726932047579E-2</c:v>
                </c:pt>
                <c:pt idx="11">
                  <c:v>8.1985226931962543E-2</c:v>
                </c:pt>
                <c:pt idx="12">
                  <c:v>8.6206461626005634E-2</c:v>
                </c:pt>
                <c:pt idx="13">
                  <c:v>9.0842086932113333E-2</c:v>
                </c:pt>
                <c:pt idx="14">
                  <c:v>9.2388086931961516E-2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9.2277026932052503E-2</c:v>
                </c:pt>
                <c:pt idx="27">
                  <c:v>9.2341726932019683E-2</c:v>
                </c:pt>
                <c:pt idx="28">
                  <c:v>9.5134086932020565E-2</c:v>
                </c:pt>
                <c:pt idx="29">
                  <c:v>9.650375693199463E-2</c:v>
                </c:pt>
                <c:pt idx="30">
                  <c:v>9.6068726931889725E-2</c:v>
                </c:pt>
                <c:pt idx="31">
                  <c:v>0.10007715693203069</c:v>
                </c:pt>
                <c:pt idx="32">
                  <c:v>0.10650442693214759</c:v>
                </c:pt>
                <c:pt idx="33">
                  <c:v>0.10713872693212088</c:v>
                </c:pt>
                <c:pt idx="34">
                  <c:v>0.10714815550355201</c:v>
                </c:pt>
                <c:pt idx="35">
                  <c:v>0.10743552693209329</c:v>
                </c:pt>
                <c:pt idx="36">
                  <c:v>0.10859712693202554</c:v>
                </c:pt>
                <c:pt idx="37">
                  <c:v>0.1120168069320755</c:v>
                </c:pt>
                <c:pt idx="38">
                  <c:v>0.11207872693208301</c:v>
                </c:pt>
                <c:pt idx="39">
                  <c:v>0.11207872693208301</c:v>
                </c:pt>
                <c:pt idx="40">
                  <c:v>0.11232048734855482</c:v>
                </c:pt>
                <c:pt idx="41">
                  <c:v>0.11384039359882056</c:v>
                </c:pt>
                <c:pt idx="42">
                  <c:v>0.11723872693197308</c:v>
                </c:pt>
                <c:pt idx="43">
                  <c:v>0.11800092693206922</c:v>
                </c:pt>
                <c:pt idx="44">
                  <c:v>0.11844872693204421</c:v>
                </c:pt>
                <c:pt idx="45">
                  <c:v>0.11844872693204421</c:v>
                </c:pt>
                <c:pt idx="46">
                  <c:v>0.1187203269320493</c:v>
                </c:pt>
                <c:pt idx="47">
                  <c:v>0.11880872693204482</c:v>
                </c:pt>
                <c:pt idx="48">
                  <c:v>0.11880872693204482</c:v>
                </c:pt>
                <c:pt idx="49">
                  <c:v>0.11880872693204482</c:v>
                </c:pt>
                <c:pt idx="50">
                  <c:v>0.11880872693204482</c:v>
                </c:pt>
                <c:pt idx="51">
                  <c:v>0.11881872693209061</c:v>
                </c:pt>
                <c:pt idx="52">
                  <c:v>0.11941377693193571</c:v>
                </c:pt>
                <c:pt idx="53">
                  <c:v>0.12095177693217365</c:v>
                </c:pt>
                <c:pt idx="54">
                  <c:v>0.12381370693195518</c:v>
                </c:pt>
                <c:pt idx="55">
                  <c:v>0.1248133669321021</c:v>
                </c:pt>
                <c:pt idx="56">
                  <c:v>0.12532852074652112</c:v>
                </c:pt>
                <c:pt idx="57">
                  <c:v>0.12637914693206653</c:v>
                </c:pt>
                <c:pt idx="58">
                  <c:v>0.12786872693217788</c:v>
                </c:pt>
                <c:pt idx="59">
                  <c:v>0.12803737558076053</c:v>
                </c:pt>
                <c:pt idx="60">
                  <c:v>0.1299895377427874</c:v>
                </c:pt>
                <c:pt idx="61">
                  <c:v>0.13051122693210004</c:v>
                </c:pt>
                <c:pt idx="62">
                  <c:v>0.13097508693203971</c:v>
                </c:pt>
                <c:pt idx="63">
                  <c:v>0.13042162693217563</c:v>
                </c:pt>
                <c:pt idx="64">
                  <c:v>0.13038872693218187</c:v>
                </c:pt>
                <c:pt idx="65">
                  <c:v>0.13038872693218187</c:v>
                </c:pt>
                <c:pt idx="66">
                  <c:v>0.13044608693201137</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0.13180444915424541</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0.12972894693216144</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0.13271902693212248</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0.12812872693208954</c:v>
                </c:pt>
                <c:pt idx="120">
                  <c:v>0.12740072693206628</c:v>
                </c:pt>
                <c:pt idx="121">
                  <c:v>0.12657064693209463</c:v>
                </c:pt>
                <c:pt idx="122">
                  <c:v>0.12659185193199121</c:v>
                </c:pt>
                <c:pt idx="123">
                  <c:v>0.12486432693209792</c:v>
                </c:pt>
                <c:pt idx="124">
                  <c:v>0.12332872693210123</c:v>
                </c:pt>
                <c:pt idx="125">
                  <c:v>0.12288864693208269</c:v>
                </c:pt>
                <c:pt idx="126">
                  <c:v>0.12322882693203513</c:v>
                </c:pt>
                <c:pt idx="127">
                  <c:v>0.12301362693190775</c:v>
                </c:pt>
                <c:pt idx="128">
                  <c:v>0.12284872693204818</c:v>
                </c:pt>
                <c:pt idx="129">
                  <c:v>0.12204554511370702</c:v>
                </c:pt>
                <c:pt idx="130">
                  <c:v>0.12166428693201713</c:v>
                </c:pt>
                <c:pt idx="131">
                  <c:v>0.12369502693196963</c:v>
                </c:pt>
                <c:pt idx="132">
                  <c:v>0.12396954325871008</c:v>
                </c:pt>
                <c:pt idx="133">
                  <c:v>0.12320577693205371</c:v>
                </c:pt>
                <c:pt idx="134">
                  <c:v>0.12358044693199609</c:v>
                </c:pt>
                <c:pt idx="135">
                  <c:v>0.12413272693194728</c:v>
                </c:pt>
                <c:pt idx="136">
                  <c:v>0.12446568693219733</c:v>
                </c:pt>
                <c:pt idx="137">
                  <c:v>0.12231311289684745</c:v>
                </c:pt>
                <c:pt idx="138">
                  <c:v>0.1259487269320374</c:v>
                </c:pt>
                <c:pt idx="139">
                  <c:v>0.1259487269319095</c:v>
                </c:pt>
                <c:pt idx="140">
                  <c:v>0.1259487269319095</c:v>
                </c:pt>
                <c:pt idx="141">
                  <c:v>0.12569412693211737</c:v>
                </c:pt>
                <c:pt idx="142">
                  <c:v>0.12277282693192174</c:v>
                </c:pt>
                <c:pt idx="143">
                  <c:v>0.12106286834604418</c:v>
                </c:pt>
                <c:pt idx="144">
                  <c:v>0.12104522693188392</c:v>
                </c:pt>
                <c:pt idx="145">
                  <c:v>0.12091452693212552</c:v>
                </c:pt>
                <c:pt idx="146">
                  <c:v>0.12091872693204664</c:v>
                </c:pt>
                <c:pt idx="147">
                  <c:v>0.12143872693202699</c:v>
                </c:pt>
                <c:pt idx="148">
                  <c:v>0.11928153501284555</c:v>
                </c:pt>
                <c:pt idx="149">
                  <c:v>0.11801872693199314</c:v>
                </c:pt>
                <c:pt idx="150">
                  <c:v>0.11801872693199314</c:v>
                </c:pt>
                <c:pt idx="151">
                  <c:v>0.11819442693190778</c:v>
                </c:pt>
                <c:pt idx="152">
                  <c:v>0.11860924693209554</c:v>
                </c:pt>
                <c:pt idx="153">
                  <c:v>0.11979138693207859</c:v>
                </c:pt>
                <c:pt idx="154">
                  <c:v>0.11771624693207652</c:v>
                </c:pt>
                <c:pt idx="155">
                  <c:v>0.11779872693206529</c:v>
                </c:pt>
                <c:pt idx="156">
                  <c:v>0.11897372693194114</c:v>
                </c:pt>
                <c:pt idx="157">
                  <c:v>0.11764068693204877</c:v>
                </c:pt>
                <c:pt idx="158">
                  <c:v>0.11704847693209786</c:v>
                </c:pt>
                <c:pt idx="159">
                  <c:v>0.11696634693204552</c:v>
                </c:pt>
                <c:pt idx="160">
                  <c:v>0.11716956693189219</c:v>
                </c:pt>
                <c:pt idx="161">
                  <c:v>0.11717472693189308</c:v>
                </c:pt>
                <c:pt idx="162">
                  <c:v>0.11681917693211119</c:v>
                </c:pt>
                <c:pt idx="163">
                  <c:v>0.11719719693184062</c:v>
                </c:pt>
                <c:pt idx="164">
                  <c:v>0.1180236793130123</c:v>
                </c:pt>
                <c:pt idx="165">
                  <c:v>0.12213872693205038</c:v>
                </c:pt>
                <c:pt idx="166">
                  <c:v>0.12144048693197362</c:v>
                </c:pt>
                <c:pt idx="167">
                  <c:v>0.11962664693201978</c:v>
                </c:pt>
                <c:pt idx="168">
                  <c:v>0.12016697161307401</c:v>
                </c:pt>
                <c:pt idx="169">
                  <c:v>0.12037862693212276</c:v>
                </c:pt>
                <c:pt idx="170">
                  <c:v>0.12030252693205062</c:v>
                </c:pt>
                <c:pt idx="171">
                  <c:v>0.12006432693216602</c:v>
                </c:pt>
                <c:pt idx="172">
                  <c:v>0.11988049693189851</c:v>
                </c:pt>
                <c:pt idx="173">
                  <c:v>0.1197537269320465</c:v>
                </c:pt>
                <c:pt idx="174">
                  <c:v>0.12460687508019003</c:v>
                </c:pt>
                <c:pt idx="175">
                  <c:v>0.12470607693195782</c:v>
                </c:pt>
                <c:pt idx="176">
                  <c:v>0.12377312693217871</c:v>
                </c:pt>
                <c:pt idx="177">
                  <c:v>0.12442532693191342</c:v>
                </c:pt>
                <c:pt idx="178">
                  <c:v>0.124750136932022</c:v>
                </c:pt>
                <c:pt idx="179">
                  <c:v>0.12486442693199275</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0.13241305682899493</c:v>
                </c:pt>
                <c:pt idx="188">
                  <c:v>0.13235435958507941</c:v>
                </c:pt>
                <c:pt idx="189">
                  <c:v>0.13288432693208563</c:v>
                </c:pt>
                <c:pt idx="190">
                  <c:v>0.13350872693192173</c:v>
                </c:pt>
                <c:pt idx="191">
                  <c:v>0.13274544693204898</c:v>
                </c:pt>
                <c:pt idx="192">
                  <c:v>0.13478017023089706</c:v>
                </c:pt>
                <c:pt idx="193">
                  <c:v>0.134435804854036</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0.12352872693196579</c:v>
                </c:pt>
                <c:pt idx="203">
                  <c:v>0.12352872693203683</c:v>
                </c:pt>
                <c:pt idx="204">
                  <c:v>0.12352872693205114</c:v>
                </c:pt>
                <c:pt idx="205">
                  <c:v>0.12389922177732172</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0.13042923693220174</c:v>
                </c:pt>
                <c:pt idx="214">
                  <c:v>0.13017592693208224</c:v>
                </c:pt>
                <c:pt idx="215">
                  <c:v>0.12920342693193734</c:v>
                </c:pt>
                <c:pt idx="216">
                  <c:v>0.12782567693209038</c:v>
                </c:pt>
                <c:pt idx="217">
                  <c:v>0.12801842693191645</c:v>
                </c:pt>
                <c:pt idx="218">
                  <c:v>0.12794913097246835</c:v>
                </c:pt>
                <c:pt idx="219">
                  <c:v>0.12794872693210391</c:v>
                </c:pt>
                <c:pt idx="220">
                  <c:v>0.12724872693208056</c:v>
                </c:pt>
                <c:pt idx="221">
                  <c:v>0.12724872693183897</c:v>
                </c:pt>
                <c:pt idx="222">
                  <c:v>0.12579426693190499</c:v>
                </c:pt>
                <c:pt idx="223">
                  <c:v>0.12530312693210988</c:v>
                </c:pt>
                <c:pt idx="224">
                  <c:v>0.12538372693215613</c:v>
                </c:pt>
                <c:pt idx="225">
                  <c:v>0.1253010769321321</c:v>
                </c:pt>
                <c:pt idx="226">
                  <c:v>0.12516362693212102</c:v>
                </c:pt>
                <c:pt idx="227">
                  <c:v>0.12523872693218152</c:v>
                </c:pt>
                <c:pt idx="228">
                  <c:v>0.12164872693203679</c:v>
                </c:pt>
                <c:pt idx="229">
                  <c:v>0.12133776693200106</c:v>
                </c:pt>
                <c:pt idx="230">
                  <c:v>0.12092442693200672</c:v>
                </c:pt>
                <c:pt idx="231">
                  <c:v>0.12121460693198605</c:v>
                </c:pt>
                <c:pt idx="232">
                  <c:v>0.12115877693210569</c:v>
                </c:pt>
                <c:pt idx="233">
                  <c:v>0.12107872693209742</c:v>
                </c:pt>
                <c:pt idx="234">
                  <c:v>0.12153687693195565</c:v>
                </c:pt>
                <c:pt idx="235">
                  <c:v>0.12268946693200178</c:v>
                </c:pt>
                <c:pt idx="236">
                  <c:v>0.12265872693207316</c:v>
                </c:pt>
                <c:pt idx="237">
                  <c:v>0.12346435193198629</c:v>
                </c:pt>
                <c:pt idx="238">
                  <c:v>0.12360872693193445</c:v>
                </c:pt>
                <c:pt idx="239">
                  <c:v>0.12360872693199126</c:v>
                </c:pt>
                <c:pt idx="240">
                  <c:v>0.12360872693199126</c:v>
                </c:pt>
                <c:pt idx="241">
                  <c:v>0.12360872693199126</c:v>
                </c:pt>
                <c:pt idx="242">
                  <c:v>0.12360872693199126</c:v>
                </c:pt>
                <c:pt idx="243">
                  <c:v>0.1245548559644476</c:v>
                </c:pt>
                <c:pt idx="244">
                  <c:v>0.1270087269321607</c:v>
                </c:pt>
                <c:pt idx="245">
                  <c:v>0.12894973816786207</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0.12869872693205733</c:v>
                </c:pt>
                <c:pt idx="264">
                  <c:v>0.12869872693205733</c:v>
                </c:pt>
                <c:pt idx="265">
                  <c:v>0.12846822693204274</c:v>
                </c:pt>
                <c:pt idx="266">
                  <c:v>0.12662772693202837</c:v>
                </c:pt>
                <c:pt idx="267">
                  <c:v>0.12655872693198914</c:v>
                </c:pt>
                <c:pt idx="268">
                  <c:v>0.12544782949611041</c:v>
                </c:pt>
                <c:pt idx="269">
                  <c:v>0.12367472693208052</c:v>
                </c:pt>
                <c:pt idx="270">
                  <c:v>0.12367472693210885</c:v>
                </c:pt>
                <c:pt idx="271">
                  <c:v>0.12367472693210885</c:v>
                </c:pt>
                <c:pt idx="272">
                  <c:v>0.12367472693210885</c:v>
                </c:pt>
                <c:pt idx="273">
                  <c:v>0.12367472693210885</c:v>
                </c:pt>
                <c:pt idx="274">
                  <c:v>0.12367472693210885</c:v>
                </c:pt>
                <c:pt idx="275">
                  <c:v>0.12367472693210885</c:v>
                </c:pt>
                <c:pt idx="276">
                  <c:v>0.12367472693210885</c:v>
                </c:pt>
                <c:pt idx="277">
                  <c:v>0.12367472693210885</c:v>
                </c:pt>
                <c:pt idx="278">
                  <c:v>0.12367472693213728</c:v>
                </c:pt>
                <c:pt idx="279">
                  <c:v>0.12367472693210885</c:v>
                </c:pt>
                <c:pt idx="280">
                  <c:v>0.12367472693210885</c:v>
                </c:pt>
                <c:pt idx="281">
                  <c:v>0.12367472693210885</c:v>
                </c:pt>
                <c:pt idx="282">
                  <c:v>0.12367472693210885</c:v>
                </c:pt>
                <c:pt idx="283">
                  <c:v>0.12367472693210885</c:v>
                </c:pt>
                <c:pt idx="284">
                  <c:v>0.12367472693217998</c:v>
                </c:pt>
                <c:pt idx="285">
                  <c:v>0.12367472693210885</c:v>
                </c:pt>
                <c:pt idx="286">
                  <c:v>0.12367472693210885</c:v>
                </c:pt>
                <c:pt idx="287">
                  <c:v>0.12367472693210885</c:v>
                </c:pt>
                <c:pt idx="288">
                  <c:v>0.12367472693210885</c:v>
                </c:pt>
                <c:pt idx="289">
                  <c:v>0.12250054511402197</c:v>
                </c:pt>
                <c:pt idx="290">
                  <c:v>0.11848352693215261</c:v>
                </c:pt>
                <c:pt idx="291">
                  <c:v>0.11839872693212797</c:v>
                </c:pt>
                <c:pt idx="292">
                  <c:v>0.11839872693212797</c:v>
                </c:pt>
                <c:pt idx="293">
                  <c:v>0.11839872693212797</c:v>
                </c:pt>
                <c:pt idx="294">
                  <c:v>0.11839872693212797</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0.11856872693198317</c:v>
                </c:pt>
                <c:pt idx="303">
                  <c:v>0.11856872693198317</c:v>
                </c:pt>
                <c:pt idx="304">
                  <c:v>0.11846822693189565</c:v>
                </c:pt>
                <c:pt idx="305">
                  <c:v>0.11727372693228272</c:v>
                </c:pt>
                <c:pt idx="306">
                  <c:v>0.11732822693213067</c:v>
                </c:pt>
                <c:pt idx="307">
                  <c:v>0.11760872693209026</c:v>
                </c:pt>
                <c:pt idx="308">
                  <c:v>0.11780752693212548</c:v>
                </c:pt>
                <c:pt idx="309">
                  <c:v>0.11938162693202514</c:v>
                </c:pt>
                <c:pt idx="310">
                  <c:v>0.11940245033638069</c:v>
                </c:pt>
                <c:pt idx="311">
                  <c:v>0.11865872693212509</c:v>
                </c:pt>
                <c:pt idx="312">
                  <c:v>0.11806287693205776</c:v>
                </c:pt>
                <c:pt idx="313">
                  <c:v>0.11717872693213863</c:v>
                </c:pt>
                <c:pt idx="314">
                  <c:v>0.11614692048036106</c:v>
                </c:pt>
                <c:pt idx="315">
                  <c:v>0.1123765394321623</c:v>
                </c:pt>
                <c:pt idx="316">
                  <c:v>0.11271788693215967</c:v>
                </c:pt>
                <c:pt idx="317">
                  <c:v>0.11305472693217666</c:v>
                </c:pt>
                <c:pt idx="318">
                  <c:v>0.11312200693203082</c:v>
                </c:pt>
                <c:pt idx="319">
                  <c:v>0.11325862693215072</c:v>
                </c:pt>
                <c:pt idx="320">
                  <c:v>0.11346497693215009</c:v>
                </c:pt>
                <c:pt idx="321">
                  <c:v>0.11346317956359557</c:v>
                </c:pt>
                <c:pt idx="322">
                  <c:v>0.11229200693192375</c:v>
                </c:pt>
                <c:pt idx="323">
                  <c:v>0.11226872693191613</c:v>
                </c:pt>
                <c:pt idx="324">
                  <c:v>0.11243077693211512</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0.11113383693188453</c:v>
                </c:pt>
                <c:pt idx="336">
                  <c:v>0.11032372693190978</c:v>
                </c:pt>
                <c:pt idx="337">
                  <c:v>0.11045603693230531</c:v>
                </c:pt>
                <c:pt idx="338">
                  <c:v>0.11042272693229931</c:v>
                </c:pt>
                <c:pt idx="339">
                  <c:v>0.11019560693216604</c:v>
                </c:pt>
                <c:pt idx="340">
                  <c:v>0.11008872693216175</c:v>
                </c:pt>
                <c:pt idx="341">
                  <c:v>0.11008872693216175</c:v>
                </c:pt>
                <c:pt idx="342">
                  <c:v>0.11008872693213342</c:v>
                </c:pt>
                <c:pt idx="343">
                  <c:v>0.11008872693203386</c:v>
                </c:pt>
                <c:pt idx="344">
                  <c:v>0.11008872693216175</c:v>
                </c:pt>
                <c:pt idx="345">
                  <c:v>0.11008872693216175</c:v>
                </c:pt>
                <c:pt idx="346">
                  <c:v>0.10891152693196218</c:v>
                </c:pt>
                <c:pt idx="347">
                  <c:v>0.10783772693208983</c:v>
                </c:pt>
                <c:pt idx="348">
                  <c:v>0.10374244410365949</c:v>
                </c:pt>
                <c:pt idx="349">
                  <c:v>0.1020287269320905</c:v>
                </c:pt>
                <c:pt idx="350">
                  <c:v>0.1020287269320905</c:v>
                </c:pt>
                <c:pt idx="351">
                  <c:v>0.1020287269320905</c:v>
                </c:pt>
                <c:pt idx="352">
                  <c:v>0.1020149269321422</c:v>
                </c:pt>
                <c:pt idx="353">
                  <c:v>0.10221229258867506</c:v>
                </c:pt>
                <c:pt idx="354">
                  <c:v>0.10398283693200483</c:v>
                </c:pt>
                <c:pt idx="355">
                  <c:v>0.10571577693200168</c:v>
                </c:pt>
                <c:pt idx="356">
                  <c:v>0.10482722693208762</c:v>
                </c:pt>
                <c:pt idx="357">
                  <c:v>0.10482272693208497</c:v>
                </c:pt>
                <c:pt idx="358">
                  <c:v>0.10482272693208497</c:v>
                </c:pt>
                <c:pt idx="359">
                  <c:v>0.10491079472866716</c:v>
                </c:pt>
                <c:pt idx="360">
                  <c:v>9.9594998536943993E-2</c:v>
                </c:pt>
                <c:pt idx="361">
                  <c:v>9.7604426932221766E-2</c:v>
                </c:pt>
                <c:pt idx="362">
                  <c:v>9.5548726932080066E-2</c:v>
                </c:pt>
                <c:pt idx="363">
                  <c:v>9.5548726932080066E-2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9.8604726932066844E-2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9.5635066932104232E-2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0.10086272693207846</c:v>
                </c:pt>
                <c:pt idx="397">
                  <c:v>0.10094272693197605</c:v>
                </c:pt>
                <c:pt idx="398">
                  <c:v>0.10121872693187602</c:v>
                </c:pt>
                <c:pt idx="399">
                  <c:v>0.10121872693193294</c:v>
                </c:pt>
                <c:pt idx="400">
                  <c:v>0.10121872693187602</c:v>
                </c:pt>
                <c:pt idx="401">
                  <c:v>0.10122822693219313</c:v>
                </c:pt>
                <c:pt idx="402">
                  <c:v>0.10160732693204011</c:v>
                </c:pt>
                <c:pt idx="403">
                  <c:v>0.10174902693216836</c:v>
                </c:pt>
                <c:pt idx="404">
                  <c:v>0.10161352693201323</c:v>
                </c:pt>
                <c:pt idx="405">
                  <c:v>0.10173272693197115</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9.8898726932049194E-2</c:v>
                </c:pt>
                <c:pt idx="414">
                  <c:v>9.8771291034523756E-2</c:v>
                </c:pt>
                <c:pt idx="415">
                  <c:v>9.8114566931968766E-2</c:v>
                </c:pt>
                <c:pt idx="416">
                  <c:v>9.8146426932004482E-2</c:v>
                </c:pt>
                <c:pt idx="417">
                  <c:v>0.10040038693209397</c:v>
                </c:pt>
                <c:pt idx="418">
                  <c:v>0.10166610066947612</c:v>
                </c:pt>
                <c:pt idx="419">
                  <c:v>0.10166872693209003</c:v>
                </c:pt>
                <c:pt idx="420">
                  <c:v>0.10163372693199367</c:v>
                </c:pt>
                <c:pt idx="421">
                  <c:v>0.10163372693206457</c:v>
                </c:pt>
                <c:pt idx="422">
                  <c:v>0.1011699097277301</c:v>
                </c:pt>
                <c:pt idx="423">
                  <c:v>0.10138872693195822</c:v>
                </c:pt>
                <c:pt idx="424">
                  <c:v>0.101427726932002</c:v>
                </c:pt>
                <c:pt idx="425">
                  <c:v>0.10164872693196988</c:v>
                </c:pt>
                <c:pt idx="426">
                  <c:v>0.10164872693196988</c:v>
                </c:pt>
                <c:pt idx="427">
                  <c:v>0.10142966693203449</c:v>
                </c:pt>
                <c:pt idx="428">
                  <c:v>0.10085872693188966</c:v>
                </c:pt>
                <c:pt idx="429">
                  <c:v>0.10085872693187525</c:v>
                </c:pt>
                <c:pt idx="430">
                  <c:v>0.10085872693187525</c:v>
                </c:pt>
                <c:pt idx="431">
                  <c:v>0.10085872693193212</c:v>
                </c:pt>
                <c:pt idx="432">
                  <c:v>0.10099192693208203</c:v>
                </c:pt>
                <c:pt idx="433">
                  <c:v>0.10122872693213508</c:v>
                </c:pt>
                <c:pt idx="434">
                  <c:v>0.10122872693213508</c:v>
                </c:pt>
                <c:pt idx="435">
                  <c:v>0.1010587669320131</c:v>
                </c:pt>
                <c:pt idx="436">
                  <c:v>0.10067872693184662</c:v>
                </c:pt>
                <c:pt idx="437">
                  <c:v>0.10067872693184662</c:v>
                </c:pt>
                <c:pt idx="438">
                  <c:v>0.10067872693205988</c:v>
                </c:pt>
                <c:pt idx="439">
                  <c:v>0.100678726932003</c:v>
                </c:pt>
                <c:pt idx="440">
                  <c:v>0.10118052468504857</c:v>
                </c:pt>
                <c:pt idx="441">
                  <c:v>0.10125872693217276</c:v>
                </c:pt>
                <c:pt idx="442">
                  <c:v>0.10144432693213919</c:v>
                </c:pt>
                <c:pt idx="443">
                  <c:v>0.10183872693210112</c:v>
                </c:pt>
                <c:pt idx="444">
                  <c:v>0.10183872693210112</c:v>
                </c:pt>
                <c:pt idx="445">
                  <c:v>0.10395219157862812</c:v>
                </c:pt>
                <c:pt idx="446">
                  <c:v>0.10535872693185412</c:v>
                </c:pt>
                <c:pt idx="447">
                  <c:v>0.10535872693209568</c:v>
                </c:pt>
                <c:pt idx="448">
                  <c:v>0.10480872693203494</c:v>
                </c:pt>
                <c:pt idx="449">
                  <c:v>0.10480872693203494</c:v>
                </c:pt>
                <c:pt idx="450">
                  <c:v>0.10480872693203494</c:v>
                </c:pt>
                <c:pt idx="451">
                  <c:v>0.10480872693203494</c:v>
                </c:pt>
                <c:pt idx="452">
                  <c:v>0.10560862592207357</c:v>
                </c:pt>
                <c:pt idx="453">
                  <c:v>0.10590872693214251</c:v>
                </c:pt>
                <c:pt idx="454">
                  <c:v>0.10590872693214251</c:v>
                </c:pt>
                <c:pt idx="455">
                  <c:v>0.10590872693214251</c:v>
                </c:pt>
                <c:pt idx="456">
                  <c:v>0.10590872693200026</c:v>
                </c:pt>
                <c:pt idx="457">
                  <c:v>0.10401872693194056</c:v>
                </c:pt>
                <c:pt idx="458">
                  <c:v>0.10401872693194056</c:v>
                </c:pt>
                <c:pt idx="459">
                  <c:v>0.10401872693199722</c:v>
                </c:pt>
                <c:pt idx="460">
                  <c:v>0.10401872693199722</c:v>
                </c:pt>
                <c:pt idx="461">
                  <c:v>0.10426792693222368</c:v>
                </c:pt>
                <c:pt idx="462">
                  <c:v>0.10455552693198948</c:v>
                </c:pt>
                <c:pt idx="463">
                  <c:v>0.10459872693195421</c:v>
                </c:pt>
                <c:pt idx="464">
                  <c:v>0.10201850305149661</c:v>
                </c:pt>
                <c:pt idx="465">
                  <c:v>0.10004366693196692</c:v>
                </c:pt>
                <c:pt idx="466">
                  <c:v>9.8968926932130552E-2</c:v>
                </c:pt>
                <c:pt idx="467">
                  <c:v>9.8579476932073723E-2</c:v>
                </c:pt>
                <c:pt idx="468">
                  <c:v>9.7673726931986948E-2</c:v>
                </c:pt>
                <c:pt idx="469">
                  <c:v>9.7673726932058003E-2</c:v>
                </c:pt>
                <c:pt idx="470">
                  <c:v>9.7833726931938259E-2</c:v>
                </c:pt>
                <c:pt idx="471">
                  <c:v>9.7862655503405463E-2</c:v>
                </c:pt>
                <c:pt idx="472">
                  <c:v>9.7796726931989264E-2</c:v>
                </c:pt>
                <c:pt idx="473">
                  <c:v>9.7568726932010505E-2</c:v>
                </c:pt>
                <c:pt idx="474">
                  <c:v>9.7568726932010505E-2</c:v>
                </c:pt>
                <c:pt idx="475">
                  <c:v>9.7568726932010505E-2</c:v>
                </c:pt>
                <c:pt idx="476">
                  <c:v>9.7570226932049503E-2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9.3058126932050234E-2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9.5534543258481042E-2</c:v>
                </c:pt>
                <c:pt idx="502">
                  <c:v>9.5528726931917204E-2</c:v>
                </c:pt>
                <c:pt idx="503">
                  <c:v>9.5003726932148411E-2</c:v>
                </c:pt>
                <c:pt idx="504">
                  <c:v>9.5003726932091595E-2</c:v>
                </c:pt>
                <c:pt idx="505">
                  <c:v>9.4902326932200062E-2</c:v>
                </c:pt>
                <c:pt idx="506">
                  <c:v>9.4522726932126683E-2</c:v>
                </c:pt>
                <c:pt idx="507">
                  <c:v>9.4522726932126683E-2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9.455172693193982E-2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8.7946526931972524E-2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9.0028726932090131E-2</c:v>
                </c:pt>
                <c:pt idx="554">
                  <c:v>9.0028726932090131E-2</c:v>
                </c:pt>
                <c:pt idx="555">
                  <c:v>9.0028726932132527E-2</c:v>
                </c:pt>
                <c:pt idx="556">
                  <c:v>9.0028726932132527E-2</c:v>
                </c:pt>
                <c:pt idx="557">
                  <c:v>8.9922257544373024E-2</c:v>
                </c:pt>
                <c:pt idx="558">
                  <c:v>8.9726926932215442E-2</c:v>
                </c:pt>
                <c:pt idx="559">
                  <c:v>9.0584776932061725E-2</c:v>
                </c:pt>
                <c:pt idx="560">
                  <c:v>9.0913726932001199E-2</c:v>
                </c:pt>
                <c:pt idx="561">
                  <c:v>9.0913726932001199E-2</c:v>
                </c:pt>
                <c:pt idx="562">
                  <c:v>9.0913726932072364E-2</c:v>
                </c:pt>
                <c:pt idx="563">
                  <c:v>9.0913726931972833E-2</c:v>
                </c:pt>
                <c:pt idx="564">
                  <c:v>8.9723916931973263E-2</c:v>
                </c:pt>
                <c:pt idx="565">
                  <c:v>8.702412693189418E-2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8.6658726932043614E-2</c:v>
                </c:pt>
                <c:pt idx="581">
                  <c:v>8.6658726932043614E-2</c:v>
                </c:pt>
                <c:pt idx="582">
                  <c:v>8.6658726932114447E-2</c:v>
                </c:pt>
                <c:pt idx="583">
                  <c:v>8.6658726932100208E-2</c:v>
                </c:pt>
                <c:pt idx="584">
                  <c:v>8.6771826932107526E-2</c:v>
                </c:pt>
                <c:pt idx="585">
                  <c:v>8.6948726932092754E-2</c:v>
                </c:pt>
                <c:pt idx="586">
                  <c:v>8.7018326932082099E-2</c:v>
                </c:pt>
                <c:pt idx="587">
                  <c:v>8.8091326932016392E-2</c:v>
                </c:pt>
                <c:pt idx="588">
                  <c:v>8.8050826932019252E-2</c:v>
                </c:pt>
                <c:pt idx="589">
                  <c:v>8.7973512646314367E-2</c:v>
                </c:pt>
                <c:pt idx="590">
                  <c:v>8.7958726932044026E-2</c:v>
                </c:pt>
                <c:pt idx="591">
                  <c:v>8.7964526931927023E-2</c:v>
                </c:pt>
                <c:pt idx="592">
                  <c:v>8.796872693194753E-2</c:v>
                </c:pt>
                <c:pt idx="593">
                  <c:v>8.8677326932114234E-2</c:v>
                </c:pt>
                <c:pt idx="594">
                  <c:v>8.9138726932120008E-2</c:v>
                </c:pt>
                <c:pt idx="595">
                  <c:v>8.9121255667663712E-2</c:v>
                </c:pt>
                <c:pt idx="596">
                  <c:v>8.9836426932123722E-2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9.209494693215016E-2</c:v>
                </c:pt>
                <c:pt idx="605">
                  <c:v>9.4528726932196841E-2</c:v>
                </c:pt>
                <c:pt idx="606">
                  <c:v>9.4528726931997764E-2</c:v>
                </c:pt>
                <c:pt idx="607">
                  <c:v>9.4528726931983734E-2</c:v>
                </c:pt>
                <c:pt idx="608">
                  <c:v>9.4528726932196841E-2</c:v>
                </c:pt>
                <c:pt idx="609">
                  <c:v>9.4239206931987965E-2</c:v>
                </c:pt>
                <c:pt idx="610">
                  <c:v>9.3912726932018145E-2</c:v>
                </c:pt>
                <c:pt idx="611">
                  <c:v>9.3912726932018145E-2</c:v>
                </c:pt>
                <c:pt idx="612">
                  <c:v>9.3920826932148579E-2</c:v>
                </c:pt>
                <c:pt idx="613">
                  <c:v>9.4056938696880754E-2</c:v>
                </c:pt>
                <c:pt idx="614">
                  <c:v>9.526422693210175E-2</c:v>
                </c:pt>
                <c:pt idx="615">
                  <c:v>9.5288726932039963E-2</c:v>
                </c:pt>
                <c:pt idx="616">
                  <c:v>9.5288726931997289E-2</c:v>
                </c:pt>
                <c:pt idx="617">
                  <c:v>9.5569626931876761E-2</c:v>
                </c:pt>
                <c:pt idx="618">
                  <c:v>9.6095406932065197E-2</c:v>
                </c:pt>
                <c:pt idx="619">
                  <c:v>9.7124189297801464E-2</c:v>
                </c:pt>
                <c:pt idx="620">
                  <c:v>9.8114312038376603E-2</c:v>
                </c:pt>
                <c:pt idx="621">
                  <c:v>9.9757576931949962E-2</c:v>
                </c:pt>
                <c:pt idx="622">
                  <c:v>0.10003872693204142</c:v>
                </c:pt>
                <c:pt idx="623">
                  <c:v>0.10061741380067687</c:v>
                </c:pt>
                <c:pt idx="624">
                  <c:v>0.10389075591741945</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0.11022372693206266</c:v>
                </c:pt>
                <c:pt idx="633">
                  <c:v>0.10986077170811405</c:v>
                </c:pt>
                <c:pt idx="634">
                  <c:v>0.10964472693208945</c:v>
                </c:pt>
                <c:pt idx="635">
                  <c:v>0.10964472693208945</c:v>
                </c:pt>
                <c:pt idx="636">
                  <c:v>0.10995216693218879</c:v>
                </c:pt>
                <c:pt idx="637">
                  <c:v>0.11029872693220025</c:v>
                </c:pt>
                <c:pt idx="638">
                  <c:v>0.1106003269321576</c:v>
                </c:pt>
                <c:pt idx="639">
                  <c:v>0.11106822693217566</c:v>
                </c:pt>
                <c:pt idx="640">
                  <c:v>0.11166872693215184</c:v>
                </c:pt>
                <c:pt idx="641">
                  <c:v>0.11166872693205222</c:v>
                </c:pt>
                <c:pt idx="642">
                  <c:v>0.11238372693215126</c:v>
                </c:pt>
                <c:pt idx="643">
                  <c:v>0.11324227041033938</c:v>
                </c:pt>
                <c:pt idx="644">
                  <c:v>0.11373784457897798</c:v>
                </c:pt>
                <c:pt idx="645">
                  <c:v>0.11373872693201313</c:v>
                </c:pt>
                <c:pt idx="646">
                  <c:v>0.11373872693201313</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0.1174321269321867</c:v>
                </c:pt>
                <c:pt idx="655">
                  <c:v>0.1191995228504652</c:v>
                </c:pt>
                <c:pt idx="656">
                  <c:v>0.12041872693214373</c:v>
                </c:pt>
                <c:pt idx="657">
                  <c:v>0.12041872693214373</c:v>
                </c:pt>
                <c:pt idx="658">
                  <c:v>0.12041872693214373</c:v>
                </c:pt>
                <c:pt idx="659">
                  <c:v>0.12053592693206397</c:v>
                </c:pt>
                <c:pt idx="660">
                  <c:v>0.12322572693217675</c:v>
                </c:pt>
                <c:pt idx="661">
                  <c:v>0.12322872693209797</c:v>
                </c:pt>
                <c:pt idx="662">
                  <c:v>0.12322872693211231</c:v>
                </c:pt>
                <c:pt idx="663">
                  <c:v>0.12322872693209797</c:v>
                </c:pt>
                <c:pt idx="664">
                  <c:v>0.12322872693209797</c:v>
                </c:pt>
                <c:pt idx="665">
                  <c:v>0.12322872693209797</c:v>
                </c:pt>
                <c:pt idx="666">
                  <c:v>0.12322872693209797</c:v>
                </c:pt>
                <c:pt idx="667">
                  <c:v>0.12322872693215489</c:v>
                </c:pt>
                <c:pt idx="668">
                  <c:v>0.1242737269320887</c:v>
                </c:pt>
                <c:pt idx="669">
                  <c:v>0.12526215550350628</c:v>
                </c:pt>
                <c:pt idx="670">
                  <c:v>0.1275938369320074</c:v>
                </c:pt>
                <c:pt idx="671">
                  <c:v>0.12900376693195867</c:v>
                </c:pt>
                <c:pt idx="672">
                  <c:v>0.12902272693194983</c:v>
                </c:pt>
                <c:pt idx="673">
                  <c:v>0.12902272693194983</c:v>
                </c:pt>
                <c:pt idx="674">
                  <c:v>0.12902272693194983</c:v>
                </c:pt>
                <c:pt idx="675">
                  <c:v>0.12902272693194983</c:v>
                </c:pt>
                <c:pt idx="676">
                  <c:v>0.12902272693194983</c:v>
                </c:pt>
                <c:pt idx="677">
                  <c:v>0.13009672693199548</c:v>
                </c:pt>
                <c:pt idx="678">
                  <c:v>0.13658291297865302</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0.13856679144817036</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0.13454883693206948</c:v>
                </c:pt>
                <c:pt idx="727">
                  <c:v>0.1299827469320434</c:v>
                </c:pt>
                <c:pt idx="728">
                  <c:v>0.12981872693214314</c:v>
                </c:pt>
                <c:pt idx="729">
                  <c:v>0.12981872693214314</c:v>
                </c:pt>
                <c:pt idx="730">
                  <c:v>0.12981872693214314</c:v>
                </c:pt>
                <c:pt idx="731">
                  <c:v>0.12981872693204366</c:v>
                </c:pt>
                <c:pt idx="732">
                  <c:v>0.12913872693208334</c:v>
                </c:pt>
                <c:pt idx="733">
                  <c:v>0.12725951693204252</c:v>
                </c:pt>
                <c:pt idx="734">
                  <c:v>0.12470472693196685</c:v>
                </c:pt>
                <c:pt idx="735">
                  <c:v>0.12470472693196685</c:v>
                </c:pt>
                <c:pt idx="736">
                  <c:v>0.12470472693196685</c:v>
                </c:pt>
                <c:pt idx="737">
                  <c:v>0.12470472693205219</c:v>
                </c:pt>
                <c:pt idx="738">
                  <c:v>0.12470472693198124</c:v>
                </c:pt>
                <c:pt idx="739">
                  <c:v>0.12470472693195278</c:v>
                </c:pt>
                <c:pt idx="740">
                  <c:v>0.12470472693196685</c:v>
                </c:pt>
                <c:pt idx="741">
                  <c:v>0.12503586693198088</c:v>
                </c:pt>
                <c:pt idx="742">
                  <c:v>0.12649752693184269</c:v>
                </c:pt>
                <c:pt idx="743">
                  <c:v>0.12652872693183767</c:v>
                </c:pt>
                <c:pt idx="744">
                  <c:v>0.1266638289728661</c:v>
                </c:pt>
                <c:pt idx="745">
                  <c:v>0.12672872693205731</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0.13073755046137622</c:v>
                </c:pt>
                <c:pt idx="816">
                  <c:v>0.12974432693202723</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0.12750472693198817</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0.12767872693193255</c:v>
                </c:pt>
                <c:pt idx="852">
                  <c:v>0.12767872693189017</c:v>
                </c:pt>
                <c:pt idx="853">
                  <c:v>0.12671021693211071</c:v>
                </c:pt>
                <c:pt idx="854">
                  <c:v>0.12587332693222208</c:v>
                </c:pt>
                <c:pt idx="855">
                  <c:v>0.12611712693217214</c:v>
                </c:pt>
                <c:pt idx="856">
                  <c:v>0.12609872693215607</c:v>
                </c:pt>
                <c:pt idx="857">
                  <c:v>0.12033208693189579</c:v>
                </c:pt>
                <c:pt idx="858">
                  <c:v>0.11889564693210306</c:v>
                </c:pt>
                <c:pt idx="859">
                  <c:v>0.11560410693199709</c:v>
                </c:pt>
                <c:pt idx="860">
                  <c:v>0.11487040693205586</c:v>
                </c:pt>
                <c:pt idx="861">
                  <c:v>0.11600376693198226</c:v>
                </c:pt>
                <c:pt idx="862">
                  <c:v>0.1146693248703059</c:v>
                </c:pt>
                <c:pt idx="863">
                  <c:v>0.11427797693194466</c:v>
                </c:pt>
                <c:pt idx="864">
                  <c:v>0.1146087269320617</c:v>
                </c:pt>
                <c:pt idx="865">
                  <c:v>0.11438872693189239</c:v>
                </c:pt>
                <c:pt idx="866">
                  <c:v>0.11437132693197327</c:v>
                </c:pt>
                <c:pt idx="867">
                  <c:v>0.11373310693217338</c:v>
                </c:pt>
                <c:pt idx="868">
                  <c:v>0.1129613869320707</c:v>
                </c:pt>
                <c:pt idx="869">
                  <c:v>0.11264272693200914</c:v>
                </c:pt>
                <c:pt idx="870">
                  <c:v>0.11297656693193417</c:v>
                </c:pt>
                <c:pt idx="871">
                  <c:v>0.11333392693197211</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0.11808044410383912</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0.11450872693215799</c:v>
                </c:pt>
                <c:pt idx="894">
                  <c:v>0.11459512693217304</c:v>
                </c:pt>
                <c:pt idx="895">
                  <c:v>0.11640049965947676</c:v>
                </c:pt>
                <c:pt idx="896">
                  <c:v>0.11843872693205526</c:v>
                </c:pt>
                <c:pt idx="897">
                  <c:v>0.11971902693218808</c:v>
                </c:pt>
                <c:pt idx="898">
                  <c:v>0.12184362693216158</c:v>
                </c:pt>
                <c:pt idx="899">
                  <c:v>0.12232872693218179</c:v>
                </c:pt>
                <c:pt idx="900">
                  <c:v>0.12232872693218179</c:v>
                </c:pt>
                <c:pt idx="901">
                  <c:v>0.12232872693218179</c:v>
                </c:pt>
                <c:pt idx="902">
                  <c:v>0.12232872693218179</c:v>
                </c:pt>
                <c:pt idx="903">
                  <c:v>0.12232872693218179</c:v>
                </c:pt>
                <c:pt idx="904">
                  <c:v>0.12212596831147972</c:v>
                </c:pt>
                <c:pt idx="905">
                  <c:v>0.12196872693215273</c:v>
                </c:pt>
                <c:pt idx="906">
                  <c:v>0.12196872693218123</c:v>
                </c:pt>
                <c:pt idx="907">
                  <c:v>0.12196872693218123</c:v>
                </c:pt>
                <c:pt idx="908">
                  <c:v>0.12131832693195577</c:v>
                </c:pt>
                <c:pt idx="909">
                  <c:v>0.12100972693205859</c:v>
                </c:pt>
                <c:pt idx="910">
                  <c:v>0.12100872693206099</c:v>
                </c:pt>
                <c:pt idx="911">
                  <c:v>0.12090212899394714</c:v>
                </c:pt>
                <c:pt idx="912">
                  <c:v>0.11993722008278973</c:v>
                </c:pt>
                <c:pt idx="913">
                  <c:v>0.1197227269321675</c:v>
                </c:pt>
                <c:pt idx="914">
                  <c:v>0.1197227269321675</c:v>
                </c:pt>
                <c:pt idx="915">
                  <c:v>0.11896266693217697</c:v>
                </c:pt>
                <c:pt idx="916">
                  <c:v>0.11843062693205311</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0.12299872693188295</c:v>
                </c:pt>
                <c:pt idx="927">
                  <c:v>0.12299872693188295</c:v>
                </c:pt>
                <c:pt idx="928">
                  <c:v>0.12299872693188295</c:v>
                </c:pt>
                <c:pt idx="929">
                  <c:v>0.12299872693188295</c:v>
                </c:pt>
                <c:pt idx="930">
                  <c:v>0.12299872693208183</c:v>
                </c:pt>
                <c:pt idx="931">
                  <c:v>0.12188872693218412</c:v>
                </c:pt>
                <c:pt idx="932">
                  <c:v>0.12194420693209926</c:v>
                </c:pt>
                <c:pt idx="933">
                  <c:v>0.1221007469320627</c:v>
                </c:pt>
                <c:pt idx="934">
                  <c:v>0.12215872693209932</c:v>
                </c:pt>
                <c:pt idx="935">
                  <c:v>0.12215872693209932</c:v>
                </c:pt>
                <c:pt idx="936">
                  <c:v>0.12186700193194612</c:v>
                </c:pt>
                <c:pt idx="937">
                  <c:v>0.12166372693181457</c:v>
                </c:pt>
                <c:pt idx="938">
                  <c:v>0.12079872693198054</c:v>
                </c:pt>
                <c:pt idx="939">
                  <c:v>0.12035022693204667</c:v>
                </c:pt>
                <c:pt idx="940">
                  <c:v>0.12191322693205123</c:v>
                </c:pt>
                <c:pt idx="941">
                  <c:v>0.12322872693209797</c:v>
                </c:pt>
                <c:pt idx="942">
                  <c:v>0.12320377847852662</c:v>
                </c:pt>
                <c:pt idx="943">
                  <c:v>0.12300872693208496</c:v>
                </c:pt>
                <c:pt idx="944">
                  <c:v>0.12273152693204305</c:v>
                </c:pt>
                <c:pt idx="945">
                  <c:v>0.12239272693206274</c:v>
                </c:pt>
                <c:pt idx="946">
                  <c:v>0.12239272693206274</c:v>
                </c:pt>
                <c:pt idx="947">
                  <c:v>0.12239272693206274</c:v>
                </c:pt>
                <c:pt idx="948">
                  <c:v>0.12239272693206274</c:v>
                </c:pt>
                <c:pt idx="949">
                  <c:v>0.12321381026522719</c:v>
                </c:pt>
                <c:pt idx="950">
                  <c:v>0.1240947269318443</c:v>
                </c:pt>
                <c:pt idx="951">
                  <c:v>0.1240947269318443</c:v>
                </c:pt>
                <c:pt idx="952">
                  <c:v>0.1240947269318443</c:v>
                </c:pt>
                <c:pt idx="953">
                  <c:v>0.1241531969318858</c:v>
                </c:pt>
                <c:pt idx="954">
                  <c:v>0.12429466443215664</c:v>
                </c:pt>
                <c:pt idx="955">
                  <c:v>0.12424872693200968</c:v>
                </c:pt>
                <c:pt idx="956">
                  <c:v>0.12424872693196699</c:v>
                </c:pt>
                <c:pt idx="957">
                  <c:v>0.12483072693218868</c:v>
                </c:pt>
                <c:pt idx="958">
                  <c:v>0.12484872693218572</c:v>
                </c:pt>
                <c:pt idx="959">
                  <c:v>0.12484872693218572</c:v>
                </c:pt>
                <c:pt idx="960">
                  <c:v>0.12517092693215612</c:v>
                </c:pt>
                <c:pt idx="961">
                  <c:v>0.12492666507640168</c:v>
                </c:pt>
                <c:pt idx="962">
                  <c:v>0.12525066693203257</c:v>
                </c:pt>
                <c:pt idx="963">
                  <c:v>0.12577436693219121</c:v>
                </c:pt>
                <c:pt idx="964">
                  <c:v>0.12431306903718564</c:v>
                </c:pt>
                <c:pt idx="965">
                  <c:v>0.12413636693192159</c:v>
                </c:pt>
                <c:pt idx="966">
                  <c:v>0.1241487269319068</c:v>
                </c:pt>
                <c:pt idx="967">
                  <c:v>0.1241487269319068</c:v>
                </c:pt>
                <c:pt idx="968">
                  <c:v>0.12412158693202023</c:v>
                </c:pt>
                <c:pt idx="969">
                  <c:v>0.12379737693204619</c:v>
                </c:pt>
                <c:pt idx="970">
                  <c:v>0.12369872693213359</c:v>
                </c:pt>
                <c:pt idx="971">
                  <c:v>0.12326952693213426</c:v>
                </c:pt>
                <c:pt idx="972">
                  <c:v>0.12311872693204862</c:v>
                </c:pt>
                <c:pt idx="973">
                  <c:v>0.12301872693207372</c:v>
                </c:pt>
                <c:pt idx="974">
                  <c:v>0.12301582693200444</c:v>
                </c:pt>
                <c:pt idx="975">
                  <c:v>0.12238092693209524</c:v>
                </c:pt>
                <c:pt idx="976">
                  <c:v>0.12235872693212002</c:v>
                </c:pt>
                <c:pt idx="977">
                  <c:v>0.12235872693212002</c:v>
                </c:pt>
                <c:pt idx="978">
                  <c:v>0.12235880940639261</c:v>
                </c:pt>
                <c:pt idx="979">
                  <c:v>0.12237002693197513</c:v>
                </c:pt>
                <c:pt idx="980">
                  <c:v>0.12250872693209659</c:v>
                </c:pt>
                <c:pt idx="981">
                  <c:v>0.12250872693202552</c:v>
                </c:pt>
                <c:pt idx="982">
                  <c:v>0.12250872693212514</c:v>
                </c:pt>
                <c:pt idx="983">
                  <c:v>0.12250872693209659</c:v>
                </c:pt>
                <c:pt idx="984">
                  <c:v>0.12223872693209628</c:v>
                </c:pt>
                <c:pt idx="985">
                  <c:v>0.12214872693212457</c:v>
                </c:pt>
                <c:pt idx="986">
                  <c:v>0.12229952693206769</c:v>
                </c:pt>
                <c:pt idx="987">
                  <c:v>0.12272872693202456</c:v>
                </c:pt>
                <c:pt idx="988">
                  <c:v>0.12272872693202456</c:v>
                </c:pt>
                <c:pt idx="989">
                  <c:v>0.12272872693210994</c:v>
                </c:pt>
                <c:pt idx="990">
                  <c:v>0.12281872693205292</c:v>
                </c:pt>
                <c:pt idx="991">
                  <c:v>0.12281872693195359</c:v>
                </c:pt>
                <c:pt idx="992">
                  <c:v>0.12281872693193949</c:v>
                </c:pt>
                <c:pt idx="993">
                  <c:v>0.12281872693195359</c:v>
                </c:pt>
                <c:pt idx="994">
                  <c:v>0.12281872693195359</c:v>
                </c:pt>
                <c:pt idx="995">
                  <c:v>0.1235245769322834</c:v>
                </c:pt>
                <c:pt idx="996">
                  <c:v>0.12390372693226967</c:v>
                </c:pt>
                <c:pt idx="997">
                  <c:v>0.12390372693226967</c:v>
                </c:pt>
                <c:pt idx="998">
                  <c:v>0.12388307693220227</c:v>
                </c:pt>
                <c:pt idx="999">
                  <c:v>0.12374372693206249</c:v>
                </c:pt>
                <c:pt idx="1000">
                  <c:v>0.12337872693207444</c:v>
                </c:pt>
                <c:pt idx="1001">
                  <c:v>0.12337872693200326</c:v>
                </c:pt>
                <c:pt idx="1002">
                  <c:v>0.12337872693200326</c:v>
                </c:pt>
                <c:pt idx="1003">
                  <c:v>0.12337872693200326</c:v>
                </c:pt>
                <c:pt idx="1004">
                  <c:v>0.12337872693200326</c:v>
                </c:pt>
                <c:pt idx="1005">
                  <c:v>0.12337872693204589</c:v>
                </c:pt>
                <c:pt idx="1006">
                  <c:v>0.12337872693207444</c:v>
                </c:pt>
                <c:pt idx="1007">
                  <c:v>0.12337872693200326</c:v>
                </c:pt>
                <c:pt idx="1008">
                  <c:v>0.12337872693207444</c:v>
                </c:pt>
                <c:pt idx="1009">
                  <c:v>0.12366872693205289</c:v>
                </c:pt>
                <c:pt idx="1010">
                  <c:v>0.12366872693212394</c:v>
                </c:pt>
                <c:pt idx="1011">
                  <c:v>0.12366872693212394</c:v>
                </c:pt>
                <c:pt idx="1012">
                  <c:v>0.12366872693205289</c:v>
                </c:pt>
                <c:pt idx="1013">
                  <c:v>0.12366872693212394</c:v>
                </c:pt>
                <c:pt idx="1014">
                  <c:v>0.12366872693212394</c:v>
                </c:pt>
                <c:pt idx="1015">
                  <c:v>0.12366872693212394</c:v>
                </c:pt>
                <c:pt idx="1016">
                  <c:v>0.12375552693202989</c:v>
                </c:pt>
                <c:pt idx="1017">
                  <c:v>0.12239872693221822</c:v>
                </c:pt>
                <c:pt idx="1018">
                  <c:v>0.12239872693223244</c:v>
                </c:pt>
                <c:pt idx="1019">
                  <c:v>0.12239872693223244</c:v>
                </c:pt>
                <c:pt idx="1020">
                  <c:v>0.12239872693223244</c:v>
                </c:pt>
                <c:pt idx="1021">
                  <c:v>0.12239872693223244</c:v>
                </c:pt>
                <c:pt idx="1022">
                  <c:v>0.12239872693223244</c:v>
                </c:pt>
                <c:pt idx="1023">
                  <c:v>0.12239872693223244</c:v>
                </c:pt>
                <c:pt idx="1024">
                  <c:v>0.122334372093448</c:v>
                </c:pt>
                <c:pt idx="1025">
                  <c:v>0.12232872693202523</c:v>
                </c:pt>
                <c:pt idx="1026">
                  <c:v>0.12232872693218179</c:v>
                </c:pt>
                <c:pt idx="1027">
                  <c:v>0.12175452693217914</c:v>
                </c:pt>
                <c:pt idx="1028">
                  <c:v>0.12174872693216802</c:v>
                </c:pt>
                <c:pt idx="1029">
                  <c:v>0.12174872693216802</c:v>
                </c:pt>
                <c:pt idx="1030">
                  <c:v>0.12174872693216802</c:v>
                </c:pt>
                <c:pt idx="1031">
                  <c:v>0.12161852693219546</c:v>
                </c:pt>
                <c:pt idx="1032">
                  <c:v>0.12160872693218067</c:v>
                </c:pt>
                <c:pt idx="1033">
                  <c:v>0.12155832693218827</c:v>
                </c:pt>
                <c:pt idx="1034">
                  <c:v>0.12117039359870305</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0.12242372693185676</c:v>
                </c:pt>
                <c:pt idx="1044">
                  <c:v>0.12226267693196775</c:v>
                </c:pt>
                <c:pt idx="1045">
                  <c:v>0.1220787269320598</c:v>
                </c:pt>
                <c:pt idx="1046">
                  <c:v>0.1220787269320598</c:v>
                </c:pt>
                <c:pt idx="1047">
                  <c:v>0.12207872693208813</c:v>
                </c:pt>
                <c:pt idx="1048">
                  <c:v>0.12200592693200472</c:v>
                </c:pt>
                <c:pt idx="1049">
                  <c:v>0.12193872693200107</c:v>
                </c:pt>
                <c:pt idx="1050">
                  <c:v>0.12193872693207211</c:v>
                </c:pt>
                <c:pt idx="1051">
                  <c:v>0.12193872693207211</c:v>
                </c:pt>
                <c:pt idx="1052">
                  <c:v>0.12193872693200107</c:v>
                </c:pt>
                <c:pt idx="1053">
                  <c:v>0.12193872693201527</c:v>
                </c:pt>
                <c:pt idx="1054">
                  <c:v>0.12193872693200107</c:v>
                </c:pt>
                <c:pt idx="1055">
                  <c:v>0.12193872693200107</c:v>
                </c:pt>
                <c:pt idx="1056">
                  <c:v>0.12088920693183526</c:v>
                </c:pt>
                <c:pt idx="1057">
                  <c:v>0.12076872693182872</c:v>
                </c:pt>
                <c:pt idx="1058">
                  <c:v>0.12066596831138562</c:v>
                </c:pt>
                <c:pt idx="1059">
                  <c:v>0.11984472693204402</c:v>
                </c:pt>
                <c:pt idx="1060">
                  <c:v>0.11984472693188783</c:v>
                </c:pt>
                <c:pt idx="1061">
                  <c:v>0.11984472693188783</c:v>
                </c:pt>
                <c:pt idx="1062">
                  <c:v>0.11984472693188783</c:v>
                </c:pt>
                <c:pt idx="1063">
                  <c:v>0.11984472693188783</c:v>
                </c:pt>
                <c:pt idx="1064">
                  <c:v>0.11984472693188783</c:v>
                </c:pt>
                <c:pt idx="1065">
                  <c:v>0.11984472693190214</c:v>
                </c:pt>
                <c:pt idx="1066">
                  <c:v>0.11984472693188783</c:v>
                </c:pt>
                <c:pt idx="1067">
                  <c:v>0.11984472693194469</c:v>
                </c:pt>
                <c:pt idx="1068">
                  <c:v>0.1182075035277137</c:v>
                </c:pt>
                <c:pt idx="1069">
                  <c:v>0.1174387269320647</c:v>
                </c:pt>
                <c:pt idx="1070">
                  <c:v>0.1174387269320647</c:v>
                </c:pt>
                <c:pt idx="1071">
                  <c:v>0.1174387269320647</c:v>
                </c:pt>
                <c:pt idx="1072">
                  <c:v>0.11707104693215362</c:v>
                </c:pt>
                <c:pt idx="1073">
                  <c:v>0.11647866693201082</c:v>
                </c:pt>
                <c:pt idx="1074">
                  <c:v>0.11500628693215753</c:v>
                </c:pt>
                <c:pt idx="1075">
                  <c:v>0.11447872693221967</c:v>
                </c:pt>
                <c:pt idx="1076">
                  <c:v>0.11447872693214833</c:v>
                </c:pt>
                <c:pt idx="1077">
                  <c:v>0.11447872693207728</c:v>
                </c:pt>
                <c:pt idx="1078">
                  <c:v>0.11447872693221967</c:v>
                </c:pt>
                <c:pt idx="1079">
                  <c:v>0.11400392693221323</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0.11383608693203959</c:v>
                </c:pt>
                <c:pt idx="1091">
                  <c:v>0.11348872693199052</c:v>
                </c:pt>
                <c:pt idx="1092">
                  <c:v>0.11348872693199052</c:v>
                </c:pt>
                <c:pt idx="1093">
                  <c:v>0.11348872693199052</c:v>
                </c:pt>
                <c:pt idx="1094">
                  <c:v>0.11348872693206147</c:v>
                </c:pt>
                <c:pt idx="1095">
                  <c:v>0.11348872693213252</c:v>
                </c:pt>
                <c:pt idx="1096">
                  <c:v>0.11348872693199052</c:v>
                </c:pt>
                <c:pt idx="1097">
                  <c:v>0.11319796693221933</c:v>
                </c:pt>
                <c:pt idx="1098">
                  <c:v>0.11309272693219463</c:v>
                </c:pt>
                <c:pt idx="1099">
                  <c:v>0.11309272693219463</c:v>
                </c:pt>
                <c:pt idx="1100">
                  <c:v>0.11309272693219463</c:v>
                </c:pt>
                <c:pt idx="1101">
                  <c:v>0.11309272693219463</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c:v>
                </c:pt>
                <c:pt idx="1111">
                  <c:v>0.10999872693206222</c:v>
                </c:pt>
                <c:pt idx="1112">
                  <c:v>0.10999872693204807</c:v>
                </c:pt>
                <c:pt idx="1113">
                  <c:v>0.10999872693201984</c:v>
                </c:pt>
                <c:pt idx="1114">
                  <c:v>0.10999872693201984</c:v>
                </c:pt>
                <c:pt idx="1115">
                  <c:v>0.10999872693201984</c:v>
                </c:pt>
                <c:pt idx="1116">
                  <c:v>0.10999872693199139</c:v>
                </c:pt>
                <c:pt idx="1117">
                  <c:v>0.10999872693201984</c:v>
                </c:pt>
                <c:pt idx="1118">
                  <c:v>0.10999872693201984</c:v>
                </c:pt>
                <c:pt idx="1119">
                  <c:v>0.10999872693201984</c:v>
                </c:pt>
                <c:pt idx="1120">
                  <c:v>0.10999872693201984</c:v>
                </c:pt>
                <c:pt idx="1121">
                  <c:v>0.10999872693210502</c:v>
                </c:pt>
                <c:pt idx="1122">
                  <c:v>0.10999872693197718</c:v>
                </c:pt>
                <c:pt idx="1123">
                  <c:v>0.10998392693197467</c:v>
                </c:pt>
                <c:pt idx="1124">
                  <c:v>0.1099587269319217</c:v>
                </c:pt>
                <c:pt idx="1125">
                  <c:v>0.1099587269319217</c:v>
                </c:pt>
                <c:pt idx="1126">
                  <c:v>0.1099587269319217</c:v>
                </c:pt>
                <c:pt idx="1127">
                  <c:v>0.1099587269319217</c:v>
                </c:pt>
                <c:pt idx="1128">
                  <c:v>0.10995872693206366</c:v>
                </c:pt>
                <c:pt idx="1129">
                  <c:v>0.10939272693212868</c:v>
                </c:pt>
                <c:pt idx="1130">
                  <c:v>0.1093927269320433</c:v>
                </c:pt>
                <c:pt idx="1131">
                  <c:v>0.10823835693194916</c:v>
                </c:pt>
                <c:pt idx="1132">
                  <c:v>0.10801962693199153</c:v>
                </c:pt>
                <c:pt idx="1133">
                  <c:v>0.10896872693207629</c:v>
                </c:pt>
                <c:pt idx="1134">
                  <c:v>0.10896872693210485</c:v>
                </c:pt>
                <c:pt idx="1135">
                  <c:v>0.10880482693224296</c:v>
                </c:pt>
                <c:pt idx="1136">
                  <c:v>0.10863872693209969</c:v>
                </c:pt>
                <c:pt idx="1137">
                  <c:v>0.1079087269320526</c:v>
                </c:pt>
                <c:pt idx="1138">
                  <c:v>0.10779352693207075</c:v>
                </c:pt>
                <c:pt idx="1139">
                  <c:v>0.10677432693209712</c:v>
                </c:pt>
                <c:pt idx="1140">
                  <c:v>0.10460408693195714</c:v>
                </c:pt>
                <c:pt idx="1141">
                  <c:v>0.10375472693188249</c:v>
                </c:pt>
                <c:pt idx="1142">
                  <c:v>0.103512726931868</c:v>
                </c:pt>
                <c:pt idx="1143">
                  <c:v>0.10292872693202072</c:v>
                </c:pt>
                <c:pt idx="1144">
                  <c:v>0.10231252693215256</c:v>
                </c:pt>
                <c:pt idx="1145">
                  <c:v>0.10183872693215792</c:v>
                </c:pt>
                <c:pt idx="1146">
                  <c:v>0.10738872693204371</c:v>
                </c:pt>
                <c:pt idx="1147">
                  <c:v>0.10738872693208648</c:v>
                </c:pt>
                <c:pt idx="1148">
                  <c:v>0.1070755269320928</c:v>
                </c:pt>
                <c:pt idx="1149">
                  <c:v>0.107028726932086</c:v>
                </c:pt>
                <c:pt idx="1150">
                  <c:v>0.107028726932086</c:v>
                </c:pt>
                <c:pt idx="1151">
                  <c:v>0.10702872693212859</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0.10950102693222183</c:v>
                </c:pt>
                <c:pt idx="1170">
                  <c:v>0.10980472693228227</c:v>
                </c:pt>
                <c:pt idx="1171">
                  <c:v>0.10980472693219683</c:v>
                </c:pt>
                <c:pt idx="1172">
                  <c:v>0.10980472693228227</c:v>
                </c:pt>
                <c:pt idx="1173">
                  <c:v>0.10980472693228227</c:v>
                </c:pt>
                <c:pt idx="1174">
                  <c:v>0.10980472693228227</c:v>
                </c:pt>
                <c:pt idx="1175">
                  <c:v>0.10980472693214013</c:v>
                </c:pt>
                <c:pt idx="1176">
                  <c:v>0.10858872693195586</c:v>
                </c:pt>
                <c:pt idx="1177">
                  <c:v>0.10624517374064654</c:v>
                </c:pt>
                <c:pt idx="1178">
                  <c:v>0.10453752693206297</c:v>
                </c:pt>
                <c:pt idx="1179">
                  <c:v>0.10447872693205799</c:v>
                </c:pt>
                <c:pt idx="1180">
                  <c:v>0.10447872693205799</c:v>
                </c:pt>
                <c:pt idx="1181">
                  <c:v>0.10447872693205799</c:v>
                </c:pt>
                <c:pt idx="1182">
                  <c:v>0.10447872693205799</c:v>
                </c:pt>
                <c:pt idx="1183">
                  <c:v>0.10447872693205799</c:v>
                </c:pt>
                <c:pt idx="1184">
                  <c:v>0.10427482693197052</c:v>
                </c:pt>
                <c:pt idx="1185">
                  <c:v>0.10395767693211162</c:v>
                </c:pt>
                <c:pt idx="1186">
                  <c:v>0.1038687269320917</c:v>
                </c:pt>
                <c:pt idx="1187">
                  <c:v>0.1038687269320917</c:v>
                </c:pt>
                <c:pt idx="1188">
                  <c:v>0.10386872693206328</c:v>
                </c:pt>
                <c:pt idx="1189">
                  <c:v>0.10386872693202066</c:v>
                </c:pt>
                <c:pt idx="1190">
                  <c:v>0.10384505346262093</c:v>
                </c:pt>
                <c:pt idx="1191">
                  <c:v>0.1041129769319158</c:v>
                </c:pt>
                <c:pt idx="1192">
                  <c:v>0.10412542693225674</c:v>
                </c:pt>
                <c:pt idx="1193">
                  <c:v>0.10395872693224817</c:v>
                </c:pt>
                <c:pt idx="1194">
                  <c:v>0.10395872693213452</c:v>
                </c:pt>
                <c:pt idx="1195">
                  <c:v>0.10488372693205862</c:v>
                </c:pt>
                <c:pt idx="1196">
                  <c:v>0.10497352693194294</c:v>
                </c:pt>
                <c:pt idx="1197">
                  <c:v>0.10582872693230172</c:v>
                </c:pt>
                <c:pt idx="1198">
                  <c:v>0.10582872693230172</c:v>
                </c:pt>
                <c:pt idx="1199">
                  <c:v>0.10582872693230172</c:v>
                </c:pt>
                <c:pt idx="1200">
                  <c:v>0.10582872693228773</c:v>
                </c:pt>
                <c:pt idx="1201">
                  <c:v>0.10582872693230172</c:v>
                </c:pt>
                <c:pt idx="1202">
                  <c:v>0.10582872693211719</c:v>
                </c:pt>
                <c:pt idx="1203">
                  <c:v>0.10582872693230172</c:v>
                </c:pt>
                <c:pt idx="1204">
                  <c:v>0.10582872693230172</c:v>
                </c:pt>
                <c:pt idx="1205">
                  <c:v>0.1055802269321761</c:v>
                </c:pt>
                <c:pt idx="1206">
                  <c:v>0.10547872693220503</c:v>
                </c:pt>
                <c:pt idx="1207">
                  <c:v>0.10547872693220503</c:v>
                </c:pt>
                <c:pt idx="1208">
                  <c:v>0.10547872693220503</c:v>
                </c:pt>
                <c:pt idx="1209">
                  <c:v>0.10547872693219069</c:v>
                </c:pt>
                <c:pt idx="1210">
                  <c:v>0.10019872693197866</c:v>
                </c:pt>
                <c:pt idx="1211">
                  <c:v>0.10019872693206366</c:v>
                </c:pt>
                <c:pt idx="1212">
                  <c:v>0.10019872693202118</c:v>
                </c:pt>
                <c:pt idx="1213">
                  <c:v>0.10016932693196169</c:v>
                </c:pt>
                <c:pt idx="1214">
                  <c:v>0.10078536693198722</c:v>
                </c:pt>
                <c:pt idx="1215">
                  <c:v>0.10082472693198991</c:v>
                </c:pt>
                <c:pt idx="1216">
                  <c:v>0.10082472693197561</c:v>
                </c:pt>
                <c:pt idx="1217">
                  <c:v>0.10035478693211544</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0.10016722693198714</c:v>
                </c:pt>
                <c:pt idx="1229">
                  <c:v>0.10020872693196753</c:v>
                </c:pt>
                <c:pt idx="1230">
                  <c:v>0.10004291060559455</c:v>
                </c:pt>
                <c:pt idx="1231">
                  <c:v>9.9908726932014247E-2</c:v>
                </c:pt>
                <c:pt idx="1232">
                  <c:v>9.9908726932014247E-2</c:v>
                </c:pt>
                <c:pt idx="1233">
                  <c:v>0.10092872693205379</c:v>
                </c:pt>
                <c:pt idx="1234">
                  <c:v>0.10111112693211077</c:v>
                </c:pt>
                <c:pt idx="1235">
                  <c:v>0.10289702693231106</c:v>
                </c:pt>
                <c:pt idx="1236">
                  <c:v>0.10330872693229766</c:v>
                </c:pt>
                <c:pt idx="1237">
                  <c:v>0.10330872693229766</c:v>
                </c:pt>
                <c:pt idx="1238">
                  <c:v>0.10330872693228361</c:v>
                </c:pt>
                <c:pt idx="1239">
                  <c:v>0.10330872693228361</c:v>
                </c:pt>
                <c:pt idx="1240">
                  <c:v>0.10293592693210503</c:v>
                </c:pt>
                <c:pt idx="1241">
                  <c:v>0.10305272693213416</c:v>
                </c:pt>
                <c:pt idx="1242">
                  <c:v>0.10305272693210568</c:v>
                </c:pt>
                <c:pt idx="1243">
                  <c:v>0.10305272693210568</c:v>
                </c:pt>
                <c:pt idx="1244">
                  <c:v>0.10305272693210568</c:v>
                </c:pt>
                <c:pt idx="1245">
                  <c:v>0.10305272693214819</c:v>
                </c:pt>
                <c:pt idx="1246">
                  <c:v>0.10305272693210568</c:v>
                </c:pt>
                <c:pt idx="1247">
                  <c:v>0.10254616693211474</c:v>
                </c:pt>
                <c:pt idx="1248">
                  <c:v>0.10039306903721019</c:v>
                </c:pt>
                <c:pt idx="1249">
                  <c:v>0.1003887269318966</c:v>
                </c:pt>
                <c:pt idx="1250">
                  <c:v>0.1003887269318966</c:v>
                </c:pt>
                <c:pt idx="1251">
                  <c:v>0.10038872693191103</c:v>
                </c:pt>
                <c:pt idx="1252">
                  <c:v>0.1003887269318966</c:v>
                </c:pt>
                <c:pt idx="1253">
                  <c:v>0.1003887269318966</c:v>
                </c:pt>
                <c:pt idx="1254">
                  <c:v>0.10032512693196362</c:v>
                </c:pt>
                <c:pt idx="1255">
                  <c:v>9.9858726932183228E-2</c:v>
                </c:pt>
                <c:pt idx="1256">
                  <c:v>9.9858726932083905E-2</c:v>
                </c:pt>
                <c:pt idx="1257">
                  <c:v>9.928372693208587E-2</c:v>
                </c:pt>
                <c:pt idx="1258">
                  <c:v>9.9283726932156924E-2</c:v>
                </c:pt>
                <c:pt idx="1259">
                  <c:v>9.9283726932156924E-2</c:v>
                </c:pt>
                <c:pt idx="1260">
                  <c:v>9.9283726932156924E-2</c:v>
                </c:pt>
                <c:pt idx="1261">
                  <c:v>9.9091126932052312E-2</c:v>
                </c:pt>
                <c:pt idx="1262">
                  <c:v>9.874872693207272E-2</c:v>
                </c:pt>
                <c:pt idx="1263">
                  <c:v>9.8748726932143524E-2</c:v>
                </c:pt>
                <c:pt idx="1264">
                  <c:v>9.874872693207272E-2</c:v>
                </c:pt>
                <c:pt idx="1265">
                  <c:v>9.8748726932086819E-2</c:v>
                </c:pt>
                <c:pt idx="1266">
                  <c:v>9.8748726932143524E-2</c:v>
                </c:pt>
                <c:pt idx="1267">
                  <c:v>9.8745726932094421E-2</c:v>
                </c:pt>
                <c:pt idx="1268">
                  <c:v>9.8274906931991077E-2</c:v>
                </c:pt>
                <c:pt idx="1269">
                  <c:v>9.7224060265517706E-2</c:v>
                </c:pt>
                <c:pt idx="1270">
                  <c:v>9.7198726932191434E-2</c:v>
                </c:pt>
                <c:pt idx="1271">
                  <c:v>9.7198726932191434E-2</c:v>
                </c:pt>
                <c:pt idx="1272">
                  <c:v>9.7198726932191434E-2</c:v>
                </c:pt>
                <c:pt idx="1273">
                  <c:v>9.7198726932163013E-2</c:v>
                </c:pt>
                <c:pt idx="1274">
                  <c:v>9.4774726932030526E-2</c:v>
                </c:pt>
                <c:pt idx="1275">
                  <c:v>9.4774726932016315E-2</c:v>
                </c:pt>
                <c:pt idx="1276">
                  <c:v>9.526443219510862E-2</c:v>
                </c:pt>
                <c:pt idx="1277">
                  <c:v>9.8809426932007449E-2</c:v>
                </c:pt>
                <c:pt idx="1278">
                  <c:v>9.9558726932002975E-2</c:v>
                </c:pt>
                <c:pt idx="1279">
                  <c:v>9.9558726932002975E-2</c:v>
                </c:pt>
                <c:pt idx="1280">
                  <c:v>9.9558726932002975E-2</c:v>
                </c:pt>
                <c:pt idx="1281">
                  <c:v>9.9558726932002975E-2</c:v>
                </c:pt>
                <c:pt idx="1282">
                  <c:v>9.9558726932017172E-2</c:v>
                </c:pt>
                <c:pt idx="1283">
                  <c:v>9.9808726932053726E-2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9.9808726932053726E-2</c:v>
                </c:pt>
                <c:pt idx="1293">
                  <c:v>9.9808726931968295E-2</c:v>
                </c:pt>
                <c:pt idx="1294">
                  <c:v>9.9808726931968295E-2</c:v>
                </c:pt>
                <c:pt idx="1295">
                  <c:v>9.9808726931968295E-2</c:v>
                </c:pt>
                <c:pt idx="1296">
                  <c:v>9.9808726931968295E-2</c:v>
                </c:pt>
                <c:pt idx="1297">
                  <c:v>9.9808726931968295E-2</c:v>
                </c:pt>
                <c:pt idx="1298">
                  <c:v>9.9922126932043234E-2</c:v>
                </c:pt>
                <c:pt idx="1299">
                  <c:v>9.9988726932039668E-2</c:v>
                </c:pt>
                <c:pt idx="1300">
                  <c:v>9.9988726932053865E-2</c:v>
                </c:pt>
                <c:pt idx="1301">
                  <c:v>9.7218726932069927E-2</c:v>
                </c:pt>
                <c:pt idx="1302">
                  <c:v>9.7218726931913482E-2</c:v>
                </c:pt>
                <c:pt idx="1303">
                  <c:v>9.7218726931913482E-2</c:v>
                </c:pt>
                <c:pt idx="1304">
                  <c:v>9.7218726931913482E-2</c:v>
                </c:pt>
                <c:pt idx="1305">
                  <c:v>9.5432376932009955E-2</c:v>
                </c:pt>
                <c:pt idx="1306">
                  <c:v>9.2187826932090045E-2</c:v>
                </c:pt>
                <c:pt idx="1307">
                  <c:v>9.1832926932127648E-2</c:v>
                </c:pt>
                <c:pt idx="1308">
                  <c:v>9.1947372765432411E-2</c:v>
                </c:pt>
                <c:pt idx="1309">
                  <c:v>9.1918726931964984E-2</c:v>
                </c:pt>
                <c:pt idx="1310">
                  <c:v>9.2978726932088279E-2</c:v>
                </c:pt>
                <c:pt idx="1311">
                  <c:v>9.3719876932169766E-2</c:v>
                </c:pt>
                <c:pt idx="1312">
                  <c:v>9.5408726932007012E-2</c:v>
                </c:pt>
                <c:pt idx="1313">
                  <c:v>9.5131216931832782E-2</c:v>
                </c:pt>
                <c:pt idx="1314">
                  <c:v>9.4934726931811264E-2</c:v>
                </c:pt>
                <c:pt idx="1315">
                  <c:v>9.4934726931825267E-2</c:v>
                </c:pt>
                <c:pt idx="1316">
                  <c:v>9.4934726931811264E-2</c:v>
                </c:pt>
                <c:pt idx="1317">
                  <c:v>9.5726486931951668E-2</c:v>
                </c:pt>
                <c:pt idx="1318">
                  <c:v>9.7598726932105251E-2</c:v>
                </c:pt>
                <c:pt idx="1319">
                  <c:v>9.7578726931971005E-2</c:v>
                </c:pt>
                <c:pt idx="1320">
                  <c:v>9.7578726931914161E-2</c:v>
                </c:pt>
                <c:pt idx="1321">
                  <c:v>9.7578726931971005E-2</c:v>
                </c:pt>
                <c:pt idx="1322">
                  <c:v>9.76683799932377E-2</c:v>
                </c:pt>
                <c:pt idx="1323">
                  <c:v>9.7828726932036245E-2</c:v>
                </c:pt>
                <c:pt idx="1324">
                  <c:v>9.7775926932058707E-2</c:v>
                </c:pt>
                <c:pt idx="1325">
                  <c:v>9.7388726932010131E-2</c:v>
                </c:pt>
                <c:pt idx="1326">
                  <c:v>9.7388726932024217E-2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9.4768726932088251E-2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8.873872693209281E-2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8.4843926931853483E-2</c:v>
                </c:pt>
                <c:pt idx="1375">
                  <c:v>8.2267486932281045E-2</c:v>
                </c:pt>
                <c:pt idx="1376">
                  <c:v>8.0130155503411543E-2</c:v>
                </c:pt>
                <c:pt idx="1377">
                  <c:v>7.9938726932056378E-2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8.0890393598693752E-2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8.662452693211295E-2</c:v>
                </c:pt>
                <c:pt idx="1422">
                  <c:v>8.6183726932148319E-2</c:v>
                </c:pt>
                <c:pt idx="1423">
                  <c:v>8.6189526932145002E-2</c:v>
                </c:pt>
                <c:pt idx="1424">
                  <c:v>8.9439476932014525E-2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9.3593526932253104E-2</c:v>
                </c:pt>
                <c:pt idx="1436">
                  <c:v>9.4598726932190666E-2</c:v>
                </c:pt>
                <c:pt idx="1437">
                  <c:v>9.6703147984627008E-2</c:v>
                </c:pt>
                <c:pt idx="1438">
                  <c:v>9.7846492889488212E-2</c:v>
                </c:pt>
                <c:pt idx="1439">
                  <c:v>9.796372693210742E-2</c:v>
                </c:pt>
                <c:pt idx="1440">
                  <c:v>9.796372693210742E-2</c:v>
                </c:pt>
                <c:pt idx="1441">
                  <c:v>9.796372693210742E-2</c:v>
                </c:pt>
                <c:pt idx="1442">
                  <c:v>9.8359116932030727E-2</c:v>
                </c:pt>
                <c:pt idx="1443">
                  <c:v>0.10060159009007918</c:v>
                </c:pt>
                <c:pt idx="1444">
                  <c:v>0.10112808177083822</c:v>
                </c:pt>
                <c:pt idx="1445">
                  <c:v>0.10187872693218496</c:v>
                </c:pt>
                <c:pt idx="1446">
                  <c:v>0.10187872693219915</c:v>
                </c:pt>
                <c:pt idx="1447">
                  <c:v>0.10201632693214439</c:v>
                </c:pt>
                <c:pt idx="1448">
                  <c:v>0.10336344693209309</c:v>
                </c:pt>
                <c:pt idx="1449">
                  <c:v>0.10451348693214868</c:v>
                </c:pt>
                <c:pt idx="1450">
                  <c:v>0.1041737269322741</c:v>
                </c:pt>
                <c:pt idx="1451">
                  <c:v>0.10446767693223107</c:v>
                </c:pt>
                <c:pt idx="1452">
                  <c:v>0.10677872693213458</c:v>
                </c:pt>
                <c:pt idx="1453">
                  <c:v>0.10742872693204222</c:v>
                </c:pt>
                <c:pt idx="1454">
                  <c:v>0.10742872693209927</c:v>
                </c:pt>
                <c:pt idx="1455">
                  <c:v>0.10742872693209927</c:v>
                </c:pt>
                <c:pt idx="1456">
                  <c:v>0.10742872693209927</c:v>
                </c:pt>
                <c:pt idx="1457">
                  <c:v>0.10742872693209927</c:v>
                </c:pt>
                <c:pt idx="1458">
                  <c:v>0.10742872693209927</c:v>
                </c:pt>
                <c:pt idx="1459">
                  <c:v>0.10742872693209927</c:v>
                </c:pt>
                <c:pt idx="1460">
                  <c:v>0.10742872693209927</c:v>
                </c:pt>
                <c:pt idx="1461">
                  <c:v>0.1079507269320176</c:v>
                </c:pt>
                <c:pt idx="1462">
                  <c:v>0.10782298780159749</c:v>
                </c:pt>
                <c:pt idx="1463">
                  <c:v>0.1087287269320287</c:v>
                </c:pt>
                <c:pt idx="1464">
                  <c:v>0.1087287269320287</c:v>
                </c:pt>
                <c:pt idx="1465">
                  <c:v>0.10801306693211657</c:v>
                </c:pt>
                <c:pt idx="1466">
                  <c:v>0.10654292693220672</c:v>
                </c:pt>
                <c:pt idx="1467">
                  <c:v>0.10610760693208476</c:v>
                </c:pt>
                <c:pt idx="1468">
                  <c:v>0.10574892693195208</c:v>
                </c:pt>
                <c:pt idx="1469">
                  <c:v>0.10592872693197838</c:v>
                </c:pt>
                <c:pt idx="1470">
                  <c:v>0.10592872693199266</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-0.12029016178554765</c:v>
                </c:pt>
                <c:pt idx="1">
                  <c:v>-0.1189918376880712</c:v>
                </c:pt>
                <c:pt idx="2">
                  <c:v>-0.11946387965070926</c:v>
                </c:pt>
                <c:pt idx="3">
                  <c:v>-0.12001168928125618</c:v>
                </c:pt>
                <c:pt idx="4">
                  <c:v>-0.11921757544014612</c:v>
                </c:pt>
                <c:pt idx="5">
                  <c:v>-0.11871965464965228</c:v>
                </c:pt>
                <c:pt idx="6">
                  <c:v>-0.11878181885747097</c:v>
                </c:pt>
                <c:pt idx="7">
                  <c:v>-0.11725264385242452</c:v>
                </c:pt>
                <c:pt idx="8">
                  <c:v>-0.11661565282132359</c:v>
                </c:pt>
                <c:pt idx="9">
                  <c:v>-0.11722571203708324</c:v>
                </c:pt>
                <c:pt idx="10">
                  <c:v>-0.11735445161654923</c:v>
                </c:pt>
                <c:pt idx="11">
                  <c:v>-0.11469677757862982</c:v>
                </c:pt>
                <c:pt idx="12">
                  <c:v>-0.11336528911817823</c:v>
                </c:pt>
                <c:pt idx="13">
                  <c:v>-0.11212216623010819</c:v>
                </c:pt>
                <c:pt idx="14">
                  <c:v>-0.11314190398681512</c:v>
                </c:pt>
                <c:pt idx="15">
                  <c:v>-0.11411749215963585</c:v>
                </c:pt>
                <c:pt idx="16">
                  <c:v>-0.11290095957747318</c:v>
                </c:pt>
                <c:pt idx="17">
                  <c:v>-0.11328188491931711</c:v>
                </c:pt>
                <c:pt idx="18">
                  <c:v>-0.11264475159261172</c:v>
                </c:pt>
                <c:pt idx="19">
                  <c:v>-0.11517894150216534</c:v>
                </c:pt>
                <c:pt idx="20">
                  <c:v>-0.11692598056897935</c:v>
                </c:pt>
                <c:pt idx="21">
                  <c:v>-0.11728926125546478</c:v>
                </c:pt>
                <c:pt idx="22">
                  <c:v>-0.11926845086308928</c:v>
                </c:pt>
                <c:pt idx="23">
                  <c:v>-0.11971328590553323</c:v>
                </c:pt>
                <c:pt idx="24">
                  <c:v>-0.11902112212413854</c:v>
                </c:pt>
                <c:pt idx="25">
                  <c:v>-0.11775233859481198</c:v>
                </c:pt>
                <c:pt idx="26">
                  <c:v>-0.11604165131257106</c:v>
                </c:pt>
                <c:pt idx="27">
                  <c:v>-0.11546346631295989</c:v>
                </c:pt>
                <c:pt idx="28">
                  <c:v>-0.11646883221328609</c:v>
                </c:pt>
                <c:pt idx="29">
                  <c:v>-0.11680716373655289</c:v>
                </c:pt>
                <c:pt idx="30">
                  <c:v>-0.11875599694785421</c:v>
                </c:pt>
                <c:pt idx="31">
                  <c:v>-0.11972696525661812</c:v>
                </c:pt>
                <c:pt idx="32">
                  <c:v>-0.12135803340316895</c:v>
                </c:pt>
                <c:pt idx="33">
                  <c:v>-0.12080697943275709</c:v>
                </c:pt>
                <c:pt idx="34">
                  <c:v>-0.12175656545485961</c:v>
                </c:pt>
                <c:pt idx="35">
                  <c:v>-0.12236465150483866</c:v>
                </c:pt>
                <c:pt idx="36">
                  <c:v>-0.12208117968154411</c:v>
                </c:pt>
                <c:pt idx="37">
                  <c:v>-0.1212350899981092</c:v>
                </c:pt>
                <c:pt idx="38">
                  <c:v>-0.12074454960647094</c:v>
                </c:pt>
                <c:pt idx="39">
                  <c:v>-0.1226244073935165</c:v>
                </c:pt>
                <c:pt idx="40">
                  <c:v>-0.12309203819232548</c:v>
                </c:pt>
                <c:pt idx="41">
                  <c:v>-0.12293519048714097</c:v>
                </c:pt>
                <c:pt idx="42">
                  <c:v>-0.12328187950576815</c:v>
                </c:pt>
                <c:pt idx="43">
                  <c:v>-0.12343648842673376</c:v>
                </c:pt>
                <c:pt idx="44">
                  <c:v>-0.12366917969082182</c:v>
                </c:pt>
                <c:pt idx="45">
                  <c:v>-0.12467182300186162</c:v>
                </c:pt>
                <c:pt idx="46">
                  <c:v>-0.12573825269065253</c:v>
                </c:pt>
                <c:pt idx="47">
                  <c:v>-0.12528844678830384</c:v>
                </c:pt>
                <c:pt idx="48">
                  <c:v>-0.12610559354513384</c:v>
                </c:pt>
                <c:pt idx="49">
                  <c:v>-0.12587137497483517</c:v>
                </c:pt>
                <c:pt idx="50">
                  <c:v>-0.12479543045309105</c:v>
                </c:pt>
                <c:pt idx="51">
                  <c:v>-0.12566072055717825</c:v>
                </c:pt>
                <c:pt idx="52">
                  <c:v>-0.12567082354534867</c:v>
                </c:pt>
                <c:pt idx="53">
                  <c:v>-0.12547301367787611</c:v>
                </c:pt>
                <c:pt idx="54">
                  <c:v>-0.12607504742133821</c:v>
                </c:pt>
                <c:pt idx="55">
                  <c:v>-0.12682670973950363</c:v>
                </c:pt>
                <c:pt idx="56">
                  <c:v>-0.12614567347463887</c:v>
                </c:pt>
                <c:pt idx="57">
                  <c:v>-0.12700916116770627</c:v>
                </c:pt>
                <c:pt idx="58">
                  <c:v>-0.12842120791486877</c:v>
                </c:pt>
                <c:pt idx="59">
                  <c:v>-0.12905063830601188</c:v>
                </c:pt>
                <c:pt idx="60">
                  <c:v>-0.12984634585794247</c:v>
                </c:pt>
                <c:pt idx="61">
                  <c:v>-0.12886666905799871</c:v>
                </c:pt>
                <c:pt idx="62">
                  <c:v>-0.12966651266890467</c:v>
                </c:pt>
                <c:pt idx="63">
                  <c:v>-0.12955040893940861</c:v>
                </c:pt>
                <c:pt idx="64">
                  <c:v>-0.12909582190462737</c:v>
                </c:pt>
                <c:pt idx="65">
                  <c:v>-0.13050563935394166</c:v>
                </c:pt>
                <c:pt idx="66">
                  <c:v>-0.1321608123764407</c:v>
                </c:pt>
                <c:pt idx="67">
                  <c:v>-0.13344939396797942</c:v>
                </c:pt>
                <c:pt idx="68">
                  <c:v>-0.13324460212935221</c:v>
                </c:pt>
                <c:pt idx="69">
                  <c:v>-0.13251960600808838</c:v>
                </c:pt>
                <c:pt idx="70">
                  <c:v>-0.13322936701297294</c:v>
                </c:pt>
                <c:pt idx="71">
                  <c:v>-0.13257576534127222</c:v>
                </c:pt>
                <c:pt idx="72">
                  <c:v>-0.13425994769498573</c:v>
                </c:pt>
                <c:pt idx="73">
                  <c:v>-0.13462584662065039</c:v>
                </c:pt>
                <c:pt idx="74">
                  <c:v>-0.13537734767044191</c:v>
                </c:pt>
                <c:pt idx="75">
                  <c:v>-0.1354965913897104</c:v>
                </c:pt>
                <c:pt idx="76">
                  <c:v>-0.13457249525411888</c:v>
                </c:pt>
                <c:pt idx="77">
                  <c:v>-0.13477172807768037</c:v>
                </c:pt>
                <c:pt idx="78">
                  <c:v>-0.13441154943544151</c:v>
                </c:pt>
                <c:pt idx="79">
                  <c:v>-0.13520096752151289</c:v>
                </c:pt>
                <c:pt idx="80">
                  <c:v>-0.13677564866191005</c:v>
                </c:pt>
                <c:pt idx="81">
                  <c:v>-0.1366323949304305</c:v>
                </c:pt>
                <c:pt idx="82">
                  <c:v>-0.13646072002292473</c:v>
                </c:pt>
                <c:pt idx="83">
                  <c:v>-0.13558447315702482</c:v>
                </c:pt>
                <c:pt idx="84">
                  <c:v>-0.13496017489413281</c:v>
                </c:pt>
                <c:pt idx="85">
                  <c:v>-0.13525093225257478</c:v>
                </c:pt>
                <c:pt idx="86">
                  <c:v>-0.13557585004321027</c:v>
                </c:pt>
                <c:pt idx="87">
                  <c:v>-0.13597836637191571</c:v>
                </c:pt>
                <c:pt idx="88">
                  <c:v>-0.13682115479724644</c:v>
                </c:pt>
                <c:pt idx="89">
                  <c:v>-0.13683951093065583</c:v>
                </c:pt>
                <c:pt idx="90">
                  <c:v>-0.1354625353075963</c:v>
                </c:pt>
                <c:pt idx="91">
                  <c:v>-0.13547623363143702</c:v>
                </c:pt>
                <c:pt idx="92">
                  <c:v>-0.13512339744256971</c:v>
                </c:pt>
                <c:pt idx="93">
                  <c:v>-0.13492170764818917</c:v>
                </c:pt>
                <c:pt idx="94">
                  <c:v>-0.13577121242620649</c:v>
                </c:pt>
                <c:pt idx="95">
                  <c:v>-0.13467041360497917</c:v>
                </c:pt>
                <c:pt idx="96">
                  <c:v>-0.13506370917831134</c:v>
                </c:pt>
                <c:pt idx="97">
                  <c:v>-0.13556513992713837</c:v>
                </c:pt>
                <c:pt idx="98">
                  <c:v>-0.13650149245771145</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-0.13886534503846837</c:v>
                </c:pt>
                <c:pt idx="109">
                  <c:v>-0.13906052718037643</c:v>
                </c:pt>
                <c:pt idx="110">
                  <c:v>-0.13943898606501681</c:v>
                </c:pt>
                <c:pt idx="111">
                  <c:v>-0.14080873307118241</c:v>
                </c:pt>
                <c:pt idx="112">
                  <c:v>-0.14324730033236299</c:v>
                </c:pt>
                <c:pt idx="113">
                  <c:v>-0.1441296184775212</c:v>
                </c:pt>
                <c:pt idx="114">
                  <c:v>-0.14316360205592121</c:v>
                </c:pt>
                <c:pt idx="115">
                  <c:v>-0.14483826009028206</c:v>
                </c:pt>
                <c:pt idx="116">
                  <c:v>-0.14469420001704264</c:v>
                </c:pt>
                <c:pt idx="117">
                  <c:v>-0.14374452861756026</c:v>
                </c:pt>
                <c:pt idx="118">
                  <c:v>-0.14269938635169452</c:v>
                </c:pt>
                <c:pt idx="119">
                  <c:v>-0.14159979229992845</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-0.14284223216910213</c:v>
                </c:pt>
                <c:pt idx="128">
                  <c:v>-0.14389964980271941</c:v>
                </c:pt>
                <c:pt idx="129">
                  <c:v>-0.14375481184681871</c:v>
                </c:pt>
                <c:pt idx="130">
                  <c:v>-0.14450374208931294</c:v>
                </c:pt>
                <c:pt idx="131">
                  <c:v>-0.14388141699218693</c:v>
                </c:pt>
                <c:pt idx="132">
                  <c:v>-0.14292040937596123</c:v>
                </c:pt>
                <c:pt idx="133">
                  <c:v>-0.14233148580115124</c:v>
                </c:pt>
                <c:pt idx="134">
                  <c:v>-0.14056423127165374</c:v>
                </c:pt>
                <c:pt idx="135">
                  <c:v>-0.1416480210245652</c:v>
                </c:pt>
                <c:pt idx="136">
                  <c:v>-0.14227805854363851</c:v>
                </c:pt>
                <c:pt idx="137">
                  <c:v>-0.14280894448324943</c:v>
                </c:pt>
                <c:pt idx="138">
                  <c:v>-0.14477664609215424</c:v>
                </c:pt>
                <c:pt idx="139">
                  <c:v>-0.14496401146200852</c:v>
                </c:pt>
                <c:pt idx="140">
                  <c:v>-0.14273683855564942</c:v>
                </c:pt>
                <c:pt idx="141">
                  <c:v>-0.14188888005655542</c:v>
                </c:pt>
                <c:pt idx="142">
                  <c:v>-0.14274513913275708</c:v>
                </c:pt>
                <c:pt idx="143">
                  <c:v>-0.14265937282681321</c:v>
                </c:pt>
                <c:pt idx="144">
                  <c:v>-0.14211251183363061</c:v>
                </c:pt>
                <c:pt idx="145">
                  <c:v>-0.14270281093264714</c:v>
                </c:pt>
                <c:pt idx="146">
                  <c:v>-0.1427614936412743</c:v>
                </c:pt>
                <c:pt idx="147">
                  <c:v>-0.14186032607128141</c:v>
                </c:pt>
                <c:pt idx="148">
                  <c:v>-0.14328110028238</c:v>
                </c:pt>
                <c:pt idx="149">
                  <c:v>-0.14134518751225808</c:v>
                </c:pt>
                <c:pt idx="150">
                  <c:v>-0.14002268264783879</c:v>
                </c:pt>
                <c:pt idx="151">
                  <c:v>-0.14118502906259778</c:v>
                </c:pt>
                <c:pt idx="152">
                  <c:v>-0.14112467675218437</c:v>
                </c:pt>
                <c:pt idx="153">
                  <c:v>-0.1412169507105859</c:v>
                </c:pt>
                <c:pt idx="154">
                  <c:v>-0.14127725558913123</c:v>
                </c:pt>
                <c:pt idx="155">
                  <c:v>-0.14009401069279226</c:v>
                </c:pt>
                <c:pt idx="156">
                  <c:v>-0.13902878577349079</c:v>
                </c:pt>
                <c:pt idx="157">
                  <c:v>-0.13770259070963675</c:v>
                </c:pt>
                <c:pt idx="158">
                  <c:v>-0.13788759397240824</c:v>
                </c:pt>
                <c:pt idx="159">
                  <c:v>-0.13862618406741944</c:v>
                </c:pt>
                <c:pt idx="160">
                  <c:v>-0.13885618120133389</c:v>
                </c:pt>
                <c:pt idx="161">
                  <c:v>-0.13995263526335577</c:v>
                </c:pt>
                <c:pt idx="162">
                  <c:v>-0.140930927052722</c:v>
                </c:pt>
                <c:pt idx="163">
                  <c:v>-0.14216541734057839</c:v>
                </c:pt>
                <c:pt idx="164">
                  <c:v>-0.14060543059328304</c:v>
                </c:pt>
                <c:pt idx="165">
                  <c:v>-0.14012381687942371</c:v>
                </c:pt>
                <c:pt idx="166">
                  <c:v>-0.1397929226732515</c:v>
                </c:pt>
                <c:pt idx="167">
                  <c:v>-0.13858858008147518</c:v>
                </c:pt>
                <c:pt idx="168">
                  <c:v>-0.13851273652258586</c:v>
                </c:pt>
                <c:pt idx="169">
                  <c:v>-0.13905109772477431</c:v>
                </c:pt>
                <c:pt idx="170">
                  <c:v>-0.13722036038149146</c:v>
                </c:pt>
                <c:pt idx="171">
                  <c:v>-0.13617076900628405</c:v>
                </c:pt>
                <c:pt idx="172">
                  <c:v>-0.13463750537411537</c:v>
                </c:pt>
                <c:pt idx="173">
                  <c:v>-0.13439454985349641</c:v>
                </c:pt>
                <c:pt idx="174">
                  <c:v>-0.13470461198269845</c:v>
                </c:pt>
                <c:pt idx="175">
                  <c:v>-0.13535292025778717</c:v>
                </c:pt>
                <c:pt idx="176">
                  <c:v>-0.13278226472718321</c:v>
                </c:pt>
                <c:pt idx="177">
                  <c:v>-0.13109152728912932</c:v>
                </c:pt>
                <c:pt idx="178">
                  <c:v>-0.13041481681074174</c:v>
                </c:pt>
                <c:pt idx="179">
                  <c:v>-0.13094626244640101</c:v>
                </c:pt>
                <c:pt idx="180">
                  <c:v>-0.12931551683657005</c:v>
                </c:pt>
                <c:pt idx="181">
                  <c:v>-0.12764501383394133</c:v>
                </c:pt>
                <c:pt idx="182">
                  <c:v>-0.12830277053738826</c:v>
                </c:pt>
                <c:pt idx="183">
                  <c:v>-0.12855324875243954</c:v>
                </c:pt>
                <c:pt idx="184">
                  <c:v>-0.12755040622757008</c:v>
                </c:pt>
                <c:pt idx="185">
                  <c:v>-0.12852186782775732</c:v>
                </c:pt>
                <c:pt idx="186">
                  <c:v>-0.12861568806511059</c:v>
                </c:pt>
                <c:pt idx="187">
                  <c:v>-0.13070257647501637</c:v>
                </c:pt>
                <c:pt idx="188">
                  <c:v>-0.13147459655145621</c:v>
                </c:pt>
                <c:pt idx="189">
                  <c:v>-0.13343848463806338</c:v>
                </c:pt>
                <c:pt idx="190">
                  <c:v>-0.13305865971558717</c:v>
                </c:pt>
                <c:pt idx="191">
                  <c:v>-0.13425097358532448</c:v>
                </c:pt>
                <c:pt idx="192">
                  <c:v>-0.13277235146651378</c:v>
                </c:pt>
                <c:pt idx="193">
                  <c:v>-0.13310619593494266</c:v>
                </c:pt>
                <c:pt idx="194">
                  <c:v>-0.1325372601498174</c:v>
                </c:pt>
                <c:pt idx="195">
                  <c:v>-0.13144137527022826</c:v>
                </c:pt>
                <c:pt idx="196">
                  <c:v>-0.13278950283043431</c:v>
                </c:pt>
                <c:pt idx="197">
                  <c:v>-0.1316317478206202</c:v>
                </c:pt>
                <c:pt idx="198">
                  <c:v>-0.13115960150784645</c:v>
                </c:pt>
                <c:pt idx="199">
                  <c:v>-0.1299714236971142</c:v>
                </c:pt>
                <c:pt idx="200">
                  <c:v>-0.12880900139137474</c:v>
                </c:pt>
                <c:pt idx="201">
                  <c:v>-0.12910896053242074</c:v>
                </c:pt>
                <c:pt idx="202">
                  <c:v>-0.1281974812740572</c:v>
                </c:pt>
                <c:pt idx="203">
                  <c:v>-0.1289557271356756</c:v>
                </c:pt>
                <c:pt idx="204">
                  <c:v>-0.13003270567216421</c:v>
                </c:pt>
                <c:pt idx="205">
                  <c:v>-0.13025925925238371</c:v>
                </c:pt>
                <c:pt idx="206">
                  <c:v>-0.13046386136352339</c:v>
                </c:pt>
                <c:pt idx="207">
                  <c:v>-0.13000204571189075</c:v>
                </c:pt>
                <c:pt idx="208">
                  <c:v>-0.12933141599913256</c:v>
                </c:pt>
                <c:pt idx="209">
                  <c:v>-0.12804029205941025</c:v>
                </c:pt>
                <c:pt idx="210">
                  <c:v>-0.12819833504769951</c:v>
                </c:pt>
                <c:pt idx="211">
                  <c:v>-0.12703519177753744</c:v>
                </c:pt>
                <c:pt idx="212">
                  <c:v>-0.12712760803157122</c:v>
                </c:pt>
                <c:pt idx="213">
                  <c:v>-0.12660145579251036</c:v>
                </c:pt>
                <c:pt idx="214">
                  <c:v>-0.12521724206619975</c:v>
                </c:pt>
                <c:pt idx="215">
                  <c:v>-0.12564665226477673</c:v>
                </c:pt>
                <c:pt idx="216">
                  <c:v>-0.12646220531080141</c:v>
                </c:pt>
                <c:pt idx="217">
                  <c:v>-0.12663090149692391</c:v>
                </c:pt>
                <c:pt idx="218">
                  <c:v>-0.12650145992579098</c:v>
                </c:pt>
                <c:pt idx="219">
                  <c:v>-0.12618586724063585</c:v>
                </c:pt>
                <c:pt idx="220">
                  <c:v>-0.12673823033063089</c:v>
                </c:pt>
                <c:pt idx="221">
                  <c:v>-0.12408669397657981</c:v>
                </c:pt>
                <c:pt idx="222">
                  <c:v>-0.12316864066114896</c:v>
                </c:pt>
                <c:pt idx="223">
                  <c:v>-0.12195311363460348</c:v>
                </c:pt>
                <c:pt idx="224">
                  <c:v>-0.12164223567725703</c:v>
                </c:pt>
                <c:pt idx="225">
                  <c:v>-0.12131711867276325</c:v>
                </c:pt>
                <c:pt idx="226">
                  <c:v>-0.12019011848696017</c:v>
                </c:pt>
                <c:pt idx="227">
                  <c:v>-0.12005845710434902</c:v>
                </c:pt>
                <c:pt idx="228">
                  <c:v>-0.12092610931551949</c:v>
                </c:pt>
                <c:pt idx="229">
                  <c:v>-0.12263557285552938</c:v>
                </c:pt>
                <c:pt idx="230">
                  <c:v>-0.12418188025176846</c:v>
                </c:pt>
                <c:pt idx="231">
                  <c:v>-0.12407310000286045</c:v>
                </c:pt>
                <c:pt idx="232">
                  <c:v>-0.12395457724801433</c:v>
                </c:pt>
                <c:pt idx="233">
                  <c:v>-0.12368875956644849</c:v>
                </c:pt>
                <c:pt idx="234">
                  <c:v>-0.12346923538925129</c:v>
                </c:pt>
                <c:pt idx="235">
                  <c:v>-0.12305118986654406</c:v>
                </c:pt>
                <c:pt idx="236">
                  <c:v>-0.12283912197919747</c:v>
                </c:pt>
                <c:pt idx="237">
                  <c:v>-0.12249396026675211</c:v>
                </c:pt>
                <c:pt idx="238">
                  <c:v>-0.12614066466923637</c:v>
                </c:pt>
                <c:pt idx="239">
                  <c:v>-0.12617026215565347</c:v>
                </c:pt>
                <c:pt idx="240">
                  <c:v>-0.12732783692436556</c:v>
                </c:pt>
                <c:pt idx="241">
                  <c:v>-0.12786210001306131</c:v>
                </c:pt>
                <c:pt idx="242">
                  <c:v>-0.12719251380143248</c:v>
                </c:pt>
                <c:pt idx="243">
                  <c:v>-0.12777051855994137</c:v>
                </c:pt>
                <c:pt idx="244">
                  <c:v>-0.12556321960678918</c:v>
                </c:pt>
                <c:pt idx="245">
                  <c:v>-0.1257476347143725</c:v>
                </c:pt>
                <c:pt idx="246">
                  <c:v>-0.12614871860063187</c:v>
                </c:pt>
                <c:pt idx="247">
                  <c:v>-0.12445023079516204</c:v>
                </c:pt>
                <c:pt idx="248">
                  <c:v>-0.12354199587666416</c:v>
                </c:pt>
                <c:pt idx="249">
                  <c:v>-0.1237223508162376</c:v>
                </c:pt>
                <c:pt idx="250">
                  <c:v>-0.12515393949351475</c:v>
                </c:pt>
                <c:pt idx="251">
                  <c:v>-0.12551384303091595</c:v>
                </c:pt>
                <c:pt idx="252">
                  <c:v>-0.12463170512685935</c:v>
                </c:pt>
                <c:pt idx="253">
                  <c:v>-0.12538812960470117</c:v>
                </c:pt>
                <c:pt idx="254">
                  <c:v>-0.12435269189927553</c:v>
                </c:pt>
                <c:pt idx="255">
                  <c:v>-0.12419434534700727</c:v>
                </c:pt>
                <c:pt idx="256">
                  <c:v>-0.12334400576807526</c:v>
                </c:pt>
                <c:pt idx="257">
                  <c:v>-0.1224868075408807</c:v>
                </c:pt>
                <c:pt idx="258">
                  <c:v>-0.12392871739290001</c:v>
                </c:pt>
                <c:pt idx="259">
                  <c:v>-0.12546800487248833</c:v>
                </c:pt>
                <c:pt idx="260">
                  <c:v>-0.12603215003881019</c:v>
                </c:pt>
                <c:pt idx="261">
                  <c:v>-0.1259609737758467</c:v>
                </c:pt>
                <c:pt idx="262">
                  <c:v>-0.12745325627298598</c:v>
                </c:pt>
                <c:pt idx="263">
                  <c:v>-0.1271917833506393</c:v>
                </c:pt>
                <c:pt idx="264">
                  <c:v>-0.12661967911665767</c:v>
                </c:pt>
                <c:pt idx="265">
                  <c:v>-0.1258244363970534</c:v>
                </c:pt>
                <c:pt idx="266">
                  <c:v>-0.1247748734809595</c:v>
                </c:pt>
                <c:pt idx="267">
                  <c:v>-0.12642209692216971</c:v>
                </c:pt>
                <c:pt idx="268">
                  <c:v>-0.12555371426019235</c:v>
                </c:pt>
                <c:pt idx="269">
                  <c:v>-0.12572397569800817</c:v>
                </c:pt>
                <c:pt idx="270">
                  <c:v>-0.12594021758985721</c:v>
                </c:pt>
                <c:pt idx="271">
                  <c:v>-0.12282891464093382</c:v>
                </c:pt>
                <c:pt idx="272">
                  <c:v>-0.12199461652018354</c:v>
                </c:pt>
                <c:pt idx="273">
                  <c:v>-0.12107976959910605</c:v>
                </c:pt>
                <c:pt idx="274">
                  <c:v>-0.12127790200327129</c:v>
                </c:pt>
                <c:pt idx="275">
                  <c:v>-0.11977212039613527</c:v>
                </c:pt>
                <c:pt idx="276">
                  <c:v>-0.11795010103043069</c:v>
                </c:pt>
                <c:pt idx="277">
                  <c:v>-0.11777664268461792</c:v>
                </c:pt>
                <c:pt idx="278">
                  <c:v>-0.11919444766071777</c:v>
                </c:pt>
                <c:pt idx="279">
                  <c:v>-0.11865431250659242</c:v>
                </c:pt>
                <c:pt idx="280">
                  <c:v>-0.11847623429673609</c:v>
                </c:pt>
                <c:pt idx="281">
                  <c:v>-0.11973032343297522</c:v>
                </c:pt>
                <c:pt idx="282">
                  <c:v>-0.11979271531376412</c:v>
                </c:pt>
                <c:pt idx="283">
                  <c:v>-0.11846340871929328</c:v>
                </c:pt>
                <c:pt idx="284">
                  <c:v>-0.11873924401165005</c:v>
                </c:pt>
                <c:pt idx="285">
                  <c:v>-0.11894948102883518</c:v>
                </c:pt>
                <c:pt idx="286">
                  <c:v>-0.11841979985871375</c:v>
                </c:pt>
                <c:pt idx="287">
                  <c:v>-0.11815907635990186</c:v>
                </c:pt>
                <c:pt idx="288">
                  <c:v>-0.11783982193443875</c:v>
                </c:pt>
                <c:pt idx="289">
                  <c:v>-0.11830833496600236</c:v>
                </c:pt>
                <c:pt idx="290">
                  <c:v>-0.11899176179707639</c:v>
                </c:pt>
                <c:pt idx="291">
                  <c:v>-0.12077501035290103</c:v>
                </c:pt>
                <c:pt idx="292">
                  <c:v>-0.12152528766046104</c:v>
                </c:pt>
                <c:pt idx="293">
                  <c:v>-0.12040044088152527</c:v>
                </c:pt>
                <c:pt idx="294">
                  <c:v>-0.12028797043319629</c:v>
                </c:pt>
                <c:pt idx="295">
                  <c:v>-0.11890737101535365</c:v>
                </c:pt>
                <c:pt idx="296">
                  <c:v>-0.11821456216053162</c:v>
                </c:pt>
                <c:pt idx="297">
                  <c:v>-0.11835932422543748</c:v>
                </c:pt>
                <c:pt idx="298">
                  <c:v>-0.11645594971760442</c:v>
                </c:pt>
                <c:pt idx="299">
                  <c:v>-0.11570088179124127</c:v>
                </c:pt>
                <c:pt idx="300">
                  <c:v>-0.11480482737673016</c:v>
                </c:pt>
                <c:pt idx="301">
                  <c:v>-0.1143447287587806</c:v>
                </c:pt>
                <c:pt idx="302">
                  <c:v>-0.11567530652735059</c:v>
                </c:pt>
                <c:pt idx="303">
                  <c:v>-0.11594410293029989</c:v>
                </c:pt>
                <c:pt idx="304">
                  <c:v>-0.11499116821823949</c:v>
                </c:pt>
                <c:pt idx="305">
                  <c:v>-0.11517107729824262</c:v>
                </c:pt>
                <c:pt idx="306">
                  <c:v>-0.1155151670504182</c:v>
                </c:pt>
                <c:pt idx="307">
                  <c:v>-0.11520224952269607</c:v>
                </c:pt>
                <c:pt idx="308">
                  <c:v>-0.11491556181866258</c:v>
                </c:pt>
                <c:pt idx="309">
                  <c:v>-0.11457146258010199</c:v>
                </c:pt>
                <c:pt idx="310">
                  <c:v>-0.11165191719211962</c:v>
                </c:pt>
                <c:pt idx="311">
                  <c:v>-0.11131989410748103</c:v>
                </c:pt>
                <c:pt idx="312">
                  <c:v>-0.109601133921075</c:v>
                </c:pt>
                <c:pt idx="313">
                  <c:v>-0.10852274191488255</c:v>
                </c:pt>
                <c:pt idx="314">
                  <c:v>-0.10931753877491701</c:v>
                </c:pt>
                <c:pt idx="315">
                  <c:v>-0.10917031025280721</c:v>
                </c:pt>
                <c:pt idx="316">
                  <c:v>-0.10830302801021235</c:v>
                </c:pt>
                <c:pt idx="317">
                  <c:v>-0.10967286039374358</c:v>
                </c:pt>
                <c:pt idx="318">
                  <c:v>-0.11042197087734</c:v>
                </c:pt>
                <c:pt idx="319">
                  <c:v>-0.11001395245179424</c:v>
                </c:pt>
                <c:pt idx="320">
                  <c:v>-0.1109722564514756</c:v>
                </c:pt>
                <c:pt idx="321">
                  <c:v>-0.11056166721861872</c:v>
                </c:pt>
                <c:pt idx="322">
                  <c:v>-0.10858226891076583</c:v>
                </c:pt>
                <c:pt idx="323">
                  <c:v>-0.10877260351564665</c:v>
                </c:pt>
                <c:pt idx="324">
                  <c:v>-0.11015332625636631</c:v>
                </c:pt>
                <c:pt idx="325">
                  <c:v>-0.10915415495814811</c:v>
                </c:pt>
                <c:pt idx="326">
                  <c:v>-0.10872612977016197</c:v>
                </c:pt>
                <c:pt idx="327">
                  <c:v>-0.11056240715576834</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-0.11090888747416702</c:v>
                </c:pt>
                <c:pt idx="337">
                  <c:v>-0.11203858179013082</c:v>
                </c:pt>
                <c:pt idx="338">
                  <c:v>-0.11352486889903445</c:v>
                </c:pt>
                <c:pt idx="339">
                  <c:v>-0.11443385324108157</c:v>
                </c:pt>
                <c:pt idx="340">
                  <c:v>-0.11424846103699339</c:v>
                </c:pt>
                <c:pt idx="341">
                  <c:v>-0.11424592817516556</c:v>
                </c:pt>
                <c:pt idx="342">
                  <c:v>-0.11508936167390971</c:v>
                </c:pt>
                <c:pt idx="343">
                  <c:v>-0.11570803451711242</c:v>
                </c:pt>
                <c:pt idx="344">
                  <c:v>-0.11717403975872299</c:v>
                </c:pt>
                <c:pt idx="345">
                  <c:v>-0.11706105704620055</c:v>
                </c:pt>
                <c:pt idx="346">
                  <c:v>-0.11482053681184815</c:v>
                </c:pt>
                <c:pt idx="347">
                  <c:v>-0.11476192050783157</c:v>
                </c:pt>
                <c:pt idx="348">
                  <c:v>-0.11630969829201357</c:v>
                </c:pt>
                <c:pt idx="349">
                  <c:v>-0.11627308088895949</c:v>
                </c:pt>
                <c:pt idx="350">
                  <c:v>-0.11629329635162858</c:v>
                </c:pt>
                <c:pt idx="351">
                  <c:v>-0.11515349904749411</c:v>
                </c:pt>
                <c:pt idx="352">
                  <c:v>-0.11434570585529984</c:v>
                </c:pt>
                <c:pt idx="353">
                  <c:v>-0.11761775540905717</c:v>
                </c:pt>
                <c:pt idx="354">
                  <c:v>-0.11832276374063627</c:v>
                </c:pt>
                <c:pt idx="355">
                  <c:v>-0.11797916727988421</c:v>
                </c:pt>
                <c:pt idx="356">
                  <c:v>-0.11576166098848295</c:v>
                </c:pt>
                <c:pt idx="357">
                  <c:v>-0.11638602565597012</c:v>
                </c:pt>
                <c:pt idx="358">
                  <c:v>-0.11670474884448383</c:v>
                </c:pt>
                <c:pt idx="359">
                  <c:v>-0.11719075474943023</c:v>
                </c:pt>
                <c:pt idx="360">
                  <c:v>-0.11783144546632229</c:v>
                </c:pt>
                <c:pt idx="361">
                  <c:v>-0.11922660646806126</c:v>
                </c:pt>
                <c:pt idx="362">
                  <c:v>-0.1195738077508679</c:v>
                </c:pt>
                <c:pt idx="363">
                  <c:v>-0.1185684323641425</c:v>
                </c:pt>
                <c:pt idx="364">
                  <c:v>-0.1182058726420793</c:v>
                </c:pt>
                <c:pt idx="365">
                  <c:v>-0.11697314681975969</c:v>
                </c:pt>
                <c:pt idx="366">
                  <c:v>-0.11681604298247809</c:v>
                </c:pt>
                <c:pt idx="367">
                  <c:v>-0.11437762750327352</c:v>
                </c:pt>
                <c:pt idx="368">
                  <c:v>-0.11381928799775644</c:v>
                </c:pt>
                <c:pt idx="369">
                  <c:v>-0.11466358475652808</c:v>
                </c:pt>
                <c:pt idx="370">
                  <c:v>-0.11419458791989712</c:v>
                </c:pt>
                <c:pt idx="371">
                  <c:v>-0.11236137463303919</c:v>
                </c:pt>
                <c:pt idx="372">
                  <c:v>-0.11256563523471642</c:v>
                </c:pt>
                <c:pt idx="373">
                  <c:v>-0.11187166904230138</c:v>
                </c:pt>
                <c:pt idx="374">
                  <c:v>-0.11193491469673231</c:v>
                </c:pt>
                <c:pt idx="375">
                  <c:v>-0.1099728859394135</c:v>
                </c:pt>
                <c:pt idx="376">
                  <c:v>-0.10786256618609984</c:v>
                </c:pt>
                <c:pt idx="377">
                  <c:v>-0.1032968313716653</c:v>
                </c:pt>
                <c:pt idx="378">
                  <c:v>-0.10423776582084089</c:v>
                </c:pt>
                <c:pt idx="379">
                  <c:v>-0.10591231001870939</c:v>
                </c:pt>
                <c:pt idx="380">
                  <c:v>-0.10479581124876361</c:v>
                </c:pt>
                <c:pt idx="381">
                  <c:v>-0.10336070312679624</c:v>
                </c:pt>
                <c:pt idx="382">
                  <c:v>-0.10067483558577806</c:v>
                </c:pt>
                <c:pt idx="383">
                  <c:v>-9.6604820723101267E-2</c:v>
                </c:pt>
                <c:pt idx="384">
                  <c:v>-9.8095092109020274E-2</c:v>
                </c:pt>
                <c:pt idx="385">
                  <c:v>-9.8218215755181873E-2</c:v>
                </c:pt>
                <c:pt idx="386">
                  <c:v>-9.8354961834190013E-2</c:v>
                </c:pt>
                <c:pt idx="387">
                  <c:v>-9.9720269217414267E-2</c:v>
                </c:pt>
                <c:pt idx="388">
                  <c:v>-9.9607779796329732E-2</c:v>
                </c:pt>
                <c:pt idx="389">
                  <c:v>-9.8553682393543632E-2</c:v>
                </c:pt>
                <c:pt idx="390">
                  <c:v>-9.827173787643062E-2</c:v>
                </c:pt>
                <c:pt idx="391">
                  <c:v>-9.6052637874208688E-2</c:v>
                </c:pt>
                <c:pt idx="392">
                  <c:v>-9.5809321871399983E-2</c:v>
                </c:pt>
                <c:pt idx="393">
                  <c:v>-9.5935082729511165E-2</c:v>
                </c:pt>
                <c:pt idx="394">
                  <c:v>-9.6357093556477758E-2</c:v>
                </c:pt>
                <c:pt idx="395">
                  <c:v>-9.7192122127992997E-2</c:v>
                </c:pt>
                <c:pt idx="396">
                  <c:v>-9.6709464913018947E-2</c:v>
                </c:pt>
                <c:pt idx="397">
                  <c:v>-9.6971174994720813E-2</c:v>
                </c:pt>
                <c:pt idx="398">
                  <c:v>-9.7510352025082889E-2</c:v>
                </c:pt>
                <c:pt idx="399">
                  <c:v>-9.9541185451911943E-2</c:v>
                </c:pt>
                <c:pt idx="400">
                  <c:v>-0.10155370069087155</c:v>
                </c:pt>
                <c:pt idx="401">
                  <c:v>-0.10166731899043654</c:v>
                </c:pt>
                <c:pt idx="402">
                  <c:v>-0.10131266141777928</c:v>
                </c:pt>
                <c:pt idx="403">
                  <c:v>-0.10084825598607969</c:v>
                </c:pt>
                <c:pt idx="404">
                  <c:v>-9.9839323209195668E-2</c:v>
                </c:pt>
                <c:pt idx="405">
                  <c:v>-9.9846694121666482E-2</c:v>
                </c:pt>
                <c:pt idx="406">
                  <c:v>-9.9982045703711733E-2</c:v>
                </c:pt>
                <c:pt idx="407">
                  <c:v>-9.7890850480098546E-2</c:v>
                </c:pt>
                <c:pt idx="408">
                  <c:v>-9.8850492058474917E-2</c:v>
                </c:pt>
                <c:pt idx="409">
                  <c:v>-9.8642655093854725E-2</c:v>
                </c:pt>
                <c:pt idx="410">
                  <c:v>-9.7929716153728918E-2</c:v>
                </c:pt>
                <c:pt idx="411">
                  <c:v>-9.8248249614783845E-2</c:v>
                </c:pt>
                <c:pt idx="412">
                  <c:v>-9.7864914733989505E-2</c:v>
                </c:pt>
                <c:pt idx="413">
                  <c:v>-9.8977837141007052E-2</c:v>
                </c:pt>
                <c:pt idx="414">
                  <c:v>-0.10003703821291765</c:v>
                </c:pt>
                <c:pt idx="415">
                  <c:v>-9.8161487239579528E-2</c:v>
                </c:pt>
                <c:pt idx="416">
                  <c:v>-9.9366759495993065E-2</c:v>
                </c:pt>
                <c:pt idx="417">
                  <c:v>-9.9907919178491747E-2</c:v>
                </c:pt>
                <c:pt idx="418">
                  <c:v>-9.8447283224473395E-2</c:v>
                </c:pt>
                <c:pt idx="419">
                  <c:v>-9.8039179421562067E-2</c:v>
                </c:pt>
                <c:pt idx="420">
                  <c:v>-9.9323966463572597E-2</c:v>
                </c:pt>
                <c:pt idx="421">
                  <c:v>-9.9219208437176576E-2</c:v>
                </c:pt>
                <c:pt idx="422">
                  <c:v>-9.9364890680334619E-2</c:v>
                </c:pt>
                <c:pt idx="423">
                  <c:v>-0.10075262385133513</c:v>
                </c:pt>
                <c:pt idx="424">
                  <c:v>-0.10268518793149917</c:v>
                </c:pt>
                <c:pt idx="425">
                  <c:v>-0.10279109380911677</c:v>
                </c:pt>
                <c:pt idx="426">
                  <c:v>-0.10209295361221409</c:v>
                </c:pt>
                <c:pt idx="427">
                  <c:v>-0.10306586662761674</c:v>
                </c:pt>
                <c:pt idx="428">
                  <c:v>-0.10221864806568721</c:v>
                </c:pt>
                <c:pt idx="429">
                  <c:v>-0.10346187530387851</c:v>
                </c:pt>
                <c:pt idx="430">
                  <c:v>-0.10322876663931878</c:v>
                </c:pt>
                <c:pt idx="431">
                  <c:v>-0.10392309331393799</c:v>
                </c:pt>
                <c:pt idx="432">
                  <c:v>-0.10728825162701129</c:v>
                </c:pt>
                <c:pt idx="433">
                  <c:v>-0.10810424104624911</c:v>
                </c:pt>
                <c:pt idx="434">
                  <c:v>-0.10871288679227575</c:v>
                </c:pt>
                <c:pt idx="435">
                  <c:v>-0.1079606078598232</c:v>
                </c:pt>
                <c:pt idx="436">
                  <c:v>-0.10920990637725961</c:v>
                </c:pt>
                <c:pt idx="437">
                  <c:v>-0.10991091145906751</c:v>
                </c:pt>
                <c:pt idx="438">
                  <c:v>-0.11102907983081423</c:v>
                </c:pt>
                <c:pt idx="439">
                  <c:v>-0.11167072867147013</c:v>
                </c:pt>
                <c:pt idx="440">
                  <c:v>-0.11048445762187953</c:v>
                </c:pt>
                <c:pt idx="441">
                  <c:v>-0.11044455793347652</c:v>
                </c:pt>
                <c:pt idx="442">
                  <c:v>-0.1107520302825975</c:v>
                </c:pt>
                <c:pt idx="443">
                  <c:v>-0.10992139390216962</c:v>
                </c:pt>
                <c:pt idx="444">
                  <c:v>-0.10895734115995025</c:v>
                </c:pt>
                <c:pt idx="445">
                  <c:v>-0.11019214449815723</c:v>
                </c:pt>
                <c:pt idx="446">
                  <c:v>-0.10901079687657514</c:v>
                </c:pt>
                <c:pt idx="447">
                  <c:v>-0.10902026427766059</c:v>
                </c:pt>
                <c:pt idx="448">
                  <c:v>-0.10904482449957699</c:v>
                </c:pt>
                <c:pt idx="449">
                  <c:v>-0.10803610990926422</c:v>
                </c:pt>
                <c:pt idx="450">
                  <c:v>-0.10678285557392556</c:v>
                </c:pt>
                <c:pt idx="451">
                  <c:v>-0.10847678991996204</c:v>
                </c:pt>
                <c:pt idx="452">
                  <c:v>-0.10824381406465022</c:v>
                </c:pt>
                <c:pt idx="453">
                  <c:v>-0.10747903209146158</c:v>
                </c:pt>
                <c:pt idx="454">
                  <c:v>-0.10699643179472668</c:v>
                </c:pt>
                <c:pt idx="455">
                  <c:v>-0.10755673497963888</c:v>
                </c:pt>
                <c:pt idx="456">
                  <c:v>-0.10863488982650454</c:v>
                </c:pt>
                <c:pt idx="457">
                  <c:v>-0.10748561563491421</c:v>
                </c:pt>
                <c:pt idx="458">
                  <c:v>-0.11011687012165799</c:v>
                </c:pt>
                <c:pt idx="459">
                  <c:v>-0.11147875292392956</c:v>
                </c:pt>
                <c:pt idx="460">
                  <c:v>-0.11279606874184372</c:v>
                </c:pt>
                <c:pt idx="461">
                  <c:v>-0.11326867988691473</c:v>
                </c:pt>
                <c:pt idx="462">
                  <c:v>-0.11369735014832813</c:v>
                </c:pt>
                <c:pt idx="463">
                  <c:v>-0.10933704275956302</c:v>
                </c:pt>
                <c:pt idx="464">
                  <c:v>-0.10829458513748613</c:v>
                </c:pt>
                <c:pt idx="465">
                  <c:v>-0.10901032255787868</c:v>
                </c:pt>
                <c:pt idx="466">
                  <c:v>-0.10913276318513027</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-0.10536854158343113</c:v>
                </c:pt>
                <c:pt idx="475">
                  <c:v>-0.10554080464611112</c:v>
                </c:pt>
                <c:pt idx="476">
                  <c:v>-0.10478966407850999</c:v>
                </c:pt>
                <c:pt idx="477">
                  <c:v>-0.10530039147369052</c:v>
                </c:pt>
                <c:pt idx="478">
                  <c:v>-0.10543577151486262</c:v>
                </c:pt>
                <c:pt idx="479">
                  <c:v>-0.10667514728527332</c:v>
                </c:pt>
                <c:pt idx="480">
                  <c:v>-0.10688133362083355</c:v>
                </c:pt>
                <c:pt idx="481">
                  <c:v>-0.10748685834988692</c:v>
                </c:pt>
                <c:pt idx="482">
                  <c:v>-0.10932425512760367</c:v>
                </c:pt>
                <c:pt idx="483">
                  <c:v>-0.11005553122838307</c:v>
                </c:pt>
                <c:pt idx="484">
                  <c:v>-0.10905868409176363</c:v>
                </c:pt>
                <c:pt idx="485">
                  <c:v>-0.10706800648540607</c:v>
                </c:pt>
                <c:pt idx="486">
                  <c:v>-0.10540964604129514</c:v>
                </c:pt>
                <c:pt idx="487">
                  <c:v>-0.10496836838905205</c:v>
                </c:pt>
                <c:pt idx="488">
                  <c:v>-0.1053624797905286</c:v>
                </c:pt>
                <c:pt idx="489">
                  <c:v>-0.10611453105002512</c:v>
                </c:pt>
                <c:pt idx="490">
                  <c:v>-0.10685522712000761</c:v>
                </c:pt>
                <c:pt idx="491">
                  <c:v>-0.10627222304248138</c:v>
                </c:pt>
                <c:pt idx="492">
                  <c:v>-0.10716413191158872</c:v>
                </c:pt>
                <c:pt idx="493">
                  <c:v>-0.10790635528778129</c:v>
                </c:pt>
                <c:pt idx="494">
                  <c:v>-0.10746635829599427</c:v>
                </c:pt>
                <c:pt idx="495">
                  <c:v>-0.10660280419831736</c:v>
                </c:pt>
                <c:pt idx="496">
                  <c:v>-0.10784102263109219</c:v>
                </c:pt>
                <c:pt idx="497">
                  <c:v>-0.10888816652185086</c:v>
                </c:pt>
                <c:pt idx="498">
                  <c:v>-0.1087146038259308</c:v>
                </c:pt>
                <c:pt idx="499">
                  <c:v>-0.10948207992930747</c:v>
                </c:pt>
                <c:pt idx="500">
                  <c:v>-0.10938391493272093</c:v>
                </c:pt>
                <c:pt idx="501">
                  <c:v>-0.10972264488370374</c:v>
                </c:pt>
                <c:pt idx="502">
                  <c:v>-0.11139409652369636</c:v>
                </c:pt>
                <c:pt idx="503">
                  <c:v>-0.11231468270096912</c:v>
                </c:pt>
                <c:pt idx="504">
                  <c:v>-0.11367482001043072</c:v>
                </c:pt>
                <c:pt idx="505">
                  <c:v>-0.11471318900537142</c:v>
                </c:pt>
                <c:pt idx="506">
                  <c:v>-0.11428179615467116</c:v>
                </c:pt>
                <c:pt idx="507">
                  <c:v>-0.11554752507161964</c:v>
                </c:pt>
                <c:pt idx="508">
                  <c:v>-0.11656988106750532</c:v>
                </c:pt>
                <c:pt idx="509">
                  <c:v>-0.11730067336320374</c:v>
                </c:pt>
                <c:pt idx="510">
                  <c:v>-0.11825665320128595</c:v>
                </c:pt>
                <c:pt idx="511">
                  <c:v>-0.11777134928802029</c:v>
                </c:pt>
                <c:pt idx="512">
                  <c:v>-0.11835674393174163</c:v>
                </c:pt>
                <c:pt idx="513">
                  <c:v>-0.11750944947883127</c:v>
                </c:pt>
                <c:pt idx="514">
                  <c:v>-0.11887497504865521</c:v>
                </c:pt>
                <c:pt idx="515">
                  <c:v>-0.11913966385174039</c:v>
                </c:pt>
                <c:pt idx="516">
                  <c:v>-0.12034047751242838</c:v>
                </c:pt>
                <c:pt idx="517">
                  <c:v>-0.11990079357099152</c:v>
                </c:pt>
                <c:pt idx="518">
                  <c:v>-0.11973611960738142</c:v>
                </c:pt>
                <c:pt idx="519">
                  <c:v>-0.1193021559493701</c:v>
                </c:pt>
                <c:pt idx="520">
                  <c:v>-0.12049389115030351</c:v>
                </c:pt>
                <c:pt idx="521">
                  <c:v>-0.12112258160428285</c:v>
                </c:pt>
                <c:pt idx="522">
                  <c:v>-0.12088604835877002</c:v>
                </c:pt>
                <c:pt idx="523">
                  <c:v>-0.12225726575289286</c:v>
                </c:pt>
                <c:pt idx="524">
                  <c:v>-0.12238134752280415</c:v>
                </c:pt>
                <c:pt idx="525">
                  <c:v>-0.12112683149976533</c:v>
                </c:pt>
                <c:pt idx="526">
                  <c:v>-0.121976943405713</c:v>
                </c:pt>
                <c:pt idx="527">
                  <c:v>-0.12250279208080897</c:v>
                </c:pt>
                <c:pt idx="528">
                  <c:v>-0.12188354056881703</c:v>
                </c:pt>
                <c:pt idx="529">
                  <c:v>-0.12244983914200684</c:v>
                </c:pt>
                <c:pt idx="530">
                  <c:v>-0.1238060775518052</c:v>
                </c:pt>
                <c:pt idx="531">
                  <c:v>-0.12414500671663155</c:v>
                </c:pt>
                <c:pt idx="532">
                  <c:v>-0.12383938421039885</c:v>
                </c:pt>
                <c:pt idx="533">
                  <c:v>-0.12301339615314075</c:v>
                </c:pt>
                <c:pt idx="534">
                  <c:v>-0.12304510910090016</c:v>
                </c:pt>
                <c:pt idx="535">
                  <c:v>-0.12338409518396531</c:v>
                </c:pt>
                <c:pt idx="536">
                  <c:v>-0.12460705004123467</c:v>
                </c:pt>
                <c:pt idx="537">
                  <c:v>-0.12552072065194833</c:v>
                </c:pt>
                <c:pt idx="538">
                  <c:v>-0.12853839309100609</c:v>
                </c:pt>
                <c:pt idx="539">
                  <c:v>-0.13172996024904637</c:v>
                </c:pt>
                <c:pt idx="540">
                  <c:v>-0.13299260609447591</c:v>
                </c:pt>
                <c:pt idx="541">
                  <c:v>-0.13403106046679641</c:v>
                </c:pt>
                <c:pt idx="542">
                  <c:v>-0.13413248877597544</c:v>
                </c:pt>
                <c:pt idx="543">
                  <c:v>-0.13361620236571525</c:v>
                </c:pt>
                <c:pt idx="544">
                  <c:v>-0.13301229980659499</c:v>
                </c:pt>
                <c:pt idx="545">
                  <c:v>-0.13432020514166254</c:v>
                </c:pt>
                <c:pt idx="546">
                  <c:v>-0.13546614961603645</c:v>
                </c:pt>
                <c:pt idx="547">
                  <c:v>-0.13505120613758947</c:v>
                </c:pt>
                <c:pt idx="548">
                  <c:v>-0.13595571291116926</c:v>
                </c:pt>
                <c:pt idx="549">
                  <c:v>-0.13764694364066091</c:v>
                </c:pt>
                <c:pt idx="550">
                  <c:v>-0.13769578897959889</c:v>
                </c:pt>
                <c:pt idx="551">
                  <c:v>-0.13837459594661511</c:v>
                </c:pt>
                <c:pt idx="552">
                  <c:v>-0.13875700116277334</c:v>
                </c:pt>
                <c:pt idx="553">
                  <c:v>-0.13863604040983546</c:v>
                </c:pt>
                <c:pt idx="554">
                  <c:v>-0.13799871735565716</c:v>
                </c:pt>
                <c:pt idx="555">
                  <c:v>-0.13774154176066161</c:v>
                </c:pt>
                <c:pt idx="556">
                  <c:v>-0.13846935533497659</c:v>
                </c:pt>
                <c:pt idx="557">
                  <c:v>-0.14073385712242781</c:v>
                </c:pt>
                <c:pt idx="558">
                  <c:v>-0.13945195393807808</c:v>
                </c:pt>
                <c:pt idx="559">
                  <c:v>-0.13823862775025475</c:v>
                </c:pt>
                <c:pt idx="560">
                  <c:v>-0.13720078999223551</c:v>
                </c:pt>
                <c:pt idx="561">
                  <c:v>-0.13539601685417324</c:v>
                </c:pt>
                <c:pt idx="562">
                  <c:v>-0.13628621817601091</c:v>
                </c:pt>
                <c:pt idx="563">
                  <c:v>-0.13695176319238586</c:v>
                </c:pt>
                <c:pt idx="564">
                  <c:v>-0.13780729181780804</c:v>
                </c:pt>
                <c:pt idx="565">
                  <c:v>-0.13822960620872488</c:v>
                </c:pt>
                <c:pt idx="566">
                  <c:v>-0.13768511680902409</c:v>
                </c:pt>
                <c:pt idx="567">
                  <c:v>-0.13702283510525604</c:v>
                </c:pt>
                <c:pt idx="568">
                  <c:v>-0.13808061322109211</c:v>
                </c:pt>
                <c:pt idx="569">
                  <c:v>-0.13819012392076502</c:v>
                </c:pt>
                <c:pt idx="570">
                  <c:v>-0.13876386929743523</c:v>
                </c:pt>
                <c:pt idx="571">
                  <c:v>-0.13706319962595614</c:v>
                </c:pt>
                <c:pt idx="572">
                  <c:v>-0.13721285665977234</c:v>
                </c:pt>
                <c:pt idx="573">
                  <c:v>-0.13884595489032903</c:v>
                </c:pt>
                <c:pt idx="574">
                  <c:v>-0.1378403423442765</c:v>
                </c:pt>
                <c:pt idx="575">
                  <c:v>-0.13846771419230264</c:v>
                </c:pt>
                <c:pt idx="576">
                  <c:v>-0.13790525760052241</c:v>
                </c:pt>
                <c:pt idx="577">
                  <c:v>-0.13682602130703003</c:v>
                </c:pt>
                <c:pt idx="578">
                  <c:v>-0.13686449803935841</c:v>
                </c:pt>
                <c:pt idx="579">
                  <c:v>-0.13661216049501945</c:v>
                </c:pt>
                <c:pt idx="580">
                  <c:v>-0.13672971563974537</c:v>
                </c:pt>
                <c:pt idx="581">
                  <c:v>-0.13616791360776404</c:v>
                </c:pt>
                <c:pt idx="582">
                  <c:v>-0.13459771952219102</c:v>
                </c:pt>
                <c:pt idx="583">
                  <c:v>-0.13326773939517991</c:v>
                </c:pt>
                <c:pt idx="584">
                  <c:v>-0.13264725465458582</c:v>
                </c:pt>
                <c:pt idx="585">
                  <c:v>-0.13268255345165839</c:v>
                </c:pt>
                <c:pt idx="586">
                  <c:v>-0.13250011150984164</c:v>
                </c:pt>
                <c:pt idx="587">
                  <c:v>-0.13098930212454721</c:v>
                </c:pt>
                <c:pt idx="588">
                  <c:v>-0.13132401933937388</c:v>
                </c:pt>
                <c:pt idx="589">
                  <c:v>-0.13002314340732857</c:v>
                </c:pt>
                <c:pt idx="590">
                  <c:v>-0.12941775148752346</c:v>
                </c:pt>
                <c:pt idx="591">
                  <c:v>-0.12652655138460017</c:v>
                </c:pt>
                <c:pt idx="592">
                  <c:v>-0.12722321170718942</c:v>
                </c:pt>
                <c:pt idx="593">
                  <c:v>-0.12807357974523367</c:v>
                </c:pt>
                <c:pt idx="594">
                  <c:v>-0.12715217773981605</c:v>
                </c:pt>
                <c:pt idx="595">
                  <c:v>-0.12630283423015937</c:v>
                </c:pt>
                <c:pt idx="596">
                  <c:v>-0.12398779852922805</c:v>
                </c:pt>
                <c:pt idx="597">
                  <c:v>-0.12383612089777786</c:v>
                </c:pt>
                <c:pt idx="598">
                  <c:v>-0.12467222142956323</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-0.1328855049337673</c:v>
                </c:pt>
                <c:pt idx="610">
                  <c:v>-0.13320201779716043</c:v>
                </c:pt>
                <c:pt idx="611">
                  <c:v>-0.13373748565534574</c:v>
                </c:pt>
                <c:pt idx="612">
                  <c:v>-0.13408606246235891</c:v>
                </c:pt>
                <c:pt idx="613">
                  <c:v>-0.13400030564278609</c:v>
                </c:pt>
                <c:pt idx="614">
                  <c:v>-0.13234293178155099</c:v>
                </c:pt>
                <c:pt idx="615">
                  <c:v>-0.13212712626290113</c:v>
                </c:pt>
                <c:pt idx="616">
                  <c:v>-0.1328349615339022</c:v>
                </c:pt>
                <c:pt idx="617">
                  <c:v>-0.13498390031512059</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-0.1332687070053285</c:v>
                </c:pt>
                <c:pt idx="631">
                  <c:v>-0.13402318677650271</c:v>
                </c:pt>
                <c:pt idx="632">
                  <c:v>-0.13463982004931552</c:v>
                </c:pt>
                <c:pt idx="633">
                  <c:v>-0.13474935920814346</c:v>
                </c:pt>
                <c:pt idx="634">
                  <c:v>-0.13455336123807618</c:v>
                </c:pt>
                <c:pt idx="635">
                  <c:v>-0.13518805656670471</c:v>
                </c:pt>
                <c:pt idx="636">
                  <c:v>-0.13579529832941298</c:v>
                </c:pt>
                <c:pt idx="637">
                  <c:v>-0.13805426956091091</c:v>
                </c:pt>
                <c:pt idx="638">
                  <c:v>-0.14059614343327131</c:v>
                </c:pt>
                <c:pt idx="639">
                  <c:v>-0.14180710751399794</c:v>
                </c:pt>
                <c:pt idx="640">
                  <c:v>-0.14404471543159078</c:v>
                </c:pt>
                <c:pt idx="641">
                  <c:v>-0.1445235591242664</c:v>
                </c:pt>
                <c:pt idx="642">
                  <c:v>-0.14541314383180351</c:v>
                </c:pt>
                <c:pt idx="643">
                  <c:v>-0.14530108129753241</c:v>
                </c:pt>
                <c:pt idx="644">
                  <c:v>-0.1464343424900823</c:v>
                </c:pt>
                <c:pt idx="645">
                  <c:v>-0.14650826031510206</c:v>
                </c:pt>
                <c:pt idx="646">
                  <c:v>-0.14600166897889719</c:v>
                </c:pt>
                <c:pt idx="647">
                  <c:v>-0.14740738831471875</c:v>
                </c:pt>
                <c:pt idx="648">
                  <c:v>-0.14736758349005191</c:v>
                </c:pt>
                <c:pt idx="649">
                  <c:v>-0.14769691244453043</c:v>
                </c:pt>
                <c:pt idx="650">
                  <c:v>-0.14752071253670351</c:v>
                </c:pt>
                <c:pt idx="651">
                  <c:v>-0.14727751037037251</c:v>
                </c:pt>
                <c:pt idx="652">
                  <c:v>-0.14722450051331748</c:v>
                </c:pt>
                <c:pt idx="653">
                  <c:v>-0.14696965856629235</c:v>
                </c:pt>
                <c:pt idx="654">
                  <c:v>-0.14608038690909128</c:v>
                </c:pt>
                <c:pt idx="655">
                  <c:v>-0.14609487260196374</c:v>
                </c:pt>
                <c:pt idx="656">
                  <c:v>-0.14701599001615798</c:v>
                </c:pt>
                <c:pt idx="657">
                  <c:v>-0.14643675202904671</c:v>
                </c:pt>
                <c:pt idx="658">
                  <c:v>-0.14661334087820463</c:v>
                </c:pt>
                <c:pt idx="659">
                  <c:v>-0.14627861417700674</c:v>
                </c:pt>
                <c:pt idx="660">
                  <c:v>-0.14677699979982636</c:v>
                </c:pt>
                <c:pt idx="661">
                  <c:v>-0.14818233019430282</c:v>
                </c:pt>
                <c:pt idx="662">
                  <c:v>-0.14863273373818231</c:v>
                </c:pt>
                <c:pt idx="663">
                  <c:v>-0.14906794011118099</c:v>
                </c:pt>
                <c:pt idx="664">
                  <c:v>-0.14934567267830801</c:v>
                </c:pt>
                <c:pt idx="665">
                  <c:v>-0.14895370519730081</c:v>
                </c:pt>
                <c:pt idx="666">
                  <c:v>-0.14979555447163798</c:v>
                </c:pt>
                <c:pt idx="667">
                  <c:v>-0.14917667292822037</c:v>
                </c:pt>
                <c:pt idx="668">
                  <c:v>-0.14886591829373685</c:v>
                </c:pt>
                <c:pt idx="669">
                  <c:v>-0.14999270977929813</c:v>
                </c:pt>
                <c:pt idx="670">
                  <c:v>-0.15039146001760204</c:v>
                </c:pt>
                <c:pt idx="671">
                  <c:v>-0.15105758370278038</c:v>
                </c:pt>
                <c:pt idx="672">
                  <c:v>-0.15182302972212391</c:v>
                </c:pt>
                <c:pt idx="673">
                  <c:v>-0.15195423575882269</c:v>
                </c:pt>
                <c:pt idx="674">
                  <c:v>-0.1502854782489749</c:v>
                </c:pt>
                <c:pt idx="675">
                  <c:v>-0.14858257927966168</c:v>
                </c:pt>
                <c:pt idx="676">
                  <c:v>-0.14945907279127413</c:v>
                </c:pt>
                <c:pt idx="677">
                  <c:v>-0.15130606977933794</c:v>
                </c:pt>
                <c:pt idx="678">
                  <c:v>-0.1514125543257592</c:v>
                </c:pt>
                <c:pt idx="679">
                  <c:v>-0.15095915308774063</c:v>
                </c:pt>
                <c:pt idx="680">
                  <c:v>-0.15210641616808121</c:v>
                </c:pt>
                <c:pt idx="681">
                  <c:v>-0.15111163706094999</c:v>
                </c:pt>
                <c:pt idx="682">
                  <c:v>-0.15121052302194471</c:v>
                </c:pt>
                <c:pt idx="683">
                  <c:v>-0.15086572179171753</c:v>
                </c:pt>
                <c:pt idx="684">
                  <c:v>-0.14972828659469486</c:v>
                </c:pt>
                <c:pt idx="685">
                  <c:v>-0.14590649219010807</c:v>
                </c:pt>
                <c:pt idx="686">
                  <c:v>-0.14666022253774721</c:v>
                </c:pt>
                <c:pt idx="687">
                  <c:v>-0.1483360379097434</c:v>
                </c:pt>
                <c:pt idx="688">
                  <c:v>-0.14889141766661851</c:v>
                </c:pt>
                <c:pt idx="689">
                  <c:v>-0.14968134801689845</c:v>
                </c:pt>
                <c:pt idx="690">
                  <c:v>-0.15063695788640574</c:v>
                </c:pt>
                <c:pt idx="691">
                  <c:v>-0.14985616291414772</c:v>
                </c:pt>
                <c:pt idx="692">
                  <c:v>-0.15168491760530856</c:v>
                </c:pt>
                <c:pt idx="693">
                  <c:v>-0.15211756265733842</c:v>
                </c:pt>
                <c:pt idx="694">
                  <c:v>-0.15212134772050945</c:v>
                </c:pt>
                <c:pt idx="695">
                  <c:v>-0.15311853636659153</c:v>
                </c:pt>
                <c:pt idx="696">
                  <c:v>-0.15373090077118018</c:v>
                </c:pt>
                <c:pt idx="697">
                  <c:v>-0.15328111384158671</c:v>
                </c:pt>
                <c:pt idx="698">
                  <c:v>-0.15347840195848081</c:v>
                </c:pt>
                <c:pt idx="699">
                  <c:v>-0.15338379435209545</c:v>
                </c:pt>
                <c:pt idx="700">
                  <c:v>-0.15323535157413976</c:v>
                </c:pt>
                <c:pt idx="701">
                  <c:v>-0.15231799076400454</c:v>
                </c:pt>
                <c:pt idx="702">
                  <c:v>-0.15359201077167511</c:v>
                </c:pt>
                <c:pt idx="703">
                  <c:v>-0.15422497958024936</c:v>
                </c:pt>
                <c:pt idx="704">
                  <c:v>-0.15401729439761924</c:v>
                </c:pt>
                <c:pt idx="705">
                  <c:v>-0.15579827571008345</c:v>
                </c:pt>
                <c:pt idx="706">
                  <c:v>-0.15603238044387568</c:v>
                </c:pt>
                <c:pt idx="707">
                  <c:v>-0.1566751486766407</c:v>
                </c:pt>
                <c:pt idx="708">
                  <c:v>-0.15646924693228981</c:v>
                </c:pt>
                <c:pt idx="709">
                  <c:v>-0.15494533686472858</c:v>
                </c:pt>
                <c:pt idx="710">
                  <c:v>-0.15374653431527507</c:v>
                </c:pt>
                <c:pt idx="711">
                  <c:v>-0.15335338103756202</c:v>
                </c:pt>
                <c:pt idx="712">
                  <c:v>-0.15301727881212976</c:v>
                </c:pt>
                <c:pt idx="713">
                  <c:v>-0.15449474359334714</c:v>
                </c:pt>
                <c:pt idx="714">
                  <c:v>-0.15599560177247504</c:v>
                </c:pt>
                <c:pt idx="715">
                  <c:v>-0.15659108991798154</c:v>
                </c:pt>
                <c:pt idx="716">
                  <c:v>-0.15524989689709012</c:v>
                </c:pt>
                <c:pt idx="717">
                  <c:v>-0.15500313734057189</c:v>
                </c:pt>
                <c:pt idx="718">
                  <c:v>-0.15584729180375267</c:v>
                </c:pt>
                <c:pt idx="719">
                  <c:v>-0.15649256443921924</c:v>
                </c:pt>
                <c:pt idx="720">
                  <c:v>-0.15673045423616874</c:v>
                </c:pt>
                <c:pt idx="721">
                  <c:v>-0.15662641717419526</c:v>
                </c:pt>
                <c:pt idx="722">
                  <c:v>-0.15544062992967156</c:v>
                </c:pt>
                <c:pt idx="723">
                  <c:v>-0.15604956975329326</c:v>
                </c:pt>
                <c:pt idx="724">
                  <c:v>-0.15626282343737377</c:v>
                </c:pt>
                <c:pt idx="725">
                  <c:v>-0.15608887180013684</c:v>
                </c:pt>
                <c:pt idx="726">
                  <c:v>-0.15608416655871341</c:v>
                </c:pt>
                <c:pt idx="727">
                  <c:v>-0.15507857298541688</c:v>
                </c:pt>
                <c:pt idx="728">
                  <c:v>-0.15476902312039501</c:v>
                </c:pt>
                <c:pt idx="729">
                  <c:v>-0.15432555411578619</c:v>
                </c:pt>
                <c:pt idx="730">
                  <c:v>-0.15351631899474691</c:v>
                </c:pt>
                <c:pt idx="731">
                  <c:v>-0.1525124804006032</c:v>
                </c:pt>
                <c:pt idx="732">
                  <c:v>-0.1528389254974348</c:v>
                </c:pt>
                <c:pt idx="733">
                  <c:v>-0.15188137092130224</c:v>
                </c:pt>
                <c:pt idx="734">
                  <c:v>-0.1525352192387146</c:v>
                </c:pt>
                <c:pt idx="735">
                  <c:v>-0.15113814198949213</c:v>
                </c:pt>
                <c:pt idx="736">
                  <c:v>-0.15007506099067314</c:v>
                </c:pt>
                <c:pt idx="737">
                  <c:v>-0.14879259811027654</c:v>
                </c:pt>
                <c:pt idx="738">
                  <c:v>-0.1499837641287769</c:v>
                </c:pt>
                <c:pt idx="739">
                  <c:v>-0.15120337978243076</c:v>
                </c:pt>
                <c:pt idx="740">
                  <c:v>-0.15208108754990277</c:v>
                </c:pt>
                <c:pt idx="741">
                  <c:v>-0.15124956893669181</c:v>
                </c:pt>
                <c:pt idx="742">
                  <c:v>-0.15125976678857</c:v>
                </c:pt>
                <c:pt idx="743">
                  <c:v>-0.1497264936700165</c:v>
                </c:pt>
                <c:pt idx="744">
                  <c:v>-0.14880012080473648</c:v>
                </c:pt>
                <c:pt idx="745">
                  <c:v>-0.14853423671853277</c:v>
                </c:pt>
                <c:pt idx="746">
                  <c:v>-0.14820457574097645</c:v>
                </c:pt>
                <c:pt idx="747">
                  <c:v>-0.14834405389564187</c:v>
                </c:pt>
                <c:pt idx="748">
                  <c:v>-0.14755860111384322</c:v>
                </c:pt>
                <c:pt idx="749">
                  <c:v>-0.14772185212137892</c:v>
                </c:pt>
                <c:pt idx="750">
                  <c:v>-0.14901696982450124</c:v>
                </c:pt>
                <c:pt idx="751">
                  <c:v>-0.15066172680850787</c:v>
                </c:pt>
                <c:pt idx="752">
                  <c:v>-0.14946538122988817</c:v>
                </c:pt>
                <c:pt idx="753">
                  <c:v>-0.14993513697642497</c:v>
                </c:pt>
                <c:pt idx="754">
                  <c:v>-0.14914857428888667</c:v>
                </c:pt>
                <c:pt idx="755">
                  <c:v>-0.14882292604745828</c:v>
                </c:pt>
                <c:pt idx="756">
                  <c:v>-0.1488027200711457</c:v>
                </c:pt>
                <c:pt idx="757">
                  <c:v>-0.15090012886966547</c:v>
                </c:pt>
                <c:pt idx="758">
                  <c:v>-0.15091137970904386</c:v>
                </c:pt>
                <c:pt idx="759">
                  <c:v>-0.15136462916510141</c:v>
                </c:pt>
                <c:pt idx="760">
                  <c:v>-0.15132888450843082</c:v>
                </c:pt>
                <c:pt idx="761">
                  <c:v>-0.15126759304700996</c:v>
                </c:pt>
                <c:pt idx="762">
                  <c:v>-0.14999788933941757</c:v>
                </c:pt>
                <c:pt idx="763">
                  <c:v>-0.14993955762662409</c:v>
                </c:pt>
                <c:pt idx="764">
                  <c:v>-0.15032139366036326</c:v>
                </c:pt>
                <c:pt idx="765">
                  <c:v>-0.15102636404644479</c:v>
                </c:pt>
                <c:pt idx="766">
                  <c:v>-0.15084814354098391</c:v>
                </c:pt>
                <c:pt idx="767">
                  <c:v>-0.15086469726334428</c:v>
                </c:pt>
                <c:pt idx="768">
                  <c:v>-0.14949177232193744</c:v>
                </c:pt>
                <c:pt idx="769">
                  <c:v>-0.14731564559323859</c:v>
                </c:pt>
                <c:pt idx="770">
                  <c:v>-0.14739078716048973</c:v>
                </c:pt>
                <c:pt idx="771">
                  <c:v>-0.14743794392487103</c:v>
                </c:pt>
                <c:pt idx="772">
                  <c:v>-0.14820963197823317</c:v>
                </c:pt>
                <c:pt idx="773">
                  <c:v>-0.14859106009788578</c:v>
                </c:pt>
                <c:pt idx="774">
                  <c:v>-0.14801700167089438</c:v>
                </c:pt>
                <c:pt idx="775">
                  <c:v>-0.14843190720384314</c:v>
                </c:pt>
                <c:pt idx="776">
                  <c:v>-0.14968875687486621</c:v>
                </c:pt>
                <c:pt idx="777">
                  <c:v>-0.14929432293666894</c:v>
                </c:pt>
                <c:pt idx="778">
                  <c:v>-0.14884286640527494</c:v>
                </c:pt>
                <c:pt idx="779">
                  <c:v>-0.14973343769568748</c:v>
                </c:pt>
                <c:pt idx="780">
                  <c:v>-0.14802993159844433</c:v>
                </c:pt>
                <c:pt idx="781">
                  <c:v>-0.14767956186676656</c:v>
                </c:pt>
                <c:pt idx="782">
                  <c:v>-0.14809967541896191</c:v>
                </c:pt>
                <c:pt idx="783">
                  <c:v>-0.14795220025114048</c:v>
                </c:pt>
                <c:pt idx="784">
                  <c:v>-0.14731599658908609</c:v>
                </c:pt>
                <c:pt idx="785">
                  <c:v>-0.14756513722541376</c:v>
                </c:pt>
                <c:pt idx="786">
                  <c:v>-0.14728241482565371</c:v>
                </c:pt>
                <c:pt idx="787">
                  <c:v>-0.14793117844669754</c:v>
                </c:pt>
                <c:pt idx="788">
                  <c:v>-0.14951851440979191</c:v>
                </c:pt>
                <c:pt idx="789">
                  <c:v>-0.14933537996269339</c:v>
                </c:pt>
                <c:pt idx="790">
                  <c:v>-0.14795396471667743</c:v>
                </c:pt>
                <c:pt idx="791">
                  <c:v>-0.14863067519507922</c:v>
                </c:pt>
                <c:pt idx="792">
                  <c:v>-0.15130276852123395</c:v>
                </c:pt>
                <c:pt idx="793">
                  <c:v>-0.1514451400199312</c:v>
                </c:pt>
                <c:pt idx="794">
                  <c:v>-0.14939096062704493</c:v>
                </c:pt>
                <c:pt idx="795">
                  <c:v>-0.14904409136733043</c:v>
                </c:pt>
                <c:pt idx="796">
                  <c:v>-0.14885700110230049</c:v>
                </c:pt>
                <c:pt idx="797">
                  <c:v>-0.14783407592398135</c:v>
                </c:pt>
                <c:pt idx="798">
                  <c:v>-0.14772600715312509</c:v>
                </c:pt>
                <c:pt idx="799">
                  <c:v>-0.14618888256677598</c:v>
                </c:pt>
                <c:pt idx="800">
                  <c:v>-0.14533490022030549</c:v>
                </c:pt>
                <c:pt idx="801">
                  <c:v>-0.14622266354406591</c:v>
                </c:pt>
                <c:pt idx="802">
                  <c:v>-0.14621012255781848</c:v>
                </c:pt>
                <c:pt idx="803">
                  <c:v>-0.14643446581293129</c:v>
                </c:pt>
                <c:pt idx="804">
                  <c:v>-0.14700307906133533</c:v>
                </c:pt>
                <c:pt idx="805">
                  <c:v>-0.14790834474484923</c:v>
                </c:pt>
                <c:pt idx="806">
                  <c:v>-0.14794168934892624</c:v>
                </c:pt>
                <c:pt idx="807">
                  <c:v>-0.14634050327998688</c:v>
                </c:pt>
                <c:pt idx="808">
                  <c:v>-0.14628982707090191</c:v>
                </c:pt>
                <c:pt idx="809">
                  <c:v>-0.14728818254096226</c:v>
                </c:pt>
                <c:pt idx="810">
                  <c:v>-0.14725834789520381</c:v>
                </c:pt>
                <c:pt idx="811">
                  <c:v>-0.14718785465113626</c:v>
                </c:pt>
                <c:pt idx="812">
                  <c:v>-0.14768778655289391</c:v>
                </c:pt>
                <c:pt idx="813">
                  <c:v>-0.14819871316194624</c:v>
                </c:pt>
                <c:pt idx="814">
                  <c:v>-0.14832416096967888</c:v>
                </c:pt>
                <c:pt idx="815">
                  <c:v>-0.14813358920545738</c:v>
                </c:pt>
                <c:pt idx="816">
                  <c:v>-0.14891458339157324</c:v>
                </c:pt>
                <c:pt idx="817">
                  <c:v>-0.14436901660792534</c:v>
                </c:pt>
                <c:pt idx="818">
                  <c:v>-0.14376563579938342</c:v>
                </c:pt>
                <c:pt idx="819">
                  <c:v>-0.14320873822266841</c:v>
                </c:pt>
                <c:pt idx="820">
                  <c:v>-0.14113433388075691</c:v>
                </c:pt>
                <c:pt idx="821">
                  <c:v>-0.14132552225927922</c:v>
                </c:pt>
                <c:pt idx="822">
                  <c:v>-0.13953375493974818</c:v>
                </c:pt>
                <c:pt idx="823">
                  <c:v>-0.13956780153549231</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-0.13320508189590943</c:v>
                </c:pt>
                <c:pt idx="838">
                  <c:v>-0.13335285114132517</c:v>
                </c:pt>
                <c:pt idx="839">
                  <c:v>-0.13445207522451563</c:v>
                </c:pt>
                <c:pt idx="840">
                  <c:v>-0.13498539916221877</c:v>
                </c:pt>
                <c:pt idx="841">
                  <c:v>-0.13449953555286301</c:v>
                </c:pt>
                <c:pt idx="842">
                  <c:v>-0.13401133829557921</c:v>
                </c:pt>
                <c:pt idx="843">
                  <c:v>-0.13316763917833896</c:v>
                </c:pt>
                <c:pt idx="844">
                  <c:v>-0.13298910562255628</c:v>
                </c:pt>
                <c:pt idx="845">
                  <c:v>-0.13501940781245081</c:v>
                </c:pt>
                <c:pt idx="846">
                  <c:v>-0.13502796452166876</c:v>
                </c:pt>
                <c:pt idx="847">
                  <c:v>-0.13418507174620231</c:v>
                </c:pt>
                <c:pt idx="848">
                  <c:v>-0.13330339867447094</c:v>
                </c:pt>
                <c:pt idx="849">
                  <c:v>-0.13170609253245452</c:v>
                </c:pt>
                <c:pt idx="850">
                  <c:v>-0.13158700059517545</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-0.1331763761286591</c:v>
                </c:pt>
                <c:pt idx="860">
                  <c:v>-0.13061661095522936</c:v>
                </c:pt>
                <c:pt idx="861">
                  <c:v>-0.13100843614060445</c:v>
                </c:pt>
                <c:pt idx="862">
                  <c:v>-0.13064381787540924</c:v>
                </c:pt>
                <c:pt idx="863">
                  <c:v>-0.13250072812412839</c:v>
                </c:pt>
                <c:pt idx="864">
                  <c:v>-0.13247187057488927</c:v>
                </c:pt>
                <c:pt idx="865">
                  <c:v>-0.13386638650318641</c:v>
                </c:pt>
                <c:pt idx="866">
                  <c:v>-0.13325376596651467</c:v>
                </c:pt>
                <c:pt idx="867">
                  <c:v>-0.1307943950874923</c:v>
                </c:pt>
                <c:pt idx="868">
                  <c:v>-0.13286551714405437</c:v>
                </c:pt>
                <c:pt idx="869">
                  <c:v>-0.13277712311254675</c:v>
                </c:pt>
                <c:pt idx="870">
                  <c:v>-0.13201785272255506</c:v>
                </c:pt>
                <c:pt idx="871">
                  <c:v>-0.13199328301431057</c:v>
                </c:pt>
                <c:pt idx="872">
                  <c:v>-0.13289753365579321</c:v>
                </c:pt>
                <c:pt idx="873">
                  <c:v>-0.13365059047089289</c:v>
                </c:pt>
                <c:pt idx="874">
                  <c:v>-0.13584604094310748</c:v>
                </c:pt>
                <c:pt idx="875">
                  <c:v>-0.13678875883056221</c:v>
                </c:pt>
                <c:pt idx="876">
                  <c:v>-0.13594336165242354</c:v>
                </c:pt>
                <c:pt idx="877">
                  <c:v>-0.13664900557104462</c:v>
                </c:pt>
                <c:pt idx="878">
                  <c:v>-0.13593050761585337</c:v>
                </c:pt>
                <c:pt idx="879">
                  <c:v>-0.13487752011880583</c:v>
                </c:pt>
                <c:pt idx="880">
                  <c:v>-0.1330527117591771</c:v>
                </c:pt>
                <c:pt idx="881">
                  <c:v>-0.13389309064555732</c:v>
                </c:pt>
                <c:pt idx="882">
                  <c:v>-0.13567848312186501</c:v>
                </c:pt>
                <c:pt idx="883">
                  <c:v>-0.13695580438763971</c:v>
                </c:pt>
                <c:pt idx="884">
                  <c:v>-0.13688899185663694</c:v>
                </c:pt>
                <c:pt idx="885">
                  <c:v>-0.13847393725353638</c:v>
                </c:pt>
                <c:pt idx="886">
                  <c:v>-0.13779292944779828</c:v>
                </c:pt>
                <c:pt idx="887">
                  <c:v>-0.13923951608212837</c:v>
                </c:pt>
                <c:pt idx="888">
                  <c:v>-0.14072390591624639</c:v>
                </c:pt>
                <c:pt idx="889">
                  <c:v>-0.13969313550676124</c:v>
                </c:pt>
                <c:pt idx="890">
                  <c:v>-0.13982894243474675</c:v>
                </c:pt>
                <c:pt idx="891">
                  <c:v>-0.14004431158019831</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-0.14230413658535251</c:v>
                </c:pt>
                <c:pt idx="901">
                  <c:v>-0.14247381935435038</c:v>
                </c:pt>
                <c:pt idx="902">
                  <c:v>-0.14314358580708159</c:v>
                </c:pt>
                <c:pt idx="903">
                  <c:v>-0.14346774468782597</c:v>
                </c:pt>
                <c:pt idx="904">
                  <c:v>-0.14370451509267923</c:v>
                </c:pt>
                <c:pt idx="905">
                  <c:v>-0.14439629941911394</c:v>
                </c:pt>
                <c:pt idx="906">
                  <c:v>-0.1437630365329319</c:v>
                </c:pt>
                <c:pt idx="907">
                  <c:v>-0.14179807648608317</c:v>
                </c:pt>
                <c:pt idx="908">
                  <c:v>-0.1403875475587455</c:v>
                </c:pt>
                <c:pt idx="909">
                  <c:v>-0.14017951138028187</c:v>
                </c:pt>
                <c:pt idx="910">
                  <c:v>-0.14096583690847836</c:v>
                </c:pt>
                <c:pt idx="911">
                  <c:v>-0.14115176034951518</c:v>
                </c:pt>
                <c:pt idx="912">
                  <c:v>-0.14050970359478754</c:v>
                </c:pt>
                <c:pt idx="913">
                  <c:v>-0.14069686026441275</c:v>
                </c:pt>
                <c:pt idx="914">
                  <c:v>-0.14082615953995514</c:v>
                </c:pt>
                <c:pt idx="915">
                  <c:v>-0.14212418955983724</c:v>
                </c:pt>
                <c:pt idx="916">
                  <c:v>-0.14178738534276697</c:v>
                </c:pt>
                <c:pt idx="917">
                  <c:v>-0.14244647962493703</c:v>
                </c:pt>
                <c:pt idx="918">
                  <c:v>-0.14430324757803734</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-0.13655993800699698</c:v>
                </c:pt>
                <c:pt idx="928">
                  <c:v>-0.13686338813361942</c:v>
                </c:pt>
                <c:pt idx="929">
                  <c:v>-0.1361580193198503</c:v>
                </c:pt>
                <c:pt idx="930">
                  <c:v>-0.13540805506258391</c:v>
                </c:pt>
                <c:pt idx="931">
                  <c:v>-0.13489871267799486</c:v>
                </c:pt>
                <c:pt idx="932">
                  <c:v>-0.13262328258785774</c:v>
                </c:pt>
                <c:pt idx="933">
                  <c:v>-0.13126179821331618</c:v>
                </c:pt>
                <c:pt idx="934">
                  <c:v>-0.13155502202893388</c:v>
                </c:pt>
                <c:pt idx="935">
                  <c:v>-0.13231248052150629</c:v>
                </c:pt>
                <c:pt idx="936">
                  <c:v>-0.13276736163386721</c:v>
                </c:pt>
                <c:pt idx="937">
                  <c:v>-0.13234488597457528</c:v>
                </c:pt>
                <c:pt idx="938">
                  <c:v>-0.13380452585933256</c:v>
                </c:pt>
                <c:pt idx="939">
                  <c:v>-0.13493908668508001</c:v>
                </c:pt>
                <c:pt idx="940">
                  <c:v>-0.1341337694364455</c:v>
                </c:pt>
                <c:pt idx="941">
                  <c:v>-0.13407674684324888</c:v>
                </c:pt>
                <c:pt idx="942">
                  <c:v>-0.13529914200447068</c:v>
                </c:pt>
                <c:pt idx="943">
                  <c:v>-0.13717995791526505</c:v>
                </c:pt>
                <c:pt idx="944">
                  <c:v>-0.13777600575684801</c:v>
                </c:pt>
                <c:pt idx="945">
                  <c:v>-0.13700443153999295</c:v>
                </c:pt>
                <c:pt idx="946">
                  <c:v>-0.13586898848144857</c:v>
                </c:pt>
                <c:pt idx="947">
                  <c:v>-0.13608331412579844</c:v>
                </c:pt>
                <c:pt idx="948">
                  <c:v>-0.13551951995529521</c:v>
                </c:pt>
                <c:pt idx="949">
                  <c:v>-0.13354987363977955</c:v>
                </c:pt>
                <c:pt idx="950">
                  <c:v>-0.1338213546865461</c:v>
                </c:pt>
                <c:pt idx="951">
                  <c:v>-0.13377442559510674</c:v>
                </c:pt>
                <c:pt idx="952">
                  <c:v>-0.13413156859770936</c:v>
                </c:pt>
                <c:pt idx="953">
                  <c:v>-0.13523305043786182</c:v>
                </c:pt>
                <c:pt idx="954">
                  <c:v>-0.1358907881685667</c:v>
                </c:pt>
                <c:pt idx="955">
                  <c:v>-0.1344920792630262</c:v>
                </c:pt>
                <c:pt idx="956">
                  <c:v>-0.13275269569989234</c:v>
                </c:pt>
                <c:pt idx="957">
                  <c:v>-0.1318063729903827</c:v>
                </c:pt>
                <c:pt idx="958">
                  <c:v>-0.13307520395157718</c:v>
                </c:pt>
                <c:pt idx="959">
                  <c:v>-0.13481433138262894</c:v>
                </c:pt>
                <c:pt idx="960">
                  <c:v>-0.13573068663714594</c:v>
                </c:pt>
                <c:pt idx="961">
                  <c:v>-0.13634223521356148</c:v>
                </c:pt>
                <c:pt idx="962">
                  <c:v>-0.1366720954050038</c:v>
                </c:pt>
                <c:pt idx="963">
                  <c:v>-0.13601517350244352</c:v>
                </c:pt>
                <c:pt idx="964">
                  <c:v>-0.13768427252175286</c:v>
                </c:pt>
                <c:pt idx="965">
                  <c:v>-0.13872260357119648</c:v>
                </c:pt>
                <c:pt idx="966">
                  <c:v>-0.13712019376004039</c:v>
                </c:pt>
                <c:pt idx="967">
                  <c:v>-0.13528764451935171</c:v>
                </c:pt>
                <c:pt idx="968">
                  <c:v>-0.13532076145045835</c:v>
                </c:pt>
                <c:pt idx="969">
                  <c:v>-0.13589695431156201</c:v>
                </c:pt>
                <c:pt idx="970">
                  <c:v>-0.13660456190957812</c:v>
                </c:pt>
                <c:pt idx="971">
                  <c:v>-0.13546547608349657</c:v>
                </c:pt>
                <c:pt idx="972">
                  <c:v>-0.13376544199907445</c:v>
                </c:pt>
                <c:pt idx="973">
                  <c:v>-0.1348028433838806</c:v>
                </c:pt>
                <c:pt idx="974">
                  <c:v>-0.13500732217217187</c:v>
                </c:pt>
                <c:pt idx="975">
                  <c:v>-0.13536597350821469</c:v>
                </c:pt>
                <c:pt idx="976">
                  <c:v>-0.13612613561733186</c:v>
                </c:pt>
                <c:pt idx="977">
                  <c:v>-0.13712336220891067</c:v>
                </c:pt>
                <c:pt idx="978">
                  <c:v>-0.13695396403112201</c:v>
                </c:pt>
                <c:pt idx="979">
                  <c:v>-0.13689365915256246</c:v>
                </c:pt>
                <c:pt idx="980">
                  <c:v>-0.13685037282870383</c:v>
                </c:pt>
                <c:pt idx="981">
                  <c:v>-0.13754995495445144</c:v>
                </c:pt>
                <c:pt idx="982">
                  <c:v>-0.13800960771283144</c:v>
                </c:pt>
                <c:pt idx="983">
                  <c:v>-0.13709302478534371</c:v>
                </c:pt>
                <c:pt idx="984">
                  <c:v>-0.13549837482800373</c:v>
                </c:pt>
                <c:pt idx="985">
                  <c:v>-0.1338450611347782</c:v>
                </c:pt>
                <c:pt idx="986">
                  <c:v>-0.13480950281832804</c:v>
                </c:pt>
                <c:pt idx="987">
                  <c:v>-0.13470912749666328</c:v>
                </c:pt>
                <c:pt idx="988">
                  <c:v>-0.13371742197466574</c:v>
                </c:pt>
                <c:pt idx="989">
                  <c:v>-0.13474884694394973</c:v>
                </c:pt>
                <c:pt idx="990">
                  <c:v>-0.13603928786476213</c:v>
                </c:pt>
                <c:pt idx="991">
                  <c:v>-0.13884352637862207</c:v>
                </c:pt>
                <c:pt idx="992">
                  <c:v>-0.13910861360940885</c:v>
                </c:pt>
                <c:pt idx="993">
                  <c:v>-0.13838657723677267</c:v>
                </c:pt>
                <c:pt idx="994">
                  <c:v>-0.13875806363662946</c:v>
                </c:pt>
                <c:pt idx="995">
                  <c:v>-0.13917851869828685</c:v>
                </c:pt>
                <c:pt idx="996">
                  <c:v>-0.13907906355487398</c:v>
                </c:pt>
                <c:pt idx="997">
                  <c:v>-0.13966194430955167</c:v>
                </c:pt>
                <c:pt idx="998">
                  <c:v>-0.13831708006196713</c:v>
                </c:pt>
                <c:pt idx="999">
                  <c:v>-0.14014470587463279</c:v>
                </c:pt>
                <c:pt idx="1000">
                  <c:v>-0.14148297709239488</c:v>
                </c:pt>
                <c:pt idx="1001">
                  <c:v>-0.14200199557831211</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-0.14054449012768142</c:v>
                </c:pt>
                <c:pt idx="1011">
                  <c:v>-0.14086241646080574</c:v>
                </c:pt>
                <c:pt idx="1012">
                  <c:v>-0.14191802219701846</c:v>
                </c:pt>
                <c:pt idx="1013">
                  <c:v>-0.14190733105368741</c:v>
                </c:pt>
                <c:pt idx="1014">
                  <c:v>-0.14130407356800845</c:v>
                </c:pt>
                <c:pt idx="1015">
                  <c:v>-0.14293347211274501</c:v>
                </c:pt>
                <c:pt idx="1016">
                  <c:v>-0.14413604075261341</c:v>
                </c:pt>
                <c:pt idx="1017">
                  <c:v>-0.14422046947986217</c:v>
                </c:pt>
                <c:pt idx="1018">
                  <c:v>-0.14375990602957245</c:v>
                </c:pt>
                <c:pt idx="1019">
                  <c:v>-0.14409239394653667</c:v>
                </c:pt>
                <c:pt idx="1020">
                  <c:v>-0.14319611185908343</c:v>
                </c:pt>
                <c:pt idx="1021">
                  <c:v>-0.14402314341745673</c:v>
                </c:pt>
                <c:pt idx="1022">
                  <c:v>-0.14352828672572604</c:v>
                </c:pt>
                <c:pt idx="1023">
                  <c:v>-0.14294784396912569</c:v>
                </c:pt>
                <c:pt idx="1024">
                  <c:v>-0.14211861157203073</c:v>
                </c:pt>
                <c:pt idx="1025">
                  <c:v>-0.1408535751603637</c:v>
                </c:pt>
                <c:pt idx="1026">
                  <c:v>-0.14012588490892597</c:v>
                </c:pt>
                <c:pt idx="1027">
                  <c:v>-0.13942550592778957</c:v>
                </c:pt>
                <c:pt idx="1028">
                  <c:v>-0.13629399700256811</c:v>
                </c:pt>
                <c:pt idx="1029">
                  <c:v>-0.13645677369140691</c:v>
                </c:pt>
                <c:pt idx="1030">
                  <c:v>-0.13521656312011041</c:v>
                </c:pt>
                <c:pt idx="1031">
                  <c:v>-0.13562267478451373</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-0.13461449143113713</c:v>
                </c:pt>
                <c:pt idx="1043">
                  <c:v>-0.13453769923485467</c:v>
                </c:pt>
                <c:pt idx="1044">
                  <c:v>-0.13130484737781956</c:v>
                </c:pt>
                <c:pt idx="1045">
                  <c:v>-0.13195054690011432</c:v>
                </c:pt>
                <c:pt idx="1046">
                  <c:v>-0.13212161467970382</c:v>
                </c:pt>
                <c:pt idx="1047">
                  <c:v>-0.13238127570464517</c:v>
                </c:pt>
                <c:pt idx="1048">
                  <c:v>-0.13228386961799291</c:v>
                </c:pt>
                <c:pt idx="1049">
                  <c:v>-0.13148316274703151</c:v>
                </c:pt>
                <c:pt idx="1050">
                  <c:v>-0.13186478059417117</c:v>
                </c:pt>
                <c:pt idx="1051">
                  <c:v>-0.12994040325463629</c:v>
                </c:pt>
                <c:pt idx="1052">
                  <c:v>-0.12721672302748743</c:v>
                </c:pt>
                <c:pt idx="1053">
                  <c:v>-0.12757647478289871</c:v>
                </c:pt>
                <c:pt idx="1054">
                  <c:v>-0.12679750119443192</c:v>
                </c:pt>
                <c:pt idx="1055">
                  <c:v>-0.12587967555195687</c:v>
                </c:pt>
                <c:pt idx="1056">
                  <c:v>-0.12666327849086656</c:v>
                </c:pt>
                <c:pt idx="1057">
                  <c:v>-0.12815272456225557</c:v>
                </c:pt>
                <c:pt idx="1058">
                  <c:v>-0.12608230449734525</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-0.12538845214139413</c:v>
                </c:pt>
                <c:pt idx="1067">
                  <c:v>-0.12526414269849828</c:v>
                </c:pt>
                <c:pt idx="1068">
                  <c:v>-0.12449069966599778</c:v>
                </c:pt>
                <c:pt idx="1069">
                  <c:v>-0.12224840547972349</c:v>
                </c:pt>
                <c:pt idx="1070">
                  <c:v>-0.12079660133977668</c:v>
                </c:pt>
                <c:pt idx="1071">
                  <c:v>-0.11954922855622407</c:v>
                </c:pt>
                <c:pt idx="1072">
                  <c:v>-0.11795280464696134</c:v>
                </c:pt>
                <c:pt idx="1073">
                  <c:v>-0.11874813274393167</c:v>
                </c:pt>
                <c:pt idx="1074">
                  <c:v>-0.11905016940086455</c:v>
                </c:pt>
                <c:pt idx="1075">
                  <c:v>-0.11905821384590354</c:v>
                </c:pt>
                <c:pt idx="1076">
                  <c:v>-0.12075349525700574</c:v>
                </c:pt>
                <c:pt idx="1077">
                  <c:v>-0.11977623748236992</c:v>
                </c:pt>
                <c:pt idx="1078">
                  <c:v>-0.11855356721633825</c:v>
                </c:pt>
                <c:pt idx="1079">
                  <c:v>-0.11805623458103322</c:v>
                </c:pt>
                <c:pt idx="1080">
                  <c:v>-0.11719540307262853</c:v>
                </c:pt>
                <c:pt idx="1081">
                  <c:v>-0.11769949949248815</c:v>
                </c:pt>
                <c:pt idx="1082">
                  <c:v>-0.11924565510673812</c:v>
                </c:pt>
                <c:pt idx="1083">
                  <c:v>-0.11791879599671518</c:v>
                </c:pt>
                <c:pt idx="1084">
                  <c:v>-0.11895540052611869</c:v>
                </c:pt>
                <c:pt idx="1085">
                  <c:v>-0.12009242780908394</c:v>
                </c:pt>
                <c:pt idx="1086">
                  <c:v>-0.11985629299130096</c:v>
                </c:pt>
                <c:pt idx="1087">
                  <c:v>-0.11845348597225326</c:v>
                </c:pt>
                <c:pt idx="1088">
                  <c:v>-0.11772509372913496</c:v>
                </c:pt>
                <c:pt idx="1089">
                  <c:v>-0.11799167980697704</c:v>
                </c:pt>
                <c:pt idx="1090">
                  <c:v>-0.11725746293033978</c:v>
                </c:pt>
                <c:pt idx="1091">
                  <c:v>-0.11533026813776789</c:v>
                </c:pt>
                <c:pt idx="1092">
                  <c:v>-0.11421933786925806</c:v>
                </c:pt>
                <c:pt idx="1093">
                  <c:v>-0.11591434417553614</c:v>
                </c:pt>
                <c:pt idx="1094">
                  <c:v>-0.11653642262695055</c:v>
                </c:pt>
                <c:pt idx="1095">
                  <c:v>-0.11797451895668613</c:v>
                </c:pt>
                <c:pt idx="1096">
                  <c:v>-0.11711457916744906</c:v>
                </c:pt>
                <c:pt idx="1097">
                  <c:v>-0.11665338961650207</c:v>
                </c:pt>
                <c:pt idx="1098">
                  <c:v>-0.11520732473270805</c:v>
                </c:pt>
                <c:pt idx="1099">
                  <c:v>-0.11630362701274065</c:v>
                </c:pt>
                <c:pt idx="1100">
                  <c:v>-0.11692075357700572</c:v>
                </c:pt>
                <c:pt idx="1101">
                  <c:v>-0.11722359657569829</c:v>
                </c:pt>
                <c:pt idx="1102">
                  <c:v>-0.11674728574483596</c:v>
                </c:pt>
                <c:pt idx="1103">
                  <c:v>-0.11679437610462173</c:v>
                </c:pt>
                <c:pt idx="1104">
                  <c:v>-0.11718578388953944</c:v>
                </c:pt>
                <c:pt idx="1105">
                  <c:v>-0.11584147933801603</c:v>
                </c:pt>
                <c:pt idx="1106">
                  <c:v>-0.11525904444292223</c:v>
                </c:pt>
                <c:pt idx="1107">
                  <c:v>-0.11525214784913373</c:v>
                </c:pt>
                <c:pt idx="1108">
                  <c:v>-0.11462027945991368</c:v>
                </c:pt>
                <c:pt idx="1109">
                  <c:v>-0.11564073818104249</c:v>
                </c:pt>
                <c:pt idx="1110">
                  <c:v>-0.11551676076123867</c:v>
                </c:pt>
                <c:pt idx="1111">
                  <c:v>-0.1156465248690921</c:v>
                </c:pt>
                <c:pt idx="1112">
                  <c:v>-0.11518178741431492</c:v>
                </c:pt>
                <c:pt idx="1113">
                  <c:v>-0.11468275671806796</c:v>
                </c:pt>
                <c:pt idx="1114">
                  <c:v>-0.11231118222902112</c:v>
                </c:pt>
                <c:pt idx="1115">
                  <c:v>-0.11181199026441391</c:v>
                </c:pt>
                <c:pt idx="1116">
                  <c:v>-0.11135747912066998</c:v>
                </c:pt>
                <c:pt idx="1117">
                  <c:v>-0.11219255512405368</c:v>
                </c:pt>
                <c:pt idx="1118">
                  <c:v>-0.11079315371323195</c:v>
                </c:pt>
                <c:pt idx="1119">
                  <c:v>-0.11035387768585281</c:v>
                </c:pt>
                <c:pt idx="1120">
                  <c:v>-0.1108068520370864</c:v>
                </c:pt>
                <c:pt idx="1121">
                  <c:v>-0.11112119252086927</c:v>
                </c:pt>
                <c:pt idx="1122">
                  <c:v>-0.11213987729009034</c:v>
                </c:pt>
                <c:pt idx="1123">
                  <c:v>-0.11076079569204453</c:v>
                </c:pt>
                <c:pt idx="1124">
                  <c:v>-0.10894913544656509</c:v>
                </c:pt>
                <c:pt idx="1125">
                  <c:v>-0.10819338450127723</c:v>
                </c:pt>
                <c:pt idx="1126">
                  <c:v>-0.10816732543231941</c:v>
                </c:pt>
                <c:pt idx="1127">
                  <c:v>-0.10719878563526219</c:v>
                </c:pt>
                <c:pt idx="1128">
                  <c:v>-0.10794172997586322</c:v>
                </c:pt>
                <c:pt idx="1129">
                  <c:v>-0.10837258210327159</c:v>
                </c:pt>
                <c:pt idx="1130">
                  <c:v>-0.10884348570101569</c:v>
                </c:pt>
                <c:pt idx="1131">
                  <c:v>-0.1073403507921995</c:v>
                </c:pt>
                <c:pt idx="1132">
                  <c:v>-0.10742273046267345</c:v>
                </c:pt>
                <c:pt idx="1133">
                  <c:v>-0.10744087789583999</c:v>
                </c:pt>
                <c:pt idx="1134">
                  <c:v>-0.10757431323037282</c:v>
                </c:pt>
                <c:pt idx="1135">
                  <c:v>-0.10777640145245497</c:v>
                </c:pt>
                <c:pt idx="1136">
                  <c:v>-0.10917972073566794</c:v>
                </c:pt>
                <c:pt idx="1137">
                  <c:v>-0.10871664339632067</c:v>
                </c:pt>
                <c:pt idx="1138">
                  <c:v>-0.10810530352010519</c:v>
                </c:pt>
                <c:pt idx="1139">
                  <c:v>-0.11153468458411467</c:v>
                </c:pt>
                <c:pt idx="1140">
                  <c:v>-0.11017906278860323</c:v>
                </c:pt>
                <c:pt idx="1141">
                  <c:v>-0.10997950742834919</c:v>
                </c:pt>
                <c:pt idx="1142">
                  <c:v>-0.10947660629157978</c:v>
                </c:pt>
                <c:pt idx="1143">
                  <c:v>-0.10828008995824261</c:v>
                </c:pt>
                <c:pt idx="1144">
                  <c:v>-0.10651817625722516</c:v>
                </c:pt>
                <c:pt idx="1145">
                  <c:v>-0.101513345656514</c:v>
                </c:pt>
                <c:pt idx="1146">
                  <c:v>-0.10073198150183772</c:v>
                </c:pt>
                <c:pt idx="1147">
                  <c:v>-0.10122893468221164</c:v>
                </c:pt>
                <c:pt idx="1148">
                  <c:v>-0.10418932839596085</c:v>
                </c:pt>
                <c:pt idx="1149">
                  <c:v>-0.10484655386247256</c:v>
                </c:pt>
                <c:pt idx="1150">
                  <c:v>-0.10529582852788641</c:v>
                </c:pt>
                <c:pt idx="1151">
                  <c:v>-0.10625416098668025</c:v>
                </c:pt>
                <c:pt idx="1152">
                  <c:v>-0.10738950918145919</c:v>
                </c:pt>
                <c:pt idx="1153">
                  <c:v>-0.10836947057262605</c:v>
                </c:pt>
                <c:pt idx="1154">
                  <c:v>-0.10907565521456776</c:v>
                </c:pt>
                <c:pt idx="1155">
                  <c:v>-0.10984920259718949</c:v>
                </c:pt>
                <c:pt idx="1156">
                  <c:v>-0.10863361865241951</c:v>
                </c:pt>
                <c:pt idx="1157">
                  <c:v>-0.10974439713892536</c:v>
                </c:pt>
                <c:pt idx="1158">
                  <c:v>-0.10805849775154286</c:v>
                </c:pt>
                <c:pt idx="1159">
                  <c:v>-0.10778869579294791</c:v>
                </c:pt>
                <c:pt idx="1160">
                  <c:v>-0.10816031500203849</c:v>
                </c:pt>
                <c:pt idx="1161">
                  <c:v>-0.10744252852489922</c:v>
                </c:pt>
                <c:pt idx="1162">
                  <c:v>-0.10770333740107679</c:v>
                </c:pt>
                <c:pt idx="1163">
                  <c:v>-0.10718301928193365</c:v>
                </c:pt>
                <c:pt idx="1164">
                  <c:v>-0.10697328504254258</c:v>
                </c:pt>
                <c:pt idx="1165">
                  <c:v>-0.10643962908176263</c:v>
                </c:pt>
                <c:pt idx="1166">
                  <c:v>-0.10563820124640719</c:v>
                </c:pt>
                <c:pt idx="1167">
                  <c:v>-0.10482305611445497</c:v>
                </c:pt>
                <c:pt idx="1168">
                  <c:v>-0.10530373067729216</c:v>
                </c:pt>
                <c:pt idx="1169">
                  <c:v>-0.10475235417017359</c:v>
                </c:pt>
                <c:pt idx="1170">
                  <c:v>-0.10528701568658506</c:v>
                </c:pt>
                <c:pt idx="1171">
                  <c:v>-0.1046137108163947</c:v>
                </c:pt>
                <c:pt idx="1172">
                  <c:v>-0.1035908805018126</c:v>
                </c:pt>
                <c:pt idx="1173">
                  <c:v>-0.10322003917536909</c:v>
                </c:pt>
                <c:pt idx="1174">
                  <c:v>-0.10332796565063518</c:v>
                </c:pt>
                <c:pt idx="1175">
                  <c:v>-0.10543304892559061</c:v>
                </c:pt>
                <c:pt idx="1176">
                  <c:v>-0.1040103489805945</c:v>
                </c:pt>
                <c:pt idx="1177">
                  <c:v>-0.10366784345282556</c:v>
                </c:pt>
                <c:pt idx="1178">
                  <c:v>-0.10438196818967065</c:v>
                </c:pt>
                <c:pt idx="1179">
                  <c:v>-0.10424673044411774</c:v>
                </c:pt>
                <c:pt idx="1180">
                  <c:v>-0.10323552093750295</c:v>
                </c:pt>
                <c:pt idx="1181">
                  <c:v>-0.10181487004925316</c:v>
                </c:pt>
                <c:pt idx="1182">
                  <c:v>-0.10149888842276747</c:v>
                </c:pt>
                <c:pt idx="1183">
                  <c:v>-9.8590309282968983E-2</c:v>
                </c:pt>
                <c:pt idx="1184">
                  <c:v>-9.6950447267858064E-2</c:v>
                </c:pt>
                <c:pt idx="1185">
                  <c:v>-9.7583264294470964E-2</c:v>
                </c:pt>
                <c:pt idx="1186">
                  <c:v>-9.6717386035180666E-2</c:v>
                </c:pt>
                <c:pt idx="1187">
                  <c:v>-9.6099775665863002E-2</c:v>
                </c:pt>
                <c:pt idx="1188">
                  <c:v>-9.4249989683888188E-2</c:v>
                </c:pt>
                <c:pt idx="1189">
                  <c:v>-9.4867960535424734E-2</c:v>
                </c:pt>
                <c:pt idx="1190">
                  <c:v>-9.514118707497228E-2</c:v>
                </c:pt>
                <c:pt idx="1191">
                  <c:v>-9.5395782376286611E-2</c:v>
                </c:pt>
                <c:pt idx="1192">
                  <c:v>-9.6124867124700877E-2</c:v>
                </c:pt>
                <c:pt idx="1193">
                  <c:v>-9.5805062489546733E-2</c:v>
                </c:pt>
                <c:pt idx="1194">
                  <c:v>-9.6258368863843563E-2</c:v>
                </c:pt>
                <c:pt idx="1195">
                  <c:v>-9.6201384216143979E-2</c:v>
                </c:pt>
                <c:pt idx="1196">
                  <c:v>-9.8247263031908005E-2</c:v>
                </c:pt>
                <c:pt idx="1197">
                  <c:v>-9.8620988215998531E-2</c:v>
                </c:pt>
                <c:pt idx="1198">
                  <c:v>-0.10021580892806997</c:v>
                </c:pt>
                <c:pt idx="1199">
                  <c:v>-9.9371275009943361E-2</c:v>
                </c:pt>
                <c:pt idx="1200">
                  <c:v>-9.793227747468336E-2</c:v>
                </c:pt>
                <c:pt idx="1201">
                  <c:v>-9.9225431498411065E-2</c:v>
                </c:pt>
                <c:pt idx="1202">
                  <c:v>-9.9030315761126766E-2</c:v>
                </c:pt>
                <c:pt idx="1203">
                  <c:v>-9.8465762680717744E-2</c:v>
                </c:pt>
                <c:pt idx="1204">
                  <c:v>-9.9437935758970766E-2</c:v>
                </c:pt>
                <c:pt idx="1205">
                  <c:v>-0.10187168394223553</c:v>
                </c:pt>
                <c:pt idx="1206">
                  <c:v>-0.10188593247573863</c:v>
                </c:pt>
                <c:pt idx="1207">
                  <c:v>-0.10124599118236688</c:v>
                </c:pt>
                <c:pt idx="1208">
                  <c:v>-0.10142498008411863</c:v>
                </c:pt>
                <c:pt idx="1209">
                  <c:v>-0.10175132083084293</c:v>
                </c:pt>
                <c:pt idx="1210">
                  <c:v>-0.10048693897900307</c:v>
                </c:pt>
                <c:pt idx="1211">
                  <c:v>-0.10037052219914235</c:v>
                </c:pt>
                <c:pt idx="1212">
                  <c:v>-9.9673947253918996E-2</c:v>
                </c:pt>
                <c:pt idx="1213">
                  <c:v>-9.8837362917081409E-2</c:v>
                </c:pt>
                <c:pt idx="1214">
                  <c:v>-0.10112007854229453</c:v>
                </c:pt>
                <c:pt idx="1215">
                  <c:v>-0.10345502614194402</c:v>
                </c:pt>
                <c:pt idx="1216">
                  <c:v>-0.10408272052666261</c:v>
                </c:pt>
                <c:pt idx="1217">
                  <c:v>-0.10466825746601705</c:v>
                </c:pt>
                <c:pt idx="1218">
                  <c:v>-0.10265934704912638</c:v>
                </c:pt>
                <c:pt idx="1219">
                  <c:v>-0.10376962275783817</c:v>
                </c:pt>
                <c:pt idx="1220">
                  <c:v>-0.1056766115741115</c:v>
                </c:pt>
                <c:pt idx="1221">
                  <c:v>-0.10477117513588065</c:v>
                </c:pt>
                <c:pt idx="1222">
                  <c:v>-0.10357818773360362</c:v>
                </c:pt>
                <c:pt idx="1223">
                  <c:v>-0.102922375736796</c:v>
                </c:pt>
                <c:pt idx="1224">
                  <c:v>-0.10244266878407871</c:v>
                </c:pt>
                <c:pt idx="1225">
                  <c:v>-0.10249290861997906</c:v>
                </c:pt>
                <c:pt idx="1226">
                  <c:v>-0.10076409287731297</c:v>
                </c:pt>
                <c:pt idx="1227">
                  <c:v>-0.10014531568400287</c:v>
                </c:pt>
                <c:pt idx="1228">
                  <c:v>-9.9098484843594292E-2</c:v>
                </c:pt>
                <c:pt idx="1229">
                  <c:v>-0.1000212339140775</c:v>
                </c:pt>
                <c:pt idx="1230">
                  <c:v>-0.10088558486717147</c:v>
                </c:pt>
                <c:pt idx="1231">
                  <c:v>-0.1001584637981523</c:v>
                </c:pt>
                <c:pt idx="1232">
                  <c:v>-9.9455305309490871E-2</c:v>
                </c:pt>
                <c:pt idx="1233">
                  <c:v>-9.8095054163536879E-2</c:v>
                </c:pt>
                <c:pt idx="1234">
                  <c:v>-9.3950381538675978E-2</c:v>
                </c:pt>
                <c:pt idx="1235">
                  <c:v>-9.4369726694594633E-2</c:v>
                </c:pt>
                <c:pt idx="1236">
                  <c:v>-9.4188887949940195E-2</c:v>
                </c:pt>
                <c:pt idx="1237">
                  <c:v>-9.2305577122814966E-2</c:v>
                </c:pt>
                <c:pt idx="1238">
                  <c:v>-9.3436618503858468E-2</c:v>
                </c:pt>
                <c:pt idx="1239">
                  <c:v>-9.4273999696099703E-2</c:v>
                </c:pt>
                <c:pt idx="1240">
                  <c:v>-9.3098742326532466E-2</c:v>
                </c:pt>
                <c:pt idx="1241">
                  <c:v>-9.3411033753582715E-2</c:v>
                </c:pt>
                <c:pt idx="1242">
                  <c:v>-9.376560594888915E-2</c:v>
                </c:pt>
                <c:pt idx="1243">
                  <c:v>-9.3674840323913988E-2</c:v>
                </c:pt>
                <c:pt idx="1244">
                  <c:v>-9.280726400369585E-2</c:v>
                </c:pt>
                <c:pt idx="1245">
                  <c:v>-9.3597697131784494E-2</c:v>
                </c:pt>
                <c:pt idx="1246">
                  <c:v>-9.5286651131544831E-2</c:v>
                </c:pt>
                <c:pt idx="1247">
                  <c:v>-9.7088976785158779E-2</c:v>
                </c:pt>
                <c:pt idx="1248">
                  <c:v>-9.6588902587797273E-2</c:v>
                </c:pt>
                <c:pt idx="1249">
                  <c:v>-9.5579580869582528E-2</c:v>
                </c:pt>
                <c:pt idx="1250">
                  <c:v>-9.5596817610854243E-2</c:v>
                </c:pt>
                <c:pt idx="1251">
                  <c:v>-9.5407962880301525E-2</c:v>
                </c:pt>
                <c:pt idx="1252">
                  <c:v>-9.5582237054259153E-2</c:v>
                </c:pt>
                <c:pt idx="1253">
                  <c:v>-9.5732975534687861E-2</c:v>
                </c:pt>
                <c:pt idx="1254">
                  <c:v>-9.4920268400813079E-2</c:v>
                </c:pt>
                <c:pt idx="1255">
                  <c:v>-9.5523744073105349E-2</c:v>
                </c:pt>
                <c:pt idx="1256">
                  <c:v>-9.720673114372845E-2</c:v>
                </c:pt>
                <c:pt idx="1257">
                  <c:v>-9.768396215287134E-2</c:v>
                </c:pt>
                <c:pt idx="1258">
                  <c:v>-9.6051357213738683E-2</c:v>
                </c:pt>
                <c:pt idx="1259">
                  <c:v>-9.742256512149107E-2</c:v>
                </c:pt>
                <c:pt idx="1260">
                  <c:v>-9.8649722442360227E-2</c:v>
                </c:pt>
                <c:pt idx="1261">
                  <c:v>-9.9054392177948203E-2</c:v>
                </c:pt>
                <c:pt idx="1262">
                  <c:v>-9.8942481425680753E-2</c:v>
                </c:pt>
                <c:pt idx="1263">
                  <c:v>-9.8851061240907298E-2</c:v>
                </c:pt>
                <c:pt idx="1264">
                  <c:v>-9.9310846808549527E-2</c:v>
                </c:pt>
                <c:pt idx="1265">
                  <c:v>-9.9272787476650137E-2</c:v>
                </c:pt>
                <c:pt idx="1266">
                  <c:v>-0.1004685354137395</c:v>
                </c:pt>
                <c:pt idx="1267">
                  <c:v>-0.10082949193861172</c:v>
                </c:pt>
                <c:pt idx="1268">
                  <c:v>-9.9858542602604239E-2</c:v>
                </c:pt>
                <c:pt idx="1269">
                  <c:v>-0.10147432820087952</c:v>
                </c:pt>
                <c:pt idx="1270">
                  <c:v>-9.9820122788529281E-2</c:v>
                </c:pt>
                <c:pt idx="1271">
                  <c:v>-9.9660950921745026E-2</c:v>
                </c:pt>
                <c:pt idx="1272">
                  <c:v>-9.7677710632495973E-2</c:v>
                </c:pt>
                <c:pt idx="1273">
                  <c:v>-9.6836041599275099E-2</c:v>
                </c:pt>
                <c:pt idx="1274">
                  <c:v>-9.6873503289586466E-2</c:v>
                </c:pt>
                <c:pt idx="1275">
                  <c:v>-9.7329352012067744E-2</c:v>
                </c:pt>
                <c:pt idx="1276">
                  <c:v>-9.8038420511656801E-2</c:v>
                </c:pt>
                <c:pt idx="1277">
                  <c:v>-9.9671556687710008E-2</c:v>
                </c:pt>
                <c:pt idx="1278">
                  <c:v>-9.9894173422768545E-2</c:v>
                </c:pt>
                <c:pt idx="1279">
                  <c:v>-0.10068932127865103</c:v>
                </c:pt>
                <c:pt idx="1280">
                  <c:v>-9.8259471995050141E-2</c:v>
                </c:pt>
                <c:pt idx="1281">
                  <c:v>-9.9548689173630744E-2</c:v>
                </c:pt>
                <c:pt idx="1282">
                  <c:v>-0.10026199808231696</c:v>
                </c:pt>
                <c:pt idx="1283">
                  <c:v>-0.10177211496233007</c:v>
                </c:pt>
                <c:pt idx="1284">
                  <c:v>-0.10390111338574565</c:v>
                </c:pt>
                <c:pt idx="1285">
                  <c:v>-0.10376064864817661</c:v>
                </c:pt>
                <c:pt idx="1286">
                  <c:v>-0.10497455350478915</c:v>
                </c:pt>
                <c:pt idx="1287">
                  <c:v>-0.10602039776233596</c:v>
                </c:pt>
                <c:pt idx="1288">
                  <c:v>-0.10581854669960933</c:v>
                </c:pt>
                <c:pt idx="1289">
                  <c:v>-0.1068969292194312</c:v>
                </c:pt>
                <c:pt idx="1290">
                  <c:v>-0.10590211216683103</c:v>
                </c:pt>
                <c:pt idx="1291">
                  <c:v>-0.10820444561318281</c:v>
                </c:pt>
                <c:pt idx="1292">
                  <c:v>-0.10934391089421068</c:v>
                </c:pt>
                <c:pt idx="1293">
                  <c:v>-0.109173526133546</c:v>
                </c:pt>
                <c:pt idx="1294">
                  <c:v>-0.10876793621970648</c:v>
                </c:pt>
                <c:pt idx="1295">
                  <c:v>-0.10810181253452811</c:v>
                </c:pt>
                <c:pt idx="1296">
                  <c:v>-0.10601301736348048</c:v>
                </c:pt>
                <c:pt idx="1297">
                  <c:v>-0.10430636179012254</c:v>
                </c:pt>
                <c:pt idx="1298">
                  <c:v>-0.10571589464821329</c:v>
                </c:pt>
                <c:pt idx="1299">
                  <c:v>-0.10619990841465222</c:v>
                </c:pt>
                <c:pt idx="1300">
                  <c:v>-0.10484266444919399</c:v>
                </c:pt>
                <c:pt idx="1301">
                  <c:v>-0.10610872538921999</c:v>
                </c:pt>
                <c:pt idx="1302">
                  <c:v>-0.10696620820765217</c:v>
                </c:pt>
                <c:pt idx="1303">
                  <c:v>-0.108664345017303</c:v>
                </c:pt>
                <c:pt idx="1304">
                  <c:v>-0.10761278047633062</c:v>
                </c:pt>
                <c:pt idx="1305">
                  <c:v>-0.10686555778113449</c:v>
                </c:pt>
                <c:pt idx="1306">
                  <c:v>-0.10715814600970942</c:v>
                </c:pt>
                <c:pt idx="1307">
                  <c:v>-0.10887001908866979</c:v>
                </c:pt>
                <c:pt idx="1308">
                  <c:v>-0.10895703759598505</c:v>
                </c:pt>
                <c:pt idx="1309">
                  <c:v>-0.10704936576078694</c:v>
                </c:pt>
                <c:pt idx="1310">
                  <c:v>-0.10819465567537657</c:v>
                </c:pt>
                <c:pt idx="1311">
                  <c:v>-0.10809554204141179</c:v>
                </c:pt>
                <c:pt idx="1312">
                  <c:v>-0.11166038852397264</c:v>
                </c:pt>
                <c:pt idx="1313">
                  <c:v>-0.11330119917647608</c:v>
                </c:pt>
                <c:pt idx="1314">
                  <c:v>-0.11282060050461969</c:v>
                </c:pt>
                <c:pt idx="1315">
                  <c:v>-0.11244702710251885</c:v>
                </c:pt>
                <c:pt idx="1316">
                  <c:v>-0.11305534082546841</c:v>
                </c:pt>
                <c:pt idx="1317">
                  <c:v>-0.11337236595306861</c:v>
                </c:pt>
                <c:pt idx="1318">
                  <c:v>-0.11435582781618336</c:v>
                </c:pt>
                <c:pt idx="1319">
                  <c:v>-0.11456759213956484</c:v>
                </c:pt>
                <c:pt idx="1320">
                  <c:v>-0.11727987923173103</c:v>
                </c:pt>
                <c:pt idx="1321">
                  <c:v>-0.11616794340760364</c:v>
                </c:pt>
                <c:pt idx="1322">
                  <c:v>-0.1164221687403284</c:v>
                </c:pt>
                <c:pt idx="1323">
                  <c:v>-0.11661911534777389</c:v>
                </c:pt>
                <c:pt idx="1324">
                  <c:v>-0.11748150262147306</c:v>
                </c:pt>
                <c:pt idx="1325">
                  <c:v>-0.11884208579053278</c:v>
                </c:pt>
                <c:pt idx="1326">
                  <c:v>-0.11882186084147861</c:v>
                </c:pt>
                <c:pt idx="1327">
                  <c:v>-0.11771400415811703</c:v>
                </c:pt>
                <c:pt idx="1328">
                  <c:v>-0.1174743498956019</c:v>
                </c:pt>
                <c:pt idx="1329">
                  <c:v>-0.11713309656919089</c:v>
                </c:pt>
                <c:pt idx="1330">
                  <c:v>-0.11741789648483787</c:v>
                </c:pt>
                <c:pt idx="1331">
                  <c:v>-0.11700854048058344</c:v>
                </c:pt>
                <c:pt idx="1332">
                  <c:v>-0.11586104972727201</c:v>
                </c:pt>
                <c:pt idx="1333">
                  <c:v>-0.1152914593823624</c:v>
                </c:pt>
                <c:pt idx="1334">
                  <c:v>-0.11412447413079009</c:v>
                </c:pt>
                <c:pt idx="1335">
                  <c:v>-0.11498614044009522</c:v>
                </c:pt>
                <c:pt idx="1336">
                  <c:v>-0.11599849779794599</c:v>
                </c:pt>
                <c:pt idx="1337">
                  <c:v>-0.11480356568903005</c:v>
                </c:pt>
                <c:pt idx="1338">
                  <c:v>-0.11531535555808149</c:v>
                </c:pt>
                <c:pt idx="1339">
                  <c:v>-0.11612918208406597</c:v>
                </c:pt>
                <c:pt idx="1340">
                  <c:v>-0.11701615803878003</c:v>
                </c:pt>
                <c:pt idx="1341">
                  <c:v>-0.11676966410072964</c:v>
                </c:pt>
                <c:pt idx="1342">
                  <c:v>-0.11565615353853807</c:v>
                </c:pt>
                <c:pt idx="1343">
                  <c:v>-0.11571715092239289</c:v>
                </c:pt>
                <c:pt idx="1344">
                  <c:v>-0.11769364639982882</c:v>
                </c:pt>
                <c:pt idx="1345">
                  <c:v>-0.11858879012243051</c:v>
                </c:pt>
                <c:pt idx="1346">
                  <c:v>-0.11959949685123662</c:v>
                </c:pt>
                <c:pt idx="1347">
                  <c:v>-0.12073577471065319</c:v>
                </c:pt>
                <c:pt idx="1348">
                  <c:v>-0.12096502242104661</c:v>
                </c:pt>
                <c:pt idx="1349">
                  <c:v>-0.12338510073959696</c:v>
                </c:pt>
                <c:pt idx="1350">
                  <c:v>-0.12285154912893859</c:v>
                </c:pt>
                <c:pt idx="1351">
                  <c:v>-0.12152886402341778</c:v>
                </c:pt>
                <c:pt idx="1352">
                  <c:v>-0.12224181244988599</c:v>
                </c:pt>
                <c:pt idx="1353">
                  <c:v>-0.12345317495831429</c:v>
                </c:pt>
                <c:pt idx="1354">
                  <c:v>-0.12383557068810119</c:v>
                </c:pt>
                <c:pt idx="1355">
                  <c:v>-0.12448309159417191</c:v>
                </c:pt>
                <c:pt idx="1356">
                  <c:v>-0.12334673784374671</c:v>
                </c:pt>
                <c:pt idx="1357">
                  <c:v>-0.12279134860048671</c:v>
                </c:pt>
                <c:pt idx="1358">
                  <c:v>-0.12107035911624564</c:v>
                </c:pt>
                <c:pt idx="1359">
                  <c:v>-0.12010271103834216</c:v>
                </c:pt>
                <c:pt idx="1360">
                  <c:v>-0.11947724595145828</c:v>
                </c:pt>
                <c:pt idx="1361">
                  <c:v>-0.1192557675812512</c:v>
                </c:pt>
                <c:pt idx="1362">
                  <c:v>-0.11890422153922504</c:v>
                </c:pt>
                <c:pt idx="1363">
                  <c:v>-0.11902777207220111</c:v>
                </c:pt>
                <c:pt idx="1364">
                  <c:v>-0.11714943210496623</c:v>
                </c:pt>
                <c:pt idx="1365">
                  <c:v>-0.11692566751864319</c:v>
                </c:pt>
                <c:pt idx="1366">
                  <c:v>-0.1173956224790518</c:v>
                </c:pt>
                <c:pt idx="1367">
                  <c:v>-0.11863331916126189</c:v>
                </c:pt>
                <c:pt idx="1368">
                  <c:v>-0.11911258025439508</c:v>
                </c:pt>
                <c:pt idx="1369">
                  <c:v>-0.12032344947138567</c:v>
                </c:pt>
                <c:pt idx="1370">
                  <c:v>-0.12197067291258205</c:v>
                </c:pt>
                <c:pt idx="1371">
                  <c:v>-0.12133942113769082</c:v>
                </c:pt>
                <c:pt idx="1372">
                  <c:v>-0.12172028007489664</c:v>
                </c:pt>
                <c:pt idx="1373">
                  <c:v>-0.12326439611875628</c:v>
                </c:pt>
                <c:pt idx="1374">
                  <c:v>-0.12296209384338402</c:v>
                </c:pt>
                <c:pt idx="1375">
                  <c:v>-0.12324881949291465</c:v>
                </c:pt>
                <c:pt idx="1376">
                  <c:v>-0.12260921970899119</c:v>
                </c:pt>
                <c:pt idx="1377">
                  <c:v>-0.12283248151749149</c:v>
                </c:pt>
                <c:pt idx="1378">
                  <c:v>-0.12182917416029695</c:v>
                </c:pt>
                <c:pt idx="1379">
                  <c:v>-0.12303049059880775</c:v>
                </c:pt>
                <c:pt idx="1380">
                  <c:v>-0.12311466319395961</c:v>
                </c:pt>
                <c:pt idx="1381">
                  <c:v>-0.1242228424140423</c:v>
                </c:pt>
                <c:pt idx="1382">
                  <c:v>-0.12534455868960487</c:v>
                </c:pt>
                <c:pt idx="1383">
                  <c:v>-0.12481253438514273</c:v>
                </c:pt>
                <c:pt idx="1384">
                  <c:v>-0.12516015306839279</c:v>
                </c:pt>
                <c:pt idx="1385">
                  <c:v>-0.12555320199601283</c:v>
                </c:pt>
                <c:pt idx="1386">
                  <c:v>-0.12449089887985565</c:v>
                </c:pt>
                <c:pt idx="1387">
                  <c:v>-0.12411507720713665</c:v>
                </c:pt>
                <c:pt idx="1388">
                  <c:v>-0.12068785903636581</c:v>
                </c:pt>
                <c:pt idx="1389">
                  <c:v>-0.12073066155514325</c:v>
                </c:pt>
                <c:pt idx="1390">
                  <c:v>-0.11984684456294303</c:v>
                </c:pt>
                <c:pt idx="1391">
                  <c:v>-0.11916941312011886</c:v>
                </c:pt>
                <c:pt idx="1392">
                  <c:v>-0.12014070396557511</c:v>
                </c:pt>
                <c:pt idx="1393">
                  <c:v>-0.12022050334240957</c:v>
                </c:pt>
                <c:pt idx="1394">
                  <c:v>-0.12006696638167139</c:v>
                </c:pt>
                <c:pt idx="1395">
                  <c:v>-0.11978342815375242</c:v>
                </c:pt>
                <c:pt idx="1396">
                  <c:v>-0.12005738514409334</c:v>
                </c:pt>
                <c:pt idx="1397">
                  <c:v>-0.11910208832493652</c:v>
                </c:pt>
                <c:pt idx="1398">
                  <c:v>-0.11929788708113186</c:v>
                </c:pt>
                <c:pt idx="1399">
                  <c:v>-0.11994665070217551</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-0.11809568840985221</c:v>
                </c:pt>
                <c:pt idx="1408">
                  <c:v>-0.1177675642248488</c:v>
                </c:pt>
                <c:pt idx="1409">
                  <c:v>-0.11731899155111591</c:v>
                </c:pt>
                <c:pt idx="1410">
                  <c:v>-0.11767571715326156</c:v>
                </c:pt>
                <c:pt idx="1411">
                  <c:v>-0.11747970969682341</c:v>
                </c:pt>
                <c:pt idx="1412">
                  <c:v>-0.11973241043520513</c:v>
                </c:pt>
                <c:pt idx="1413">
                  <c:v>-0.11820785529421586</c:v>
                </c:pt>
                <c:pt idx="1414">
                  <c:v>-0.11860679525997862</c:v>
                </c:pt>
                <c:pt idx="1415">
                  <c:v>-0.11852472863984076</c:v>
                </c:pt>
                <c:pt idx="1416">
                  <c:v>-0.11813895576096912</c:v>
                </c:pt>
                <c:pt idx="1417">
                  <c:v>-0.11757986683190325</c:v>
                </c:pt>
                <c:pt idx="1418">
                  <c:v>-0.1185203554215096</c:v>
                </c:pt>
                <c:pt idx="1419">
                  <c:v>-0.11828932427280847</c:v>
                </c:pt>
                <c:pt idx="1420">
                  <c:v>-0.11950660627852044</c:v>
                </c:pt>
                <c:pt idx="1421">
                  <c:v>-0.11917717297393467</c:v>
                </c:pt>
                <c:pt idx="1422">
                  <c:v>-0.12000041946913599</c:v>
                </c:pt>
                <c:pt idx="1423">
                  <c:v>-0.12050265655973649</c:v>
                </c:pt>
                <c:pt idx="1424">
                  <c:v>-0.12151123834080124</c:v>
                </c:pt>
                <c:pt idx="1425">
                  <c:v>-0.12228911150988608</c:v>
                </c:pt>
                <c:pt idx="1426">
                  <c:v>-0.12346754681469463</c:v>
                </c:pt>
                <c:pt idx="1427">
                  <c:v>-0.12410348485829573</c:v>
                </c:pt>
                <c:pt idx="1428">
                  <c:v>-0.12513644662016091</c:v>
                </c:pt>
                <c:pt idx="1429">
                  <c:v>-0.12592580778797924</c:v>
                </c:pt>
                <c:pt idx="1430">
                  <c:v>-0.12656428817976498</c:v>
                </c:pt>
                <c:pt idx="1431">
                  <c:v>-0.12528577163087107</c:v>
                </c:pt>
                <c:pt idx="1432">
                  <c:v>-0.12418751515784252</c:v>
                </c:pt>
                <c:pt idx="1433">
                  <c:v>-0.12387763326972845</c:v>
                </c:pt>
                <c:pt idx="1434">
                  <c:v>-0.12356573078400877</c:v>
                </c:pt>
                <c:pt idx="1435">
                  <c:v>-0.12425775226979852</c:v>
                </c:pt>
                <c:pt idx="1436">
                  <c:v>-0.12570393099005628</c:v>
                </c:pt>
                <c:pt idx="1437">
                  <c:v>-0.12590070684277074</c:v>
                </c:pt>
                <c:pt idx="1438">
                  <c:v>-0.12483440996321377</c:v>
                </c:pt>
                <c:pt idx="1439">
                  <c:v>-0.124119545289233</c:v>
                </c:pt>
                <c:pt idx="1440">
                  <c:v>-0.12398116755390742</c:v>
                </c:pt>
                <c:pt idx="1441">
                  <c:v>-0.12456512026881271</c:v>
                </c:pt>
                <c:pt idx="1442">
                  <c:v>-0.12441452408400266</c:v>
                </c:pt>
                <c:pt idx="1443">
                  <c:v>-0.12532865952704242</c:v>
                </c:pt>
                <c:pt idx="1444">
                  <c:v>-0.1255772689264632</c:v>
                </c:pt>
                <c:pt idx="1445">
                  <c:v>-0.12623415288351225</c:v>
                </c:pt>
                <c:pt idx="1446">
                  <c:v>-0.12785948177388209</c:v>
                </c:pt>
                <c:pt idx="1447">
                  <c:v>-0.12751765926503822</c:v>
                </c:pt>
                <c:pt idx="1448">
                  <c:v>-0.12757687321059982</c:v>
                </c:pt>
                <c:pt idx="1449">
                  <c:v>-0.12807186271157867</c:v>
                </c:pt>
                <c:pt idx="1450">
                  <c:v>-0.12830721964672875</c:v>
                </c:pt>
                <c:pt idx="1451">
                  <c:v>-0.12834440623220217</c:v>
                </c:pt>
                <c:pt idx="1452">
                  <c:v>-0.12770979628093926</c:v>
                </c:pt>
                <c:pt idx="1453">
                  <c:v>-0.1275289954817822</c:v>
                </c:pt>
                <c:pt idx="1454">
                  <c:v>-0.12867076595166757</c:v>
                </c:pt>
                <c:pt idx="1455">
                  <c:v>-0.13018335877524123</c:v>
                </c:pt>
                <c:pt idx="1456">
                  <c:v>-0.13069237862313787</c:v>
                </c:pt>
                <c:pt idx="1457">
                  <c:v>-0.13210267987750512</c:v>
                </c:pt>
                <c:pt idx="1458">
                  <c:v>-0.13229123104407878</c:v>
                </c:pt>
                <c:pt idx="1459">
                  <c:v>-0.13148119906765041</c:v>
                </c:pt>
                <c:pt idx="1460">
                  <c:v>-0.13060918312449177</c:v>
                </c:pt>
                <c:pt idx="1461">
                  <c:v>-0.13063875215176779</c:v>
                </c:pt>
                <c:pt idx="1462">
                  <c:v>-0.1292370550384874</c:v>
                </c:pt>
                <c:pt idx="1463">
                  <c:v>-0.12788615745714091</c:v>
                </c:pt>
                <c:pt idx="1464">
                  <c:v>-0.1255113006827174</c:v>
                </c:pt>
                <c:pt idx="1465">
                  <c:v>-0.12422283292767161</c:v>
                </c:pt>
                <c:pt idx="1466">
                  <c:v>-0.12405051294673802</c:v>
                </c:pt>
                <c:pt idx="1467">
                  <c:v>-0.12466351293836933</c:v>
                </c:pt>
                <c:pt idx="1468">
                  <c:v>-0.12397278159943426</c:v>
                </c:pt>
                <c:pt idx="1469">
                  <c:v>-0.12455244647335945</c:v>
                </c:pt>
                <c:pt idx="1470">
                  <c:v>-0.12350605200614977</c:v>
                </c:pt>
                <c:pt idx="1471">
                  <c:v>-0.12375409222312329</c:v>
                </c:pt>
                <c:pt idx="1472">
                  <c:v>-0.12284097182208599</c:v>
                </c:pt>
                <c:pt idx="1473">
                  <c:v>-0.11961725534307277</c:v>
                </c:pt>
                <c:pt idx="1474">
                  <c:v>-0.11726555480721874</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43596288"/>
        <c:axId val="245695232"/>
        <c:extLst/>
      </c:lineChart>
      <c:catAx>
        <c:axId val="2435962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5695232"/>
        <c:crosses val="autoZero"/>
        <c:auto val="1"/>
        <c:lblAlgn val="ctr"/>
        <c:lblOffset val="100"/>
        <c:noMultiLvlLbl val="0"/>
      </c:catAx>
      <c:valAx>
        <c:axId val="24569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35962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1.4340468685857268</c:v>
                </c:pt>
                <c:pt idx="3">
                  <c:v>1.4393285685856796</c:v>
                </c:pt>
                <c:pt idx="4">
                  <c:v>1.4435196567208779</c:v>
                </c:pt>
                <c:pt idx="5">
                  <c:v>1.4571783685854172</c:v>
                </c:pt>
                <c:pt idx="6">
                  <c:v>1.4588282685855478</c:v>
                </c:pt>
                <c:pt idx="7">
                  <c:v>1.4591410554538817</c:v>
                </c:pt>
                <c:pt idx="8">
                  <c:v>1.4538099727518699</c:v>
                </c:pt>
                <c:pt idx="9">
                  <c:v>1.4295610685851554</c:v>
                </c:pt>
                <c:pt idx="10">
                  <c:v>1.4139169685851838</c:v>
                </c:pt>
                <c:pt idx="11">
                  <c:v>1.4095621685854238</c:v>
                </c:pt>
                <c:pt idx="12">
                  <c:v>1.3876587322218521</c:v>
                </c:pt>
                <c:pt idx="13">
                  <c:v>0.82749147572845061</c:v>
                </c:pt>
                <c:pt idx="14">
                  <c:v>0.56664696858537533</c:v>
                </c:pt>
                <c:pt idx="15">
                  <c:v>0.28764356858535228</c:v>
                </c:pt>
                <c:pt idx="16">
                  <c:v>0.13233766858469664</c:v>
                </c:pt>
                <c:pt idx="17">
                  <c:v>0.22933086858553509</c:v>
                </c:pt>
                <c:pt idx="18">
                  <c:v>0.32562634817738062</c:v>
                </c:pt>
                <c:pt idx="19">
                  <c:v>0.39519226757501336</c:v>
                </c:pt>
                <c:pt idx="20">
                  <c:v>0.43179313781611428</c:v>
                </c:pt>
                <c:pt idx="21">
                  <c:v>-0.41722663141443717</c:v>
                </c:pt>
                <c:pt idx="22">
                  <c:v>-0.53956903141470069</c:v>
                </c:pt>
                <c:pt idx="23">
                  <c:v>-0.69430243141486869</c:v>
                </c:pt>
                <c:pt idx="24">
                  <c:v>-0.2807726314147635</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2.2298240685859358</c:v>
                </c:pt>
                <c:pt idx="33">
                  <c:v>2.6967946685860147</c:v>
                </c:pt>
                <c:pt idx="34">
                  <c:v>3.5553125685854212</c:v>
                </c:pt>
                <c:pt idx="35">
                  <c:v>4.4356155393173395</c:v>
                </c:pt>
                <c:pt idx="36">
                  <c:v>6.1560623685854345</c:v>
                </c:pt>
                <c:pt idx="37">
                  <c:v>6.2267206685853695</c:v>
                </c:pt>
                <c:pt idx="38">
                  <c:v>6.6151339685854325</c:v>
                </c:pt>
                <c:pt idx="39">
                  <c:v>7.241438286953179</c:v>
                </c:pt>
                <c:pt idx="40">
                  <c:v>8.437902968585334</c:v>
                </c:pt>
                <c:pt idx="41">
                  <c:v>9.3307079568207527</c:v>
                </c:pt>
                <c:pt idx="42">
                  <c:v>14.526254427409086</c:v>
                </c:pt>
                <c:pt idx="43">
                  <c:v>15.675442768585285</c:v>
                </c:pt>
                <c:pt idx="44">
                  <c:v>17.6994889685853</c:v>
                </c:pt>
                <c:pt idx="45">
                  <c:v>19.274878668585831</c:v>
                </c:pt>
                <c:pt idx="46">
                  <c:v>20.16303656858533</c:v>
                </c:pt>
                <c:pt idx="47">
                  <c:v>21.37094156858543</c:v>
                </c:pt>
                <c:pt idx="48">
                  <c:v>21.62154096858508</c:v>
                </c:pt>
                <c:pt idx="49">
                  <c:v>21.564375268585721</c:v>
                </c:pt>
                <c:pt idx="50">
                  <c:v>21.043525526480053</c:v>
                </c:pt>
                <c:pt idx="51">
                  <c:v>11.689191431085375</c:v>
                </c:pt>
                <c:pt idx="52">
                  <c:v>10.20824896858505</c:v>
                </c:pt>
                <c:pt idx="53">
                  <c:v>8.9584130977515457</c:v>
                </c:pt>
                <c:pt idx="54">
                  <c:v>7.4053316685850765</c:v>
                </c:pt>
                <c:pt idx="55">
                  <c:v>5.6738209685855265</c:v>
                </c:pt>
                <c:pt idx="56">
                  <c:v>4.2218927795443824</c:v>
                </c:pt>
                <c:pt idx="57">
                  <c:v>1.3666050958580769</c:v>
                </c:pt>
                <c:pt idx="58">
                  <c:v>1.523240368585576</c:v>
                </c:pt>
                <c:pt idx="59">
                  <c:v>2.0245043685854629</c:v>
                </c:pt>
                <c:pt idx="60">
                  <c:v>3.2899811685856757</c:v>
                </c:pt>
                <c:pt idx="61">
                  <c:v>4.8066833685852686</c:v>
                </c:pt>
                <c:pt idx="62">
                  <c:v>6.2334670685853126</c:v>
                </c:pt>
                <c:pt idx="63">
                  <c:v>7.4489840685852196</c:v>
                </c:pt>
                <c:pt idx="64">
                  <c:v>8.4700358112088825</c:v>
                </c:pt>
                <c:pt idx="65">
                  <c:v>10.358460368585456</c:v>
                </c:pt>
                <c:pt idx="66">
                  <c:v>10.650212068585654</c:v>
                </c:pt>
                <c:pt idx="67">
                  <c:v>11.120923968585098</c:v>
                </c:pt>
                <c:pt idx="68">
                  <c:v>11.917491568585296</c:v>
                </c:pt>
                <c:pt idx="69">
                  <c:v>12.979793268585622</c:v>
                </c:pt>
                <c:pt idx="70">
                  <c:v>14.014795768585444</c:v>
                </c:pt>
                <c:pt idx="71">
                  <c:v>15.039916468585673</c:v>
                </c:pt>
                <c:pt idx="72">
                  <c:v>16.118733368585552</c:v>
                </c:pt>
                <c:pt idx="73">
                  <c:v>16.878940263322189</c:v>
                </c:pt>
                <c:pt idx="74">
                  <c:v>20.382551868585509</c:v>
                </c:pt>
                <c:pt idx="75">
                  <c:v>21.428556268585357</c:v>
                </c:pt>
                <c:pt idx="76">
                  <c:v>22.664880268585378</c:v>
                </c:pt>
                <c:pt idx="77">
                  <c:v>23.874717568584927</c:v>
                </c:pt>
                <c:pt idx="78">
                  <c:v>24.841723968585612</c:v>
                </c:pt>
                <c:pt idx="79">
                  <c:v>25.789137268585502</c:v>
                </c:pt>
                <c:pt idx="80">
                  <c:v>27.163502668585316</c:v>
                </c:pt>
                <c:pt idx="81">
                  <c:v>28.182963268585709</c:v>
                </c:pt>
                <c:pt idx="82">
                  <c:v>28.711862368585514</c:v>
                </c:pt>
                <c:pt idx="83">
                  <c:v>27.201381192114731</c:v>
                </c:pt>
                <c:pt idx="84">
                  <c:v>26.282349668585244</c:v>
                </c:pt>
                <c:pt idx="85">
                  <c:v>24.578523968585699</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-1.0134797963631117</c:v>
                </c:pt>
                <c:pt idx="95">
                  <c:v>-1.5007826314141397</c:v>
                </c:pt>
                <c:pt idx="96">
                  <c:v>-1.8685459314145763</c:v>
                </c:pt>
                <c:pt idx="97">
                  <c:v>-1.7162028314145781</c:v>
                </c:pt>
                <c:pt idx="98">
                  <c:v>-1.2270344314143649</c:v>
                </c:pt>
                <c:pt idx="99">
                  <c:v>-0.57944286218365471</c:v>
                </c:pt>
                <c:pt idx="100">
                  <c:v>1.8334374629251471</c:v>
                </c:pt>
                <c:pt idx="101">
                  <c:v>2.5713535685852236</c:v>
                </c:pt>
                <c:pt idx="102">
                  <c:v>3.5485268685849509</c:v>
                </c:pt>
                <c:pt idx="103">
                  <c:v>4.716245768585523</c:v>
                </c:pt>
                <c:pt idx="104">
                  <c:v>6.114896068585205</c:v>
                </c:pt>
                <c:pt idx="105">
                  <c:v>8.3292718583813006</c:v>
                </c:pt>
                <c:pt idx="106">
                  <c:v>10.832565412063976</c:v>
                </c:pt>
                <c:pt idx="107">
                  <c:v>23.708769368585322</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15.664482668585467</c:v>
                </c:pt>
                <c:pt idx="119">
                  <c:v>12.691312168585299</c:v>
                </c:pt>
                <c:pt idx="120">
                  <c:v>9.759028768585793</c:v>
                </c:pt>
                <c:pt idx="121">
                  <c:v>6.5371099685854697</c:v>
                </c:pt>
                <c:pt idx="122">
                  <c:v>4.3803219631802364</c:v>
                </c:pt>
                <c:pt idx="123">
                  <c:v>-3.7392776314143674</c:v>
                </c:pt>
                <c:pt idx="124">
                  <c:v>-4.5434229314143373</c:v>
                </c:pt>
                <c:pt idx="125">
                  <c:v>-5.1395015314149495</c:v>
                </c:pt>
                <c:pt idx="126">
                  <c:v>-5.2791160314148904</c:v>
                </c:pt>
                <c:pt idx="127">
                  <c:v>-4.9648758314144468</c:v>
                </c:pt>
                <c:pt idx="128">
                  <c:v>-4.6099577314151219</c:v>
                </c:pt>
                <c:pt idx="129">
                  <c:v>-3.9044081633295327</c:v>
                </c:pt>
                <c:pt idx="130">
                  <c:v>-0.42780763141455297</c:v>
                </c:pt>
                <c:pt idx="131">
                  <c:v>0.71520906858525279</c:v>
                </c:pt>
                <c:pt idx="132">
                  <c:v>2.2288700685859548</c:v>
                </c:pt>
                <c:pt idx="133">
                  <c:v>4.0493521623999564</c:v>
                </c:pt>
                <c:pt idx="134">
                  <c:v>6.0477423685851619</c:v>
                </c:pt>
                <c:pt idx="135">
                  <c:v>7.8397206685852545</c:v>
                </c:pt>
                <c:pt idx="136">
                  <c:v>10.180174068585657</c:v>
                </c:pt>
                <c:pt idx="137">
                  <c:v>12.925780347308864</c:v>
                </c:pt>
                <c:pt idx="138">
                  <c:v>14.719742368585472</c:v>
                </c:pt>
                <c:pt idx="139">
                  <c:v>24.910507982620729</c:v>
                </c:pt>
                <c:pt idx="140">
                  <c:v>24.989186668585003</c:v>
                </c:pt>
                <c:pt idx="141">
                  <c:v>24.251781168585495</c:v>
                </c:pt>
                <c:pt idx="142">
                  <c:v>22.751213568585413</c:v>
                </c:pt>
                <c:pt idx="143">
                  <c:v>20.539878052795814</c:v>
                </c:pt>
                <c:pt idx="144">
                  <c:v>17.599864768585331</c:v>
                </c:pt>
                <c:pt idx="145">
                  <c:v>14.684412257474452</c:v>
                </c:pt>
                <c:pt idx="146">
                  <c:v>5.5785223685854355</c:v>
                </c:pt>
                <c:pt idx="147">
                  <c:v>4.2944092685855821</c:v>
                </c:pt>
                <c:pt idx="148">
                  <c:v>1.8579592685853328</c:v>
                </c:pt>
                <c:pt idx="149">
                  <c:v>-0.34697573141458832</c:v>
                </c:pt>
                <c:pt idx="150">
                  <c:v>-1.9894639314145905</c:v>
                </c:pt>
                <c:pt idx="151">
                  <c:v>-3.3487790107248387</c:v>
                </c:pt>
                <c:pt idx="152">
                  <c:v>-5.1809512577881121</c:v>
                </c:pt>
                <c:pt idx="153">
                  <c:v>-4.9356092443179493</c:v>
                </c:pt>
                <c:pt idx="154">
                  <c:v>-4.4205744314144653</c:v>
                </c:pt>
                <c:pt idx="155">
                  <c:v>-3.7106000314146144</c:v>
                </c:pt>
                <c:pt idx="156">
                  <c:v>-3.15731703141482</c:v>
                </c:pt>
                <c:pt idx="157">
                  <c:v>-2.9184917130468597</c:v>
                </c:pt>
                <c:pt idx="158">
                  <c:v>0.28755836858540884</c:v>
                </c:pt>
                <c:pt idx="159">
                  <c:v>1.9721831685852371</c:v>
                </c:pt>
                <c:pt idx="160">
                  <c:v>4.4892250685854975</c:v>
                </c:pt>
                <c:pt idx="161">
                  <c:v>6.0375303685854034</c:v>
                </c:pt>
                <c:pt idx="162">
                  <c:v>8.2825217685854682</c:v>
                </c:pt>
                <c:pt idx="163">
                  <c:v>10.440426168585956</c:v>
                </c:pt>
                <c:pt idx="164">
                  <c:v>12.970738068585241</c:v>
                </c:pt>
                <c:pt idx="165">
                  <c:v>16.046008368585504</c:v>
                </c:pt>
                <c:pt idx="166">
                  <c:v>17.684755445508291</c:v>
                </c:pt>
                <c:pt idx="167">
                  <c:v>25.214322881406027</c:v>
                </c:pt>
                <c:pt idx="168">
                  <c:v>26.410454893838121</c:v>
                </c:pt>
                <c:pt idx="169">
                  <c:v>26.91532566858497</c:v>
                </c:pt>
                <c:pt idx="170">
                  <c:v>26.644124868585507</c:v>
                </c:pt>
                <c:pt idx="171">
                  <c:v>26.266085168586031</c:v>
                </c:pt>
                <c:pt idx="172">
                  <c:v>25.866511068585329</c:v>
                </c:pt>
                <c:pt idx="173">
                  <c:v>24.719375701918697</c:v>
                </c:pt>
                <c:pt idx="174">
                  <c:v>23.747285868585223</c:v>
                </c:pt>
                <c:pt idx="175">
                  <c:v>16.217493097752154</c:v>
                </c:pt>
                <c:pt idx="176">
                  <c:v>13.768072668585617</c:v>
                </c:pt>
                <c:pt idx="177">
                  <c:v>10.860614768585172</c:v>
                </c:pt>
                <c:pt idx="178">
                  <c:v>8.0039050685852704</c:v>
                </c:pt>
                <c:pt idx="179">
                  <c:v>5.294981968585426</c:v>
                </c:pt>
                <c:pt idx="180">
                  <c:v>2.4929555685853444</c:v>
                </c:pt>
                <c:pt idx="181">
                  <c:v>0.41640266858526404</c:v>
                </c:pt>
                <c:pt idx="182">
                  <c:v>-0.82256942245958198</c:v>
                </c:pt>
                <c:pt idx="183">
                  <c:v>-3.0094162028431555</c:v>
                </c:pt>
                <c:pt idx="184">
                  <c:v>-2.8395053314149377</c:v>
                </c:pt>
                <c:pt idx="185">
                  <c:v>-2.1870783314143836</c:v>
                </c:pt>
                <c:pt idx="186">
                  <c:v>-1.6041064314143085</c:v>
                </c:pt>
                <c:pt idx="187">
                  <c:v>-0.88672593141465961</c:v>
                </c:pt>
                <c:pt idx="188">
                  <c:v>0.20248646858523559</c:v>
                </c:pt>
                <c:pt idx="189">
                  <c:v>1.7775800685852943</c:v>
                </c:pt>
                <c:pt idx="190">
                  <c:v>3.2342841685853818</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38.276832968585815</c:v>
                </c:pt>
                <c:pt idx="203">
                  <c:v>38.552474168585277</c:v>
                </c:pt>
                <c:pt idx="204">
                  <c:v>38.143099268585516</c:v>
                </c:pt>
                <c:pt idx="205">
                  <c:v>37.326336943053562</c:v>
                </c:pt>
                <c:pt idx="206">
                  <c:v>36.199691968585213</c:v>
                </c:pt>
                <c:pt idx="207">
                  <c:v>35.081938320966302</c:v>
                </c:pt>
                <c:pt idx="208">
                  <c:v>28.973673883736929</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-5.3144749314145407</c:v>
                </c:pt>
                <c:pt idx="230">
                  <c:v>-3.9078076314141157</c:v>
                </c:pt>
                <c:pt idx="231">
                  <c:v>-2.0204772147480838</c:v>
                </c:pt>
                <c:pt idx="232">
                  <c:v>8.5716267019190688</c:v>
                </c:pt>
                <c:pt idx="233">
                  <c:v>10.902692568585332</c:v>
                </c:pt>
                <c:pt idx="234">
                  <c:v>13.270476668585651</c:v>
                </c:pt>
                <c:pt idx="235">
                  <c:v>15.746448263322193</c:v>
                </c:pt>
                <c:pt idx="236">
                  <c:v>17.657895668585866</c:v>
                </c:pt>
                <c:pt idx="237">
                  <c:v>19.351199268585329</c:v>
                </c:pt>
                <c:pt idx="238">
                  <c:v>20.981007968585189</c:v>
                </c:pt>
                <c:pt idx="239">
                  <c:v>21.942049690013896</c:v>
                </c:pt>
                <c:pt idx="240">
                  <c:v>22.871974035252109</c:v>
                </c:pt>
                <c:pt idx="241">
                  <c:v>22.634466506516535</c:v>
                </c:pt>
                <c:pt idx="242">
                  <c:v>21.591203914977235</c:v>
                </c:pt>
                <c:pt idx="243">
                  <c:v>20.169629068585696</c:v>
                </c:pt>
                <c:pt idx="244">
                  <c:v>18.554939268585272</c:v>
                </c:pt>
                <c:pt idx="245">
                  <c:v>16.589138568585486</c:v>
                </c:pt>
                <c:pt idx="246">
                  <c:v>14.864799338282738</c:v>
                </c:pt>
                <c:pt idx="247">
                  <c:v>12.325356413529324</c:v>
                </c:pt>
                <c:pt idx="248">
                  <c:v>3.0405435224318609</c:v>
                </c:pt>
                <c:pt idx="249">
                  <c:v>0.31692976858529753</c:v>
                </c:pt>
                <c:pt idx="250">
                  <c:v>-2.7812874314145546</c:v>
                </c:pt>
                <c:pt idx="251">
                  <c:v>-5.4409704314141933</c:v>
                </c:pt>
                <c:pt idx="252">
                  <c:v>-7.4156746011113199</c:v>
                </c:pt>
                <c:pt idx="253">
                  <c:v>-8.9291844314146704</c:v>
                </c:pt>
                <c:pt idx="254">
                  <c:v>-9.2976206314150289</c:v>
                </c:pt>
                <c:pt idx="255">
                  <c:v>-9.082022685178158</c:v>
                </c:pt>
                <c:pt idx="256">
                  <c:v>-4.5898714119023802</c:v>
                </c:pt>
                <c:pt idx="257">
                  <c:v>-2.2062038679737141</c:v>
                </c:pt>
                <c:pt idx="258">
                  <c:v>0.37371556858552435</c:v>
                </c:pt>
                <c:pt idx="259">
                  <c:v>3.063550168585401</c:v>
                </c:pt>
                <c:pt idx="260">
                  <c:v>5.3880906685854484</c:v>
                </c:pt>
                <c:pt idx="261">
                  <c:v>7.8531275685854727</c:v>
                </c:pt>
                <c:pt idx="262">
                  <c:v>9.9700442786976122</c:v>
                </c:pt>
                <c:pt idx="263">
                  <c:v>12.749189243585832</c:v>
                </c:pt>
                <c:pt idx="264">
                  <c:v>21.236224977280926</c:v>
                </c:pt>
                <c:pt idx="265">
                  <c:v>23.123476868585229</c:v>
                </c:pt>
                <c:pt idx="266">
                  <c:v>24.888021368585193</c:v>
                </c:pt>
                <c:pt idx="267">
                  <c:v>26.21530970901064</c:v>
                </c:pt>
                <c:pt idx="268">
                  <c:v>27.344492668585712</c:v>
                </c:pt>
                <c:pt idx="269">
                  <c:v>27.705402168585046</c:v>
                </c:pt>
                <c:pt idx="270">
                  <c:v>27.093829168585685</c:v>
                </c:pt>
                <c:pt idx="271">
                  <c:v>26.204787968585052</c:v>
                </c:pt>
                <c:pt idx="272">
                  <c:v>25.445359590807499</c:v>
                </c:pt>
                <c:pt idx="273">
                  <c:v>20.447272368585313</c:v>
                </c:pt>
                <c:pt idx="274">
                  <c:v>18.724713168585382</c:v>
                </c:pt>
                <c:pt idx="275">
                  <c:v>15.640697468585316</c:v>
                </c:pt>
                <c:pt idx="276">
                  <c:v>12.548126668585621</c:v>
                </c:pt>
                <c:pt idx="277">
                  <c:v>8.7372099685852689</c:v>
                </c:pt>
                <c:pt idx="278">
                  <c:v>5.0606577221208937</c:v>
                </c:pt>
                <c:pt idx="279">
                  <c:v>1.4073266685852674</c:v>
                </c:pt>
                <c:pt idx="280">
                  <c:v>-1.7801670314143365</c:v>
                </c:pt>
                <c:pt idx="281">
                  <c:v>-3.5902636314145724</c:v>
                </c:pt>
                <c:pt idx="282">
                  <c:v>-11.044848412664448</c:v>
                </c:pt>
                <c:pt idx="283">
                  <c:v>-12.888401431414568</c:v>
                </c:pt>
                <c:pt idx="284">
                  <c:v>-14.040782984949702</c:v>
                </c:pt>
                <c:pt idx="285">
                  <c:v>-14.127275331414319</c:v>
                </c:pt>
                <c:pt idx="286">
                  <c:v>-13.410641231414772</c:v>
                </c:pt>
                <c:pt idx="287">
                  <c:v>-11.986978231414682</c:v>
                </c:pt>
                <c:pt idx="288">
                  <c:v>-10.605823995051351</c:v>
                </c:pt>
                <c:pt idx="289">
                  <c:v>-8.8319834268692006</c:v>
                </c:pt>
                <c:pt idx="290">
                  <c:v>-2.9637377596197236</c:v>
                </c:pt>
                <c:pt idx="291">
                  <c:v>1.6024068585366542E-2</c:v>
                </c:pt>
                <c:pt idx="292">
                  <c:v>2.9960531685859024</c:v>
                </c:pt>
                <c:pt idx="293">
                  <c:v>6.4653645424983353</c:v>
                </c:pt>
                <c:pt idx="294">
                  <c:v>9.9451179685853077</c:v>
                </c:pt>
                <c:pt idx="295">
                  <c:v>13.59015866858546</c:v>
                </c:pt>
                <c:pt idx="296">
                  <c:v>17.197071168585541</c:v>
                </c:pt>
                <c:pt idx="297">
                  <c:v>20.445185947532529</c:v>
                </c:pt>
                <c:pt idx="298">
                  <c:v>25.953335035252227</c:v>
                </c:pt>
                <c:pt idx="299">
                  <c:v>26.14863186858528</c:v>
                </c:pt>
                <c:pt idx="300">
                  <c:v>25.885160868585089</c:v>
                </c:pt>
                <c:pt idx="301">
                  <c:v>25.013256768585507</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-14.389486731414777</c:v>
                </c:pt>
                <c:pt idx="318">
                  <c:v>-11.563139131415022</c:v>
                </c:pt>
                <c:pt idx="319">
                  <c:v>-8.4259381314146147</c:v>
                </c:pt>
                <c:pt idx="320">
                  <c:v>-6.2895713156250324</c:v>
                </c:pt>
                <c:pt idx="321">
                  <c:v>4.4842785950007409</c:v>
                </c:pt>
                <c:pt idx="322">
                  <c:v>8.0423116685851639</c:v>
                </c:pt>
                <c:pt idx="323">
                  <c:v>12.010001055454168</c:v>
                </c:pt>
                <c:pt idx="324">
                  <c:v>15.24044766858556</c:v>
                </c:pt>
                <c:pt idx="325">
                  <c:v>17.747789068585689</c:v>
                </c:pt>
                <c:pt idx="326">
                  <c:v>20.19661116858596</c:v>
                </c:pt>
                <c:pt idx="327">
                  <c:v>22.820868868585471</c:v>
                </c:pt>
                <c:pt idx="328">
                  <c:v>24.982497533420755</c:v>
                </c:pt>
                <c:pt idx="329">
                  <c:v>26.436294186767249</c:v>
                </c:pt>
                <c:pt idx="330">
                  <c:v>30.977936535251931</c:v>
                </c:pt>
                <c:pt idx="331">
                  <c:v>31.475853368585106</c:v>
                </c:pt>
                <c:pt idx="332">
                  <c:v>31.483450568585599</c:v>
                </c:pt>
                <c:pt idx="333">
                  <c:v>30.737205468585618</c:v>
                </c:pt>
                <c:pt idx="334">
                  <c:v>29.45456536858525</c:v>
                </c:pt>
                <c:pt idx="335">
                  <c:v>27.738183013746962</c:v>
                </c:pt>
                <c:pt idx="336">
                  <c:v>24.872714368585356</c:v>
                </c:pt>
                <c:pt idx="337">
                  <c:v>20.604823768585991</c:v>
                </c:pt>
                <c:pt idx="338">
                  <c:v>16.925586506516506</c:v>
                </c:pt>
                <c:pt idx="339">
                  <c:v>1.4036802257283654</c:v>
                </c:pt>
                <c:pt idx="340">
                  <c:v>-1.4848077324246418</c:v>
                </c:pt>
                <c:pt idx="341">
                  <c:v>-5.2655040314148067</c:v>
                </c:pt>
                <c:pt idx="342">
                  <c:v>-7.5449423122658317</c:v>
                </c:pt>
                <c:pt idx="343">
                  <c:v>-9.3507438314147748</c:v>
                </c:pt>
                <c:pt idx="344">
                  <c:v>-9.969353631414819</c:v>
                </c:pt>
                <c:pt idx="345">
                  <c:v>-9.6441037314141411</c:v>
                </c:pt>
                <c:pt idx="346">
                  <c:v>-8.8978081314145179</c:v>
                </c:pt>
                <c:pt idx="347">
                  <c:v>-7.911260572590832</c:v>
                </c:pt>
                <c:pt idx="348">
                  <c:v>-3.0968776314145803</c:v>
                </c:pt>
                <c:pt idx="349">
                  <c:v>-2.036594331414662</c:v>
                </c:pt>
                <c:pt idx="350">
                  <c:v>0.10060766858534008</c:v>
                </c:pt>
                <c:pt idx="351">
                  <c:v>1.7984398685855609</c:v>
                </c:pt>
                <c:pt idx="352">
                  <c:v>2.4265865685855652</c:v>
                </c:pt>
                <c:pt idx="353">
                  <c:v>2.9957705685857992</c:v>
                </c:pt>
                <c:pt idx="354">
                  <c:v>3.3610561059588324</c:v>
                </c:pt>
                <c:pt idx="355">
                  <c:v>3.9947836685856402</c:v>
                </c:pt>
                <c:pt idx="356">
                  <c:v>4.9070604042999122</c:v>
                </c:pt>
                <c:pt idx="357">
                  <c:v>6.7997123685855865</c:v>
                </c:pt>
                <c:pt idx="358">
                  <c:v>6.5223059685854938</c:v>
                </c:pt>
                <c:pt idx="359">
                  <c:v>6.2333509685852375</c:v>
                </c:pt>
                <c:pt idx="360">
                  <c:v>6.0563036451809094</c:v>
                </c:pt>
                <c:pt idx="361">
                  <c:v>5.8457705685855776</c:v>
                </c:pt>
                <c:pt idx="362">
                  <c:v>5.2924211685853635</c:v>
                </c:pt>
                <c:pt idx="363">
                  <c:v>4.923937968584994</c:v>
                </c:pt>
                <c:pt idx="364">
                  <c:v>4.8277223685853956</c:v>
                </c:pt>
                <c:pt idx="365">
                  <c:v>4.1532135550260847</c:v>
                </c:pt>
                <c:pt idx="366">
                  <c:v>4.063263443854372</c:v>
                </c:pt>
                <c:pt idx="367">
                  <c:v>3.9032607685852181</c:v>
                </c:pt>
                <c:pt idx="368">
                  <c:v>3.8547777685851252</c:v>
                </c:pt>
                <c:pt idx="369">
                  <c:v>3.754200768585426</c:v>
                </c:pt>
                <c:pt idx="370">
                  <c:v>3.7006065685851786</c:v>
                </c:pt>
                <c:pt idx="371">
                  <c:v>3.7360354868652177</c:v>
                </c:pt>
                <c:pt idx="372">
                  <c:v>3.8569008301234446</c:v>
                </c:pt>
                <c:pt idx="373">
                  <c:v>4.1972514935854548</c:v>
                </c:pt>
                <c:pt idx="374">
                  <c:v>4.2863162685856775</c:v>
                </c:pt>
                <c:pt idx="375">
                  <c:v>4.3605344685855068</c:v>
                </c:pt>
                <c:pt idx="376">
                  <c:v>4.4357299443427918</c:v>
                </c:pt>
                <c:pt idx="377">
                  <c:v>4.4760305685856085</c:v>
                </c:pt>
                <c:pt idx="378">
                  <c:v>4.4970429685852285</c:v>
                </c:pt>
                <c:pt idx="379">
                  <c:v>4.6170919685851626</c:v>
                </c:pt>
                <c:pt idx="380">
                  <c:v>4.8715107685857273</c:v>
                </c:pt>
                <c:pt idx="381">
                  <c:v>5.0689323685854202</c:v>
                </c:pt>
                <c:pt idx="382">
                  <c:v>7.1008025325200625</c:v>
                </c:pt>
                <c:pt idx="383">
                  <c:v>7.524083968585618</c:v>
                </c:pt>
                <c:pt idx="384">
                  <c:v>7.9820408685851145</c:v>
                </c:pt>
                <c:pt idx="385">
                  <c:v>8.4214393685858528</c:v>
                </c:pt>
                <c:pt idx="386">
                  <c:v>8.6356223685853735</c:v>
                </c:pt>
                <c:pt idx="387">
                  <c:v>8.8338062069690722</c:v>
                </c:pt>
                <c:pt idx="388">
                  <c:v>8.4360043685853494</c:v>
                </c:pt>
                <c:pt idx="389">
                  <c:v>7.7184434685852485</c:v>
                </c:pt>
                <c:pt idx="390">
                  <c:v>7.4558368968872681</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7.0248208685853202</c:v>
                </c:pt>
                <c:pt idx="399">
                  <c:v>7.0174601463630895</c:v>
                </c:pt>
                <c:pt idx="400">
                  <c:v>7.0024011921148865</c:v>
                </c:pt>
                <c:pt idx="401">
                  <c:v>7.0039281685853965</c:v>
                </c:pt>
                <c:pt idx="402">
                  <c:v>7.0618053685853415</c:v>
                </c:pt>
                <c:pt idx="403">
                  <c:v>7.1746842877772696</c:v>
                </c:pt>
                <c:pt idx="404">
                  <c:v>7.1437487685855805</c:v>
                </c:pt>
                <c:pt idx="405">
                  <c:v>7.0791927685852016</c:v>
                </c:pt>
                <c:pt idx="406">
                  <c:v>6.9761273685858916</c:v>
                </c:pt>
                <c:pt idx="407">
                  <c:v>6.7964707685855643</c:v>
                </c:pt>
                <c:pt idx="408">
                  <c:v>6.5255553231306855</c:v>
                </c:pt>
                <c:pt idx="409">
                  <c:v>6.3259399685854243</c:v>
                </c:pt>
                <c:pt idx="410">
                  <c:v>6.4284988685854501</c:v>
                </c:pt>
                <c:pt idx="411">
                  <c:v>6.6106073685856046</c:v>
                </c:pt>
                <c:pt idx="412">
                  <c:v>6.6846262685854718</c:v>
                </c:pt>
                <c:pt idx="413">
                  <c:v>6.7242132685859133</c:v>
                </c:pt>
                <c:pt idx="414">
                  <c:v>6.7531525859768804</c:v>
                </c:pt>
                <c:pt idx="415">
                  <c:v>6.7703452685853005</c:v>
                </c:pt>
                <c:pt idx="416">
                  <c:v>6.7884494140397145</c:v>
                </c:pt>
                <c:pt idx="417">
                  <c:v>6.8322489568211182</c:v>
                </c:pt>
                <c:pt idx="418">
                  <c:v>6.8415777685852435</c:v>
                </c:pt>
                <c:pt idx="419">
                  <c:v>6.8533346026279727</c:v>
                </c:pt>
                <c:pt idx="420">
                  <c:v>6.8628630685853986</c:v>
                </c:pt>
                <c:pt idx="421">
                  <c:v>6.8709171685854944</c:v>
                </c:pt>
                <c:pt idx="422">
                  <c:v>6.8794309685854396</c:v>
                </c:pt>
                <c:pt idx="423">
                  <c:v>6.8859331849117424</c:v>
                </c:pt>
                <c:pt idx="424">
                  <c:v>6.8910608632089208</c:v>
                </c:pt>
                <c:pt idx="425">
                  <c:v>6.8959740352520456</c:v>
                </c:pt>
                <c:pt idx="426">
                  <c:v>6.9091773685854747</c:v>
                </c:pt>
                <c:pt idx="427">
                  <c:v>6.9120956685854962</c:v>
                </c:pt>
                <c:pt idx="428">
                  <c:v>6.9161889685852902</c:v>
                </c:pt>
                <c:pt idx="429">
                  <c:v>6.9194107524238184</c:v>
                </c:pt>
                <c:pt idx="430">
                  <c:v>6.9233802685851682</c:v>
                </c:pt>
                <c:pt idx="431">
                  <c:v>6.9288719685856766</c:v>
                </c:pt>
                <c:pt idx="432">
                  <c:v>6.9386347685850875</c:v>
                </c:pt>
                <c:pt idx="433">
                  <c:v>6.9509801685851516</c:v>
                </c:pt>
                <c:pt idx="434">
                  <c:v>6.9666406294552559</c:v>
                </c:pt>
                <c:pt idx="435">
                  <c:v>7.028303479696504</c:v>
                </c:pt>
                <c:pt idx="436">
                  <c:v>7.0415748685852568</c:v>
                </c:pt>
                <c:pt idx="437">
                  <c:v>7.0721772685856275</c:v>
                </c:pt>
                <c:pt idx="438">
                  <c:v>7.0989817685854719</c:v>
                </c:pt>
                <c:pt idx="439">
                  <c:v>7.1309629685849956</c:v>
                </c:pt>
                <c:pt idx="440">
                  <c:v>7.1588074772810781</c:v>
                </c:pt>
                <c:pt idx="441">
                  <c:v>7.1872787685852062</c:v>
                </c:pt>
                <c:pt idx="442">
                  <c:v>7.212845668585544</c:v>
                </c:pt>
                <c:pt idx="443">
                  <c:v>7.2305727607422483</c:v>
                </c:pt>
                <c:pt idx="444">
                  <c:v>7.2907399685855268</c:v>
                </c:pt>
                <c:pt idx="445">
                  <c:v>7.3006372072947086</c:v>
                </c:pt>
                <c:pt idx="446">
                  <c:v>7.3179324685857505</c:v>
                </c:pt>
                <c:pt idx="447">
                  <c:v>7.3373000685854253</c:v>
                </c:pt>
                <c:pt idx="448">
                  <c:v>7.3515886685855776</c:v>
                </c:pt>
                <c:pt idx="449">
                  <c:v>7.3663694685850629</c:v>
                </c:pt>
                <c:pt idx="450">
                  <c:v>7.3796593382824804</c:v>
                </c:pt>
                <c:pt idx="451">
                  <c:v>7.3905243898619375</c:v>
                </c:pt>
                <c:pt idx="452">
                  <c:v>7.4219907019185793</c:v>
                </c:pt>
                <c:pt idx="453">
                  <c:v>7.4295087685854408</c:v>
                </c:pt>
                <c:pt idx="454">
                  <c:v>7.4374301685854345</c:v>
                </c:pt>
                <c:pt idx="455">
                  <c:v>7.447154815394029</c:v>
                </c:pt>
                <c:pt idx="456">
                  <c:v>7.4558424685855158</c:v>
                </c:pt>
                <c:pt idx="457">
                  <c:v>7.4627817685854438</c:v>
                </c:pt>
                <c:pt idx="458">
                  <c:v>7.4705532685856175</c:v>
                </c:pt>
                <c:pt idx="459">
                  <c:v>7.4764589277251794</c:v>
                </c:pt>
                <c:pt idx="460">
                  <c:v>7.4805062574743744</c:v>
                </c:pt>
                <c:pt idx="461">
                  <c:v>7.4967712147391392</c:v>
                </c:pt>
                <c:pt idx="462">
                  <c:v>7.4990548685854632</c:v>
                </c:pt>
                <c:pt idx="463">
                  <c:v>7.5051034685853466</c:v>
                </c:pt>
                <c:pt idx="464">
                  <c:v>7.5091317685857506</c:v>
                </c:pt>
                <c:pt idx="465">
                  <c:v>7.5109758029291385</c:v>
                </c:pt>
                <c:pt idx="466">
                  <c:v>7.5164584685857765</c:v>
                </c:pt>
                <c:pt idx="467">
                  <c:v>7.5205861685852238</c:v>
                </c:pt>
                <c:pt idx="468">
                  <c:v>7.5236300685853745</c:v>
                </c:pt>
                <c:pt idx="469">
                  <c:v>7.525833899197214</c:v>
                </c:pt>
                <c:pt idx="470">
                  <c:v>7.5281400608931364</c:v>
                </c:pt>
                <c:pt idx="471">
                  <c:v>7.5355609400143297</c:v>
                </c:pt>
                <c:pt idx="472">
                  <c:v>7.538417868585042</c:v>
                </c:pt>
                <c:pt idx="473">
                  <c:v>7.5417287685853154</c:v>
                </c:pt>
                <c:pt idx="474">
                  <c:v>7.5445657685851906</c:v>
                </c:pt>
                <c:pt idx="475">
                  <c:v>7.54746806858555</c:v>
                </c:pt>
                <c:pt idx="476">
                  <c:v>7.5496977221207802</c:v>
                </c:pt>
                <c:pt idx="477">
                  <c:v>7.5516450191879727</c:v>
                </c:pt>
                <c:pt idx="478">
                  <c:v>7.5576857393718964</c:v>
                </c:pt>
                <c:pt idx="479">
                  <c:v>7.5592708685856085</c:v>
                </c:pt>
                <c:pt idx="480">
                  <c:v>7.5613475685850755</c:v>
                </c:pt>
                <c:pt idx="481">
                  <c:v>7.5648303685855396</c:v>
                </c:pt>
                <c:pt idx="482">
                  <c:v>7.5687148938379254</c:v>
                </c:pt>
                <c:pt idx="483">
                  <c:v>7.5731952685852697</c:v>
                </c:pt>
                <c:pt idx="484">
                  <c:v>7.5773684685853624</c:v>
                </c:pt>
                <c:pt idx="485">
                  <c:v>7.58153436858567</c:v>
                </c:pt>
                <c:pt idx="486">
                  <c:v>7.5849990352522383</c:v>
                </c:pt>
                <c:pt idx="487">
                  <c:v>7.5997768998351631</c:v>
                </c:pt>
                <c:pt idx="488">
                  <c:v>7.6025250859764864</c:v>
                </c:pt>
                <c:pt idx="489">
                  <c:v>7.6060661685857065</c:v>
                </c:pt>
                <c:pt idx="490">
                  <c:v>7.6087528685848298</c:v>
                </c:pt>
                <c:pt idx="491">
                  <c:v>7.6116141685851106</c:v>
                </c:pt>
                <c:pt idx="492">
                  <c:v>7.6141540685851936</c:v>
                </c:pt>
                <c:pt idx="493">
                  <c:v>7.6159776559416201</c:v>
                </c:pt>
                <c:pt idx="494">
                  <c:v>7.6196705264804381</c:v>
                </c:pt>
                <c:pt idx="495">
                  <c:v>7.6206490685851946</c:v>
                </c:pt>
                <c:pt idx="496">
                  <c:v>7.6219087685851266</c:v>
                </c:pt>
                <c:pt idx="497">
                  <c:v>7.6232630685855867</c:v>
                </c:pt>
                <c:pt idx="498">
                  <c:v>7.6249340685852021</c:v>
                </c:pt>
                <c:pt idx="499">
                  <c:v>7.6261879685854312</c:v>
                </c:pt>
                <c:pt idx="500">
                  <c:v>7.6274506481553797</c:v>
                </c:pt>
                <c:pt idx="501">
                  <c:v>7.6283368685853841</c:v>
                </c:pt>
                <c:pt idx="502">
                  <c:v>7.6289737322216684</c:v>
                </c:pt>
                <c:pt idx="503">
                  <c:v>7.6308737478958761</c:v>
                </c:pt>
                <c:pt idx="504">
                  <c:v>7.6312201685854717</c:v>
                </c:pt>
                <c:pt idx="505">
                  <c:v>7.6318682685852215</c:v>
                </c:pt>
                <c:pt idx="506">
                  <c:v>7.6321806685851348</c:v>
                </c:pt>
                <c:pt idx="507">
                  <c:v>7.6319440169369859</c:v>
                </c:pt>
                <c:pt idx="508">
                  <c:v>7.6307150685858032</c:v>
                </c:pt>
                <c:pt idx="509">
                  <c:v>7.6283658685855427</c:v>
                </c:pt>
                <c:pt idx="510">
                  <c:v>7.6252588332323086</c:v>
                </c:pt>
                <c:pt idx="511">
                  <c:v>7.6163599492306986</c:v>
                </c:pt>
                <c:pt idx="512">
                  <c:v>7.615005837973456</c:v>
                </c:pt>
                <c:pt idx="513">
                  <c:v>7.612199568585309</c:v>
                </c:pt>
                <c:pt idx="514">
                  <c:v>7.6101115685853458</c:v>
                </c:pt>
                <c:pt idx="515">
                  <c:v>7.6086119685849765</c:v>
                </c:pt>
                <c:pt idx="516">
                  <c:v>7.6070586685854051</c:v>
                </c:pt>
                <c:pt idx="517">
                  <c:v>7.6051487322216804</c:v>
                </c:pt>
                <c:pt idx="518">
                  <c:v>7.6036771463638724</c:v>
                </c:pt>
                <c:pt idx="519">
                  <c:v>7.6027036893401174</c:v>
                </c:pt>
                <c:pt idx="520">
                  <c:v>7.5976823685852581</c:v>
                </c:pt>
                <c:pt idx="521">
                  <c:v>7.5967592685854042</c:v>
                </c:pt>
                <c:pt idx="522">
                  <c:v>7.5955406685852731</c:v>
                </c:pt>
                <c:pt idx="523">
                  <c:v>7.5943595685853866</c:v>
                </c:pt>
                <c:pt idx="524">
                  <c:v>7.5933686729332734</c:v>
                </c:pt>
                <c:pt idx="525">
                  <c:v>7.5922890685855675</c:v>
                </c:pt>
                <c:pt idx="526">
                  <c:v>7.5914822685852545</c:v>
                </c:pt>
                <c:pt idx="527">
                  <c:v>7.5912423685854407</c:v>
                </c:pt>
                <c:pt idx="528">
                  <c:v>7.5903223685854275</c:v>
                </c:pt>
                <c:pt idx="529">
                  <c:v>7.5902324685857945</c:v>
                </c:pt>
                <c:pt idx="530">
                  <c:v>7.5899940685856775</c:v>
                </c:pt>
                <c:pt idx="531">
                  <c:v>7.5901098685852739</c:v>
                </c:pt>
                <c:pt idx="532">
                  <c:v>7.5912416394189304</c:v>
                </c:pt>
                <c:pt idx="533">
                  <c:v>7.592713568585058</c:v>
                </c:pt>
                <c:pt idx="534">
                  <c:v>7.5942943685852784</c:v>
                </c:pt>
                <c:pt idx="535">
                  <c:v>7.5957680675102885</c:v>
                </c:pt>
                <c:pt idx="536">
                  <c:v>7.6000778402834088</c:v>
                </c:pt>
                <c:pt idx="537">
                  <c:v>7.6010132869525506</c:v>
                </c:pt>
                <c:pt idx="538">
                  <c:v>7.6018287685854045</c:v>
                </c:pt>
                <c:pt idx="539">
                  <c:v>7.6023765685854938</c:v>
                </c:pt>
                <c:pt idx="540">
                  <c:v>7.602359268585305</c:v>
                </c:pt>
                <c:pt idx="541">
                  <c:v>7.6021955685850378</c:v>
                </c:pt>
                <c:pt idx="542">
                  <c:v>7.6016291685855464</c:v>
                </c:pt>
                <c:pt idx="543">
                  <c:v>7.6011359400141165</c:v>
                </c:pt>
                <c:pt idx="544">
                  <c:v>7.5993429091259515</c:v>
                </c:pt>
                <c:pt idx="545">
                  <c:v>7.5985744685852366</c:v>
                </c:pt>
                <c:pt idx="546">
                  <c:v>7.5979467685859277</c:v>
                </c:pt>
                <c:pt idx="547">
                  <c:v>7.5980610685854844</c:v>
                </c:pt>
                <c:pt idx="548">
                  <c:v>7.5984820114423002</c:v>
                </c:pt>
                <c:pt idx="549">
                  <c:v>7.6002767685853456</c:v>
                </c:pt>
                <c:pt idx="550">
                  <c:v>7.6028977685851959</c:v>
                </c:pt>
                <c:pt idx="551">
                  <c:v>7.6063200029941802</c:v>
                </c:pt>
                <c:pt idx="552">
                  <c:v>7.6316365065166707</c:v>
                </c:pt>
                <c:pt idx="553">
                  <c:v>7.6358422665447945</c:v>
                </c:pt>
                <c:pt idx="554">
                  <c:v>7.6436755685855964</c:v>
                </c:pt>
                <c:pt idx="555">
                  <c:v>7.6514186685853387</c:v>
                </c:pt>
                <c:pt idx="556">
                  <c:v>7.6581649685857034</c:v>
                </c:pt>
                <c:pt idx="557">
                  <c:v>7.6651807685855653</c:v>
                </c:pt>
                <c:pt idx="558">
                  <c:v>7.6712385302020181</c:v>
                </c:pt>
                <c:pt idx="559">
                  <c:v>7.674785811208328</c:v>
                </c:pt>
                <c:pt idx="560">
                  <c:v>7.6912302473733805</c:v>
                </c:pt>
                <c:pt idx="561">
                  <c:v>7.6966558685850268</c:v>
                </c:pt>
                <c:pt idx="562">
                  <c:v>7.7009981685856843</c:v>
                </c:pt>
                <c:pt idx="563">
                  <c:v>7.7052227767484975</c:v>
                </c:pt>
                <c:pt idx="564">
                  <c:v>7.7087393685849435</c:v>
                </c:pt>
                <c:pt idx="565">
                  <c:v>7.7119394685858085</c:v>
                </c:pt>
                <c:pt idx="566">
                  <c:v>7.7144684555426259</c:v>
                </c:pt>
                <c:pt idx="567">
                  <c:v>7.7248377110509665</c:v>
                </c:pt>
                <c:pt idx="568">
                  <c:v>7.726595940014036</c:v>
                </c:pt>
                <c:pt idx="569">
                  <c:v>7.7280935685853969</c:v>
                </c:pt>
                <c:pt idx="570">
                  <c:v>7.7299980685851946</c:v>
                </c:pt>
                <c:pt idx="571">
                  <c:v>7.7315832685856236</c:v>
                </c:pt>
                <c:pt idx="572">
                  <c:v>7.7330500685851717</c:v>
                </c:pt>
                <c:pt idx="573">
                  <c:v>7.7347631212731232</c:v>
                </c:pt>
                <c:pt idx="574">
                  <c:v>7.7355223685854115</c:v>
                </c:pt>
                <c:pt idx="575">
                  <c:v>7.7406297456345543</c:v>
                </c:pt>
                <c:pt idx="576">
                  <c:v>7.7422487685853554</c:v>
                </c:pt>
                <c:pt idx="577">
                  <c:v>7.7439163685851371</c:v>
                </c:pt>
                <c:pt idx="578">
                  <c:v>7.7458824685856058</c:v>
                </c:pt>
                <c:pt idx="579">
                  <c:v>7.7473971413124474</c:v>
                </c:pt>
                <c:pt idx="580">
                  <c:v>7.7489395685852838</c:v>
                </c:pt>
                <c:pt idx="581">
                  <c:v>7.7503563685853685</c:v>
                </c:pt>
                <c:pt idx="582">
                  <c:v>7.751031568585975</c:v>
                </c:pt>
                <c:pt idx="583">
                  <c:v>7.7512998685854875</c:v>
                </c:pt>
                <c:pt idx="584">
                  <c:v>7.7503201810853515</c:v>
                </c:pt>
                <c:pt idx="585">
                  <c:v>7.7489661463632302</c:v>
                </c:pt>
                <c:pt idx="586">
                  <c:v>7.7465399685853065</c:v>
                </c:pt>
                <c:pt idx="587">
                  <c:v>7.7440180685854321</c:v>
                </c:pt>
                <c:pt idx="588">
                  <c:v>7.7416641685856193</c:v>
                </c:pt>
                <c:pt idx="589">
                  <c:v>7.7393714685853894</c:v>
                </c:pt>
                <c:pt idx="590">
                  <c:v>7.7368918583819237</c:v>
                </c:pt>
                <c:pt idx="591">
                  <c:v>7.7347597549491134</c:v>
                </c:pt>
                <c:pt idx="592">
                  <c:v>7.7296416439478683</c:v>
                </c:pt>
                <c:pt idx="593">
                  <c:v>7.7289258685856854</c:v>
                </c:pt>
                <c:pt idx="594">
                  <c:v>7.7279921685854438</c:v>
                </c:pt>
                <c:pt idx="595">
                  <c:v>7.7271181849119017</c:v>
                </c:pt>
                <c:pt idx="596">
                  <c:v>7.7264334685851965</c:v>
                </c:pt>
                <c:pt idx="597">
                  <c:v>7.7256894685851449</c:v>
                </c:pt>
                <c:pt idx="598">
                  <c:v>7.7253092685856046</c:v>
                </c:pt>
                <c:pt idx="599">
                  <c:v>7.7249269519185768</c:v>
                </c:pt>
                <c:pt idx="600">
                  <c:v>7.7240523685860003</c:v>
                </c:pt>
                <c:pt idx="601">
                  <c:v>7.724338668585399</c:v>
                </c:pt>
                <c:pt idx="602">
                  <c:v>7.7257648685856033</c:v>
                </c:pt>
                <c:pt idx="603">
                  <c:v>7.7279447685857567</c:v>
                </c:pt>
                <c:pt idx="604">
                  <c:v>7.7306894094019913</c:v>
                </c:pt>
                <c:pt idx="605">
                  <c:v>7.7335338685858375</c:v>
                </c:pt>
                <c:pt idx="606">
                  <c:v>7.7365451685852378</c:v>
                </c:pt>
                <c:pt idx="607">
                  <c:v>7.7389089685851875</c:v>
                </c:pt>
                <c:pt idx="608">
                  <c:v>7.7403928814058762</c:v>
                </c:pt>
                <c:pt idx="609">
                  <c:v>7.7457823685857115</c:v>
                </c:pt>
                <c:pt idx="610">
                  <c:v>7.7469847685853797</c:v>
                </c:pt>
                <c:pt idx="611">
                  <c:v>7.7486809685854059</c:v>
                </c:pt>
                <c:pt idx="612">
                  <c:v>7.7500183685858755</c:v>
                </c:pt>
                <c:pt idx="613">
                  <c:v>7.7515030685855875</c:v>
                </c:pt>
                <c:pt idx="614">
                  <c:v>7.7529678787893808</c:v>
                </c:pt>
                <c:pt idx="615">
                  <c:v>7.7548278685852647</c:v>
                </c:pt>
                <c:pt idx="616">
                  <c:v>7.7569256685853345</c:v>
                </c:pt>
                <c:pt idx="617">
                  <c:v>7.7584551810853304</c:v>
                </c:pt>
                <c:pt idx="618">
                  <c:v>7.7642829241409705</c:v>
                </c:pt>
                <c:pt idx="619">
                  <c:v>7.7655985685853457</c:v>
                </c:pt>
                <c:pt idx="620">
                  <c:v>7.7675996685857207</c:v>
                </c:pt>
                <c:pt idx="621">
                  <c:v>7.7689304685852676</c:v>
                </c:pt>
                <c:pt idx="622">
                  <c:v>7.7701446266500085</c:v>
                </c:pt>
                <c:pt idx="623">
                  <c:v>7.7705301685854291</c:v>
                </c:pt>
                <c:pt idx="624">
                  <c:v>7.7696586685856488</c:v>
                </c:pt>
                <c:pt idx="625">
                  <c:v>7.7686660685849489</c:v>
                </c:pt>
                <c:pt idx="626">
                  <c:v>7.7680479618057445</c:v>
                </c:pt>
                <c:pt idx="627">
                  <c:v>7.7642373685854977</c:v>
                </c:pt>
                <c:pt idx="628">
                  <c:v>7.7633443685858845</c:v>
                </c:pt>
                <c:pt idx="629">
                  <c:v>7.7608861685852739</c:v>
                </c:pt>
                <c:pt idx="630">
                  <c:v>7.759035268585424</c:v>
                </c:pt>
                <c:pt idx="631">
                  <c:v>7.7574118685853337</c:v>
                </c:pt>
                <c:pt idx="632">
                  <c:v>7.7555239685854689</c:v>
                </c:pt>
                <c:pt idx="633">
                  <c:v>7.7540433685857266</c:v>
                </c:pt>
                <c:pt idx="634">
                  <c:v>7.7526468004036424</c:v>
                </c:pt>
                <c:pt idx="635">
                  <c:v>7.7489970521298943</c:v>
                </c:pt>
                <c:pt idx="636">
                  <c:v>7.749311268585477</c:v>
                </c:pt>
                <c:pt idx="637">
                  <c:v>7.7509742685851908</c:v>
                </c:pt>
                <c:pt idx="638">
                  <c:v>7.7538271685853175</c:v>
                </c:pt>
                <c:pt idx="639">
                  <c:v>7.75701976858557</c:v>
                </c:pt>
                <c:pt idx="640">
                  <c:v>7.7602087971570404</c:v>
                </c:pt>
                <c:pt idx="641">
                  <c:v>7.7638517685854831</c:v>
                </c:pt>
                <c:pt idx="642">
                  <c:v>7.7670053685855578</c:v>
                </c:pt>
                <c:pt idx="643">
                  <c:v>7.7687103685853467</c:v>
                </c:pt>
                <c:pt idx="644">
                  <c:v>7.7780967164114401</c:v>
                </c:pt>
                <c:pt idx="645">
                  <c:v>7.7806030685855632</c:v>
                </c:pt>
                <c:pt idx="646">
                  <c:v>7.7837513685856976</c:v>
                </c:pt>
                <c:pt idx="647">
                  <c:v>7.7862701066809024</c:v>
                </c:pt>
                <c:pt idx="648">
                  <c:v>7.7893164685854765</c:v>
                </c:pt>
                <c:pt idx="649">
                  <c:v>7.791915868585364</c:v>
                </c:pt>
                <c:pt idx="650">
                  <c:v>7.7945074685848805</c:v>
                </c:pt>
                <c:pt idx="651">
                  <c:v>7.7973445560854717</c:v>
                </c:pt>
                <c:pt idx="652">
                  <c:v>7.8076844812615178</c:v>
                </c:pt>
                <c:pt idx="653">
                  <c:v>7.8108505129153656</c:v>
                </c:pt>
                <c:pt idx="654">
                  <c:v>7.8142271685857265</c:v>
                </c:pt>
                <c:pt idx="655">
                  <c:v>7.8171524685853369</c:v>
                </c:pt>
                <c:pt idx="656">
                  <c:v>7.8198692685848101</c:v>
                </c:pt>
                <c:pt idx="657">
                  <c:v>7.8220342685850017</c:v>
                </c:pt>
                <c:pt idx="658">
                  <c:v>7.8249633786863884</c:v>
                </c:pt>
                <c:pt idx="659">
                  <c:v>7.8268785685854665</c:v>
                </c:pt>
                <c:pt idx="660">
                  <c:v>7.8280453685854905</c:v>
                </c:pt>
                <c:pt idx="661">
                  <c:v>7.8318641185856714</c:v>
                </c:pt>
                <c:pt idx="662">
                  <c:v>7.8325897685854251</c:v>
                </c:pt>
                <c:pt idx="663">
                  <c:v>7.8335602685855887</c:v>
                </c:pt>
                <c:pt idx="664">
                  <c:v>7.8339550685855119</c:v>
                </c:pt>
                <c:pt idx="665">
                  <c:v>7.8343462057947164</c:v>
                </c:pt>
                <c:pt idx="666">
                  <c:v>7.8346578685855102</c:v>
                </c:pt>
                <c:pt idx="667">
                  <c:v>7.8349242685856062</c:v>
                </c:pt>
                <c:pt idx="668">
                  <c:v>7.8350618422694085</c:v>
                </c:pt>
                <c:pt idx="669">
                  <c:v>7.8321780828713514</c:v>
                </c:pt>
                <c:pt idx="670">
                  <c:v>7.8317408209664015</c:v>
                </c:pt>
                <c:pt idx="671">
                  <c:v>7.8305974685855055</c:v>
                </c:pt>
                <c:pt idx="672">
                  <c:v>7.8296466685855055</c:v>
                </c:pt>
                <c:pt idx="673">
                  <c:v>7.8280119685855958</c:v>
                </c:pt>
                <c:pt idx="674">
                  <c:v>7.826505868585901</c:v>
                </c:pt>
                <c:pt idx="675">
                  <c:v>7.8250999685853388</c:v>
                </c:pt>
                <c:pt idx="676">
                  <c:v>7.8243016542996457</c:v>
                </c:pt>
                <c:pt idx="677">
                  <c:v>7.8183142290506034</c:v>
                </c:pt>
                <c:pt idx="678">
                  <c:v>7.8165883685856645</c:v>
                </c:pt>
                <c:pt idx="679">
                  <c:v>7.8125014685855376</c:v>
                </c:pt>
                <c:pt idx="680">
                  <c:v>7.8090897685859346</c:v>
                </c:pt>
                <c:pt idx="681">
                  <c:v>7.8060705685858345</c:v>
                </c:pt>
                <c:pt idx="682">
                  <c:v>7.8026280828709824</c:v>
                </c:pt>
                <c:pt idx="683">
                  <c:v>7.7995748404954366</c:v>
                </c:pt>
                <c:pt idx="684">
                  <c:v>7.7966362685850275</c:v>
                </c:pt>
                <c:pt idx="685">
                  <c:v>7.7875318923953643</c:v>
                </c:pt>
                <c:pt idx="686">
                  <c:v>7.7843662685853685</c:v>
                </c:pt>
                <c:pt idx="687">
                  <c:v>7.7799380685853095</c:v>
                </c:pt>
                <c:pt idx="688">
                  <c:v>7.7745876747074485</c:v>
                </c:pt>
                <c:pt idx="689">
                  <c:v>7.7688470685853446</c:v>
                </c:pt>
                <c:pt idx="690">
                  <c:v>7.7631762685853696</c:v>
                </c:pt>
                <c:pt idx="691">
                  <c:v>7.7572447685854655</c:v>
                </c:pt>
                <c:pt idx="692">
                  <c:v>7.7528213685855043</c:v>
                </c:pt>
                <c:pt idx="693">
                  <c:v>7.7501498685854289</c:v>
                </c:pt>
                <c:pt idx="694">
                  <c:v>7.7407242733473955</c:v>
                </c:pt>
                <c:pt idx="695">
                  <c:v>7.7385589665233425</c:v>
                </c:pt>
                <c:pt idx="696">
                  <c:v>7.7359035685855275</c:v>
                </c:pt>
                <c:pt idx="697">
                  <c:v>7.7335815685852962</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c:v>
                </c:pt>
                <c:pt idx="706">
                  <c:v>7.7418490012385339</c:v>
                </c:pt>
                <c:pt idx="707">
                  <c:v>7.7437856685854749</c:v>
                </c:pt>
                <c:pt idx="708">
                  <c:v>7.7449157685849759</c:v>
                </c:pt>
                <c:pt idx="709">
                  <c:v>7.7458858130301707</c:v>
                </c:pt>
                <c:pt idx="710">
                  <c:v>7.748441027122297</c:v>
                </c:pt>
                <c:pt idx="711">
                  <c:v>7.7479877685854603</c:v>
                </c:pt>
                <c:pt idx="712">
                  <c:v>7.7470618531214797</c:v>
                </c:pt>
                <c:pt idx="713">
                  <c:v>7.7446002685852031</c:v>
                </c:pt>
                <c:pt idx="714">
                  <c:v>7.7414993685853943</c:v>
                </c:pt>
                <c:pt idx="715">
                  <c:v>7.7372636685854701</c:v>
                </c:pt>
                <c:pt idx="716">
                  <c:v>7.7329150281599377</c:v>
                </c:pt>
                <c:pt idx="717">
                  <c:v>7.7243551083115065</c:v>
                </c:pt>
                <c:pt idx="718">
                  <c:v>7.7217953582761085</c:v>
                </c:pt>
                <c:pt idx="719">
                  <c:v>7.7175246685856118</c:v>
                </c:pt>
                <c:pt idx="720">
                  <c:v>7.7125111685855945</c:v>
                </c:pt>
                <c:pt idx="721">
                  <c:v>7.7061014685858851</c:v>
                </c:pt>
                <c:pt idx="722">
                  <c:v>7.700932868584748</c:v>
                </c:pt>
                <c:pt idx="723">
                  <c:v>7.6955669685855765</c:v>
                </c:pt>
                <c:pt idx="724">
                  <c:v>7.6908015522592459</c:v>
                </c:pt>
                <c:pt idx="725">
                  <c:v>7.6882935450560304</c:v>
                </c:pt>
                <c:pt idx="726">
                  <c:v>7.6773292435854099</c:v>
                </c:pt>
                <c:pt idx="727">
                  <c:v>7.6748721685855834</c:v>
                </c:pt>
                <c:pt idx="728">
                  <c:v>7.6714714685851515</c:v>
                </c:pt>
                <c:pt idx="729">
                  <c:v>7.668798868585494</c:v>
                </c:pt>
                <c:pt idx="730">
                  <c:v>7.6655808743328748</c:v>
                </c:pt>
                <c:pt idx="731">
                  <c:v>7.6628180685853478</c:v>
                </c:pt>
                <c:pt idx="732">
                  <c:v>7.6599572685854511</c:v>
                </c:pt>
                <c:pt idx="733">
                  <c:v>7.6578300685849818</c:v>
                </c:pt>
                <c:pt idx="734">
                  <c:v>7.6567112574742868</c:v>
                </c:pt>
                <c:pt idx="735">
                  <c:v>7.6517294056225991</c:v>
                </c:pt>
                <c:pt idx="736">
                  <c:v>7.6505367685855337</c:v>
                </c:pt>
                <c:pt idx="737">
                  <c:v>7.6491592053199753</c:v>
                </c:pt>
                <c:pt idx="738">
                  <c:v>7.6479149685855399</c:v>
                </c:pt>
                <c:pt idx="739">
                  <c:v>7.6470106685854855</c:v>
                </c:pt>
                <c:pt idx="740">
                  <c:v>7.6463067685854265</c:v>
                </c:pt>
                <c:pt idx="741">
                  <c:v>7.6459473685859489</c:v>
                </c:pt>
                <c:pt idx="742">
                  <c:v>7.6459686951159966</c:v>
                </c:pt>
                <c:pt idx="743">
                  <c:v>7.6460611490729917</c:v>
                </c:pt>
                <c:pt idx="744">
                  <c:v>7.6462499547924523</c:v>
                </c:pt>
                <c:pt idx="745">
                  <c:v>7.6462623685855684</c:v>
                </c:pt>
                <c:pt idx="746">
                  <c:v>7.6462938685853175</c:v>
                </c:pt>
                <c:pt idx="747">
                  <c:v>7.6464157685851459</c:v>
                </c:pt>
                <c:pt idx="748">
                  <c:v>7.6464950685859776</c:v>
                </c:pt>
                <c:pt idx="749">
                  <c:v>7.6465896134827886</c:v>
                </c:pt>
                <c:pt idx="750">
                  <c:v>7.6467091685850175</c:v>
                </c:pt>
                <c:pt idx="751">
                  <c:v>7.6467849685860196</c:v>
                </c:pt>
                <c:pt idx="752">
                  <c:v>7.646822368585509</c:v>
                </c:pt>
                <c:pt idx="753">
                  <c:v>7.6468223685853944</c:v>
                </c:pt>
                <c:pt idx="754">
                  <c:v>7.6468305685855809</c:v>
                </c:pt>
                <c:pt idx="755">
                  <c:v>7.6468223685857915</c:v>
                </c:pt>
                <c:pt idx="756">
                  <c:v>7.6468318531216966</c:v>
                </c:pt>
                <c:pt idx="757">
                  <c:v>7.6468531685852241</c:v>
                </c:pt>
                <c:pt idx="758">
                  <c:v>7.6468957685849075</c:v>
                </c:pt>
                <c:pt idx="759">
                  <c:v>7.6469159102529751</c:v>
                </c:pt>
                <c:pt idx="760">
                  <c:v>7.6469391587096567</c:v>
                </c:pt>
                <c:pt idx="761">
                  <c:v>7.6469223685862255</c:v>
                </c:pt>
                <c:pt idx="762">
                  <c:v>7.6469125685850932</c:v>
                </c:pt>
                <c:pt idx="763">
                  <c:v>7.6468798685849748</c:v>
                </c:pt>
                <c:pt idx="764">
                  <c:v>7.6468501685854449</c:v>
                </c:pt>
                <c:pt idx="765">
                  <c:v>7.6468043685862321</c:v>
                </c:pt>
                <c:pt idx="766">
                  <c:v>7.6467883685861695</c:v>
                </c:pt>
                <c:pt idx="767">
                  <c:v>7.6467823685861305</c:v>
                </c:pt>
                <c:pt idx="768">
                  <c:v>7.6467823685854359</c:v>
                </c:pt>
                <c:pt idx="769">
                  <c:v>7.646775701918969</c:v>
                </c:pt>
                <c:pt idx="770">
                  <c:v>7.6467855685860968</c:v>
                </c:pt>
                <c:pt idx="771">
                  <c:v>7.6468299685856351</c:v>
                </c:pt>
                <c:pt idx="772">
                  <c:v>7.6468684685849704</c:v>
                </c:pt>
                <c:pt idx="773">
                  <c:v>7.6468951520906927</c:v>
                </c:pt>
                <c:pt idx="774">
                  <c:v>7.6467819685855245</c:v>
                </c:pt>
                <c:pt idx="775">
                  <c:v>7.6466482685848574</c:v>
                </c:pt>
                <c:pt idx="776">
                  <c:v>7.6465166843753565</c:v>
                </c:pt>
                <c:pt idx="777">
                  <c:v>7.6461423685854051</c:v>
                </c:pt>
                <c:pt idx="778">
                  <c:v>7.6460803685847099</c:v>
                </c:pt>
                <c:pt idx="779">
                  <c:v>7.6460065953896414</c:v>
                </c:pt>
                <c:pt idx="780">
                  <c:v>7.6459077685847348</c:v>
                </c:pt>
                <c:pt idx="781">
                  <c:v>7.645796368586109</c:v>
                </c:pt>
                <c:pt idx="782">
                  <c:v>7.6457078685854718</c:v>
                </c:pt>
                <c:pt idx="783">
                  <c:v>7.6456067685850355</c:v>
                </c:pt>
                <c:pt idx="784">
                  <c:v>7.6455071511943684</c:v>
                </c:pt>
                <c:pt idx="785">
                  <c:v>7.6454423685847956</c:v>
                </c:pt>
                <c:pt idx="786">
                  <c:v>7.6454423685847388</c:v>
                </c:pt>
                <c:pt idx="787">
                  <c:v>7.6454245685851578</c:v>
                </c:pt>
                <c:pt idx="788">
                  <c:v>7.6453457685859716</c:v>
                </c:pt>
                <c:pt idx="789">
                  <c:v>7.6453047685852233</c:v>
                </c:pt>
                <c:pt idx="790">
                  <c:v>7.6452318583817531</c:v>
                </c:pt>
                <c:pt idx="791">
                  <c:v>7.6452145685859056</c:v>
                </c:pt>
                <c:pt idx="792">
                  <c:v>7.6451750001638885</c:v>
                </c:pt>
                <c:pt idx="793">
                  <c:v>7.6450700309231507</c:v>
                </c:pt>
                <c:pt idx="794">
                  <c:v>7.645042368584555</c:v>
                </c:pt>
                <c:pt idx="795">
                  <c:v>7.6450262861107046</c:v>
                </c:pt>
                <c:pt idx="796">
                  <c:v>7.6450277685847965</c:v>
                </c:pt>
                <c:pt idx="797">
                  <c:v>7.645054368585698</c:v>
                </c:pt>
                <c:pt idx="798">
                  <c:v>7.64508946858553</c:v>
                </c:pt>
                <c:pt idx="799">
                  <c:v>7.6451029685857206</c:v>
                </c:pt>
                <c:pt idx="800">
                  <c:v>7.6451223685853673</c:v>
                </c:pt>
                <c:pt idx="801">
                  <c:v>7.6451269839700018</c:v>
                </c:pt>
                <c:pt idx="802">
                  <c:v>7.6451786451807067</c:v>
                </c:pt>
                <c:pt idx="803">
                  <c:v>7.6451499685853275</c:v>
                </c:pt>
                <c:pt idx="804">
                  <c:v>7.6451223685853673</c:v>
                </c:pt>
                <c:pt idx="805">
                  <c:v>7.6451004685858406</c:v>
                </c:pt>
                <c:pt idx="806">
                  <c:v>7.6450732964209607</c:v>
                </c:pt>
                <c:pt idx="807">
                  <c:v>7.6450723685858355</c:v>
                </c:pt>
                <c:pt idx="808">
                  <c:v>7.6451023685856967</c:v>
                </c:pt>
                <c:pt idx="809">
                  <c:v>7.6451191685853841</c:v>
                </c:pt>
                <c:pt idx="810">
                  <c:v>7.6451607685850265</c:v>
                </c:pt>
                <c:pt idx="811">
                  <c:v>7.6451707191012686</c:v>
                </c:pt>
                <c:pt idx="812">
                  <c:v>7.6452175685857338</c:v>
                </c:pt>
                <c:pt idx="813">
                  <c:v>7.6452223685856895</c:v>
                </c:pt>
                <c:pt idx="814">
                  <c:v>7.645212168585946</c:v>
                </c:pt>
                <c:pt idx="815">
                  <c:v>7.6451828787894511</c:v>
                </c:pt>
                <c:pt idx="816">
                  <c:v>7.6452215685855016</c:v>
                </c:pt>
                <c:pt idx="817">
                  <c:v>7.6452277685855385</c:v>
                </c:pt>
                <c:pt idx="818">
                  <c:v>7.6452253685856846</c:v>
                </c:pt>
                <c:pt idx="819">
                  <c:v>7.6452451685854745</c:v>
                </c:pt>
                <c:pt idx="820">
                  <c:v>7.6452858685849483</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7.6452517685855854</c:v>
                </c:pt>
                <c:pt idx="829">
                  <c:v>7.6452223685856895</c:v>
                </c:pt>
                <c:pt idx="830">
                  <c:v>7.6452502685855839</c:v>
                </c:pt>
                <c:pt idx="831">
                  <c:v>7.6452523685856155</c:v>
                </c:pt>
                <c:pt idx="832">
                  <c:v>7.6452523685854903</c:v>
                </c:pt>
                <c:pt idx="833">
                  <c:v>7.6452420560853653</c:v>
                </c:pt>
                <c:pt idx="834">
                  <c:v>7.6452220494367795</c:v>
                </c:pt>
                <c:pt idx="835">
                  <c:v>7.645191468586237</c:v>
                </c:pt>
                <c:pt idx="836">
                  <c:v>7.6451647685850652</c:v>
                </c:pt>
                <c:pt idx="837">
                  <c:v>7.6451303685853373</c:v>
                </c:pt>
                <c:pt idx="838">
                  <c:v>7.6451023685857562</c:v>
                </c:pt>
                <c:pt idx="839">
                  <c:v>7.6450774685858445</c:v>
                </c:pt>
                <c:pt idx="840">
                  <c:v>7.6450522123356706</c:v>
                </c:pt>
                <c:pt idx="841">
                  <c:v>7.6451223685854215</c:v>
                </c:pt>
                <c:pt idx="842">
                  <c:v>7.6451227685853977</c:v>
                </c:pt>
                <c:pt idx="843">
                  <c:v>7.645132768585146</c:v>
                </c:pt>
                <c:pt idx="844">
                  <c:v>7.6453044685853815</c:v>
                </c:pt>
                <c:pt idx="845">
                  <c:v>7.6456842685853372</c:v>
                </c:pt>
                <c:pt idx="846">
                  <c:v>7.6459418685854468</c:v>
                </c:pt>
                <c:pt idx="847">
                  <c:v>7.6462227809567738</c:v>
                </c:pt>
                <c:pt idx="848">
                  <c:v>7.6465651685852665</c:v>
                </c:pt>
                <c:pt idx="849">
                  <c:v>7.6468041867671701</c:v>
                </c:pt>
                <c:pt idx="850">
                  <c:v>7.6476470352523194</c:v>
                </c:pt>
                <c:pt idx="851">
                  <c:v>7.6479311564643853</c:v>
                </c:pt>
                <c:pt idx="852">
                  <c:v>7.6489500685853997</c:v>
                </c:pt>
                <c:pt idx="853">
                  <c:v>7.6497961685854055</c:v>
                </c:pt>
                <c:pt idx="854">
                  <c:v>7.6510234910344046</c:v>
                </c:pt>
                <c:pt idx="855">
                  <c:v>7.6521021685849799</c:v>
                </c:pt>
                <c:pt idx="856">
                  <c:v>7.6535327685853689</c:v>
                </c:pt>
                <c:pt idx="857">
                  <c:v>7.6548799685853037</c:v>
                </c:pt>
                <c:pt idx="858">
                  <c:v>7.655864868585291</c:v>
                </c:pt>
                <c:pt idx="859">
                  <c:v>7.6601826185851696</c:v>
                </c:pt>
                <c:pt idx="860">
                  <c:v>7.6619061580590309</c:v>
                </c:pt>
                <c:pt idx="861">
                  <c:v>7.6641312685852521</c:v>
                </c:pt>
                <c:pt idx="862">
                  <c:v>7.665832868585075</c:v>
                </c:pt>
                <c:pt idx="863">
                  <c:v>7.667764668585896</c:v>
                </c:pt>
                <c:pt idx="864">
                  <c:v>7.6698545685853725</c:v>
                </c:pt>
                <c:pt idx="865">
                  <c:v>7.6716003203924998</c:v>
                </c:pt>
                <c:pt idx="866">
                  <c:v>7.6776093422697187</c:v>
                </c:pt>
                <c:pt idx="867">
                  <c:v>7.6790533685853148</c:v>
                </c:pt>
                <c:pt idx="868">
                  <c:v>7.6812319685852355</c:v>
                </c:pt>
                <c:pt idx="869">
                  <c:v>7.6833905685854269</c:v>
                </c:pt>
                <c:pt idx="870">
                  <c:v>7.6861950685854454</c:v>
                </c:pt>
                <c:pt idx="871">
                  <c:v>7.6874623685853365</c:v>
                </c:pt>
                <c:pt idx="872">
                  <c:v>7.6893885541523019</c:v>
                </c:pt>
                <c:pt idx="873">
                  <c:v>7.6932113341026334</c:v>
                </c:pt>
                <c:pt idx="874">
                  <c:v>7.7001198384650742</c:v>
                </c:pt>
                <c:pt idx="875">
                  <c:v>7.7021774685853845</c:v>
                </c:pt>
                <c:pt idx="876">
                  <c:v>7.7041100685850648</c:v>
                </c:pt>
                <c:pt idx="877">
                  <c:v>7.7060771108537134</c:v>
                </c:pt>
                <c:pt idx="878">
                  <c:v>7.7077370685853497</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7.7219339685852919</c:v>
                </c:pt>
                <c:pt idx="888">
                  <c:v>7.722836568585187</c:v>
                </c:pt>
                <c:pt idx="889">
                  <c:v>7.7235807685855242</c:v>
                </c:pt>
                <c:pt idx="890">
                  <c:v>7.7242144519185665</c:v>
                </c:pt>
                <c:pt idx="891">
                  <c:v>7.7248072170701816</c:v>
                </c:pt>
                <c:pt idx="892">
                  <c:v>7.7263690352521923</c:v>
                </c:pt>
                <c:pt idx="893">
                  <c:v>7.7265765685855277</c:v>
                </c:pt>
                <c:pt idx="894">
                  <c:v>7.7271451685853707</c:v>
                </c:pt>
                <c:pt idx="895">
                  <c:v>7.7275817685854742</c:v>
                </c:pt>
                <c:pt idx="896">
                  <c:v>7.7279067685851741</c:v>
                </c:pt>
                <c:pt idx="897">
                  <c:v>7.7282610283794071</c:v>
                </c:pt>
                <c:pt idx="898">
                  <c:v>7.728560668585204</c:v>
                </c:pt>
                <c:pt idx="899">
                  <c:v>7.7287970685850427</c:v>
                </c:pt>
                <c:pt idx="900">
                  <c:v>7.7289216542998957</c:v>
                </c:pt>
                <c:pt idx="901">
                  <c:v>7.7294896413127505</c:v>
                </c:pt>
                <c:pt idx="902">
                  <c:v>7.7295793685851351</c:v>
                </c:pt>
                <c:pt idx="903">
                  <c:v>7.729723168585295</c:v>
                </c:pt>
                <c:pt idx="904">
                  <c:v>7.7297672139460634</c:v>
                </c:pt>
                <c:pt idx="905">
                  <c:v>7.7291716685849785</c:v>
                </c:pt>
                <c:pt idx="906">
                  <c:v>7.7275909685854387</c:v>
                </c:pt>
                <c:pt idx="907">
                  <c:v>7.7260548685852024</c:v>
                </c:pt>
                <c:pt idx="908">
                  <c:v>7.7248665352522146</c:v>
                </c:pt>
                <c:pt idx="909">
                  <c:v>7.7212682988181562</c:v>
                </c:pt>
                <c:pt idx="910">
                  <c:v>7.7202817685854406</c:v>
                </c:pt>
                <c:pt idx="911">
                  <c:v>7.7194740685852246</c:v>
                </c:pt>
                <c:pt idx="912">
                  <c:v>7.7188649685851445</c:v>
                </c:pt>
                <c:pt idx="913">
                  <c:v>7.7184072685856835</c:v>
                </c:pt>
                <c:pt idx="914">
                  <c:v>7.7180154685854649</c:v>
                </c:pt>
                <c:pt idx="915">
                  <c:v>7.7179115438432335</c:v>
                </c:pt>
                <c:pt idx="916">
                  <c:v>7.7182200685853815</c:v>
                </c:pt>
                <c:pt idx="917">
                  <c:v>7.7184544616087685</c:v>
                </c:pt>
                <c:pt idx="918">
                  <c:v>7.720935701918739</c:v>
                </c:pt>
                <c:pt idx="919">
                  <c:v>7.7216669685857475</c:v>
                </c:pt>
                <c:pt idx="920">
                  <c:v>7.7228239685850371</c:v>
                </c:pt>
                <c:pt idx="921">
                  <c:v>7.7241291685853755</c:v>
                </c:pt>
                <c:pt idx="922">
                  <c:v>7.7253481417808594</c:v>
                </c:pt>
                <c:pt idx="923">
                  <c:v>7.7264005685855226</c:v>
                </c:pt>
                <c:pt idx="924">
                  <c:v>7.7275285685850568</c:v>
                </c:pt>
                <c:pt idx="925">
                  <c:v>7.7283368685851856</c:v>
                </c:pt>
                <c:pt idx="926">
                  <c:v>7.7289562901541586</c:v>
                </c:pt>
                <c:pt idx="927">
                  <c:v>7.7307436729331895</c:v>
                </c:pt>
                <c:pt idx="928">
                  <c:v>7.7311055685853045</c:v>
                </c:pt>
                <c:pt idx="929">
                  <c:v>7.731628410252454</c:v>
                </c:pt>
                <c:pt idx="930">
                  <c:v>7.7321536685859131</c:v>
                </c:pt>
                <c:pt idx="931">
                  <c:v>7.7325598685853869</c:v>
                </c:pt>
                <c:pt idx="932">
                  <c:v>7.7330202685848954</c:v>
                </c:pt>
                <c:pt idx="933">
                  <c:v>7.7334447685854055</c:v>
                </c:pt>
                <c:pt idx="934">
                  <c:v>7.7337748343383774</c:v>
                </c:pt>
                <c:pt idx="935">
                  <c:v>7.7341126584405</c:v>
                </c:pt>
                <c:pt idx="936">
                  <c:v>7.7354623685854005</c:v>
                </c:pt>
                <c:pt idx="937">
                  <c:v>7.7357563685857365</c:v>
                </c:pt>
                <c:pt idx="938">
                  <c:v>7.7365185685854998</c:v>
                </c:pt>
                <c:pt idx="939">
                  <c:v>7.7374989685852764</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7.7491096881731503</c:v>
                </c:pt>
                <c:pt idx="948">
                  <c:v>7.7502105685855458</c:v>
                </c:pt>
                <c:pt idx="949">
                  <c:v>7.7517295685856995</c:v>
                </c:pt>
                <c:pt idx="950">
                  <c:v>7.7546579685850388</c:v>
                </c:pt>
                <c:pt idx="951">
                  <c:v>7.7587865685853776</c:v>
                </c:pt>
                <c:pt idx="952">
                  <c:v>7.7614458979971488</c:v>
                </c:pt>
                <c:pt idx="953">
                  <c:v>7.7724771900139116</c:v>
                </c:pt>
                <c:pt idx="954">
                  <c:v>7.7749002685852142</c:v>
                </c:pt>
                <c:pt idx="955">
                  <c:v>7.7782824685853171</c:v>
                </c:pt>
                <c:pt idx="956">
                  <c:v>7.7814377685855476</c:v>
                </c:pt>
                <c:pt idx="957">
                  <c:v>7.7851114685856375</c:v>
                </c:pt>
                <c:pt idx="958">
                  <c:v>7.7884989665237327</c:v>
                </c:pt>
                <c:pt idx="959">
                  <c:v>7.7916631685858677</c:v>
                </c:pt>
                <c:pt idx="960">
                  <c:v>7.7941691634574815</c:v>
                </c:pt>
                <c:pt idx="961">
                  <c:v>7.8047150958578975</c:v>
                </c:pt>
                <c:pt idx="962">
                  <c:v>7.8068067685853855</c:v>
                </c:pt>
                <c:pt idx="963">
                  <c:v>7.8088532685852687</c:v>
                </c:pt>
                <c:pt idx="964">
                  <c:v>7.8110351533955651</c:v>
                </c:pt>
                <c:pt idx="965">
                  <c:v>7.8131076685855332</c:v>
                </c:pt>
                <c:pt idx="966">
                  <c:v>7.8150542685855218</c:v>
                </c:pt>
                <c:pt idx="967">
                  <c:v>7.8166754536915324</c:v>
                </c:pt>
                <c:pt idx="968">
                  <c:v>7.8224556562563468</c:v>
                </c:pt>
                <c:pt idx="969">
                  <c:v>7.8242153685854889</c:v>
                </c:pt>
                <c:pt idx="970">
                  <c:v>7.825815976832466</c:v>
                </c:pt>
                <c:pt idx="971">
                  <c:v>7.8273365685852161</c:v>
                </c:pt>
                <c:pt idx="972">
                  <c:v>7.8288995685851965</c:v>
                </c:pt>
                <c:pt idx="973">
                  <c:v>7.830186168584774</c:v>
                </c:pt>
                <c:pt idx="974">
                  <c:v>7.8321767685852732</c:v>
                </c:pt>
                <c:pt idx="975">
                  <c:v>7.8336119562145683</c:v>
                </c:pt>
                <c:pt idx="976">
                  <c:v>7.8348081580588875</c:v>
                </c:pt>
                <c:pt idx="977">
                  <c:v>7.8412543685853455</c:v>
                </c:pt>
                <c:pt idx="978">
                  <c:v>7.8422558685854762</c:v>
                </c:pt>
                <c:pt idx="979">
                  <c:v>7.8442547685853041</c:v>
                </c:pt>
                <c:pt idx="980">
                  <c:v>7.8460887685853455</c:v>
                </c:pt>
                <c:pt idx="981">
                  <c:v>7.8474379685856102</c:v>
                </c:pt>
                <c:pt idx="982">
                  <c:v>7.8491396881734801</c:v>
                </c:pt>
                <c:pt idx="983">
                  <c:v>7.8505389685848899</c:v>
                </c:pt>
                <c:pt idx="984">
                  <c:v>7.8519112574743462</c:v>
                </c:pt>
                <c:pt idx="985">
                  <c:v>7.8561776317434475</c:v>
                </c:pt>
                <c:pt idx="986">
                  <c:v>7.8565970685851916</c:v>
                </c:pt>
                <c:pt idx="987">
                  <c:v>7.8576713685856276</c:v>
                </c:pt>
                <c:pt idx="988">
                  <c:v>7.8584520685860797</c:v>
                </c:pt>
                <c:pt idx="989">
                  <c:v>7.8591484510595393</c:v>
                </c:pt>
                <c:pt idx="990">
                  <c:v>7.85992336858539</c:v>
                </c:pt>
                <c:pt idx="991">
                  <c:v>7.8604127685853245</c:v>
                </c:pt>
                <c:pt idx="992">
                  <c:v>7.8611854935854852</c:v>
                </c:pt>
                <c:pt idx="993">
                  <c:v>7.8637294796964285</c:v>
                </c:pt>
                <c:pt idx="994">
                  <c:v>7.864336268585526</c:v>
                </c:pt>
                <c:pt idx="995">
                  <c:v>7.8648337609905745</c:v>
                </c:pt>
                <c:pt idx="996">
                  <c:v>7.8654979685852595</c:v>
                </c:pt>
                <c:pt idx="997">
                  <c:v>7.8662526685850045</c:v>
                </c:pt>
                <c:pt idx="998">
                  <c:v>7.8670290685852802</c:v>
                </c:pt>
                <c:pt idx="999">
                  <c:v>7.8676562685856757</c:v>
                </c:pt>
                <c:pt idx="1000">
                  <c:v>7.8681456542995676</c:v>
                </c:pt>
                <c:pt idx="1001">
                  <c:v>7.8700470062663754</c:v>
                </c:pt>
                <c:pt idx="1002">
                  <c:v>7.8709198685854167</c:v>
                </c:pt>
                <c:pt idx="1003">
                  <c:v>7.8717777685853463</c:v>
                </c:pt>
                <c:pt idx="1004">
                  <c:v>7.872678368585369</c:v>
                </c:pt>
                <c:pt idx="1005">
                  <c:v>7.8734315685856675</c:v>
                </c:pt>
                <c:pt idx="1006">
                  <c:v>7.8741504685855297</c:v>
                </c:pt>
                <c:pt idx="1007">
                  <c:v>7.8747851520904018</c:v>
                </c:pt>
                <c:pt idx="1008">
                  <c:v>7.875297734438699</c:v>
                </c:pt>
                <c:pt idx="1009">
                  <c:v>7.8772979568206694</c:v>
                </c:pt>
                <c:pt idx="1010">
                  <c:v>7.877492768585924</c:v>
                </c:pt>
                <c:pt idx="1011">
                  <c:v>7.8778122685853331</c:v>
                </c:pt>
                <c:pt idx="1012">
                  <c:v>7.8780746685853869</c:v>
                </c:pt>
                <c:pt idx="1013">
                  <c:v>7.8782828840494554</c:v>
                </c:pt>
                <c:pt idx="1014">
                  <c:v>7.8784829685854438</c:v>
                </c:pt>
                <c:pt idx="1015">
                  <c:v>7.8786511685855354</c:v>
                </c:pt>
                <c:pt idx="1016">
                  <c:v>7.8787279685854656</c:v>
                </c:pt>
                <c:pt idx="1017">
                  <c:v>7.879082368585447</c:v>
                </c:pt>
                <c:pt idx="1018">
                  <c:v>7.8791549685849995</c:v>
                </c:pt>
                <c:pt idx="1019">
                  <c:v>7.8792585685860264</c:v>
                </c:pt>
                <c:pt idx="1020">
                  <c:v>7.879468722751569</c:v>
                </c:pt>
                <c:pt idx="1021">
                  <c:v>7.8796175685856866</c:v>
                </c:pt>
                <c:pt idx="1022">
                  <c:v>7.8797290685853483</c:v>
                </c:pt>
                <c:pt idx="1023">
                  <c:v>7.8798720685847599</c:v>
                </c:pt>
                <c:pt idx="1024">
                  <c:v>7.8799515685860815</c:v>
                </c:pt>
                <c:pt idx="1025">
                  <c:v>7.8799923685854285</c:v>
                </c:pt>
                <c:pt idx="1026">
                  <c:v>7.8814551272065065</c:v>
                </c:pt>
                <c:pt idx="1027">
                  <c:v>7.881814268585515</c:v>
                </c:pt>
                <c:pt idx="1028">
                  <c:v>7.8821180685853296</c:v>
                </c:pt>
                <c:pt idx="1029">
                  <c:v>7.8823795685852387</c:v>
                </c:pt>
                <c:pt idx="1030">
                  <c:v>7.8826521685851505</c:v>
                </c:pt>
                <c:pt idx="1031">
                  <c:v>7.8828365953898043</c:v>
                </c:pt>
                <c:pt idx="1032">
                  <c:v>7.8829923685853531</c:v>
                </c:pt>
                <c:pt idx="1033">
                  <c:v>7.8824577019187956</c:v>
                </c:pt>
                <c:pt idx="1034">
                  <c:v>7.8818414685852787</c:v>
                </c:pt>
                <c:pt idx="1035">
                  <c:v>7.8810448685854908</c:v>
                </c:pt>
                <c:pt idx="1036">
                  <c:v>7.8803965685856445</c:v>
                </c:pt>
                <c:pt idx="1037">
                  <c:v>7.8797058685854653</c:v>
                </c:pt>
                <c:pt idx="1038">
                  <c:v>7.8790334102524904</c:v>
                </c:pt>
                <c:pt idx="1039">
                  <c:v>7.8783592257285164</c:v>
                </c:pt>
                <c:pt idx="1040">
                  <c:v>7.8762463685855115</c:v>
                </c:pt>
                <c:pt idx="1041">
                  <c:v>7.8757462685850941</c:v>
                </c:pt>
                <c:pt idx="1042">
                  <c:v>7.8751841685852906</c:v>
                </c:pt>
                <c:pt idx="1043">
                  <c:v>7.8745470685855246</c:v>
                </c:pt>
                <c:pt idx="1044">
                  <c:v>7.8740229685854519</c:v>
                </c:pt>
                <c:pt idx="1045">
                  <c:v>7.8736540180697858</c:v>
                </c:pt>
                <c:pt idx="1046">
                  <c:v>7.8731811685856945</c:v>
                </c:pt>
                <c:pt idx="1047">
                  <c:v>7.8728455685849346</c:v>
                </c:pt>
                <c:pt idx="1048">
                  <c:v>7.872642701918859</c:v>
                </c:pt>
                <c:pt idx="1049">
                  <c:v>7.8723876627030478</c:v>
                </c:pt>
                <c:pt idx="1050">
                  <c:v>7.8729631685855095</c:v>
                </c:pt>
                <c:pt idx="1051">
                  <c:v>7.8746649727520008</c:v>
                </c:pt>
                <c:pt idx="1052">
                  <c:v>7.8771975685854683</c:v>
                </c:pt>
                <c:pt idx="1053">
                  <c:v>7.8794168685853396</c:v>
                </c:pt>
                <c:pt idx="1054">
                  <c:v>7.8817377685854852</c:v>
                </c:pt>
                <c:pt idx="1055">
                  <c:v>7.8836624685855714</c:v>
                </c:pt>
                <c:pt idx="1056">
                  <c:v>7.8853372139463556</c:v>
                </c:pt>
                <c:pt idx="1057">
                  <c:v>7.8906868130299062</c:v>
                </c:pt>
                <c:pt idx="1058">
                  <c:v>7.8913882685852226</c:v>
                </c:pt>
                <c:pt idx="1059">
                  <c:v>7.8928666685854365</c:v>
                </c:pt>
                <c:pt idx="1060">
                  <c:v>7.8939892685850168</c:v>
                </c:pt>
                <c:pt idx="1061">
                  <c:v>7.8953290685855775</c:v>
                </c:pt>
                <c:pt idx="1062">
                  <c:v>7.8964737199365373</c:v>
                </c:pt>
                <c:pt idx="1063">
                  <c:v>7.8977337685853968</c:v>
                </c:pt>
                <c:pt idx="1064">
                  <c:v>7.8987724685855625</c:v>
                </c:pt>
                <c:pt idx="1065">
                  <c:v>7.8992750958582434</c:v>
                </c:pt>
                <c:pt idx="1066">
                  <c:v>7.9013840828710311</c:v>
                </c:pt>
                <c:pt idx="1067">
                  <c:v>7.9017399685851784</c:v>
                </c:pt>
                <c:pt idx="1068">
                  <c:v>7.9023768685854057</c:v>
                </c:pt>
                <c:pt idx="1069">
                  <c:v>7.9029332964204908</c:v>
                </c:pt>
                <c:pt idx="1070">
                  <c:v>7.9033840685857655</c:v>
                </c:pt>
                <c:pt idx="1071">
                  <c:v>7.9038232685854375</c:v>
                </c:pt>
                <c:pt idx="1072">
                  <c:v>7.9042452685856261</c:v>
                </c:pt>
                <c:pt idx="1073">
                  <c:v>7.9045518477523276</c:v>
                </c:pt>
                <c:pt idx="1074">
                  <c:v>7.9054878231309065</c:v>
                </c:pt>
                <c:pt idx="1075">
                  <c:v>7.9057788685852897</c:v>
                </c:pt>
                <c:pt idx="1076">
                  <c:v>7.9060634685854012</c:v>
                </c:pt>
                <c:pt idx="1077">
                  <c:v>7.9063063685853336</c:v>
                </c:pt>
                <c:pt idx="1078">
                  <c:v>7.9065259685853055</c:v>
                </c:pt>
                <c:pt idx="1079">
                  <c:v>7.9067233060853974</c:v>
                </c:pt>
                <c:pt idx="1080">
                  <c:v>7.9068999685851082</c:v>
                </c:pt>
                <c:pt idx="1081">
                  <c:v>7.9070581927611272</c:v>
                </c:pt>
                <c:pt idx="1082">
                  <c:v>7.9073119982154045</c:v>
                </c:pt>
                <c:pt idx="1083">
                  <c:v>7.907355268585488</c:v>
                </c:pt>
                <c:pt idx="1084">
                  <c:v>7.9074136685851641</c:v>
                </c:pt>
                <c:pt idx="1085">
                  <c:v>7.907550701919277</c:v>
                </c:pt>
                <c:pt idx="1086">
                  <c:v>7.9076297685856733</c:v>
                </c:pt>
                <c:pt idx="1087">
                  <c:v>7.9076540685852645</c:v>
                </c:pt>
                <c:pt idx="1088">
                  <c:v>7.9076804685847861</c:v>
                </c:pt>
                <c:pt idx="1089">
                  <c:v>7.9076850859760981</c:v>
                </c:pt>
                <c:pt idx="1090">
                  <c:v>7.9077044519190309</c:v>
                </c:pt>
                <c:pt idx="1091">
                  <c:v>7.9078923685854114</c:v>
                </c:pt>
                <c:pt idx="1092">
                  <c:v>7.9079400685851109</c:v>
                </c:pt>
                <c:pt idx="1093">
                  <c:v>7.9079808685849606</c:v>
                </c:pt>
                <c:pt idx="1094">
                  <c:v>7.9079823685849675</c:v>
                </c:pt>
                <c:pt idx="1095">
                  <c:v>7.9079823685849675</c:v>
                </c:pt>
                <c:pt idx="1096">
                  <c:v>7.9079823685851345</c:v>
                </c:pt>
                <c:pt idx="1097">
                  <c:v>7.9079823685849675</c:v>
                </c:pt>
                <c:pt idx="1098">
                  <c:v>7.9079953918417374</c:v>
                </c:pt>
                <c:pt idx="1099">
                  <c:v>7.9081214162042324</c:v>
                </c:pt>
                <c:pt idx="1100">
                  <c:v>7.9080906685853307</c:v>
                </c:pt>
                <c:pt idx="1101">
                  <c:v>7.9080742242555955</c:v>
                </c:pt>
                <c:pt idx="1102">
                  <c:v>7.9080723685855361</c:v>
                </c:pt>
                <c:pt idx="1103">
                  <c:v>7.9080840685852563</c:v>
                </c:pt>
                <c:pt idx="1104">
                  <c:v>7.9081179685850902</c:v>
                </c:pt>
                <c:pt idx="1105">
                  <c:v>7.9081231685850213</c:v>
                </c:pt>
                <c:pt idx="1106">
                  <c:v>7.9081791332916671</c:v>
                </c:pt>
                <c:pt idx="1107">
                  <c:v>7.9081968366707045</c:v>
                </c:pt>
                <c:pt idx="1108">
                  <c:v>7.9083223685853596</c:v>
                </c:pt>
                <c:pt idx="1109">
                  <c:v>7.9082702685851274</c:v>
                </c:pt>
                <c:pt idx="1110">
                  <c:v>7.9082421685851862</c:v>
                </c:pt>
                <c:pt idx="1111">
                  <c:v>7.9082220352521295</c:v>
                </c:pt>
                <c:pt idx="1112">
                  <c:v>7.9081957393724585</c:v>
                </c:pt>
                <c:pt idx="1113">
                  <c:v>7.9081923685859685</c:v>
                </c:pt>
                <c:pt idx="1114">
                  <c:v>7.9081878231315406</c:v>
                </c:pt>
                <c:pt idx="1115">
                  <c:v>7.9081623685854225</c:v>
                </c:pt>
                <c:pt idx="1116">
                  <c:v>7.9082393835103941</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7.9085987322223117</c:v>
                </c:pt>
                <c:pt idx="1129">
                  <c:v>7.9086223685860233</c:v>
                </c:pt>
                <c:pt idx="1130">
                  <c:v>7.9085992685861157</c:v>
                </c:pt>
                <c:pt idx="1131">
                  <c:v>7.9085623685852653</c:v>
                </c:pt>
                <c:pt idx="1132">
                  <c:v>7.9085023685854061</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7.9083940352518534</c:v>
                </c:pt>
                <c:pt idx="1142">
                  <c:v>7.9083523685856294</c:v>
                </c:pt>
                <c:pt idx="1143">
                  <c:v>7.9083238685858106</c:v>
                </c:pt>
                <c:pt idx="1144">
                  <c:v>7.9082963685846934</c:v>
                </c:pt>
                <c:pt idx="1145">
                  <c:v>7.9082763685849704</c:v>
                </c:pt>
                <c:pt idx="1146">
                  <c:v>7.9082617435846974</c:v>
                </c:pt>
                <c:pt idx="1147">
                  <c:v>7.9082577685849333</c:v>
                </c:pt>
                <c:pt idx="1148">
                  <c:v>7.9082304685852725</c:v>
                </c:pt>
                <c:pt idx="1149">
                  <c:v>7.9082223685854416</c:v>
                </c:pt>
                <c:pt idx="1150">
                  <c:v>7.9082223685854416</c:v>
                </c:pt>
                <c:pt idx="1151">
                  <c:v>7.9080548685853937</c:v>
                </c:pt>
                <c:pt idx="1152">
                  <c:v>7.9079112574734198</c:v>
                </c:pt>
                <c:pt idx="1153">
                  <c:v>7.907789868585386</c:v>
                </c:pt>
                <c:pt idx="1154">
                  <c:v>7.9076120685858342</c:v>
                </c:pt>
                <c:pt idx="1155">
                  <c:v>7.9074449685847545</c:v>
                </c:pt>
                <c:pt idx="1156">
                  <c:v>7.9073306685855345</c:v>
                </c:pt>
                <c:pt idx="1157">
                  <c:v>7.907199868585967</c:v>
                </c:pt>
                <c:pt idx="1158">
                  <c:v>7.9071061830180334</c:v>
                </c:pt>
                <c:pt idx="1159">
                  <c:v>7.9070923685854426</c:v>
                </c:pt>
                <c:pt idx="1160">
                  <c:v>7.9070023685860207</c:v>
                </c:pt>
                <c:pt idx="1161">
                  <c:v>7.9069732685851051</c:v>
                </c:pt>
                <c:pt idx="1162">
                  <c:v>7.9069483685852475</c:v>
                </c:pt>
                <c:pt idx="1163">
                  <c:v>7.9069480685850095</c:v>
                </c:pt>
                <c:pt idx="1164">
                  <c:v>7.9069423685850895</c:v>
                </c:pt>
                <c:pt idx="1165">
                  <c:v>7.9069411185851335</c:v>
                </c:pt>
                <c:pt idx="1166">
                  <c:v>7.9069223685854775</c:v>
                </c:pt>
                <c:pt idx="1167">
                  <c:v>7.9069150567577298</c:v>
                </c:pt>
                <c:pt idx="1168">
                  <c:v>7.9059123685853514</c:v>
                </c:pt>
                <c:pt idx="1169">
                  <c:v>7.9052155685856285</c:v>
                </c:pt>
                <c:pt idx="1170">
                  <c:v>7.9043088685855354</c:v>
                </c:pt>
                <c:pt idx="1171">
                  <c:v>7.9034633060853894</c:v>
                </c:pt>
                <c:pt idx="1172">
                  <c:v>7.9027124685853885</c:v>
                </c:pt>
                <c:pt idx="1173">
                  <c:v>7.9020881685858768</c:v>
                </c:pt>
                <c:pt idx="1174">
                  <c:v>7.9014028685852651</c:v>
                </c:pt>
                <c:pt idx="1175">
                  <c:v>7.9010895114427289</c:v>
                </c:pt>
                <c:pt idx="1176">
                  <c:v>7.8997797685853612</c:v>
                </c:pt>
                <c:pt idx="1177">
                  <c:v>7.8994671602522573</c:v>
                </c:pt>
                <c:pt idx="1178">
                  <c:v>7.8990708685853956</c:v>
                </c:pt>
                <c:pt idx="1179">
                  <c:v>7.8984085685854657</c:v>
                </c:pt>
                <c:pt idx="1180">
                  <c:v>7.8976914685854398</c:v>
                </c:pt>
                <c:pt idx="1181">
                  <c:v>7.897146268585451</c:v>
                </c:pt>
                <c:pt idx="1182">
                  <c:v>7.8967798685856252</c:v>
                </c:pt>
                <c:pt idx="1183">
                  <c:v>7.8968430728107961</c:v>
                </c:pt>
                <c:pt idx="1184">
                  <c:v>7.8969630352518934</c:v>
                </c:pt>
                <c:pt idx="1185">
                  <c:v>7.8973023685853763</c:v>
                </c:pt>
                <c:pt idx="1186">
                  <c:v>7.8973737685855765</c:v>
                </c:pt>
                <c:pt idx="1187">
                  <c:v>7.8974274685853088</c:v>
                </c:pt>
                <c:pt idx="1188">
                  <c:v>7.8974924685858854</c:v>
                </c:pt>
                <c:pt idx="1189">
                  <c:v>7.8975556627031045</c:v>
                </c:pt>
                <c:pt idx="1190">
                  <c:v>7.8976078130292056</c:v>
                </c:pt>
                <c:pt idx="1191">
                  <c:v>7.8976815685856563</c:v>
                </c:pt>
                <c:pt idx="1192">
                  <c:v>7.8977388903244465</c:v>
                </c:pt>
                <c:pt idx="1193">
                  <c:v>7.8980076144868718</c:v>
                </c:pt>
                <c:pt idx="1194">
                  <c:v>7.8980732685859039</c:v>
                </c:pt>
                <c:pt idx="1195">
                  <c:v>7.89813933828232</c:v>
                </c:pt>
                <c:pt idx="1196">
                  <c:v>7.8981986185862096</c:v>
                </c:pt>
                <c:pt idx="1197">
                  <c:v>7.8982345685858473</c:v>
                </c:pt>
                <c:pt idx="1198">
                  <c:v>7.8982567685855045</c:v>
                </c:pt>
                <c:pt idx="1199">
                  <c:v>7.8983093685848331</c:v>
                </c:pt>
                <c:pt idx="1200">
                  <c:v>7.8983269685846409</c:v>
                </c:pt>
                <c:pt idx="1201">
                  <c:v>7.8983407896382829</c:v>
                </c:pt>
                <c:pt idx="1202">
                  <c:v>7.8983223685853075</c:v>
                </c:pt>
                <c:pt idx="1203">
                  <c:v>7.8983237685847794</c:v>
                </c:pt>
                <c:pt idx="1204">
                  <c:v>7.8983556685860776</c:v>
                </c:pt>
                <c:pt idx="1205">
                  <c:v>7.8983810685858806</c:v>
                </c:pt>
                <c:pt idx="1206">
                  <c:v>7.8983756685860307</c:v>
                </c:pt>
                <c:pt idx="1207">
                  <c:v>7.8983371685851145</c:v>
                </c:pt>
                <c:pt idx="1208">
                  <c:v>7.8983223685847435</c:v>
                </c:pt>
                <c:pt idx="1209">
                  <c:v>7.8982814594947541</c:v>
                </c:pt>
                <c:pt idx="1210">
                  <c:v>7.8973710144188232</c:v>
                </c:pt>
                <c:pt idx="1211">
                  <c:v>7.8969277685851695</c:v>
                </c:pt>
                <c:pt idx="1212">
                  <c:v>7.8965513685855671</c:v>
                </c:pt>
                <c:pt idx="1213">
                  <c:v>7.8961751685852217</c:v>
                </c:pt>
                <c:pt idx="1214">
                  <c:v>7.8958299727521704</c:v>
                </c:pt>
                <c:pt idx="1215">
                  <c:v>7.8955518685853567</c:v>
                </c:pt>
                <c:pt idx="1216">
                  <c:v>7.8952950685857246</c:v>
                </c:pt>
                <c:pt idx="1217">
                  <c:v>7.8951055685859535</c:v>
                </c:pt>
                <c:pt idx="1218">
                  <c:v>7.8950114796966346</c:v>
                </c:pt>
                <c:pt idx="1219">
                  <c:v>7.8928830465516855</c:v>
                </c:pt>
                <c:pt idx="1220">
                  <c:v>7.8924374223486353</c:v>
                </c:pt>
                <c:pt idx="1221">
                  <c:v>7.8919906685854944</c:v>
                </c:pt>
                <c:pt idx="1222">
                  <c:v>7.8915077685852655</c:v>
                </c:pt>
                <c:pt idx="1223">
                  <c:v>7.8910712685853408</c:v>
                </c:pt>
                <c:pt idx="1224">
                  <c:v>7.8904887685854996</c:v>
                </c:pt>
                <c:pt idx="1225">
                  <c:v>7.8900019519183076</c:v>
                </c:pt>
                <c:pt idx="1226">
                  <c:v>7.8896793497176771</c:v>
                </c:pt>
                <c:pt idx="1227">
                  <c:v>7.8886315685856045</c:v>
                </c:pt>
                <c:pt idx="1228">
                  <c:v>7.888575868585634</c:v>
                </c:pt>
                <c:pt idx="1229">
                  <c:v>7.8882226685854695</c:v>
                </c:pt>
                <c:pt idx="1230">
                  <c:v>7.8879543685854872</c:v>
                </c:pt>
                <c:pt idx="1231">
                  <c:v>7.8876276932605434</c:v>
                </c:pt>
                <c:pt idx="1232">
                  <c:v>7.887271431084983</c:v>
                </c:pt>
                <c:pt idx="1233">
                  <c:v>7.886888468585485</c:v>
                </c:pt>
                <c:pt idx="1234">
                  <c:v>7.8866463685851764</c:v>
                </c:pt>
                <c:pt idx="1235">
                  <c:v>7.8864743685854268</c:v>
                </c:pt>
                <c:pt idx="1236">
                  <c:v>7.8857565504040465</c:v>
                </c:pt>
                <c:pt idx="1237">
                  <c:v>7.885581768585495</c:v>
                </c:pt>
                <c:pt idx="1238">
                  <c:v>7.8854004935850694</c:v>
                </c:pt>
                <c:pt idx="1239">
                  <c:v>7.8852262685852645</c:v>
                </c:pt>
                <c:pt idx="1240">
                  <c:v>7.8849510685852744</c:v>
                </c:pt>
                <c:pt idx="1241">
                  <c:v>7.8846671685852945</c:v>
                </c:pt>
                <c:pt idx="1242">
                  <c:v>7.8844321685856515</c:v>
                </c:pt>
                <c:pt idx="1243">
                  <c:v>7.8842242435856207</c:v>
                </c:pt>
                <c:pt idx="1244">
                  <c:v>7.8840851685853819</c:v>
                </c:pt>
                <c:pt idx="1245">
                  <c:v>7.8835017164113452</c:v>
                </c:pt>
                <c:pt idx="1246">
                  <c:v>7.8833894685848964</c:v>
                </c:pt>
                <c:pt idx="1247">
                  <c:v>7.8832920685855612</c:v>
                </c:pt>
                <c:pt idx="1248">
                  <c:v>7.8826151685853487</c:v>
                </c:pt>
                <c:pt idx="1249">
                  <c:v>7.8811118685852035</c:v>
                </c:pt>
                <c:pt idx="1250">
                  <c:v>7.8797287199369297</c:v>
                </c:pt>
                <c:pt idx="1251">
                  <c:v>7.8782218685853556</c:v>
                </c:pt>
                <c:pt idx="1252">
                  <c:v>7.875991568585734</c:v>
                </c:pt>
                <c:pt idx="1253">
                  <c:v>7.8749081132664385</c:v>
                </c:pt>
                <c:pt idx="1254">
                  <c:v>7.8707340927234304</c:v>
                </c:pt>
                <c:pt idx="1255">
                  <c:v>7.8699578231306315</c:v>
                </c:pt>
                <c:pt idx="1256">
                  <c:v>7.868699868585125</c:v>
                </c:pt>
                <c:pt idx="1257">
                  <c:v>7.8675840352520368</c:v>
                </c:pt>
                <c:pt idx="1258">
                  <c:v>7.866490368585235</c:v>
                </c:pt>
                <c:pt idx="1259">
                  <c:v>7.8655802685854468</c:v>
                </c:pt>
                <c:pt idx="1260">
                  <c:v>7.8647177685854164</c:v>
                </c:pt>
                <c:pt idx="1261">
                  <c:v>7.8640245034167702</c:v>
                </c:pt>
                <c:pt idx="1262">
                  <c:v>7.8621028231305035</c:v>
                </c:pt>
                <c:pt idx="1263">
                  <c:v>7.8616940685854519</c:v>
                </c:pt>
                <c:pt idx="1264">
                  <c:v>7.8612888685851807</c:v>
                </c:pt>
                <c:pt idx="1265">
                  <c:v>7.8609850685858698</c:v>
                </c:pt>
                <c:pt idx="1266">
                  <c:v>7.8606126685852455</c:v>
                </c:pt>
                <c:pt idx="1267">
                  <c:v>7.8603373685851921</c:v>
                </c:pt>
                <c:pt idx="1268">
                  <c:v>7.8601281685855069</c:v>
                </c:pt>
                <c:pt idx="1269">
                  <c:v>7.8598610865342522</c:v>
                </c:pt>
                <c:pt idx="1270">
                  <c:v>7.8598523685853969</c:v>
                </c:pt>
                <c:pt idx="1271">
                  <c:v>7.8598989685858776</c:v>
                </c:pt>
                <c:pt idx="1272">
                  <c:v>7.8599892685850783</c:v>
                </c:pt>
                <c:pt idx="1273">
                  <c:v>7.8600987896382577</c:v>
                </c:pt>
                <c:pt idx="1274">
                  <c:v>7.8601985685856972</c:v>
                </c:pt>
                <c:pt idx="1275">
                  <c:v>7.8603097685850765</c:v>
                </c:pt>
                <c:pt idx="1276">
                  <c:v>7.8603630685857464</c:v>
                </c:pt>
                <c:pt idx="1277">
                  <c:v>7.8603914310854845</c:v>
                </c:pt>
                <c:pt idx="1278">
                  <c:v>7.8604023685856017</c:v>
                </c:pt>
                <c:pt idx="1279">
                  <c:v>7.86056258363881</c:v>
                </c:pt>
                <c:pt idx="1280">
                  <c:v>7.8606472685858133</c:v>
                </c:pt>
                <c:pt idx="1281">
                  <c:v>7.8607115685851419</c:v>
                </c:pt>
                <c:pt idx="1282">
                  <c:v>7.8607786685856365</c:v>
                </c:pt>
                <c:pt idx="1283">
                  <c:v>7.86084041206324</c:v>
                </c:pt>
                <c:pt idx="1284">
                  <c:v>7.8609139685861971</c:v>
                </c:pt>
                <c:pt idx="1285">
                  <c:v>7.860932568585941</c:v>
                </c:pt>
                <c:pt idx="1286">
                  <c:v>7.86095236858608</c:v>
                </c:pt>
                <c:pt idx="1287">
                  <c:v>7.8609385224323347</c:v>
                </c:pt>
                <c:pt idx="1288">
                  <c:v>7.860922368586106</c:v>
                </c:pt>
                <c:pt idx="1289">
                  <c:v>7.8609223685862197</c:v>
                </c:pt>
                <c:pt idx="1290">
                  <c:v>7.8609223685862197</c:v>
                </c:pt>
                <c:pt idx="1291">
                  <c:v>7.8609229685861832</c:v>
                </c:pt>
                <c:pt idx="1292">
                  <c:v>7.8609803685853796</c:v>
                </c:pt>
                <c:pt idx="1293">
                  <c:v>7.8610321685845435</c:v>
                </c:pt>
                <c:pt idx="1294">
                  <c:v>7.8610756118288947</c:v>
                </c:pt>
                <c:pt idx="1295">
                  <c:v>7.8611152452978708</c:v>
                </c:pt>
                <c:pt idx="1296">
                  <c:v>7.8611723685851445</c:v>
                </c:pt>
                <c:pt idx="1297">
                  <c:v>7.8611367685855997</c:v>
                </c:pt>
                <c:pt idx="1298">
                  <c:v>7.8611878685853167</c:v>
                </c:pt>
                <c:pt idx="1299">
                  <c:v>7.8613439685856985</c:v>
                </c:pt>
                <c:pt idx="1300">
                  <c:v>7.8614667435854386</c:v>
                </c:pt>
                <c:pt idx="1301">
                  <c:v>7.8615659685850696</c:v>
                </c:pt>
                <c:pt idx="1302">
                  <c:v>7.8617796054273494</c:v>
                </c:pt>
                <c:pt idx="1303">
                  <c:v>7.8658407191010298</c:v>
                </c:pt>
                <c:pt idx="1304">
                  <c:v>7.8672795685857295</c:v>
                </c:pt>
                <c:pt idx="1305">
                  <c:v>7.8686608685851045</c:v>
                </c:pt>
                <c:pt idx="1306">
                  <c:v>7.8698520560855068</c:v>
                </c:pt>
                <c:pt idx="1307">
                  <c:v>7.8709220685854655</c:v>
                </c:pt>
                <c:pt idx="1308">
                  <c:v>7.8719392685852103</c:v>
                </c:pt>
                <c:pt idx="1309">
                  <c:v>7.8727754685854245</c:v>
                </c:pt>
                <c:pt idx="1310">
                  <c:v>7.873574568585358</c:v>
                </c:pt>
                <c:pt idx="1311">
                  <c:v>7.8739223685852879</c:v>
                </c:pt>
                <c:pt idx="1312">
                  <c:v>7.8755632574744396</c:v>
                </c:pt>
                <c:pt idx="1313">
                  <c:v>7.8759633685853165</c:v>
                </c:pt>
                <c:pt idx="1314">
                  <c:v>7.8768624685855144</c:v>
                </c:pt>
                <c:pt idx="1315">
                  <c:v>7.8775419685858896</c:v>
                </c:pt>
                <c:pt idx="1316">
                  <c:v>7.8783705685855345</c:v>
                </c:pt>
                <c:pt idx="1317">
                  <c:v>7.8801672685858755</c:v>
                </c:pt>
                <c:pt idx="1318">
                  <c:v>7.883058868585695</c:v>
                </c:pt>
                <c:pt idx="1319">
                  <c:v>7.8882215083705374</c:v>
                </c:pt>
                <c:pt idx="1320">
                  <c:v>7.9072773685854365</c:v>
                </c:pt>
                <c:pt idx="1321">
                  <c:v>7.9121235685851845</c:v>
                </c:pt>
                <c:pt idx="1322">
                  <c:v>7.9170512685847845</c:v>
                </c:pt>
                <c:pt idx="1323">
                  <c:v>7.9214089685851965</c:v>
                </c:pt>
                <c:pt idx="1324">
                  <c:v>7.9250214685852765</c:v>
                </c:pt>
                <c:pt idx="1325">
                  <c:v>7.9286963685854106</c:v>
                </c:pt>
                <c:pt idx="1326">
                  <c:v>7.9317563685860506</c:v>
                </c:pt>
                <c:pt idx="1327">
                  <c:v>7.9342031280792904</c:v>
                </c:pt>
                <c:pt idx="1328">
                  <c:v>7.941621554632122</c:v>
                </c:pt>
                <c:pt idx="1329">
                  <c:v>7.943326468585397</c:v>
                </c:pt>
                <c:pt idx="1330">
                  <c:v>7.945058568585412</c:v>
                </c:pt>
                <c:pt idx="1331">
                  <c:v>7.9466196602517893</c:v>
                </c:pt>
                <c:pt idx="1332">
                  <c:v>7.9480346685853114</c:v>
                </c:pt>
                <c:pt idx="1333">
                  <c:v>7.9492748685852455</c:v>
                </c:pt>
                <c:pt idx="1334">
                  <c:v>7.9505372685854905</c:v>
                </c:pt>
                <c:pt idx="1335">
                  <c:v>7.9515359685855245</c:v>
                </c:pt>
                <c:pt idx="1336">
                  <c:v>7.9521839070469627</c:v>
                </c:pt>
                <c:pt idx="1337">
                  <c:v>7.9543929400141593</c:v>
                </c:pt>
                <c:pt idx="1338">
                  <c:v>7.9546635513808184</c:v>
                </c:pt>
                <c:pt idx="1339">
                  <c:v>7.9554122685853503</c:v>
                </c:pt>
                <c:pt idx="1340">
                  <c:v>7.955999568585586</c:v>
                </c:pt>
                <c:pt idx="1341">
                  <c:v>7.9564779685853315</c:v>
                </c:pt>
                <c:pt idx="1342">
                  <c:v>7.9568732685853085</c:v>
                </c:pt>
                <c:pt idx="1343">
                  <c:v>7.9573624727521812</c:v>
                </c:pt>
                <c:pt idx="1344">
                  <c:v>7.9577862685852052</c:v>
                </c:pt>
                <c:pt idx="1345">
                  <c:v>7.9580309650764942</c:v>
                </c:pt>
                <c:pt idx="1346">
                  <c:v>7.9590023685854145</c:v>
                </c:pt>
                <c:pt idx="1347">
                  <c:v>7.9591675685854355</c:v>
                </c:pt>
                <c:pt idx="1348">
                  <c:v>7.9594029685856782</c:v>
                </c:pt>
                <c:pt idx="1349">
                  <c:v>7.9595411685853179</c:v>
                </c:pt>
                <c:pt idx="1350">
                  <c:v>7.9597603483833508</c:v>
                </c:pt>
                <c:pt idx="1351">
                  <c:v>7.9598933995134447</c:v>
                </c:pt>
                <c:pt idx="1352">
                  <c:v>7.9600058685859336</c:v>
                </c:pt>
                <c:pt idx="1353">
                  <c:v>7.9600524920422462</c:v>
                </c:pt>
                <c:pt idx="1354">
                  <c:v>7.9567653822846021</c:v>
                </c:pt>
                <c:pt idx="1355">
                  <c:v>7.9560032685856328</c:v>
                </c:pt>
                <c:pt idx="1356">
                  <c:v>7.9552145603662439</c:v>
                </c:pt>
                <c:pt idx="1357">
                  <c:v>7.954408568585225</c:v>
                </c:pt>
                <c:pt idx="1358">
                  <c:v>7.9536350685853705</c:v>
                </c:pt>
                <c:pt idx="1359">
                  <c:v>7.9530623685851234</c:v>
                </c:pt>
                <c:pt idx="1360">
                  <c:v>7.9527340049489368</c:v>
                </c:pt>
                <c:pt idx="1361">
                  <c:v>7.9504443685854103</c:v>
                </c:pt>
                <c:pt idx="1362">
                  <c:v>7.9500085685851944</c:v>
                </c:pt>
                <c:pt idx="1363">
                  <c:v>7.9491728949014524</c:v>
                </c:pt>
                <c:pt idx="1364">
                  <c:v>7.9483078685856441</c:v>
                </c:pt>
                <c:pt idx="1365">
                  <c:v>7.9470834685852845</c:v>
                </c:pt>
                <c:pt idx="1366">
                  <c:v>7.9459719685855346</c:v>
                </c:pt>
                <c:pt idx="1367">
                  <c:v>7.9449756685852391</c:v>
                </c:pt>
                <c:pt idx="1368">
                  <c:v>7.9440254212176598</c:v>
                </c:pt>
                <c:pt idx="1369">
                  <c:v>7.9433255393174846</c:v>
                </c:pt>
                <c:pt idx="1370">
                  <c:v>7.9390830352520831</c:v>
                </c:pt>
                <c:pt idx="1371">
                  <c:v>7.9379279685852033</c:v>
                </c:pt>
                <c:pt idx="1372">
                  <c:v>7.9369935685856063</c:v>
                </c:pt>
                <c:pt idx="1373">
                  <c:v>7.9353818685854698</c:v>
                </c:pt>
                <c:pt idx="1374">
                  <c:v>7.9343705791117287</c:v>
                </c:pt>
                <c:pt idx="1375">
                  <c:v>7.9334824685854075</c:v>
                </c:pt>
                <c:pt idx="1376">
                  <c:v>7.9324433685853961</c:v>
                </c:pt>
                <c:pt idx="1377">
                  <c:v>7.9317404685856117</c:v>
                </c:pt>
                <c:pt idx="1378">
                  <c:v>7.9307470114426017</c:v>
                </c:pt>
                <c:pt idx="1379">
                  <c:v>7.9236320237577784</c:v>
                </c:pt>
                <c:pt idx="1380">
                  <c:v>7.9222657685858877</c:v>
                </c:pt>
                <c:pt idx="1381">
                  <c:v>7.9197726843747001</c:v>
                </c:pt>
                <c:pt idx="1382">
                  <c:v>7.9175129685856431</c:v>
                </c:pt>
                <c:pt idx="1383">
                  <c:v>7.9158665685847751</c:v>
                </c:pt>
                <c:pt idx="1384">
                  <c:v>7.9142087685851408</c:v>
                </c:pt>
                <c:pt idx="1385">
                  <c:v>7.9125284685852755</c:v>
                </c:pt>
                <c:pt idx="1386">
                  <c:v>7.9115354935855891</c:v>
                </c:pt>
                <c:pt idx="1387">
                  <c:v>7.91054084684618</c:v>
                </c:pt>
                <c:pt idx="1388">
                  <c:v>7.9076626716155403</c:v>
                </c:pt>
                <c:pt idx="1389">
                  <c:v>7.9070180685855043</c:v>
                </c:pt>
                <c:pt idx="1390">
                  <c:v>7.906385068585398</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7.9016639685853791</c:v>
                </c:pt>
                <c:pt idx="1401">
                  <c:v>7.9014262685852366</c:v>
                </c:pt>
                <c:pt idx="1402">
                  <c:v>7.9009740685856444</c:v>
                </c:pt>
                <c:pt idx="1403">
                  <c:v>7.9001637370062809</c:v>
                </c:pt>
                <c:pt idx="1404">
                  <c:v>7.8997409400141372</c:v>
                </c:pt>
                <c:pt idx="1405">
                  <c:v>7.8970823685854112</c:v>
                </c:pt>
                <c:pt idx="1406">
                  <c:v>7.8968367685856773</c:v>
                </c:pt>
                <c:pt idx="1407">
                  <c:v>7.896397068585614</c:v>
                </c:pt>
                <c:pt idx="1408">
                  <c:v>7.8960313685852839</c:v>
                </c:pt>
                <c:pt idx="1409">
                  <c:v>7.8957088685855856</c:v>
                </c:pt>
                <c:pt idx="1410">
                  <c:v>7.8952922633221334</c:v>
                </c:pt>
                <c:pt idx="1411">
                  <c:v>7.894964168585938</c:v>
                </c:pt>
                <c:pt idx="1412">
                  <c:v>7.8947663685853655</c:v>
                </c:pt>
                <c:pt idx="1413">
                  <c:v>7.8940643040691185</c:v>
                </c:pt>
                <c:pt idx="1414">
                  <c:v>7.8939009685851245</c:v>
                </c:pt>
                <c:pt idx="1415">
                  <c:v>7.893744068585538</c:v>
                </c:pt>
                <c:pt idx="1416">
                  <c:v>7.8935807728406786</c:v>
                </c:pt>
                <c:pt idx="1417">
                  <c:v>7.8934837685849955</c:v>
                </c:pt>
                <c:pt idx="1418">
                  <c:v>7.8933587685855375</c:v>
                </c:pt>
                <c:pt idx="1419">
                  <c:v>7.8932729685850065</c:v>
                </c:pt>
                <c:pt idx="1420">
                  <c:v>7.8932263685858395</c:v>
                </c:pt>
                <c:pt idx="1421">
                  <c:v>7.8931797759926923</c:v>
                </c:pt>
                <c:pt idx="1422">
                  <c:v>7.8929923685853938</c:v>
                </c:pt>
                <c:pt idx="1423">
                  <c:v>7.8929295424986865</c:v>
                </c:pt>
                <c:pt idx="1424">
                  <c:v>7.8928207685855813</c:v>
                </c:pt>
                <c:pt idx="1425">
                  <c:v>7.8927274685849085</c:v>
                </c:pt>
                <c:pt idx="1426">
                  <c:v>7.8926054685852645</c:v>
                </c:pt>
                <c:pt idx="1427">
                  <c:v>7.8924916685858255</c:v>
                </c:pt>
                <c:pt idx="1428">
                  <c:v>7.8924257370063087</c:v>
                </c:pt>
                <c:pt idx="1429">
                  <c:v>7.8923349685861686</c:v>
                </c:pt>
                <c:pt idx="1430">
                  <c:v>7.8923223685858979</c:v>
                </c:pt>
                <c:pt idx="1431">
                  <c:v>7.8923217435859785</c:v>
                </c:pt>
                <c:pt idx="1432">
                  <c:v>7.892296868584836</c:v>
                </c:pt>
                <c:pt idx="1433">
                  <c:v>7.8922923685849042</c:v>
                </c:pt>
                <c:pt idx="1434">
                  <c:v>7.8922888949008012</c:v>
                </c:pt>
                <c:pt idx="1435">
                  <c:v>7.8922725685851045</c:v>
                </c:pt>
                <c:pt idx="1436">
                  <c:v>7.892380868584894</c:v>
                </c:pt>
                <c:pt idx="1437">
                  <c:v>7.8925230685850956</c:v>
                </c:pt>
                <c:pt idx="1438">
                  <c:v>7.8925723685854301</c:v>
                </c:pt>
                <c:pt idx="1439">
                  <c:v>7.8933055504038663</c:v>
                </c:pt>
                <c:pt idx="1440">
                  <c:v>7.8934438685849475</c:v>
                </c:pt>
                <c:pt idx="1441">
                  <c:v>7.8936322633222886</c:v>
                </c:pt>
                <c:pt idx="1442">
                  <c:v>7.8937874685855762</c:v>
                </c:pt>
                <c:pt idx="1443">
                  <c:v>7.8939197685854214</c:v>
                </c:pt>
                <c:pt idx="1444">
                  <c:v>7.89404096858578</c:v>
                </c:pt>
                <c:pt idx="1445">
                  <c:v>7.8941671685855717</c:v>
                </c:pt>
                <c:pt idx="1446">
                  <c:v>7.8943184724817685</c:v>
                </c:pt>
                <c:pt idx="1447">
                  <c:v>7.8943849400138273</c:v>
                </c:pt>
                <c:pt idx="1448">
                  <c:v>7.8946423685854388</c:v>
                </c:pt>
                <c:pt idx="1449">
                  <c:v>7.8946798685852295</c:v>
                </c:pt>
                <c:pt idx="1450">
                  <c:v>7.8947615685859232</c:v>
                </c:pt>
                <c:pt idx="1451">
                  <c:v>7.8948211685855698</c:v>
                </c:pt>
                <c:pt idx="1452">
                  <c:v>7.8948530685848981</c:v>
                </c:pt>
                <c:pt idx="1453">
                  <c:v>7.8948929935848104</c:v>
                </c:pt>
                <c:pt idx="1454">
                  <c:v>7.8949373685855964</c:v>
                </c:pt>
                <c:pt idx="1455">
                  <c:v>7.8950033685847671</c:v>
                </c:pt>
                <c:pt idx="1456">
                  <c:v>7.895042368585397</c:v>
                </c:pt>
                <c:pt idx="1457">
                  <c:v>7.8951184249234085</c:v>
                </c:pt>
                <c:pt idx="1458">
                  <c:v>7.8951809685861436</c:v>
                </c:pt>
                <c:pt idx="1459">
                  <c:v>7.8952783685850862</c:v>
                </c:pt>
                <c:pt idx="1460">
                  <c:v>7.8953293159542808</c:v>
                </c:pt>
                <c:pt idx="1461">
                  <c:v>7.895342368586185</c:v>
                </c:pt>
                <c:pt idx="1462">
                  <c:v>7.8953631685856323</c:v>
                </c:pt>
                <c:pt idx="1463">
                  <c:v>7.8954191685850272</c:v>
                </c:pt>
                <c:pt idx="1464">
                  <c:v>7.8954471685846324</c:v>
                </c:pt>
                <c:pt idx="1465">
                  <c:v>7.8954601810854825</c:v>
                </c:pt>
                <c:pt idx="1466">
                  <c:v>7.8956320744675965</c:v>
                </c:pt>
                <c:pt idx="1467">
                  <c:v>7.8957504331018704</c:v>
                </c:pt>
                <c:pt idx="1468">
                  <c:v>7.8958654685848302</c:v>
                </c:pt>
                <c:pt idx="1469">
                  <c:v>7.8959889685849616</c:v>
                </c:pt>
                <c:pt idx="1470">
                  <c:v>7.8961215685852197</c:v>
                </c:pt>
                <c:pt idx="1471">
                  <c:v>7.8962602685854355</c:v>
                </c:pt>
                <c:pt idx="1472">
                  <c:v>7.8965144685851101</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1.6563320685852041</c:v>
                </c:pt>
                <c:pt idx="3">
                  <c:v>1.6561119685855101</c:v>
                </c:pt>
                <c:pt idx="4">
                  <c:v>1.6559820296024701</c:v>
                </c:pt>
                <c:pt idx="5">
                  <c:v>1.6554428685856402</c:v>
                </c:pt>
                <c:pt idx="6">
                  <c:v>1.6551567685857149</c:v>
                </c:pt>
                <c:pt idx="7">
                  <c:v>1.6543404493933904</c:v>
                </c:pt>
                <c:pt idx="8">
                  <c:v>1.6521948685850845</c:v>
                </c:pt>
                <c:pt idx="9">
                  <c:v>1.6483397685850747</c:v>
                </c:pt>
                <c:pt idx="10">
                  <c:v>1.6441938685855062</c:v>
                </c:pt>
                <c:pt idx="11">
                  <c:v>1.6422784685854181</c:v>
                </c:pt>
                <c:pt idx="12">
                  <c:v>1.6408329746459624</c:v>
                </c:pt>
                <c:pt idx="13">
                  <c:v>1.0767880828709764</c:v>
                </c:pt>
                <c:pt idx="14">
                  <c:v>0.77695876858543178</c:v>
                </c:pt>
                <c:pt idx="15">
                  <c:v>0.47736486858549754</c:v>
                </c:pt>
                <c:pt idx="16">
                  <c:v>0.29606326858517207</c:v>
                </c:pt>
                <c:pt idx="17">
                  <c:v>0.36575596858530446</c:v>
                </c:pt>
                <c:pt idx="18">
                  <c:v>0.43305563389164176</c:v>
                </c:pt>
                <c:pt idx="19">
                  <c:v>0.4768377221210045</c:v>
                </c:pt>
                <c:pt idx="20">
                  <c:v>0.53563621473922751</c:v>
                </c:pt>
                <c:pt idx="21">
                  <c:v>-0.20149323141429001</c:v>
                </c:pt>
                <c:pt idx="22">
                  <c:v>-0.27241443141478788</c:v>
                </c:pt>
                <c:pt idx="23">
                  <c:v>-0.35411083141501382</c:v>
                </c:pt>
                <c:pt idx="24">
                  <c:v>8.1335268585874768E-2</c:v>
                </c:pt>
                <c:pt idx="25">
                  <c:v>1.0564574685855808</c:v>
                </c:pt>
                <c:pt idx="26">
                  <c:v>1.3453389342417557</c:v>
                </c:pt>
                <c:pt idx="27">
                  <c:v>1.1823292685849218</c:v>
                </c:pt>
                <c:pt idx="28">
                  <c:v>1.1389016542996298</c:v>
                </c:pt>
                <c:pt idx="29">
                  <c:v>2.3821758685853802</c:v>
                </c:pt>
                <c:pt idx="30">
                  <c:v>2.6687725706059591</c:v>
                </c:pt>
                <c:pt idx="31">
                  <c:v>3.0317344685858671</c:v>
                </c:pt>
                <c:pt idx="32">
                  <c:v>3.2546494685854697</c:v>
                </c:pt>
                <c:pt idx="33">
                  <c:v>3.6017847685856967</c:v>
                </c:pt>
                <c:pt idx="34">
                  <c:v>4.2552373685855445</c:v>
                </c:pt>
                <c:pt idx="35">
                  <c:v>5.0349665149267455</c:v>
                </c:pt>
                <c:pt idx="36">
                  <c:v>5.9230923685854053</c:v>
                </c:pt>
                <c:pt idx="37">
                  <c:v>5.9629050685851954</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6.8758210685857133</c:v>
                </c:pt>
                <c:pt idx="55">
                  <c:v>5.2809895685856665</c:v>
                </c:pt>
                <c:pt idx="56">
                  <c:v>3.8409878480375927</c:v>
                </c:pt>
                <c:pt idx="57">
                  <c:v>0.65778873222179146</c:v>
                </c:pt>
                <c:pt idx="58">
                  <c:v>0.78599986858525062</c:v>
                </c:pt>
                <c:pt idx="59">
                  <c:v>1.3001689685852564</c:v>
                </c:pt>
                <c:pt idx="60">
                  <c:v>2.5731325685854598</c:v>
                </c:pt>
                <c:pt idx="61">
                  <c:v>4.1299623685855655</c:v>
                </c:pt>
                <c:pt idx="62">
                  <c:v>5.6807963685855745</c:v>
                </c:pt>
                <c:pt idx="63">
                  <c:v>7.0410510685852756</c:v>
                </c:pt>
                <c:pt idx="64">
                  <c:v>8.1784569587492708</c:v>
                </c:pt>
                <c:pt idx="65">
                  <c:v>10.330185701918721</c:v>
                </c:pt>
                <c:pt idx="66">
                  <c:v>10.636803468585541</c:v>
                </c:pt>
                <c:pt idx="67">
                  <c:v>11.142110168585262</c:v>
                </c:pt>
                <c:pt idx="68">
                  <c:v>11.90848386858552</c:v>
                </c:pt>
                <c:pt idx="69">
                  <c:v>12.9800914685854</c:v>
                </c:pt>
                <c:pt idx="70">
                  <c:v>14.003430068585361</c:v>
                </c:pt>
                <c:pt idx="71">
                  <c:v>15.0192351685857</c:v>
                </c:pt>
                <c:pt idx="72">
                  <c:v>16.081875368585631</c:v>
                </c:pt>
                <c:pt idx="73">
                  <c:v>16.8314250001646</c:v>
                </c:pt>
                <c:pt idx="74">
                  <c:v>20.288768118585089</c:v>
                </c:pt>
                <c:pt idx="75">
                  <c:v>21.392028968585532</c:v>
                </c:pt>
                <c:pt idx="76">
                  <c:v>22.64116406858524</c:v>
                </c:pt>
                <c:pt idx="77">
                  <c:v>23.799741568585972</c:v>
                </c:pt>
                <c:pt idx="78">
                  <c:v>24.65732126858461</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20.183055768585518</c:v>
                </c:pt>
                <c:pt idx="88">
                  <c:v>18.169077980829982</c:v>
                </c:pt>
                <c:pt idx="89">
                  <c:v>14.303233668585356</c:v>
                </c:pt>
                <c:pt idx="90">
                  <c:v>11.078376968585868</c:v>
                </c:pt>
                <c:pt idx="91">
                  <c:v>8.6818581220100395</c:v>
                </c:pt>
                <c:pt idx="92">
                  <c:v>0.16425570191860567</c:v>
                </c:pt>
                <c:pt idx="93">
                  <c:v>-0.44866163141459475</c:v>
                </c:pt>
                <c:pt idx="94">
                  <c:v>-0.94829876543529679</c:v>
                </c:pt>
                <c:pt idx="95">
                  <c:v>-1.4244842314146098</c:v>
                </c:pt>
                <c:pt idx="96">
                  <c:v>-1.78469193141477</c:v>
                </c:pt>
                <c:pt idx="97">
                  <c:v>-1.6478871314147796</c:v>
                </c:pt>
                <c:pt idx="98">
                  <c:v>-1.2221462314143838</c:v>
                </c:pt>
                <c:pt idx="99">
                  <c:v>-0.80694747756830265</c:v>
                </c:pt>
                <c:pt idx="100">
                  <c:v>1.6197919912269896</c:v>
                </c:pt>
                <c:pt idx="101">
                  <c:v>2.3935855685858352</c:v>
                </c:pt>
                <c:pt idx="102">
                  <c:v>3.4245589685853202</c:v>
                </c:pt>
                <c:pt idx="103">
                  <c:v>4.6243107685855254</c:v>
                </c:pt>
                <c:pt idx="104">
                  <c:v>6.1086330685855756</c:v>
                </c:pt>
                <c:pt idx="105">
                  <c:v>8.2817442053200505</c:v>
                </c:pt>
                <c:pt idx="106">
                  <c:v>10.712486172933454</c:v>
                </c:pt>
                <c:pt idx="107">
                  <c:v>23.358782368585526</c:v>
                </c:pt>
                <c:pt idx="108">
                  <c:v>24.759220468585525</c:v>
                </c:pt>
                <c:pt idx="109">
                  <c:v>26.085132868585617</c:v>
                </c:pt>
                <c:pt idx="110">
                  <c:v>26.496306668585213</c:v>
                </c:pt>
                <c:pt idx="111">
                  <c:v>28.031079468586196</c:v>
                </c:pt>
                <c:pt idx="112">
                  <c:v>28.962839068585268</c:v>
                </c:pt>
                <c:pt idx="113">
                  <c:v>29.299158768585144</c:v>
                </c:pt>
                <c:pt idx="114">
                  <c:v>29.294423201918889</c:v>
                </c:pt>
                <c:pt idx="115">
                  <c:v>22.725327837335705</c:v>
                </c:pt>
                <c:pt idx="116">
                  <c:v>20.639940651413738</c:v>
                </c:pt>
                <c:pt idx="117">
                  <c:v>18.414308768585091</c:v>
                </c:pt>
                <c:pt idx="118">
                  <c:v>15.750271468585368</c:v>
                </c:pt>
                <c:pt idx="119">
                  <c:v>12.862214368585601</c:v>
                </c:pt>
                <c:pt idx="120">
                  <c:v>10.099769568585351</c:v>
                </c:pt>
                <c:pt idx="121">
                  <c:v>6.7166294685856824</c:v>
                </c:pt>
                <c:pt idx="122">
                  <c:v>4.5321162875045644</c:v>
                </c:pt>
                <c:pt idx="123">
                  <c:v>-3.5318279091922427</c:v>
                </c:pt>
                <c:pt idx="124">
                  <c:v>-4.4377914314143831</c:v>
                </c:pt>
                <c:pt idx="125">
                  <c:v>-5.0442901314142894</c:v>
                </c:pt>
                <c:pt idx="126">
                  <c:v>-5.1932410314146278</c:v>
                </c:pt>
                <c:pt idx="127">
                  <c:v>-4.8702194314146237</c:v>
                </c:pt>
                <c:pt idx="128">
                  <c:v>-4.5402549314141414</c:v>
                </c:pt>
                <c:pt idx="129">
                  <c:v>-3.8172817803506272</c:v>
                </c:pt>
                <c:pt idx="130">
                  <c:v>-5.1502631414550235E-2</c:v>
                </c:pt>
                <c:pt idx="131">
                  <c:v>0.68835706858557555</c:v>
                </c:pt>
                <c:pt idx="132">
                  <c:v>2.1879156685851822</c:v>
                </c:pt>
                <c:pt idx="133">
                  <c:v>4.1880378325030385</c:v>
                </c:pt>
                <c:pt idx="134">
                  <c:v>5.9958172685855384</c:v>
                </c:pt>
                <c:pt idx="135">
                  <c:v>7.6848832685855637</c:v>
                </c:pt>
                <c:pt idx="136">
                  <c:v>10.040598368585464</c:v>
                </c:pt>
                <c:pt idx="137">
                  <c:v>12.751131836670609</c:v>
                </c:pt>
                <c:pt idx="138">
                  <c:v>14.504252368585483</c:v>
                </c:pt>
                <c:pt idx="139">
                  <c:v>24.772520614199486</c:v>
                </c:pt>
                <c:pt idx="140">
                  <c:v>24.936249868585058</c:v>
                </c:pt>
                <c:pt idx="141">
                  <c:v>24.183026468585286</c:v>
                </c:pt>
                <c:pt idx="142">
                  <c:v>22.715871668585791</c:v>
                </c:pt>
                <c:pt idx="143">
                  <c:v>20.543113000164873</c:v>
                </c:pt>
                <c:pt idx="144">
                  <c:v>17.618037968585693</c:v>
                </c:pt>
                <c:pt idx="145">
                  <c:v>14.721505479696543</c:v>
                </c:pt>
                <c:pt idx="146">
                  <c:v>5.6417611185853724</c:v>
                </c:pt>
                <c:pt idx="147">
                  <c:v>4.3153380685852767</c:v>
                </c:pt>
                <c:pt idx="148">
                  <c:v>1.9309697685856264</c:v>
                </c:pt>
                <c:pt idx="149">
                  <c:v>-0.34676463141447356</c:v>
                </c:pt>
                <c:pt idx="150">
                  <c:v>-2.0059338314146515</c:v>
                </c:pt>
                <c:pt idx="151">
                  <c:v>-3.3592539532535066</c:v>
                </c:pt>
                <c:pt idx="152">
                  <c:v>-5.18005202701878</c:v>
                </c:pt>
                <c:pt idx="153">
                  <c:v>-4.9116075238878771</c:v>
                </c:pt>
                <c:pt idx="154">
                  <c:v>-4.3793716314145241</c:v>
                </c:pt>
                <c:pt idx="155">
                  <c:v>-3.6411282314145836</c:v>
                </c:pt>
                <c:pt idx="156">
                  <c:v>-3.0604168314144289</c:v>
                </c:pt>
                <c:pt idx="157">
                  <c:v>-2.7504889579453082</c:v>
                </c:pt>
                <c:pt idx="158">
                  <c:v>0.51152236858531674</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26.335361762524478</c:v>
                </c:pt>
                <c:pt idx="169">
                  <c:v>26.868112468585743</c:v>
                </c:pt>
                <c:pt idx="170">
                  <c:v>26.579025268585511</c:v>
                </c:pt>
                <c:pt idx="171">
                  <c:v>26.170038468585435</c:v>
                </c:pt>
                <c:pt idx="172">
                  <c:v>25.667871468584821</c:v>
                </c:pt>
                <c:pt idx="173">
                  <c:v>24.955096307978998</c:v>
                </c:pt>
                <c:pt idx="174">
                  <c:v>23.873721868585406</c:v>
                </c:pt>
                <c:pt idx="175">
                  <c:v>16.352059972751796</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-0.87292993141436304</c:v>
                </c:pt>
                <c:pt idx="188">
                  <c:v>0.19572086858484283</c:v>
                </c:pt>
                <c:pt idx="189">
                  <c:v>1.8491374685850843</c:v>
                </c:pt>
                <c:pt idx="190">
                  <c:v>3.274434368585295</c:v>
                </c:pt>
                <c:pt idx="191">
                  <c:v>4.2970583685854562</c:v>
                </c:pt>
                <c:pt idx="192">
                  <c:v>10.665064635252024</c:v>
                </c:pt>
                <c:pt idx="193">
                  <c:v>12.775116068585724</c:v>
                </c:pt>
                <c:pt idx="194">
                  <c:v>16.177362268585288</c:v>
                </c:pt>
                <c:pt idx="195">
                  <c:v>19.263865068585247</c:v>
                </c:pt>
                <c:pt idx="196">
                  <c:v>22.091078168585355</c:v>
                </c:pt>
                <c:pt idx="197">
                  <c:v>24.735843668585726</c:v>
                </c:pt>
                <c:pt idx="198">
                  <c:v>27.33603114636351</c:v>
                </c:pt>
                <c:pt idx="199">
                  <c:v>34.93433236858548</c:v>
                </c:pt>
                <c:pt idx="200">
                  <c:v>35.705920868585999</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28.993192368585628</c:v>
                </c:pt>
                <c:pt idx="209">
                  <c:v>27.791212368585029</c:v>
                </c:pt>
                <c:pt idx="210">
                  <c:v>23.249784668585686</c:v>
                </c:pt>
                <c:pt idx="211">
                  <c:v>20.583196712020492</c:v>
                </c:pt>
                <c:pt idx="212">
                  <c:v>17.220346326918516</c:v>
                </c:pt>
                <c:pt idx="213">
                  <c:v>12.31156766858575</c:v>
                </c:pt>
                <c:pt idx="214">
                  <c:v>8.2705323685853767</c:v>
                </c:pt>
                <c:pt idx="215">
                  <c:v>3.6393065685851602</c:v>
                </c:pt>
                <c:pt idx="216">
                  <c:v>1.5315410828711278</c:v>
                </c:pt>
                <c:pt idx="217">
                  <c:v>-6.7816276314144899</c:v>
                </c:pt>
                <c:pt idx="218">
                  <c:v>-8.1537785787828501</c:v>
                </c:pt>
                <c:pt idx="219">
                  <c:v>-10.233983131414945</c:v>
                </c:pt>
                <c:pt idx="220">
                  <c:v>-11.318967031414545</c:v>
                </c:pt>
                <c:pt idx="221">
                  <c:v>-11.682345631414861</c:v>
                </c:pt>
                <c:pt idx="222">
                  <c:v>-11.731738431414406</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-3.9894368233338273</c:v>
                </c:pt>
                <c:pt idx="231">
                  <c:v>-2.0594465897481555</c:v>
                </c:pt>
                <c:pt idx="232">
                  <c:v>8.3159005908075567</c:v>
                </c:pt>
                <c:pt idx="233">
                  <c:v>10.892980968585661</c:v>
                </c:pt>
                <c:pt idx="234">
                  <c:v>13.322321768585148</c:v>
                </c:pt>
                <c:pt idx="235">
                  <c:v>15.756211421216918</c:v>
                </c:pt>
                <c:pt idx="236">
                  <c:v>17.717975868585498</c:v>
                </c:pt>
                <c:pt idx="237">
                  <c:v>19.39892036858528</c:v>
                </c:pt>
                <c:pt idx="238">
                  <c:v>21.08616466858571</c:v>
                </c:pt>
                <c:pt idx="239">
                  <c:v>21.784791654299525</c:v>
                </c:pt>
                <c:pt idx="240">
                  <c:v>23.166995701918772</c:v>
                </c:pt>
                <c:pt idx="241">
                  <c:v>22.858415242148922</c:v>
                </c:pt>
                <c:pt idx="242">
                  <c:v>21.825299585080099</c:v>
                </c:pt>
                <c:pt idx="243">
                  <c:v>20.456561968585746</c:v>
                </c:pt>
                <c:pt idx="244">
                  <c:v>18.902162668585024</c:v>
                </c:pt>
                <c:pt idx="245">
                  <c:v>16.88756016858493</c:v>
                </c:pt>
                <c:pt idx="246">
                  <c:v>15.164885903938696</c:v>
                </c:pt>
                <c:pt idx="247">
                  <c:v>12.503539447236976</c:v>
                </c:pt>
                <c:pt idx="248">
                  <c:v>3.2525049326880122</c:v>
                </c:pt>
                <c:pt idx="249">
                  <c:v>0.71763886858515613</c:v>
                </c:pt>
                <c:pt idx="250">
                  <c:v>-2.2874284314144546</c:v>
                </c:pt>
                <c:pt idx="251">
                  <c:v>-5.1922872314142765</c:v>
                </c:pt>
                <c:pt idx="252">
                  <c:v>-7.1199253081818341</c:v>
                </c:pt>
                <c:pt idx="253">
                  <c:v>-8.7736142314145553</c:v>
                </c:pt>
                <c:pt idx="254">
                  <c:v>-9.1835470314145908</c:v>
                </c:pt>
                <c:pt idx="255">
                  <c:v>-9.0193537604470482</c:v>
                </c:pt>
                <c:pt idx="256">
                  <c:v>-4.4992272655607009</c:v>
                </c:pt>
                <c:pt idx="257">
                  <c:v>-2.2067858034576915</c:v>
                </c:pt>
                <c:pt idx="258">
                  <c:v>0.34880476858553788</c:v>
                </c:pt>
                <c:pt idx="259">
                  <c:v>3.078316868585341</c:v>
                </c:pt>
                <c:pt idx="260">
                  <c:v>5.3661020685855787</c:v>
                </c:pt>
                <c:pt idx="261">
                  <c:v>7.8753199685854245</c:v>
                </c:pt>
                <c:pt idx="262">
                  <c:v>9.7835633798208193</c:v>
                </c:pt>
                <c:pt idx="263">
                  <c:v>12.761909972752401</c:v>
                </c:pt>
                <c:pt idx="264">
                  <c:v>20.969665412063662</c:v>
                </c:pt>
                <c:pt idx="265">
                  <c:v>23.13398866858558</c:v>
                </c:pt>
                <c:pt idx="266">
                  <c:v>24.813233368585216</c:v>
                </c:pt>
                <c:pt idx="267">
                  <c:v>26.271918219649155</c:v>
                </c:pt>
                <c:pt idx="268">
                  <c:v>27.330436268585416</c:v>
                </c:pt>
                <c:pt idx="269">
                  <c:v>27.674541268585493</c:v>
                </c:pt>
                <c:pt idx="270">
                  <c:v>27.026829368585233</c:v>
                </c:pt>
                <c:pt idx="271">
                  <c:v>26.128458668585488</c:v>
                </c:pt>
                <c:pt idx="272">
                  <c:v>25.344485701918735</c:v>
                </c:pt>
                <c:pt idx="273">
                  <c:v>20.460240989275235</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-14.015438831414038</c:v>
                </c:pt>
                <c:pt idx="286">
                  <c:v>-13.288677831414347</c:v>
                </c:pt>
                <c:pt idx="287">
                  <c:v>-11.880122831414425</c:v>
                </c:pt>
                <c:pt idx="288">
                  <c:v>-10.495050863737621</c:v>
                </c:pt>
                <c:pt idx="289">
                  <c:v>-8.8393312677777516</c:v>
                </c:pt>
                <c:pt idx="290">
                  <c:v>-3.156665323722033</c:v>
                </c:pt>
                <c:pt idx="291">
                  <c:v>-0.28109593141452649</c:v>
                </c:pt>
                <c:pt idx="292">
                  <c:v>2.579596568585278</c:v>
                </c:pt>
                <c:pt idx="293">
                  <c:v>5.9942938903245411</c:v>
                </c:pt>
                <c:pt idx="294">
                  <c:v>9.4579009685857205</c:v>
                </c:pt>
                <c:pt idx="295">
                  <c:v>13.119449968585323</c:v>
                </c:pt>
                <c:pt idx="296">
                  <c:v>16.581127768585372</c:v>
                </c:pt>
                <c:pt idx="297">
                  <c:v>20.097739315953923</c:v>
                </c:pt>
                <c:pt idx="298">
                  <c:v>25.598011968585425</c:v>
                </c:pt>
                <c:pt idx="299">
                  <c:v>25.829416768584863</c:v>
                </c:pt>
                <c:pt idx="300">
                  <c:v>25.590885168585608</c:v>
                </c:pt>
                <c:pt idx="301">
                  <c:v>24.816748468585288</c:v>
                </c:pt>
                <c:pt idx="302">
                  <c:v>22.990721968585337</c:v>
                </c:pt>
                <c:pt idx="303">
                  <c:v>20.063934287777418</c:v>
                </c:pt>
                <c:pt idx="304">
                  <c:v>16.682739759889536</c:v>
                </c:pt>
                <c:pt idx="305">
                  <c:v>12.315995068585249</c:v>
                </c:pt>
                <c:pt idx="306">
                  <c:v>10.203472368585452</c:v>
                </c:pt>
                <c:pt idx="307">
                  <c:v>-0.68183963141466164</c:v>
                </c:pt>
                <c:pt idx="308">
                  <c:v>-3.3002404314143927</c:v>
                </c:pt>
                <c:pt idx="309">
                  <c:v>-4.9463914314141606</c:v>
                </c:pt>
                <c:pt idx="310">
                  <c:v>-6.7028249314149999</c:v>
                </c:pt>
                <c:pt idx="311">
                  <c:v>-9.500019247575878</c:v>
                </c:pt>
                <c:pt idx="312">
                  <c:v>-12.079324931414178</c:v>
                </c:pt>
                <c:pt idx="313">
                  <c:v>-14.504088431414671</c:v>
                </c:pt>
                <c:pt idx="314">
                  <c:v>-16.037520562449046</c:v>
                </c:pt>
                <c:pt idx="315">
                  <c:v>-20.408947401529531</c:v>
                </c:pt>
                <c:pt idx="316">
                  <c:v>-17.425478641515841</c:v>
                </c:pt>
                <c:pt idx="317">
                  <c:v>-14.443132631414855</c:v>
                </c:pt>
                <c:pt idx="318">
                  <c:v>-11.670131431414561</c:v>
                </c:pt>
                <c:pt idx="319">
                  <c:v>-8.6604797314148385</c:v>
                </c:pt>
                <c:pt idx="320">
                  <c:v>-7.0981134208882253</c:v>
                </c:pt>
                <c:pt idx="321">
                  <c:v>3.7979921799062182</c:v>
                </c:pt>
                <c:pt idx="322">
                  <c:v>7.1298155685852738</c:v>
                </c:pt>
                <c:pt idx="323">
                  <c:v>11.241866712019823</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27.97334215353175</c:v>
                </c:pt>
                <c:pt idx="336">
                  <c:v>24.900934368585485</c:v>
                </c:pt>
                <c:pt idx="337">
                  <c:v>21.215788368584768</c:v>
                </c:pt>
                <c:pt idx="338">
                  <c:v>17.723138920309626</c:v>
                </c:pt>
                <c:pt idx="339">
                  <c:v>1.8964252257283789</c:v>
                </c:pt>
                <c:pt idx="340">
                  <c:v>-1.3692505607074141</c:v>
                </c:pt>
                <c:pt idx="341">
                  <c:v>-4.7838948314144289</c:v>
                </c:pt>
                <c:pt idx="342">
                  <c:v>-6.8678570994997346</c:v>
                </c:pt>
                <c:pt idx="343">
                  <c:v>-9.0313409314147499</c:v>
                </c:pt>
                <c:pt idx="344">
                  <c:v>-9.7255295314146206</c:v>
                </c:pt>
                <c:pt idx="345">
                  <c:v>-9.4259216314142549</c:v>
                </c:pt>
                <c:pt idx="346">
                  <c:v>-8.7263577314152219</c:v>
                </c:pt>
                <c:pt idx="347">
                  <c:v>-8.2755605725909547</c:v>
                </c:pt>
                <c:pt idx="348">
                  <c:v>-3.0222370064145001</c:v>
                </c:pt>
                <c:pt idx="349">
                  <c:v>-1.998581831414515</c:v>
                </c:pt>
                <c:pt idx="350">
                  <c:v>0.23441776858545929</c:v>
                </c:pt>
                <c:pt idx="351">
                  <c:v>1.8270004685852121</c:v>
                </c:pt>
                <c:pt idx="352">
                  <c:v>2.8104385685850417</c:v>
                </c:pt>
                <c:pt idx="353">
                  <c:v>3.0108368685852298</c:v>
                </c:pt>
                <c:pt idx="354">
                  <c:v>3.466230348383661</c:v>
                </c:pt>
                <c:pt idx="355">
                  <c:v>4.0368428685859641</c:v>
                </c:pt>
                <c:pt idx="356">
                  <c:v>4.6568923685853285</c:v>
                </c:pt>
                <c:pt idx="357">
                  <c:v>6.9870820560852849</c:v>
                </c:pt>
                <c:pt idx="358">
                  <c:v>6.7295469685851765</c:v>
                </c:pt>
                <c:pt idx="359">
                  <c:v>6.5466001685851012</c:v>
                </c:pt>
                <c:pt idx="360">
                  <c:v>6.4377065175212485</c:v>
                </c:pt>
                <c:pt idx="361">
                  <c:v>6.3866068685854351</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5.2505595685855209</c:v>
                </c:pt>
                <c:pt idx="370">
                  <c:v>5.2193718685851556</c:v>
                </c:pt>
                <c:pt idx="371">
                  <c:v>5.2163408632086004</c:v>
                </c:pt>
                <c:pt idx="372">
                  <c:v>5.2084166542998274</c:v>
                </c:pt>
                <c:pt idx="373">
                  <c:v>5.1674771185854524</c:v>
                </c:pt>
                <c:pt idx="374">
                  <c:v>5.1716629685852382</c:v>
                </c:pt>
                <c:pt idx="375">
                  <c:v>5.1708964685854655</c:v>
                </c:pt>
                <c:pt idx="376">
                  <c:v>5.1694618635345506</c:v>
                </c:pt>
                <c:pt idx="377">
                  <c:v>5.1692985685855932</c:v>
                </c:pt>
                <c:pt idx="378">
                  <c:v>5.1732015685853545</c:v>
                </c:pt>
                <c:pt idx="379">
                  <c:v>5.2023512685859181</c:v>
                </c:pt>
                <c:pt idx="380">
                  <c:v>5.2714292685855213</c:v>
                </c:pt>
                <c:pt idx="381">
                  <c:v>5.3196483685854465</c:v>
                </c:pt>
                <c:pt idx="382">
                  <c:v>6.4871808931755615</c:v>
                </c:pt>
                <c:pt idx="383">
                  <c:v>6.5244963685852833</c:v>
                </c:pt>
                <c:pt idx="384">
                  <c:v>6.5378808685854786</c:v>
                </c:pt>
                <c:pt idx="385">
                  <c:v>6.549879868584938</c:v>
                </c:pt>
                <c:pt idx="386">
                  <c:v>6.5617869685850119</c:v>
                </c:pt>
                <c:pt idx="387">
                  <c:v>6.5653808534336946</c:v>
                </c:pt>
                <c:pt idx="388">
                  <c:v>6.024083468585502</c:v>
                </c:pt>
                <c:pt idx="389">
                  <c:v>5.3785978685861675</c:v>
                </c:pt>
                <c:pt idx="390">
                  <c:v>4.9627314251890908</c:v>
                </c:pt>
                <c:pt idx="391">
                  <c:v>4.9166667164115134</c:v>
                </c:pt>
                <c:pt idx="392">
                  <c:v>4.9235576685853788</c:v>
                </c:pt>
                <c:pt idx="393">
                  <c:v>4.9344650001642334</c:v>
                </c:pt>
                <c:pt idx="394">
                  <c:v>4.9438240685850063</c:v>
                </c:pt>
                <c:pt idx="395">
                  <c:v>4.9471705685851921</c:v>
                </c:pt>
                <c:pt idx="396">
                  <c:v>4.9507457685852065</c:v>
                </c:pt>
                <c:pt idx="397">
                  <c:v>4.9531329746461239</c:v>
                </c:pt>
                <c:pt idx="398">
                  <c:v>4.958074768585905</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4.9875346685853907</c:v>
                </c:pt>
                <c:pt idx="407">
                  <c:v>4.9871401685853272</c:v>
                </c:pt>
                <c:pt idx="408">
                  <c:v>4.9866150958579434</c:v>
                </c:pt>
                <c:pt idx="409">
                  <c:v>4.9879091685853165</c:v>
                </c:pt>
                <c:pt idx="410">
                  <c:v>4.9890571685857736</c:v>
                </c:pt>
                <c:pt idx="411">
                  <c:v>4.9915069685855045</c:v>
                </c:pt>
                <c:pt idx="412">
                  <c:v>4.9927855685856448</c:v>
                </c:pt>
                <c:pt idx="413">
                  <c:v>4.99347166858559</c:v>
                </c:pt>
                <c:pt idx="414">
                  <c:v>4.9949069338027385</c:v>
                </c:pt>
                <c:pt idx="415">
                  <c:v>4.9957404685853959</c:v>
                </c:pt>
                <c:pt idx="416">
                  <c:v>4.9967525958577594</c:v>
                </c:pt>
                <c:pt idx="417">
                  <c:v>5.0016660156442514</c:v>
                </c:pt>
                <c:pt idx="418">
                  <c:v>5.0027934685852671</c:v>
                </c:pt>
                <c:pt idx="419">
                  <c:v>5.0041198153937865</c:v>
                </c:pt>
                <c:pt idx="420">
                  <c:v>5.0054597685851405</c:v>
                </c:pt>
                <c:pt idx="421">
                  <c:v>5.0067081685854316</c:v>
                </c:pt>
                <c:pt idx="422">
                  <c:v>5.0078538685854133</c:v>
                </c:pt>
                <c:pt idx="423">
                  <c:v>5.0088603277689705</c:v>
                </c:pt>
                <c:pt idx="424">
                  <c:v>5.0100323685858346</c:v>
                </c:pt>
                <c:pt idx="425">
                  <c:v>5.0108677852520325</c:v>
                </c:pt>
                <c:pt idx="426">
                  <c:v>5.0136182019190443</c:v>
                </c:pt>
                <c:pt idx="427">
                  <c:v>5.014511068585187</c:v>
                </c:pt>
                <c:pt idx="428">
                  <c:v>5.0155730685855842</c:v>
                </c:pt>
                <c:pt idx="429">
                  <c:v>5.0163508534337353</c:v>
                </c:pt>
                <c:pt idx="430">
                  <c:v>5.0176227685855785</c:v>
                </c:pt>
                <c:pt idx="431">
                  <c:v>5.019149968585694</c:v>
                </c:pt>
                <c:pt idx="432">
                  <c:v>5.0205931685851075</c:v>
                </c:pt>
                <c:pt idx="433">
                  <c:v>5.0221455685849632</c:v>
                </c:pt>
                <c:pt idx="434">
                  <c:v>5.0235262816287465</c:v>
                </c:pt>
                <c:pt idx="435">
                  <c:v>5.0292923685854145</c:v>
                </c:pt>
                <c:pt idx="436">
                  <c:v>5.0301138685857749</c:v>
                </c:pt>
                <c:pt idx="437">
                  <c:v>5.0316184685858794</c:v>
                </c:pt>
                <c:pt idx="438">
                  <c:v>5.0327472685854726</c:v>
                </c:pt>
                <c:pt idx="439">
                  <c:v>5.0339307685853845</c:v>
                </c:pt>
                <c:pt idx="440">
                  <c:v>5.0350542164112007</c:v>
                </c:pt>
                <c:pt idx="441">
                  <c:v>5.03628966858561</c:v>
                </c:pt>
                <c:pt idx="442">
                  <c:v>5.0374547685851816</c:v>
                </c:pt>
                <c:pt idx="443">
                  <c:v>5.0383747215268073</c:v>
                </c:pt>
                <c:pt idx="444">
                  <c:v>5.044094368585486</c:v>
                </c:pt>
                <c:pt idx="445">
                  <c:v>5.0451245191229104</c:v>
                </c:pt>
                <c:pt idx="446">
                  <c:v>5.0473098685857858</c:v>
                </c:pt>
                <c:pt idx="447">
                  <c:v>5.0494828685856463</c:v>
                </c:pt>
                <c:pt idx="448">
                  <c:v>5.0513532685848901</c:v>
                </c:pt>
                <c:pt idx="449">
                  <c:v>5.0535251685855131</c:v>
                </c:pt>
                <c:pt idx="450">
                  <c:v>5.0550060049489076</c:v>
                </c:pt>
                <c:pt idx="451">
                  <c:v>5.0561899217767765</c:v>
                </c:pt>
                <c:pt idx="452">
                  <c:v>5.0621197296969207</c:v>
                </c:pt>
                <c:pt idx="453">
                  <c:v>5.0641012685852544</c:v>
                </c:pt>
                <c:pt idx="454">
                  <c:v>5.0658575685858898</c:v>
                </c:pt>
                <c:pt idx="455">
                  <c:v>5.0684680068834069</c:v>
                </c:pt>
                <c:pt idx="456">
                  <c:v>5.0704338685848294</c:v>
                </c:pt>
                <c:pt idx="457">
                  <c:v>5.0723139685852745</c:v>
                </c:pt>
                <c:pt idx="458">
                  <c:v>5.0738655685854654</c:v>
                </c:pt>
                <c:pt idx="459">
                  <c:v>5.0751292503054</c:v>
                </c:pt>
                <c:pt idx="460">
                  <c:v>5.0762468130298801</c:v>
                </c:pt>
                <c:pt idx="461">
                  <c:v>5.0809523685856055</c:v>
                </c:pt>
                <c:pt idx="462">
                  <c:v>5.0828291685854285</c:v>
                </c:pt>
                <c:pt idx="463">
                  <c:v>5.0850118685856938</c:v>
                </c:pt>
                <c:pt idx="464">
                  <c:v>5.0862555685857345</c:v>
                </c:pt>
                <c:pt idx="465">
                  <c:v>5.0887921665646116</c:v>
                </c:pt>
                <c:pt idx="466">
                  <c:v>5.0906204685853851</c:v>
                </c:pt>
                <c:pt idx="467">
                  <c:v>5.092959168585427</c:v>
                </c:pt>
                <c:pt idx="468">
                  <c:v>5.0939672685856365</c:v>
                </c:pt>
                <c:pt idx="469">
                  <c:v>5.0958928787889635</c:v>
                </c:pt>
                <c:pt idx="470">
                  <c:v>5.0970877532008254</c:v>
                </c:pt>
                <c:pt idx="471">
                  <c:v>5.1019468583811065</c:v>
                </c:pt>
                <c:pt idx="472">
                  <c:v>5.1034309685854247</c:v>
                </c:pt>
                <c:pt idx="473">
                  <c:v>5.1047640685853297</c:v>
                </c:pt>
                <c:pt idx="474">
                  <c:v>5.1064996685853545</c:v>
                </c:pt>
                <c:pt idx="475">
                  <c:v>5.1086040685852963</c:v>
                </c:pt>
                <c:pt idx="476">
                  <c:v>5.1103118635353963</c:v>
                </c:pt>
                <c:pt idx="477">
                  <c:v>5.1118686336456713</c:v>
                </c:pt>
                <c:pt idx="478">
                  <c:v>5.1171920315064767</c:v>
                </c:pt>
                <c:pt idx="479">
                  <c:v>5.1188693685854796</c:v>
                </c:pt>
                <c:pt idx="480">
                  <c:v>5.1208924685856845</c:v>
                </c:pt>
                <c:pt idx="481">
                  <c:v>5.1231560685853808</c:v>
                </c:pt>
                <c:pt idx="482">
                  <c:v>5.1246934796966555</c:v>
                </c:pt>
                <c:pt idx="483">
                  <c:v>5.1270406685856065</c:v>
                </c:pt>
                <c:pt idx="484">
                  <c:v>5.1288771685854622</c:v>
                </c:pt>
                <c:pt idx="485">
                  <c:v>5.1306828685853345</c:v>
                </c:pt>
                <c:pt idx="486">
                  <c:v>5.13177500016441</c:v>
                </c:pt>
                <c:pt idx="487">
                  <c:v>5.1395478373353365</c:v>
                </c:pt>
                <c:pt idx="488">
                  <c:v>5.1410394338025425</c:v>
                </c:pt>
                <c:pt idx="489">
                  <c:v>5.1432280685857705</c:v>
                </c:pt>
                <c:pt idx="490">
                  <c:v>5.1450327685848976</c:v>
                </c:pt>
                <c:pt idx="491">
                  <c:v>5.1476691685854945</c:v>
                </c:pt>
                <c:pt idx="492">
                  <c:v>5.1503946685854203</c:v>
                </c:pt>
                <c:pt idx="493">
                  <c:v>5.152225472033777</c:v>
                </c:pt>
                <c:pt idx="494">
                  <c:v>5.1579421054273284</c:v>
                </c:pt>
                <c:pt idx="495">
                  <c:v>5.1602591685857018</c:v>
                </c:pt>
                <c:pt idx="496">
                  <c:v>5.1627707685847355</c:v>
                </c:pt>
                <c:pt idx="497">
                  <c:v>5.1648771685853987</c:v>
                </c:pt>
                <c:pt idx="498">
                  <c:v>5.1671170685852283</c:v>
                </c:pt>
                <c:pt idx="499">
                  <c:v>5.1688915685854182</c:v>
                </c:pt>
                <c:pt idx="500">
                  <c:v>5.1705995728864353</c:v>
                </c:pt>
                <c:pt idx="501">
                  <c:v>5.1722876685857395</c:v>
                </c:pt>
                <c:pt idx="502">
                  <c:v>5.1732619140399434</c:v>
                </c:pt>
                <c:pt idx="503">
                  <c:v>5.1783096099644723</c:v>
                </c:pt>
                <c:pt idx="504">
                  <c:v>5.1790851685850079</c:v>
                </c:pt>
                <c:pt idx="505">
                  <c:v>5.1812775685850845</c:v>
                </c:pt>
                <c:pt idx="506">
                  <c:v>5.1827066685856407</c:v>
                </c:pt>
                <c:pt idx="507">
                  <c:v>5.1847528081456256</c:v>
                </c:pt>
                <c:pt idx="508">
                  <c:v>5.1862973685852705</c:v>
                </c:pt>
                <c:pt idx="509">
                  <c:v>5.1880048685853239</c:v>
                </c:pt>
                <c:pt idx="510">
                  <c:v>5.1896953988882188</c:v>
                </c:pt>
                <c:pt idx="511">
                  <c:v>5.1944446266494957</c:v>
                </c:pt>
                <c:pt idx="512">
                  <c:v>5.1955712461369696</c:v>
                </c:pt>
                <c:pt idx="513">
                  <c:v>5.1977625685855759</c:v>
                </c:pt>
                <c:pt idx="514">
                  <c:v>5.1996698685853318</c:v>
                </c:pt>
                <c:pt idx="515">
                  <c:v>5.2010364685850865</c:v>
                </c:pt>
                <c:pt idx="516">
                  <c:v>5.2023577685853946</c:v>
                </c:pt>
                <c:pt idx="517">
                  <c:v>5.2043247928281406</c:v>
                </c:pt>
                <c:pt idx="518">
                  <c:v>5.2053137019189704</c:v>
                </c:pt>
                <c:pt idx="519">
                  <c:v>5.2066729346234659</c:v>
                </c:pt>
                <c:pt idx="520">
                  <c:v>5.211975701918746</c:v>
                </c:pt>
                <c:pt idx="521">
                  <c:v>5.2136780685851392</c:v>
                </c:pt>
                <c:pt idx="522">
                  <c:v>5.2156449685853215</c:v>
                </c:pt>
                <c:pt idx="523">
                  <c:v>5.2175426685857378</c:v>
                </c:pt>
                <c:pt idx="524">
                  <c:v>5.2191689990209724</c:v>
                </c:pt>
                <c:pt idx="525">
                  <c:v>5.221271968585488</c:v>
                </c:pt>
                <c:pt idx="526">
                  <c:v>5.2230002685851726</c:v>
                </c:pt>
                <c:pt idx="527">
                  <c:v>5.2236523685854275</c:v>
                </c:pt>
                <c:pt idx="528">
                  <c:v>5.2287223685854132</c:v>
                </c:pt>
                <c:pt idx="529">
                  <c:v>5.2294294685854226</c:v>
                </c:pt>
                <c:pt idx="530">
                  <c:v>5.2313436685856471</c:v>
                </c:pt>
                <c:pt idx="531">
                  <c:v>5.2335210144186934</c:v>
                </c:pt>
                <c:pt idx="532">
                  <c:v>5.2351420560851949</c:v>
                </c:pt>
                <c:pt idx="533">
                  <c:v>5.23759736858546</c:v>
                </c:pt>
                <c:pt idx="534">
                  <c:v>5.23897496858587</c:v>
                </c:pt>
                <c:pt idx="535">
                  <c:v>5.2409319384777335</c:v>
                </c:pt>
                <c:pt idx="536">
                  <c:v>5.2466499157553965</c:v>
                </c:pt>
                <c:pt idx="537">
                  <c:v>5.2480424706264017</c:v>
                </c:pt>
                <c:pt idx="538">
                  <c:v>5.2500190685857469</c:v>
                </c:pt>
                <c:pt idx="539">
                  <c:v>5.2517255685854245</c:v>
                </c:pt>
                <c:pt idx="540">
                  <c:v>5.2531193685847057</c:v>
                </c:pt>
                <c:pt idx="541">
                  <c:v>5.2549730685854579</c:v>
                </c:pt>
                <c:pt idx="542">
                  <c:v>5.2567016685855066</c:v>
                </c:pt>
                <c:pt idx="543">
                  <c:v>5.2582926066807714</c:v>
                </c:pt>
                <c:pt idx="544">
                  <c:v>5.263408855071944</c:v>
                </c:pt>
                <c:pt idx="545">
                  <c:v>5.2647913685856942</c:v>
                </c:pt>
                <c:pt idx="546">
                  <c:v>5.2664308685856964</c:v>
                </c:pt>
                <c:pt idx="547">
                  <c:v>5.268023668585446</c:v>
                </c:pt>
                <c:pt idx="548">
                  <c:v>5.2696251066806923</c:v>
                </c:pt>
                <c:pt idx="549">
                  <c:v>5.2716930685852104</c:v>
                </c:pt>
                <c:pt idx="550">
                  <c:v>5.2735300685853908</c:v>
                </c:pt>
                <c:pt idx="551">
                  <c:v>5.2751209707361815</c:v>
                </c:pt>
                <c:pt idx="552">
                  <c:v>5.282777196171617</c:v>
                </c:pt>
                <c:pt idx="553">
                  <c:v>5.2847749196054696</c:v>
                </c:pt>
                <c:pt idx="554">
                  <c:v>5.2869594685854651</c:v>
                </c:pt>
                <c:pt idx="555">
                  <c:v>5.2886179685851396</c:v>
                </c:pt>
                <c:pt idx="556">
                  <c:v>5.2901452685853787</c:v>
                </c:pt>
                <c:pt idx="557">
                  <c:v>5.2919337685851957</c:v>
                </c:pt>
                <c:pt idx="558">
                  <c:v>5.2934028736351166</c:v>
                </c:pt>
                <c:pt idx="559">
                  <c:v>5.2944435161264787</c:v>
                </c:pt>
                <c:pt idx="560">
                  <c:v>5.2998259039390092</c:v>
                </c:pt>
                <c:pt idx="561">
                  <c:v>5.3016037685851733</c:v>
                </c:pt>
                <c:pt idx="562">
                  <c:v>5.303052768585478</c:v>
                </c:pt>
                <c:pt idx="563">
                  <c:v>5.3051618583807034</c:v>
                </c:pt>
                <c:pt idx="564">
                  <c:v>5.3066569685856395</c:v>
                </c:pt>
                <c:pt idx="565">
                  <c:v>5.3084691685853764</c:v>
                </c:pt>
                <c:pt idx="566">
                  <c:v>5.3098932381511901</c:v>
                </c:pt>
                <c:pt idx="567">
                  <c:v>5.3172479850238403</c:v>
                </c:pt>
                <c:pt idx="568">
                  <c:v>5.3185535930750945</c:v>
                </c:pt>
                <c:pt idx="569">
                  <c:v>5.3197397685851371</c:v>
                </c:pt>
                <c:pt idx="570">
                  <c:v>5.3217071685852542</c:v>
                </c:pt>
                <c:pt idx="571">
                  <c:v>5.3234231685858155</c:v>
                </c:pt>
                <c:pt idx="572">
                  <c:v>5.3249751685855742</c:v>
                </c:pt>
                <c:pt idx="573">
                  <c:v>5.3266118309510455</c:v>
                </c:pt>
                <c:pt idx="574">
                  <c:v>5.327352368585422</c:v>
                </c:pt>
                <c:pt idx="575">
                  <c:v>5.3317984341593077</c:v>
                </c:pt>
                <c:pt idx="576">
                  <c:v>5.3332547685858005</c:v>
                </c:pt>
                <c:pt idx="577">
                  <c:v>5.3347664685856699</c:v>
                </c:pt>
                <c:pt idx="578">
                  <c:v>5.3369334685854275</c:v>
                </c:pt>
                <c:pt idx="579">
                  <c:v>5.3383790731301914</c:v>
                </c:pt>
                <c:pt idx="580">
                  <c:v>5.3402629685858329</c:v>
                </c:pt>
                <c:pt idx="581">
                  <c:v>5.3422247685852007</c:v>
                </c:pt>
                <c:pt idx="582">
                  <c:v>5.3434797685853965</c:v>
                </c:pt>
                <c:pt idx="583">
                  <c:v>5.3450055828712495</c:v>
                </c:pt>
                <c:pt idx="584">
                  <c:v>5.3490823685854743</c:v>
                </c:pt>
                <c:pt idx="585">
                  <c:v>5.350073813029681</c:v>
                </c:pt>
                <c:pt idx="586">
                  <c:v>5.3516401685853481</c:v>
                </c:pt>
                <c:pt idx="587">
                  <c:v>5.3535801685856121</c:v>
                </c:pt>
                <c:pt idx="588">
                  <c:v>5.3547423685848941</c:v>
                </c:pt>
                <c:pt idx="589">
                  <c:v>5.3564170685854702</c:v>
                </c:pt>
                <c:pt idx="590">
                  <c:v>5.3578994094013552</c:v>
                </c:pt>
                <c:pt idx="591">
                  <c:v>5.3596786185857042</c:v>
                </c:pt>
                <c:pt idx="592">
                  <c:v>5.3656503395998385</c:v>
                </c:pt>
                <c:pt idx="593">
                  <c:v>5.3673367685853961</c:v>
                </c:pt>
                <c:pt idx="594">
                  <c:v>5.3687814685852127</c:v>
                </c:pt>
                <c:pt idx="595">
                  <c:v>5.3702245114424301</c:v>
                </c:pt>
                <c:pt idx="596">
                  <c:v>5.3715590685849435</c:v>
                </c:pt>
                <c:pt idx="597">
                  <c:v>5.3735467685855385</c:v>
                </c:pt>
                <c:pt idx="598">
                  <c:v>5.3752822685853046</c:v>
                </c:pt>
                <c:pt idx="599">
                  <c:v>5.3770742435853665</c:v>
                </c:pt>
                <c:pt idx="600">
                  <c:v>5.3823696762779081</c:v>
                </c:pt>
                <c:pt idx="601">
                  <c:v>5.3842962685856763</c:v>
                </c:pt>
                <c:pt idx="602">
                  <c:v>5.3857622685849975</c:v>
                </c:pt>
                <c:pt idx="603">
                  <c:v>5.3877758685855452</c:v>
                </c:pt>
                <c:pt idx="604">
                  <c:v>5.3895892053204895</c:v>
                </c:pt>
                <c:pt idx="605">
                  <c:v>5.3912173685850506</c:v>
                </c:pt>
                <c:pt idx="606">
                  <c:v>5.393192368585404</c:v>
                </c:pt>
                <c:pt idx="607">
                  <c:v>5.3944469685849867</c:v>
                </c:pt>
                <c:pt idx="608">
                  <c:v>5.3956305737136887</c:v>
                </c:pt>
                <c:pt idx="609">
                  <c:v>5.3999101810854455</c:v>
                </c:pt>
                <c:pt idx="610">
                  <c:v>5.4009772685852786</c:v>
                </c:pt>
                <c:pt idx="611">
                  <c:v>5.4024269685856545</c:v>
                </c:pt>
                <c:pt idx="612">
                  <c:v>5.40380826858582</c:v>
                </c:pt>
                <c:pt idx="613">
                  <c:v>5.4053997685852693</c:v>
                </c:pt>
                <c:pt idx="614">
                  <c:v>5.4071403277695955</c:v>
                </c:pt>
                <c:pt idx="615">
                  <c:v>5.4089825685852002</c:v>
                </c:pt>
                <c:pt idx="616">
                  <c:v>5.4108136685859458</c:v>
                </c:pt>
                <c:pt idx="617">
                  <c:v>5.4118942435855075</c:v>
                </c:pt>
                <c:pt idx="618">
                  <c:v>5.417614868585642</c:v>
                </c:pt>
                <c:pt idx="619">
                  <c:v>5.4190224685850836</c:v>
                </c:pt>
                <c:pt idx="620">
                  <c:v>5.4209733685852406</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c:v>
                </c:pt>
                <c:pt idx="630">
                  <c:v>5.4395371685855736</c:v>
                </c:pt>
                <c:pt idx="631">
                  <c:v>5.4412055685853744</c:v>
                </c:pt>
                <c:pt idx="632">
                  <c:v>5.4432787685855324</c:v>
                </c:pt>
                <c:pt idx="633">
                  <c:v>5.4448083685853277</c:v>
                </c:pt>
                <c:pt idx="634">
                  <c:v>5.4463230504038371</c:v>
                </c:pt>
                <c:pt idx="635">
                  <c:v>5.4519913559271513</c:v>
                </c:pt>
                <c:pt idx="636">
                  <c:v>5.4535032685852833</c:v>
                </c:pt>
                <c:pt idx="637">
                  <c:v>5.4551781685850775</c:v>
                </c:pt>
                <c:pt idx="638">
                  <c:v>5.457117168585456</c:v>
                </c:pt>
                <c:pt idx="639">
                  <c:v>5.4587910685850289</c:v>
                </c:pt>
                <c:pt idx="640">
                  <c:v>5.4602530828713913</c:v>
                </c:pt>
                <c:pt idx="641">
                  <c:v>5.4626768685854437</c:v>
                </c:pt>
                <c:pt idx="642">
                  <c:v>5.4642655685853496</c:v>
                </c:pt>
                <c:pt idx="643">
                  <c:v>5.4656751685853973</c:v>
                </c:pt>
                <c:pt idx="644">
                  <c:v>5.4703223685850872</c:v>
                </c:pt>
                <c:pt idx="645">
                  <c:v>5.4722208685855795</c:v>
                </c:pt>
                <c:pt idx="646">
                  <c:v>5.4748478685853055</c:v>
                </c:pt>
                <c:pt idx="647">
                  <c:v>5.4767292733468738</c:v>
                </c:pt>
                <c:pt idx="648">
                  <c:v>5.4792226685852023</c:v>
                </c:pt>
                <c:pt idx="649">
                  <c:v>5.4807879685852798</c:v>
                </c:pt>
                <c:pt idx="650">
                  <c:v>5.4820956685854334</c:v>
                </c:pt>
                <c:pt idx="651">
                  <c:v>5.4832108060856664</c:v>
                </c:pt>
                <c:pt idx="652">
                  <c:v>5.488540396754459</c:v>
                </c:pt>
                <c:pt idx="653">
                  <c:v>5.4901811314720854</c:v>
                </c:pt>
                <c:pt idx="654">
                  <c:v>5.4919591685858915</c:v>
                </c:pt>
                <c:pt idx="655">
                  <c:v>5.4935290685854845</c:v>
                </c:pt>
                <c:pt idx="656">
                  <c:v>5.4952112685845815</c:v>
                </c:pt>
                <c:pt idx="657">
                  <c:v>5.4960552685853408</c:v>
                </c:pt>
                <c:pt idx="658">
                  <c:v>5.499137318080173</c:v>
                </c:pt>
                <c:pt idx="659">
                  <c:v>5.5008485685854707</c:v>
                </c:pt>
                <c:pt idx="660">
                  <c:v>5.5018703685852897</c:v>
                </c:pt>
                <c:pt idx="661">
                  <c:v>5.5063818685852688</c:v>
                </c:pt>
                <c:pt idx="662">
                  <c:v>5.5073304685857956</c:v>
                </c:pt>
                <c:pt idx="663">
                  <c:v>5.5090607685849733</c:v>
                </c:pt>
                <c:pt idx="664">
                  <c:v>5.510289568585395</c:v>
                </c:pt>
                <c:pt idx="665">
                  <c:v>5.5118750430040304</c:v>
                </c:pt>
                <c:pt idx="666">
                  <c:v>5.5131203685858265</c:v>
                </c:pt>
                <c:pt idx="667">
                  <c:v>5.5145236685852383</c:v>
                </c:pt>
                <c:pt idx="668">
                  <c:v>5.5161278422696816</c:v>
                </c:pt>
                <c:pt idx="669">
                  <c:v>5.5217127767486005</c:v>
                </c:pt>
                <c:pt idx="670">
                  <c:v>5.5232935590619405</c:v>
                </c:pt>
                <c:pt idx="671">
                  <c:v>5.5253131685855745</c:v>
                </c:pt>
                <c:pt idx="672">
                  <c:v>5.5269445685859679</c:v>
                </c:pt>
                <c:pt idx="673">
                  <c:v>5.5285031685854769</c:v>
                </c:pt>
                <c:pt idx="674">
                  <c:v>5.5300036685852785</c:v>
                </c:pt>
                <c:pt idx="675">
                  <c:v>5.5314676685855062</c:v>
                </c:pt>
                <c:pt idx="676">
                  <c:v>5.5325102257282914</c:v>
                </c:pt>
                <c:pt idx="677">
                  <c:v>5.5369628337017094</c:v>
                </c:pt>
                <c:pt idx="678">
                  <c:v>5.5380518685852316</c:v>
                </c:pt>
                <c:pt idx="679">
                  <c:v>5.5397184685856073</c:v>
                </c:pt>
                <c:pt idx="680">
                  <c:v>5.5410046685852885</c:v>
                </c:pt>
                <c:pt idx="681">
                  <c:v>5.5429300685856369</c:v>
                </c:pt>
                <c:pt idx="682">
                  <c:v>5.5445544094017265</c:v>
                </c:pt>
                <c:pt idx="683">
                  <c:v>5.5457304584736136</c:v>
                </c:pt>
                <c:pt idx="684">
                  <c:v>5.5474108685851302</c:v>
                </c:pt>
                <c:pt idx="685">
                  <c:v>5.5512203050931559</c:v>
                </c:pt>
                <c:pt idx="686">
                  <c:v>5.5537255685857216</c:v>
                </c:pt>
                <c:pt idx="687">
                  <c:v>5.5553839685852653</c:v>
                </c:pt>
                <c:pt idx="688">
                  <c:v>5.5571437971568294</c:v>
                </c:pt>
                <c:pt idx="689">
                  <c:v>5.5588645685857641</c:v>
                </c:pt>
                <c:pt idx="690">
                  <c:v>5.5604817685855883</c:v>
                </c:pt>
                <c:pt idx="691">
                  <c:v>5.5621820685853942</c:v>
                </c:pt>
                <c:pt idx="692">
                  <c:v>5.5632675685855695</c:v>
                </c:pt>
                <c:pt idx="693">
                  <c:v>5.5640273685853607</c:v>
                </c:pt>
                <c:pt idx="694">
                  <c:v>5.5678073685853047</c:v>
                </c:pt>
                <c:pt idx="695">
                  <c:v>5.568586079925689</c:v>
                </c:pt>
                <c:pt idx="696">
                  <c:v>5.5698380685850033</c:v>
                </c:pt>
                <c:pt idx="697">
                  <c:v>5.5713100685852766</c:v>
                </c:pt>
                <c:pt idx="698">
                  <c:v>5.572575868585715</c:v>
                </c:pt>
                <c:pt idx="699">
                  <c:v>5.5742646685851716</c:v>
                </c:pt>
                <c:pt idx="700">
                  <c:v>5.5759433685855271</c:v>
                </c:pt>
                <c:pt idx="701">
                  <c:v>5.5775423685852346</c:v>
                </c:pt>
                <c:pt idx="702">
                  <c:v>5.5825188949011304</c:v>
                </c:pt>
                <c:pt idx="703">
                  <c:v>5.5839810685853877</c:v>
                </c:pt>
                <c:pt idx="704">
                  <c:v>5.5859046685849876</c:v>
                </c:pt>
                <c:pt idx="705">
                  <c:v>5.5873982685857886</c:v>
                </c:pt>
                <c:pt idx="706">
                  <c:v>5.5893542053198804</c:v>
                </c:pt>
                <c:pt idx="707">
                  <c:v>5.5917276685855342</c:v>
                </c:pt>
                <c:pt idx="708">
                  <c:v>5.5932795685851175</c:v>
                </c:pt>
                <c:pt idx="709">
                  <c:v>5.5944637019185421</c:v>
                </c:pt>
                <c:pt idx="710">
                  <c:v>5.6010472466335965</c:v>
                </c:pt>
                <c:pt idx="711">
                  <c:v>5.6028364685850542</c:v>
                </c:pt>
                <c:pt idx="712">
                  <c:v>5.6040926778643545</c:v>
                </c:pt>
                <c:pt idx="713">
                  <c:v>5.6058951685854455</c:v>
                </c:pt>
                <c:pt idx="714">
                  <c:v>5.6075694685853366</c:v>
                </c:pt>
                <c:pt idx="715">
                  <c:v>5.609251768585537</c:v>
                </c:pt>
                <c:pt idx="716">
                  <c:v>5.6108968366701815</c:v>
                </c:pt>
                <c:pt idx="717">
                  <c:v>5.6153279850239102</c:v>
                </c:pt>
                <c:pt idx="718">
                  <c:v>5.6167771108533913</c:v>
                </c:pt>
                <c:pt idx="719">
                  <c:v>5.6183398685851706</c:v>
                </c:pt>
                <c:pt idx="720">
                  <c:v>5.619454968585778</c:v>
                </c:pt>
                <c:pt idx="721">
                  <c:v>5.6212178685853971</c:v>
                </c:pt>
                <c:pt idx="722">
                  <c:v>5.6227430685853648</c:v>
                </c:pt>
                <c:pt idx="723">
                  <c:v>5.6244030685854183</c:v>
                </c:pt>
                <c:pt idx="724">
                  <c:v>5.6261948175651861</c:v>
                </c:pt>
                <c:pt idx="725">
                  <c:v>5.6272335450559616</c:v>
                </c:pt>
                <c:pt idx="726">
                  <c:v>5.6311908060855016</c:v>
                </c:pt>
                <c:pt idx="727">
                  <c:v>5.6322888685853671</c:v>
                </c:pt>
                <c:pt idx="728">
                  <c:v>5.6339253685852091</c:v>
                </c:pt>
                <c:pt idx="729">
                  <c:v>5.6353404685858237</c:v>
                </c:pt>
                <c:pt idx="730">
                  <c:v>5.6371055869763058</c:v>
                </c:pt>
                <c:pt idx="731">
                  <c:v>5.6387868685856715</c:v>
                </c:pt>
                <c:pt idx="732">
                  <c:v>5.6403028685851426</c:v>
                </c:pt>
                <c:pt idx="733">
                  <c:v>5.6414581685857055</c:v>
                </c:pt>
                <c:pt idx="734">
                  <c:v>5.6421223685853787</c:v>
                </c:pt>
                <c:pt idx="735">
                  <c:v>5.6459868130298796</c:v>
                </c:pt>
                <c:pt idx="736">
                  <c:v>5.6472225685858506</c:v>
                </c:pt>
                <c:pt idx="737">
                  <c:v>5.6487782869533163</c:v>
                </c:pt>
                <c:pt idx="738">
                  <c:v>5.6503891685850407</c:v>
                </c:pt>
                <c:pt idx="739">
                  <c:v>5.6521134685855783</c:v>
                </c:pt>
                <c:pt idx="740">
                  <c:v>5.653415068585268</c:v>
                </c:pt>
                <c:pt idx="741">
                  <c:v>5.6549209685855937</c:v>
                </c:pt>
                <c:pt idx="742">
                  <c:v>5.6560644094015684</c:v>
                </c:pt>
                <c:pt idx="743">
                  <c:v>5.6572989539511314</c:v>
                </c:pt>
                <c:pt idx="744">
                  <c:v>5.6611523685853671</c:v>
                </c:pt>
                <c:pt idx="745">
                  <c:v>5.6617827685852298</c:v>
                </c:pt>
                <c:pt idx="746">
                  <c:v>5.6634936685851605</c:v>
                </c:pt>
                <c:pt idx="747">
                  <c:v>5.6649451685848398</c:v>
                </c:pt>
                <c:pt idx="748">
                  <c:v>5.6662383685855415</c:v>
                </c:pt>
                <c:pt idx="749">
                  <c:v>5.6679301236877109</c:v>
                </c:pt>
                <c:pt idx="750">
                  <c:v>5.6695072685856749</c:v>
                </c:pt>
                <c:pt idx="751">
                  <c:v>5.6712959685850848</c:v>
                </c:pt>
                <c:pt idx="752">
                  <c:v>5.6720386542997545</c:v>
                </c:pt>
                <c:pt idx="753">
                  <c:v>5.6771723685853877</c:v>
                </c:pt>
                <c:pt idx="754">
                  <c:v>5.6776492685853075</c:v>
                </c:pt>
                <c:pt idx="755">
                  <c:v>5.6789042685852511</c:v>
                </c:pt>
                <c:pt idx="756">
                  <c:v>5.6798801005445734</c:v>
                </c:pt>
                <c:pt idx="757">
                  <c:v>5.6816233685852495</c:v>
                </c:pt>
                <c:pt idx="758">
                  <c:v>5.6827197685856365</c:v>
                </c:pt>
                <c:pt idx="759">
                  <c:v>5.6844300769187672</c:v>
                </c:pt>
                <c:pt idx="760">
                  <c:v>5.6887400229063161</c:v>
                </c:pt>
                <c:pt idx="761">
                  <c:v>5.689637626317861</c:v>
                </c:pt>
                <c:pt idx="762">
                  <c:v>5.6905668685852726</c:v>
                </c:pt>
                <c:pt idx="763">
                  <c:v>5.6917987685859055</c:v>
                </c:pt>
                <c:pt idx="764">
                  <c:v>5.6928512685855654</c:v>
                </c:pt>
                <c:pt idx="765">
                  <c:v>5.6944358685852174</c:v>
                </c:pt>
                <c:pt idx="766">
                  <c:v>5.6955721685853868</c:v>
                </c:pt>
                <c:pt idx="767">
                  <c:v>5.6971080828709075</c:v>
                </c:pt>
                <c:pt idx="768">
                  <c:v>5.6977701463631689</c:v>
                </c:pt>
                <c:pt idx="769">
                  <c:v>5.7012317336649092</c:v>
                </c:pt>
                <c:pt idx="770">
                  <c:v>5.7022576685855695</c:v>
                </c:pt>
                <c:pt idx="771">
                  <c:v>5.7036011685855383</c:v>
                </c:pt>
                <c:pt idx="772">
                  <c:v>5.7051238685857655</c:v>
                </c:pt>
                <c:pt idx="773">
                  <c:v>5.7063393788943904</c:v>
                </c:pt>
                <c:pt idx="774">
                  <c:v>5.7079475685857259</c:v>
                </c:pt>
                <c:pt idx="775">
                  <c:v>5.7090396685858451</c:v>
                </c:pt>
                <c:pt idx="776">
                  <c:v>5.7105794212171901</c:v>
                </c:pt>
                <c:pt idx="777">
                  <c:v>5.7149623685854216</c:v>
                </c:pt>
                <c:pt idx="778">
                  <c:v>5.7155660685853746</c:v>
                </c:pt>
                <c:pt idx="779">
                  <c:v>5.7167330902348423</c:v>
                </c:pt>
                <c:pt idx="780">
                  <c:v>5.7178981685857533</c:v>
                </c:pt>
                <c:pt idx="781">
                  <c:v>5.7189454685860275</c:v>
                </c:pt>
                <c:pt idx="782">
                  <c:v>5.7202370685856865</c:v>
                </c:pt>
                <c:pt idx="783">
                  <c:v>5.7212942685854395</c:v>
                </c:pt>
                <c:pt idx="784">
                  <c:v>5.7224730207590397</c:v>
                </c:pt>
                <c:pt idx="785">
                  <c:v>5.7269409400139608</c:v>
                </c:pt>
                <c:pt idx="786">
                  <c:v>5.7280420685853075</c:v>
                </c:pt>
                <c:pt idx="787">
                  <c:v>5.7289668685851867</c:v>
                </c:pt>
                <c:pt idx="788">
                  <c:v>5.7304174685852489</c:v>
                </c:pt>
                <c:pt idx="789">
                  <c:v>5.7314359685847336</c:v>
                </c:pt>
                <c:pt idx="790">
                  <c:v>5.7328242053200293</c:v>
                </c:pt>
                <c:pt idx="791">
                  <c:v>5.7339317685849238</c:v>
                </c:pt>
                <c:pt idx="792">
                  <c:v>5.7349178422697387</c:v>
                </c:pt>
                <c:pt idx="793">
                  <c:v>5.738577303650473</c:v>
                </c:pt>
                <c:pt idx="794">
                  <c:v>5.739716468585371</c:v>
                </c:pt>
                <c:pt idx="795">
                  <c:v>5.7408880386885386</c:v>
                </c:pt>
                <c:pt idx="796">
                  <c:v>5.7423199685851642</c:v>
                </c:pt>
                <c:pt idx="797">
                  <c:v>5.7436765685848883</c:v>
                </c:pt>
                <c:pt idx="798">
                  <c:v>5.7451097685856896</c:v>
                </c:pt>
                <c:pt idx="799">
                  <c:v>5.7463252685852853</c:v>
                </c:pt>
                <c:pt idx="800">
                  <c:v>5.7472792053201509</c:v>
                </c:pt>
                <c:pt idx="801">
                  <c:v>5.7482723685855177</c:v>
                </c:pt>
                <c:pt idx="802">
                  <c:v>5.7539903473087888</c:v>
                </c:pt>
                <c:pt idx="803">
                  <c:v>5.7551393685851098</c:v>
                </c:pt>
                <c:pt idx="804">
                  <c:v>5.7560550685858658</c:v>
                </c:pt>
                <c:pt idx="805">
                  <c:v>5.7572502685851665</c:v>
                </c:pt>
                <c:pt idx="806">
                  <c:v>5.7583749459045794</c:v>
                </c:pt>
                <c:pt idx="807">
                  <c:v>5.7596313376573294</c:v>
                </c:pt>
                <c:pt idx="808">
                  <c:v>5.7633246413129342</c:v>
                </c:pt>
                <c:pt idx="809">
                  <c:v>5.7643400685851756</c:v>
                </c:pt>
                <c:pt idx="810">
                  <c:v>5.7655861685855703</c:v>
                </c:pt>
                <c:pt idx="811">
                  <c:v>5.7666678325030833</c:v>
                </c:pt>
                <c:pt idx="812">
                  <c:v>5.7681772685856467</c:v>
                </c:pt>
                <c:pt idx="813">
                  <c:v>5.7694770685853456</c:v>
                </c:pt>
                <c:pt idx="814">
                  <c:v>5.7705384685852481</c:v>
                </c:pt>
                <c:pt idx="815">
                  <c:v>5.7717914502178758</c:v>
                </c:pt>
                <c:pt idx="816">
                  <c:v>5.7759567685852788</c:v>
                </c:pt>
                <c:pt idx="817">
                  <c:v>5.7771432685855855</c:v>
                </c:pt>
                <c:pt idx="818">
                  <c:v>5.7782463685858403</c:v>
                </c:pt>
                <c:pt idx="819">
                  <c:v>5.7792869685854455</c:v>
                </c:pt>
                <c:pt idx="820">
                  <c:v>5.7807560685850605</c:v>
                </c:pt>
                <c:pt idx="821">
                  <c:v>5.7822172665447766</c:v>
                </c:pt>
                <c:pt idx="822">
                  <c:v>5.7833129685850055</c:v>
                </c:pt>
                <c:pt idx="823">
                  <c:v>5.7846937816289845</c:v>
                </c:pt>
                <c:pt idx="824">
                  <c:v>5.788188493585281</c:v>
                </c:pt>
                <c:pt idx="825">
                  <c:v>5.7893077685851182</c:v>
                </c:pt>
                <c:pt idx="826">
                  <c:v>5.7906456685857455</c:v>
                </c:pt>
                <c:pt idx="827">
                  <c:v>5.7915731185853074</c:v>
                </c:pt>
                <c:pt idx="828">
                  <c:v>5.7930464685853877</c:v>
                </c:pt>
                <c:pt idx="829">
                  <c:v>5.7941006685853731</c:v>
                </c:pt>
                <c:pt idx="830">
                  <c:v>5.7954239685851805</c:v>
                </c:pt>
                <c:pt idx="831">
                  <c:v>5.7965034685855272</c:v>
                </c:pt>
                <c:pt idx="832">
                  <c:v>5.7970523685853665</c:v>
                </c:pt>
                <c:pt idx="833">
                  <c:v>5.8009429935855374</c:v>
                </c:pt>
                <c:pt idx="834">
                  <c:v>5.8017618366702806</c:v>
                </c:pt>
                <c:pt idx="835">
                  <c:v>5.803383568585506</c:v>
                </c:pt>
                <c:pt idx="836">
                  <c:v>5.8044703685856245</c:v>
                </c:pt>
                <c:pt idx="837">
                  <c:v>5.8059052685851462</c:v>
                </c:pt>
                <c:pt idx="838">
                  <c:v>5.8073208685855242</c:v>
                </c:pt>
                <c:pt idx="839">
                  <c:v>5.8082685685852855</c:v>
                </c:pt>
                <c:pt idx="840">
                  <c:v>5.8097931498353024</c:v>
                </c:pt>
                <c:pt idx="841">
                  <c:v>5.8132223685854045</c:v>
                </c:pt>
                <c:pt idx="842">
                  <c:v>5.8136640685858785</c:v>
                </c:pt>
                <c:pt idx="843">
                  <c:v>5.8150067685854214</c:v>
                </c:pt>
                <c:pt idx="844">
                  <c:v>5.8159823685858241</c:v>
                </c:pt>
                <c:pt idx="845">
                  <c:v>5.8171589685856002</c:v>
                </c:pt>
                <c:pt idx="846">
                  <c:v>5.8181130685854283</c:v>
                </c:pt>
                <c:pt idx="847">
                  <c:v>5.8194818531216157</c:v>
                </c:pt>
                <c:pt idx="848">
                  <c:v>5.8207959685857986</c:v>
                </c:pt>
                <c:pt idx="849">
                  <c:v>5.8213223685854745</c:v>
                </c:pt>
                <c:pt idx="850">
                  <c:v>5.8254780352522317</c:v>
                </c:pt>
                <c:pt idx="851">
                  <c:v>5.8264050958588474</c:v>
                </c:pt>
                <c:pt idx="852">
                  <c:v>5.8279025685853254</c:v>
                </c:pt>
                <c:pt idx="853">
                  <c:v>5.8288022685857186</c:v>
                </c:pt>
                <c:pt idx="854">
                  <c:v>5.8300593073606874</c:v>
                </c:pt>
                <c:pt idx="855">
                  <c:v>5.8311805685850686</c:v>
                </c:pt>
                <c:pt idx="856">
                  <c:v>5.8322536685852864</c:v>
                </c:pt>
                <c:pt idx="857">
                  <c:v>5.8335102685851954</c:v>
                </c:pt>
                <c:pt idx="858">
                  <c:v>5.8344638685856145</c:v>
                </c:pt>
                <c:pt idx="859">
                  <c:v>5.8381787435856314</c:v>
                </c:pt>
                <c:pt idx="860">
                  <c:v>5.8393120527959042</c:v>
                </c:pt>
                <c:pt idx="861">
                  <c:v>5.8406097685859351</c:v>
                </c:pt>
                <c:pt idx="862">
                  <c:v>5.8415972685855904</c:v>
                </c:pt>
                <c:pt idx="863">
                  <c:v>5.8429246685850522</c:v>
                </c:pt>
                <c:pt idx="864">
                  <c:v>5.8441517685853359</c:v>
                </c:pt>
                <c:pt idx="865">
                  <c:v>5.8452441758140194</c:v>
                </c:pt>
                <c:pt idx="866">
                  <c:v>5.8490950001641639</c:v>
                </c:pt>
                <c:pt idx="867">
                  <c:v>5.8500322685856689</c:v>
                </c:pt>
                <c:pt idx="868">
                  <c:v>5.8511113685850678</c:v>
                </c:pt>
                <c:pt idx="869">
                  <c:v>5.8519870685851245</c:v>
                </c:pt>
                <c:pt idx="870">
                  <c:v>5.8522372685851645</c:v>
                </c:pt>
                <c:pt idx="871">
                  <c:v>5.8536003685856155</c:v>
                </c:pt>
                <c:pt idx="872">
                  <c:v>5.855198451059394</c:v>
                </c:pt>
                <c:pt idx="873">
                  <c:v>5.8563639777807595</c:v>
                </c:pt>
                <c:pt idx="874">
                  <c:v>5.860154537259965</c:v>
                </c:pt>
                <c:pt idx="875">
                  <c:v>5.8611883685852604</c:v>
                </c:pt>
                <c:pt idx="876">
                  <c:v>5.8623539685852366</c:v>
                </c:pt>
                <c:pt idx="877">
                  <c:v>5.8635566984822889</c:v>
                </c:pt>
                <c:pt idx="878">
                  <c:v>5.8646097685845717</c:v>
                </c:pt>
                <c:pt idx="879">
                  <c:v>5.8656337685856785</c:v>
                </c:pt>
                <c:pt idx="880">
                  <c:v>5.8667674685854765</c:v>
                </c:pt>
                <c:pt idx="881">
                  <c:v>5.8675790685853721</c:v>
                </c:pt>
                <c:pt idx="882">
                  <c:v>5.8682223685854096</c:v>
                </c:pt>
                <c:pt idx="883">
                  <c:v>5.8715256038795633</c:v>
                </c:pt>
                <c:pt idx="884">
                  <c:v>5.872327007761001</c:v>
                </c:pt>
                <c:pt idx="885">
                  <c:v>5.8736728685860955</c:v>
                </c:pt>
                <c:pt idx="886">
                  <c:v>5.8747714685852142</c:v>
                </c:pt>
                <c:pt idx="887">
                  <c:v>5.8759249685853687</c:v>
                </c:pt>
                <c:pt idx="888">
                  <c:v>5.8773477685852669</c:v>
                </c:pt>
                <c:pt idx="889">
                  <c:v>5.8784933685862626</c:v>
                </c:pt>
                <c:pt idx="890">
                  <c:v>5.8800536185858165</c:v>
                </c:pt>
                <c:pt idx="891">
                  <c:v>5.8806650958582871</c:v>
                </c:pt>
                <c:pt idx="892">
                  <c:v>5.8849345908076351</c:v>
                </c:pt>
                <c:pt idx="893">
                  <c:v>5.8853699685860335</c:v>
                </c:pt>
                <c:pt idx="894">
                  <c:v>5.886549468585784</c:v>
                </c:pt>
                <c:pt idx="895">
                  <c:v>5.8875344685859456</c:v>
                </c:pt>
                <c:pt idx="896">
                  <c:v>5.8886591685856189</c:v>
                </c:pt>
                <c:pt idx="897">
                  <c:v>5.8898872139461274</c:v>
                </c:pt>
                <c:pt idx="898">
                  <c:v>5.8910062685854383</c:v>
                </c:pt>
                <c:pt idx="899">
                  <c:v>5.892050268585189</c:v>
                </c:pt>
                <c:pt idx="900">
                  <c:v>5.8925509400139662</c:v>
                </c:pt>
                <c:pt idx="901">
                  <c:v>5.8962280504037734</c:v>
                </c:pt>
                <c:pt idx="902">
                  <c:v>5.8971435685855349</c:v>
                </c:pt>
                <c:pt idx="903">
                  <c:v>5.8985141685855007</c:v>
                </c:pt>
                <c:pt idx="904">
                  <c:v>5.8997406160080601</c:v>
                </c:pt>
                <c:pt idx="905">
                  <c:v>5.9006999685856982</c:v>
                </c:pt>
                <c:pt idx="906">
                  <c:v>5.9018631685852014</c:v>
                </c:pt>
                <c:pt idx="907">
                  <c:v>5.9029344685852161</c:v>
                </c:pt>
                <c:pt idx="908">
                  <c:v>5.9038762971568559</c:v>
                </c:pt>
                <c:pt idx="909">
                  <c:v>5.9080805081200785</c:v>
                </c:pt>
                <c:pt idx="910">
                  <c:v>5.9095258685855496</c:v>
                </c:pt>
                <c:pt idx="911">
                  <c:v>5.9108947685853215</c:v>
                </c:pt>
                <c:pt idx="912">
                  <c:v>5.9124681685858178</c:v>
                </c:pt>
                <c:pt idx="913">
                  <c:v>5.9134209685848464</c:v>
                </c:pt>
                <c:pt idx="914">
                  <c:v>5.9151706685855245</c:v>
                </c:pt>
                <c:pt idx="915">
                  <c:v>5.9165566984823528</c:v>
                </c:pt>
                <c:pt idx="916">
                  <c:v>5.9176255685860069</c:v>
                </c:pt>
                <c:pt idx="917">
                  <c:v>5.9181114383526525</c:v>
                </c:pt>
                <c:pt idx="918">
                  <c:v>5.9215770352519854</c:v>
                </c:pt>
                <c:pt idx="919">
                  <c:v>5.9225330685855537</c:v>
                </c:pt>
                <c:pt idx="920">
                  <c:v>5.9237084685858719</c:v>
                </c:pt>
                <c:pt idx="921">
                  <c:v>5.9248647685853939</c:v>
                </c:pt>
                <c:pt idx="922">
                  <c:v>5.9262887603378118</c:v>
                </c:pt>
                <c:pt idx="923">
                  <c:v>5.9274176685858633</c:v>
                </c:pt>
                <c:pt idx="924">
                  <c:v>5.9290249685850656</c:v>
                </c:pt>
                <c:pt idx="925">
                  <c:v>5.9299713685863455</c:v>
                </c:pt>
                <c:pt idx="926">
                  <c:v>5.9307753097617883</c:v>
                </c:pt>
                <c:pt idx="927">
                  <c:v>5.9344210642374406</c:v>
                </c:pt>
                <c:pt idx="928">
                  <c:v>5.9351134685856692</c:v>
                </c:pt>
                <c:pt idx="929">
                  <c:v>5.9361076810856934</c:v>
                </c:pt>
                <c:pt idx="930">
                  <c:v>5.9374818685855688</c:v>
                </c:pt>
                <c:pt idx="931">
                  <c:v>5.9388107685854346</c:v>
                </c:pt>
                <c:pt idx="932">
                  <c:v>5.9403711685856884</c:v>
                </c:pt>
                <c:pt idx="933">
                  <c:v>5.9419103685851375</c:v>
                </c:pt>
                <c:pt idx="934">
                  <c:v>5.943376615161208</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5.9562276932607308</c:v>
                </c:pt>
                <c:pt idx="944">
                  <c:v>5.9594981750370994</c:v>
                </c:pt>
                <c:pt idx="945">
                  <c:v>5.9602882685858365</c:v>
                </c:pt>
                <c:pt idx="946">
                  <c:v>5.9616531685851584</c:v>
                </c:pt>
                <c:pt idx="947">
                  <c:v>5.9629474201316413</c:v>
                </c:pt>
                <c:pt idx="948">
                  <c:v>5.9642567685854742</c:v>
                </c:pt>
                <c:pt idx="949">
                  <c:v>5.9655914685852265</c:v>
                </c:pt>
                <c:pt idx="950">
                  <c:v>5.9667741685854665</c:v>
                </c:pt>
                <c:pt idx="951">
                  <c:v>5.9678313685858999</c:v>
                </c:pt>
                <c:pt idx="952">
                  <c:v>5.9686676627030923</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5.9856785049490453</c:v>
                </c:pt>
                <c:pt idx="962">
                  <c:v>5.9870070685852355</c:v>
                </c:pt>
                <c:pt idx="963">
                  <c:v>5.9880756685854655</c:v>
                </c:pt>
                <c:pt idx="964">
                  <c:v>5.9893711027627079</c:v>
                </c:pt>
                <c:pt idx="965">
                  <c:v>5.9905846685853161</c:v>
                </c:pt>
                <c:pt idx="966">
                  <c:v>5.9921955685854265</c:v>
                </c:pt>
                <c:pt idx="967">
                  <c:v>5.9933181132660884</c:v>
                </c:pt>
                <c:pt idx="968">
                  <c:v>5.9974108617358848</c:v>
                </c:pt>
                <c:pt idx="969">
                  <c:v>5.9985793685851405</c:v>
                </c:pt>
                <c:pt idx="970">
                  <c:v>6.0000332964203977</c:v>
                </c:pt>
                <c:pt idx="971">
                  <c:v>6.0015747685856775</c:v>
                </c:pt>
                <c:pt idx="972">
                  <c:v>6.0027961685854079</c:v>
                </c:pt>
                <c:pt idx="973">
                  <c:v>6.0041135685852334</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6.0150472685853682</c:v>
                </c:pt>
                <c:pt idx="982">
                  <c:v>6.0163184510594885</c:v>
                </c:pt>
                <c:pt idx="983">
                  <c:v>6.0174300685855542</c:v>
                </c:pt>
                <c:pt idx="984">
                  <c:v>6.0183295908076531</c:v>
                </c:pt>
                <c:pt idx="985">
                  <c:v>6.0221407896380725</c:v>
                </c:pt>
                <c:pt idx="986">
                  <c:v>6.0226925685856365</c:v>
                </c:pt>
                <c:pt idx="987">
                  <c:v>6.0241593685854511</c:v>
                </c:pt>
                <c:pt idx="988">
                  <c:v>6.0256745685857664</c:v>
                </c:pt>
                <c:pt idx="989">
                  <c:v>6.0269941211623888</c:v>
                </c:pt>
                <c:pt idx="990">
                  <c:v>6.0286178685857355</c:v>
                </c:pt>
                <c:pt idx="991">
                  <c:v>6.0300127685855642</c:v>
                </c:pt>
                <c:pt idx="992">
                  <c:v>6.0312686185855808</c:v>
                </c:pt>
                <c:pt idx="993">
                  <c:v>6.0350334796963381</c:v>
                </c:pt>
                <c:pt idx="994">
                  <c:v>6.036046468586008</c:v>
                </c:pt>
                <c:pt idx="995">
                  <c:v>6.0370294571930714</c:v>
                </c:pt>
                <c:pt idx="996">
                  <c:v>6.0383342685850643</c:v>
                </c:pt>
                <c:pt idx="997">
                  <c:v>6.0392543685858975</c:v>
                </c:pt>
                <c:pt idx="998">
                  <c:v>6.0407321685853654</c:v>
                </c:pt>
                <c:pt idx="999">
                  <c:v>6.0417436685858803</c:v>
                </c:pt>
                <c:pt idx="1000">
                  <c:v>6.0429135114427615</c:v>
                </c:pt>
                <c:pt idx="1001">
                  <c:v>6.0473004845274714</c:v>
                </c:pt>
                <c:pt idx="1002">
                  <c:v>6.04895826858513</c:v>
                </c:pt>
                <c:pt idx="1003">
                  <c:v>6.0502571685854081</c:v>
                </c:pt>
                <c:pt idx="1004">
                  <c:v>6.051466368585821</c:v>
                </c:pt>
                <c:pt idx="1005">
                  <c:v>6.0524124685858345</c:v>
                </c:pt>
                <c:pt idx="1006">
                  <c:v>6.0535828685854023</c:v>
                </c:pt>
                <c:pt idx="1007">
                  <c:v>6.0548972139458845</c:v>
                </c:pt>
                <c:pt idx="1008">
                  <c:v>6.0560556612681609</c:v>
                </c:pt>
                <c:pt idx="1009">
                  <c:v>6.0617097215266771</c:v>
                </c:pt>
                <c:pt idx="1010">
                  <c:v>6.0622141685851751</c:v>
                </c:pt>
                <c:pt idx="1011">
                  <c:v>6.0634145685854035</c:v>
                </c:pt>
                <c:pt idx="1012">
                  <c:v>6.0644323685854085</c:v>
                </c:pt>
                <c:pt idx="1013">
                  <c:v>6.0655374201319932</c:v>
                </c:pt>
                <c:pt idx="1014">
                  <c:v>6.0665836685854488</c:v>
                </c:pt>
                <c:pt idx="1015">
                  <c:v>6.0675755685855863</c:v>
                </c:pt>
                <c:pt idx="1016">
                  <c:v>6.0684159685853789</c:v>
                </c:pt>
                <c:pt idx="1017">
                  <c:v>6.0721023685854369</c:v>
                </c:pt>
                <c:pt idx="1018">
                  <c:v>6.0725702685854754</c:v>
                </c:pt>
                <c:pt idx="1019">
                  <c:v>6.0742377685850855</c:v>
                </c:pt>
                <c:pt idx="1020">
                  <c:v>6.0757097644190194</c:v>
                </c:pt>
                <c:pt idx="1021">
                  <c:v>6.0769710685851948</c:v>
                </c:pt>
                <c:pt idx="1022">
                  <c:v>6.0779289685856455</c:v>
                </c:pt>
                <c:pt idx="1023">
                  <c:v>6.0794220685856004</c:v>
                </c:pt>
                <c:pt idx="1024">
                  <c:v>6.0803175685850865</c:v>
                </c:pt>
                <c:pt idx="1025">
                  <c:v>6.080856832870964</c:v>
                </c:pt>
                <c:pt idx="1026">
                  <c:v>6.0859661616891154</c:v>
                </c:pt>
                <c:pt idx="1027">
                  <c:v>6.0871621685852375</c:v>
                </c:pt>
                <c:pt idx="1028">
                  <c:v>6.0882932685855309</c:v>
                </c:pt>
                <c:pt idx="1029">
                  <c:v>6.0893143685854048</c:v>
                </c:pt>
                <c:pt idx="1030">
                  <c:v>6.0904664685857082</c:v>
                </c:pt>
                <c:pt idx="1031">
                  <c:v>6.0912772139459577</c:v>
                </c:pt>
                <c:pt idx="1032">
                  <c:v>6.0918635450560314</c:v>
                </c:pt>
                <c:pt idx="1033">
                  <c:v>6.0980223685854797</c:v>
                </c:pt>
                <c:pt idx="1034">
                  <c:v>6.0986004685856443</c:v>
                </c:pt>
                <c:pt idx="1035">
                  <c:v>6.0998509685858879</c:v>
                </c:pt>
                <c:pt idx="1036">
                  <c:v>6.1009508685856373</c:v>
                </c:pt>
                <c:pt idx="1037">
                  <c:v>6.1022213685856865</c:v>
                </c:pt>
                <c:pt idx="1038">
                  <c:v>6.1030824727520354</c:v>
                </c:pt>
                <c:pt idx="1039">
                  <c:v>6.1037280828710703</c:v>
                </c:pt>
                <c:pt idx="1040">
                  <c:v>6.1069417971570061</c:v>
                </c:pt>
                <c:pt idx="1041">
                  <c:v>6.1082363685855645</c:v>
                </c:pt>
                <c:pt idx="1042">
                  <c:v>6.1091535685846026</c:v>
                </c:pt>
                <c:pt idx="1043">
                  <c:v>6.1107350685855968</c:v>
                </c:pt>
                <c:pt idx="1044">
                  <c:v>6.1123088685857256</c:v>
                </c:pt>
                <c:pt idx="1045">
                  <c:v>6.1133194819871193</c:v>
                </c:pt>
                <c:pt idx="1046">
                  <c:v>6.1147147685853112</c:v>
                </c:pt>
                <c:pt idx="1047">
                  <c:v>6.1157823685861246</c:v>
                </c:pt>
                <c:pt idx="1048">
                  <c:v>6.1164063685853858</c:v>
                </c:pt>
                <c:pt idx="1049">
                  <c:v>6.1191561921147724</c:v>
                </c:pt>
                <c:pt idx="1050">
                  <c:v>6.1199282685857366</c:v>
                </c:pt>
                <c:pt idx="1051">
                  <c:v>6.1209945560854484</c:v>
                </c:pt>
                <c:pt idx="1052">
                  <c:v>6.1221590685855167</c:v>
                </c:pt>
                <c:pt idx="1053">
                  <c:v>6.1230008685854997</c:v>
                </c:pt>
                <c:pt idx="1054">
                  <c:v>6.1240499685853802</c:v>
                </c:pt>
                <c:pt idx="1055">
                  <c:v>6.125148768585972</c:v>
                </c:pt>
                <c:pt idx="1056">
                  <c:v>6.1259988634307687</c:v>
                </c:pt>
                <c:pt idx="1057">
                  <c:v>6.1300597759927404</c:v>
                </c:pt>
                <c:pt idx="1058">
                  <c:v>6.1308742685860125</c:v>
                </c:pt>
                <c:pt idx="1059">
                  <c:v>6.132390268585258</c:v>
                </c:pt>
                <c:pt idx="1060">
                  <c:v>6.1338853685856645</c:v>
                </c:pt>
                <c:pt idx="1061">
                  <c:v>6.1351162685860388</c:v>
                </c:pt>
                <c:pt idx="1062">
                  <c:v>6.1361808820987065</c:v>
                </c:pt>
                <c:pt idx="1063">
                  <c:v>6.1372698685856477</c:v>
                </c:pt>
                <c:pt idx="1064">
                  <c:v>6.1386137685857545</c:v>
                </c:pt>
                <c:pt idx="1065">
                  <c:v>6.139375095858183</c:v>
                </c:pt>
                <c:pt idx="1066">
                  <c:v>6.1420989400142076</c:v>
                </c:pt>
                <c:pt idx="1067">
                  <c:v>6.1426661685854445</c:v>
                </c:pt>
                <c:pt idx="1068">
                  <c:v>6.1437424685854145</c:v>
                </c:pt>
                <c:pt idx="1069">
                  <c:v>6.1447718531217745</c:v>
                </c:pt>
                <c:pt idx="1070">
                  <c:v>6.145736568585499</c:v>
                </c:pt>
                <c:pt idx="1071">
                  <c:v>6.1470130685854647</c:v>
                </c:pt>
                <c:pt idx="1072">
                  <c:v>6.1481611685853315</c:v>
                </c:pt>
                <c:pt idx="1073">
                  <c:v>6.1493938269189945</c:v>
                </c:pt>
                <c:pt idx="1074">
                  <c:v>6.1532780828709583</c:v>
                </c:pt>
                <c:pt idx="1075">
                  <c:v>6.1544282685851996</c:v>
                </c:pt>
                <c:pt idx="1076">
                  <c:v>6.1557360685853286</c:v>
                </c:pt>
                <c:pt idx="1077">
                  <c:v>6.1571177685855183</c:v>
                </c:pt>
                <c:pt idx="1078">
                  <c:v>6.1583116685855561</c:v>
                </c:pt>
                <c:pt idx="1079">
                  <c:v>6.1595253894190725</c:v>
                </c:pt>
                <c:pt idx="1080">
                  <c:v>6.1607124685851362</c:v>
                </c:pt>
                <c:pt idx="1081">
                  <c:v>6.1619488521016725</c:v>
                </c:pt>
                <c:pt idx="1082">
                  <c:v>6.1649863192028542</c:v>
                </c:pt>
                <c:pt idx="1083">
                  <c:v>6.1660298685853849</c:v>
                </c:pt>
                <c:pt idx="1084">
                  <c:v>6.1670715685853512</c:v>
                </c:pt>
                <c:pt idx="1085">
                  <c:v>6.1683574727520778</c:v>
                </c:pt>
                <c:pt idx="1086">
                  <c:v>6.1694207685854385</c:v>
                </c:pt>
                <c:pt idx="1087">
                  <c:v>6.170242468585414</c:v>
                </c:pt>
                <c:pt idx="1088">
                  <c:v>6.1715929685852355</c:v>
                </c:pt>
                <c:pt idx="1089">
                  <c:v>6.1724624772806624</c:v>
                </c:pt>
                <c:pt idx="1090">
                  <c:v>6.1730292435854155</c:v>
                </c:pt>
                <c:pt idx="1091">
                  <c:v>6.1764223685854205</c:v>
                </c:pt>
                <c:pt idx="1092">
                  <c:v>6.1771753685853765</c:v>
                </c:pt>
                <c:pt idx="1093">
                  <c:v>6.1784823685852066</c:v>
                </c:pt>
                <c:pt idx="1094">
                  <c:v>6.1794273685853875</c:v>
                </c:pt>
                <c:pt idx="1095">
                  <c:v>6.1805465685854939</c:v>
                </c:pt>
                <c:pt idx="1096">
                  <c:v>6.1813021246829534</c:v>
                </c:pt>
                <c:pt idx="1097">
                  <c:v>6.1824334685854314</c:v>
                </c:pt>
                <c:pt idx="1098">
                  <c:v>6.1832995778872881</c:v>
                </c:pt>
                <c:pt idx="1099">
                  <c:v>6.1870261781098295</c:v>
                </c:pt>
                <c:pt idx="1100">
                  <c:v>6.18799686858579</c:v>
                </c:pt>
                <c:pt idx="1101">
                  <c:v>6.1891946366266151</c:v>
                </c:pt>
                <c:pt idx="1102">
                  <c:v>6.1902347685856958</c:v>
                </c:pt>
                <c:pt idx="1103">
                  <c:v>6.19149586858543</c:v>
                </c:pt>
                <c:pt idx="1104">
                  <c:v>6.1926467685856466</c:v>
                </c:pt>
                <c:pt idx="1105">
                  <c:v>6.1938050685853865</c:v>
                </c:pt>
                <c:pt idx="1106">
                  <c:v>6.1946185450565316</c:v>
                </c:pt>
                <c:pt idx="1107">
                  <c:v>6.1954681132663874</c:v>
                </c:pt>
                <c:pt idx="1108">
                  <c:v>6.1997818601109902</c:v>
                </c:pt>
                <c:pt idx="1109">
                  <c:v>6.2005977685852871</c:v>
                </c:pt>
                <c:pt idx="1110">
                  <c:v>6.2016350685855866</c:v>
                </c:pt>
                <c:pt idx="1111">
                  <c:v>6.2028201463630381</c:v>
                </c:pt>
                <c:pt idx="1112">
                  <c:v>6.2040861888099945</c:v>
                </c:pt>
                <c:pt idx="1113">
                  <c:v>6.205437468585278</c:v>
                </c:pt>
                <c:pt idx="1114">
                  <c:v>6.2065246918174495</c:v>
                </c:pt>
                <c:pt idx="1115">
                  <c:v>6.2071107019187455</c:v>
                </c:pt>
                <c:pt idx="1116">
                  <c:v>6.2104566969436092</c:v>
                </c:pt>
                <c:pt idx="1117">
                  <c:v>6.2114164685851945</c:v>
                </c:pt>
                <c:pt idx="1118">
                  <c:v>6.2129946602522086</c:v>
                </c:pt>
                <c:pt idx="1119">
                  <c:v>6.2143306685854283</c:v>
                </c:pt>
                <c:pt idx="1120">
                  <c:v>6.2157054685855675</c:v>
                </c:pt>
                <c:pt idx="1121">
                  <c:v>6.2168689685854073</c:v>
                </c:pt>
                <c:pt idx="1122">
                  <c:v>6.2180626810852724</c:v>
                </c:pt>
                <c:pt idx="1123">
                  <c:v>6.2192985848018649</c:v>
                </c:pt>
                <c:pt idx="1124">
                  <c:v>6.2229417685853763</c:v>
                </c:pt>
                <c:pt idx="1125">
                  <c:v>6.2240194685857073</c:v>
                </c:pt>
                <c:pt idx="1126">
                  <c:v>6.225418168585354</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6.2414622644186259</c:v>
                </c:pt>
                <c:pt idx="1140">
                  <c:v>6.2421825685853998</c:v>
                </c:pt>
                <c:pt idx="1141">
                  <c:v>6.2430801463633117</c:v>
                </c:pt>
                <c:pt idx="1142">
                  <c:v>6.2459859400140765</c:v>
                </c:pt>
                <c:pt idx="1143">
                  <c:v>6.2466505685857356</c:v>
                </c:pt>
                <c:pt idx="1144">
                  <c:v>6.2478142685857749</c:v>
                </c:pt>
                <c:pt idx="1145">
                  <c:v>6.2489026685854645</c:v>
                </c:pt>
                <c:pt idx="1146">
                  <c:v>6.2501974727520784</c:v>
                </c:pt>
                <c:pt idx="1147">
                  <c:v>6.2511131685856896</c:v>
                </c:pt>
                <c:pt idx="1148">
                  <c:v>6.252477468585667</c:v>
                </c:pt>
                <c:pt idx="1149">
                  <c:v>6.2535312685859585</c:v>
                </c:pt>
                <c:pt idx="1150">
                  <c:v>6.254094868585355</c:v>
                </c:pt>
                <c:pt idx="1151">
                  <c:v>6.2566423685854176</c:v>
                </c:pt>
                <c:pt idx="1152">
                  <c:v>6.257565297878446</c:v>
                </c:pt>
                <c:pt idx="1153">
                  <c:v>6.2583775769178445</c:v>
                </c:pt>
                <c:pt idx="1154">
                  <c:v>6.2591050685852014</c:v>
                </c:pt>
                <c:pt idx="1155">
                  <c:v>6.2606301685853065</c:v>
                </c:pt>
                <c:pt idx="1156">
                  <c:v>6.2617866685853345</c:v>
                </c:pt>
                <c:pt idx="1157">
                  <c:v>6.2630916685857345</c:v>
                </c:pt>
                <c:pt idx="1158">
                  <c:v>6.2641740180703254</c:v>
                </c:pt>
                <c:pt idx="1159">
                  <c:v>6.264942368585424</c:v>
                </c:pt>
                <c:pt idx="1160">
                  <c:v>6.2678761843744324</c:v>
                </c:pt>
                <c:pt idx="1161">
                  <c:v>6.268716168585688</c:v>
                </c:pt>
                <c:pt idx="1162">
                  <c:v>6.2699246685855341</c:v>
                </c:pt>
                <c:pt idx="1163">
                  <c:v>6.2710801685858115</c:v>
                </c:pt>
                <c:pt idx="1164">
                  <c:v>6.2722134685852895</c:v>
                </c:pt>
                <c:pt idx="1165">
                  <c:v>6.2731407019187104</c:v>
                </c:pt>
                <c:pt idx="1166">
                  <c:v>6.2744246685856666</c:v>
                </c:pt>
                <c:pt idx="1167">
                  <c:v>6.2754238739616666</c:v>
                </c:pt>
                <c:pt idx="1168">
                  <c:v>6.2794891542998501</c:v>
                </c:pt>
                <c:pt idx="1169">
                  <c:v>6.2805183685857227</c:v>
                </c:pt>
                <c:pt idx="1170">
                  <c:v>6.2815289685854099</c:v>
                </c:pt>
                <c:pt idx="1171">
                  <c:v>6.2825470560856145</c:v>
                </c:pt>
                <c:pt idx="1172">
                  <c:v>6.2837100685852114</c:v>
                </c:pt>
                <c:pt idx="1173">
                  <c:v>6.2846401685852271</c:v>
                </c:pt>
                <c:pt idx="1174">
                  <c:v>6.286032268585477</c:v>
                </c:pt>
                <c:pt idx="1175">
                  <c:v>6.286742011442553</c:v>
                </c:pt>
                <c:pt idx="1176">
                  <c:v>6.2900647685857045</c:v>
                </c:pt>
                <c:pt idx="1177">
                  <c:v>6.2908950769189032</c:v>
                </c:pt>
                <c:pt idx="1178">
                  <c:v>6.2919277685849835</c:v>
                </c:pt>
                <c:pt idx="1179">
                  <c:v>6.2931668685853364</c:v>
                </c:pt>
                <c:pt idx="1180">
                  <c:v>6.294421968585258</c:v>
                </c:pt>
                <c:pt idx="1181">
                  <c:v>6.2954055685848465</c:v>
                </c:pt>
                <c:pt idx="1182">
                  <c:v>6.2967397685857378</c:v>
                </c:pt>
                <c:pt idx="1183">
                  <c:v>6.2976334953464406</c:v>
                </c:pt>
                <c:pt idx="1184">
                  <c:v>6.2979530352520925</c:v>
                </c:pt>
                <c:pt idx="1185">
                  <c:v>6.3012039070469683</c:v>
                </c:pt>
                <c:pt idx="1186">
                  <c:v>6.3017451685852945</c:v>
                </c:pt>
                <c:pt idx="1187">
                  <c:v>6.302767168585504</c:v>
                </c:pt>
                <c:pt idx="1188">
                  <c:v>6.3037511685856895</c:v>
                </c:pt>
                <c:pt idx="1189">
                  <c:v>6.3049847215266377</c:v>
                </c:pt>
                <c:pt idx="1190">
                  <c:v>6.3058683685853865</c:v>
                </c:pt>
                <c:pt idx="1191">
                  <c:v>6.3071817685853899</c:v>
                </c:pt>
                <c:pt idx="1192">
                  <c:v>6.3081999772812285</c:v>
                </c:pt>
                <c:pt idx="1193">
                  <c:v>6.3118797456345677</c:v>
                </c:pt>
                <c:pt idx="1194">
                  <c:v>6.3128111685855384</c:v>
                </c:pt>
                <c:pt idx="1195">
                  <c:v>6.3138561059586404</c:v>
                </c:pt>
                <c:pt idx="1196">
                  <c:v>6.3147413269185835</c:v>
                </c:pt>
                <c:pt idx="1197">
                  <c:v>6.3161373685854807</c:v>
                </c:pt>
                <c:pt idx="1198">
                  <c:v>6.3171078685850741</c:v>
                </c:pt>
                <c:pt idx="1199">
                  <c:v>6.3181494685853865</c:v>
                </c:pt>
                <c:pt idx="1200">
                  <c:v>6.3188005685856847</c:v>
                </c:pt>
                <c:pt idx="1201">
                  <c:v>6.319757105427664</c:v>
                </c:pt>
                <c:pt idx="1202">
                  <c:v>6.3223459400141016</c:v>
                </c:pt>
                <c:pt idx="1203">
                  <c:v>6.322756768585462</c:v>
                </c:pt>
                <c:pt idx="1204">
                  <c:v>6.3239253685857157</c:v>
                </c:pt>
                <c:pt idx="1205">
                  <c:v>6.3251084685851966</c:v>
                </c:pt>
                <c:pt idx="1206">
                  <c:v>6.3259004685854112</c:v>
                </c:pt>
                <c:pt idx="1207">
                  <c:v>6.3270159685854281</c:v>
                </c:pt>
                <c:pt idx="1208">
                  <c:v>6.3279200769186952</c:v>
                </c:pt>
                <c:pt idx="1209">
                  <c:v>6.3289069140402745</c:v>
                </c:pt>
                <c:pt idx="1210">
                  <c:v>6.3320648685854621</c:v>
                </c:pt>
                <c:pt idx="1211">
                  <c:v>6.3332877685851505</c:v>
                </c:pt>
                <c:pt idx="1212">
                  <c:v>6.3344148685849788</c:v>
                </c:pt>
                <c:pt idx="1213">
                  <c:v>6.3357123685857477</c:v>
                </c:pt>
                <c:pt idx="1214">
                  <c:v>6.3369392435854532</c:v>
                </c:pt>
                <c:pt idx="1215">
                  <c:v>6.3379455685861776</c:v>
                </c:pt>
                <c:pt idx="1216">
                  <c:v>6.3394007685856337</c:v>
                </c:pt>
                <c:pt idx="1217">
                  <c:v>6.3404369685856077</c:v>
                </c:pt>
                <c:pt idx="1218">
                  <c:v>6.3409112574740938</c:v>
                </c:pt>
                <c:pt idx="1219">
                  <c:v>6.344311521127854</c:v>
                </c:pt>
                <c:pt idx="1220">
                  <c:v>6.3444723685850031</c:v>
                </c:pt>
                <c:pt idx="1221">
                  <c:v>6.3458945685853756</c:v>
                </c:pt>
                <c:pt idx="1222">
                  <c:v>6.346987368585415</c:v>
                </c:pt>
                <c:pt idx="1223">
                  <c:v>6.3477696685856841</c:v>
                </c:pt>
                <c:pt idx="1224">
                  <c:v>6.3488424685854286</c:v>
                </c:pt>
                <c:pt idx="1225">
                  <c:v>6.3496987227517501</c:v>
                </c:pt>
                <c:pt idx="1226">
                  <c:v>6.3503140666985596</c:v>
                </c:pt>
                <c:pt idx="1227">
                  <c:v>6.3529295685854033</c:v>
                </c:pt>
                <c:pt idx="1228">
                  <c:v>6.3538534685850481</c:v>
                </c:pt>
                <c:pt idx="1229">
                  <c:v>6.3548737685854348</c:v>
                </c:pt>
                <c:pt idx="1230">
                  <c:v>6.3557979685860477</c:v>
                </c:pt>
                <c:pt idx="1231">
                  <c:v>6.3566483426114502</c:v>
                </c:pt>
                <c:pt idx="1232">
                  <c:v>6.3573945560852305</c:v>
                </c:pt>
                <c:pt idx="1233">
                  <c:v>6.3586331685855395</c:v>
                </c:pt>
                <c:pt idx="1234">
                  <c:v>6.3595985685850618</c:v>
                </c:pt>
                <c:pt idx="1235">
                  <c:v>6.360102368585439</c:v>
                </c:pt>
                <c:pt idx="1236">
                  <c:v>6.3625181867673275</c:v>
                </c:pt>
                <c:pt idx="1237">
                  <c:v>6.3637933685853465</c:v>
                </c:pt>
                <c:pt idx="1238">
                  <c:v>6.3646932019185085</c:v>
                </c:pt>
                <c:pt idx="1239">
                  <c:v>6.3658798685853544</c:v>
                </c:pt>
                <c:pt idx="1240">
                  <c:v>6.3666451685857108</c:v>
                </c:pt>
                <c:pt idx="1241">
                  <c:v>6.3675949685854656</c:v>
                </c:pt>
                <c:pt idx="1242">
                  <c:v>6.3686451685857275</c:v>
                </c:pt>
                <c:pt idx="1243">
                  <c:v>6.3695695560858345</c:v>
                </c:pt>
                <c:pt idx="1244">
                  <c:v>6.3698623685851965</c:v>
                </c:pt>
                <c:pt idx="1245">
                  <c:v>6.3728601946725423</c:v>
                </c:pt>
                <c:pt idx="1246">
                  <c:v>6.3735634685858304</c:v>
                </c:pt>
                <c:pt idx="1247">
                  <c:v>6.3745894685854365</c:v>
                </c:pt>
                <c:pt idx="1248">
                  <c:v>6.3756325685851749</c:v>
                </c:pt>
                <c:pt idx="1249">
                  <c:v>6.3767031685855073</c:v>
                </c:pt>
                <c:pt idx="1250">
                  <c:v>6.3772227739908347</c:v>
                </c:pt>
                <c:pt idx="1251">
                  <c:v>6.3783625685851604</c:v>
                </c:pt>
                <c:pt idx="1252">
                  <c:v>6.3796708685854409</c:v>
                </c:pt>
                <c:pt idx="1253">
                  <c:v>6.3802479005001524</c:v>
                </c:pt>
                <c:pt idx="1254">
                  <c:v>6.3826523685855863</c:v>
                </c:pt>
                <c:pt idx="1255">
                  <c:v>6.3830529746457643</c:v>
                </c:pt>
                <c:pt idx="1256">
                  <c:v>6.3842270276763458</c:v>
                </c:pt>
                <c:pt idx="1257">
                  <c:v>6.3847885590617457</c:v>
                </c:pt>
                <c:pt idx="1258">
                  <c:v>6.3862110685854665</c:v>
                </c:pt>
                <c:pt idx="1259">
                  <c:v>6.3872283685854665</c:v>
                </c:pt>
                <c:pt idx="1260">
                  <c:v>6.3883480685856426</c:v>
                </c:pt>
                <c:pt idx="1261">
                  <c:v>6.3894742786979446</c:v>
                </c:pt>
                <c:pt idx="1262">
                  <c:v>6.3926024822219034</c:v>
                </c:pt>
                <c:pt idx="1263">
                  <c:v>6.3935232685854579</c:v>
                </c:pt>
                <c:pt idx="1264">
                  <c:v>6.3944971685858762</c:v>
                </c:pt>
                <c:pt idx="1265">
                  <c:v>6.3953698685851963</c:v>
                </c:pt>
                <c:pt idx="1266">
                  <c:v>6.396511068585256</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6.4065880685852816</c:v>
                </c:pt>
                <c:pt idx="1276">
                  <c:v>6.4073328685851285</c:v>
                </c:pt>
                <c:pt idx="1277">
                  <c:v>6.4082111185857284</c:v>
                </c:pt>
                <c:pt idx="1278">
                  <c:v>6.4092149935851994</c:v>
                </c:pt>
                <c:pt idx="1279">
                  <c:v>6.4121487126715424</c:v>
                </c:pt>
                <c:pt idx="1280">
                  <c:v>6.4130625685854286</c:v>
                </c:pt>
                <c:pt idx="1281">
                  <c:v>6.4139845685854118</c:v>
                </c:pt>
                <c:pt idx="1282">
                  <c:v>6.4147461685856371</c:v>
                </c:pt>
                <c:pt idx="1283">
                  <c:v>6.4155873685856504</c:v>
                </c:pt>
                <c:pt idx="1284">
                  <c:v>6.4165990685854775</c:v>
                </c:pt>
                <c:pt idx="1285">
                  <c:v>6.4174071685855045</c:v>
                </c:pt>
                <c:pt idx="1286">
                  <c:v>6.4182441685849909</c:v>
                </c:pt>
                <c:pt idx="1287">
                  <c:v>6.4190239070470794</c:v>
                </c:pt>
                <c:pt idx="1288">
                  <c:v>6.4221883900901418</c:v>
                </c:pt>
                <c:pt idx="1289">
                  <c:v>6.4232761685855877</c:v>
                </c:pt>
                <c:pt idx="1290">
                  <c:v>6.424371668585426</c:v>
                </c:pt>
                <c:pt idx="1291">
                  <c:v>6.4254254685855665</c:v>
                </c:pt>
                <c:pt idx="1292">
                  <c:v>6.4263964685856223</c:v>
                </c:pt>
                <c:pt idx="1293">
                  <c:v>6.4273840685858667</c:v>
                </c:pt>
                <c:pt idx="1294">
                  <c:v>6.4281742604772454</c:v>
                </c:pt>
                <c:pt idx="1295">
                  <c:v>6.4287201768049869</c:v>
                </c:pt>
                <c:pt idx="1296">
                  <c:v>6.4317081580591395</c:v>
                </c:pt>
                <c:pt idx="1297">
                  <c:v>6.4324886685858615</c:v>
                </c:pt>
                <c:pt idx="1298">
                  <c:v>6.4335762685852345</c:v>
                </c:pt>
                <c:pt idx="1299">
                  <c:v>6.4344832685854998</c:v>
                </c:pt>
                <c:pt idx="1300">
                  <c:v>6.4353635144189134</c:v>
                </c:pt>
                <c:pt idx="1301">
                  <c:v>6.4362634685854472</c:v>
                </c:pt>
                <c:pt idx="1302">
                  <c:v>6.4370496054277924</c:v>
                </c:pt>
                <c:pt idx="1303">
                  <c:v>6.4400279355960723</c:v>
                </c:pt>
                <c:pt idx="1304">
                  <c:v>6.4410381685849103</c:v>
                </c:pt>
                <c:pt idx="1305">
                  <c:v>6.4419950685852472</c:v>
                </c:pt>
                <c:pt idx="1306">
                  <c:v>6.4428563269186867</c:v>
                </c:pt>
                <c:pt idx="1307">
                  <c:v>6.4438064685854357</c:v>
                </c:pt>
                <c:pt idx="1308">
                  <c:v>6.4447022685853916</c:v>
                </c:pt>
                <c:pt idx="1309">
                  <c:v>6.445557768585279</c:v>
                </c:pt>
                <c:pt idx="1310">
                  <c:v>6.4464299685855764</c:v>
                </c:pt>
                <c:pt idx="1311">
                  <c:v>6.4470131685853405</c:v>
                </c:pt>
                <c:pt idx="1312">
                  <c:v>6.4494574796965054</c:v>
                </c:pt>
                <c:pt idx="1313">
                  <c:v>6.4499747971568304</c:v>
                </c:pt>
                <c:pt idx="1314">
                  <c:v>6.4509689685855385</c:v>
                </c:pt>
                <c:pt idx="1315">
                  <c:v>6.4521568685853454</c:v>
                </c:pt>
                <c:pt idx="1316">
                  <c:v>6.4531817685854698</c:v>
                </c:pt>
                <c:pt idx="1317">
                  <c:v>6.4542617685849724</c:v>
                </c:pt>
                <c:pt idx="1318">
                  <c:v>6.4550308685854239</c:v>
                </c:pt>
                <c:pt idx="1319">
                  <c:v>6.4564441965425914</c:v>
                </c:pt>
                <c:pt idx="1320">
                  <c:v>6.4591953685853785</c:v>
                </c:pt>
                <c:pt idx="1321">
                  <c:v>6.4602624685855554</c:v>
                </c:pt>
                <c:pt idx="1322">
                  <c:v>6.4613995685853212</c:v>
                </c:pt>
                <c:pt idx="1323">
                  <c:v>6.4623603685851236</c:v>
                </c:pt>
                <c:pt idx="1324">
                  <c:v>6.4631952685850802</c:v>
                </c:pt>
                <c:pt idx="1325">
                  <c:v>6.4642797370062368</c:v>
                </c:pt>
                <c:pt idx="1326">
                  <c:v>6.4651083685854465</c:v>
                </c:pt>
                <c:pt idx="1327">
                  <c:v>6.4658985711168455</c:v>
                </c:pt>
                <c:pt idx="1328">
                  <c:v>6.4695912057943277</c:v>
                </c:pt>
                <c:pt idx="1329">
                  <c:v>6.4705807685851475</c:v>
                </c:pt>
                <c:pt idx="1330">
                  <c:v>6.4719212685854046</c:v>
                </c:pt>
                <c:pt idx="1331">
                  <c:v>6.4730843477517652</c:v>
                </c:pt>
                <c:pt idx="1332">
                  <c:v>6.4741036685854878</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6.4829155685852067</c:v>
                </c:pt>
                <c:pt idx="1341">
                  <c:v>6.4839533685855741</c:v>
                </c:pt>
                <c:pt idx="1342">
                  <c:v>6.4849944685854597</c:v>
                </c:pt>
                <c:pt idx="1343">
                  <c:v>6.4862480977518899</c:v>
                </c:pt>
                <c:pt idx="1344">
                  <c:v>6.4870938685853758</c:v>
                </c:pt>
                <c:pt idx="1345">
                  <c:v>6.487871842269854</c:v>
                </c:pt>
                <c:pt idx="1346">
                  <c:v>6.4908923685853885</c:v>
                </c:pt>
                <c:pt idx="1347">
                  <c:v>6.4914863685854245</c:v>
                </c:pt>
                <c:pt idx="1348">
                  <c:v>6.4924499685856318</c:v>
                </c:pt>
                <c:pt idx="1349">
                  <c:v>6.4932140685854769</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6.5050890685853942</c:v>
                </c:pt>
                <c:pt idx="1358">
                  <c:v>6.5064978685857255</c:v>
                </c:pt>
                <c:pt idx="1359">
                  <c:v>6.5074656685857279</c:v>
                </c:pt>
                <c:pt idx="1360">
                  <c:v>6.5085274594943794</c:v>
                </c:pt>
                <c:pt idx="1361">
                  <c:v>6.5112090352521657</c:v>
                </c:pt>
                <c:pt idx="1362">
                  <c:v>6.5115893685858275</c:v>
                </c:pt>
                <c:pt idx="1363">
                  <c:v>6.5124030001644115</c:v>
                </c:pt>
                <c:pt idx="1364">
                  <c:v>6.5131914685853305</c:v>
                </c:pt>
                <c:pt idx="1365">
                  <c:v>6.5140395685853631</c:v>
                </c:pt>
                <c:pt idx="1366">
                  <c:v>6.5149297685860033</c:v>
                </c:pt>
                <c:pt idx="1367">
                  <c:v>6.5158375685849732</c:v>
                </c:pt>
                <c:pt idx="1368">
                  <c:v>6.517158368585795</c:v>
                </c:pt>
                <c:pt idx="1369">
                  <c:v>6.5177067588292745</c:v>
                </c:pt>
                <c:pt idx="1370">
                  <c:v>6.5203330352520794</c:v>
                </c:pt>
                <c:pt idx="1371">
                  <c:v>6.521074368585742</c:v>
                </c:pt>
                <c:pt idx="1372">
                  <c:v>6.5218966685859545</c:v>
                </c:pt>
                <c:pt idx="1373">
                  <c:v>6.5229504685856359</c:v>
                </c:pt>
                <c:pt idx="1374">
                  <c:v>6.5239551054272766</c:v>
                </c:pt>
                <c:pt idx="1375">
                  <c:v>6.5249620685858689</c:v>
                </c:pt>
                <c:pt idx="1376">
                  <c:v>6.5261051685849942</c:v>
                </c:pt>
                <c:pt idx="1377">
                  <c:v>6.5269809685856854</c:v>
                </c:pt>
                <c:pt idx="1378">
                  <c:v>6.5278262971568806</c:v>
                </c:pt>
                <c:pt idx="1379">
                  <c:v>6.5303768513440019</c:v>
                </c:pt>
                <c:pt idx="1380">
                  <c:v>6.5308382685858675</c:v>
                </c:pt>
                <c:pt idx="1381">
                  <c:v>6.5318228949010093</c:v>
                </c:pt>
                <c:pt idx="1382">
                  <c:v>6.5328833685852059</c:v>
                </c:pt>
                <c:pt idx="1383">
                  <c:v>6.5338129685852717</c:v>
                </c:pt>
                <c:pt idx="1384">
                  <c:v>6.5348115685853267</c:v>
                </c:pt>
                <c:pt idx="1385">
                  <c:v>6.5358305685850286</c:v>
                </c:pt>
                <c:pt idx="1386">
                  <c:v>6.5366613269194573</c:v>
                </c:pt>
                <c:pt idx="1387">
                  <c:v>6.537588238150704</c:v>
                </c:pt>
                <c:pt idx="1388">
                  <c:v>6.5399284291914483</c:v>
                </c:pt>
                <c:pt idx="1389">
                  <c:v>6.5406276685853442</c:v>
                </c:pt>
                <c:pt idx="1390">
                  <c:v>6.5412347685848573</c:v>
                </c:pt>
                <c:pt idx="1391">
                  <c:v>6.5421351685853351</c:v>
                </c:pt>
                <c:pt idx="1392">
                  <c:v>6.5430402685848463</c:v>
                </c:pt>
                <c:pt idx="1393">
                  <c:v>6.5434073159538819</c:v>
                </c:pt>
                <c:pt idx="1394">
                  <c:v>6.5447542685857849</c:v>
                </c:pt>
                <c:pt idx="1395">
                  <c:v>6.5456625001642372</c:v>
                </c:pt>
                <c:pt idx="1396">
                  <c:v>6.5483631378163771</c:v>
                </c:pt>
                <c:pt idx="1397">
                  <c:v>6.5496690685851844</c:v>
                </c:pt>
                <c:pt idx="1398">
                  <c:v>6.5508113269189039</c:v>
                </c:pt>
                <c:pt idx="1399">
                  <c:v>6.551822168585673</c:v>
                </c:pt>
                <c:pt idx="1400">
                  <c:v>6.5530418685853675</c:v>
                </c:pt>
                <c:pt idx="1401">
                  <c:v>6.554519768585866</c:v>
                </c:pt>
                <c:pt idx="1402">
                  <c:v>6.5556690685854306</c:v>
                </c:pt>
                <c:pt idx="1403">
                  <c:v>6.5566213159545148</c:v>
                </c:pt>
                <c:pt idx="1404">
                  <c:v>6.55718094001395</c:v>
                </c:pt>
                <c:pt idx="1405">
                  <c:v>6.560722368585405</c:v>
                </c:pt>
                <c:pt idx="1406">
                  <c:v>6.5611370685847463</c:v>
                </c:pt>
                <c:pt idx="1407">
                  <c:v>6.5621509685855086</c:v>
                </c:pt>
                <c:pt idx="1408">
                  <c:v>6.5629278685848398</c:v>
                </c:pt>
                <c:pt idx="1409">
                  <c:v>6.564084768585464</c:v>
                </c:pt>
                <c:pt idx="1410">
                  <c:v>6.5649856317433599</c:v>
                </c:pt>
                <c:pt idx="1411">
                  <c:v>6.5658915685859762</c:v>
                </c:pt>
                <c:pt idx="1412">
                  <c:v>6.5663303685853958</c:v>
                </c:pt>
                <c:pt idx="1413">
                  <c:v>6.5687444653591029</c:v>
                </c:pt>
                <c:pt idx="1414">
                  <c:v>6.5694002685851345</c:v>
                </c:pt>
                <c:pt idx="1415">
                  <c:v>6.5703398685856875</c:v>
                </c:pt>
                <c:pt idx="1416">
                  <c:v>6.5713466239045912</c:v>
                </c:pt>
                <c:pt idx="1417">
                  <c:v>6.572379168585158</c:v>
                </c:pt>
                <c:pt idx="1418">
                  <c:v>6.5730884685852455</c:v>
                </c:pt>
                <c:pt idx="1419">
                  <c:v>6.5742529685850899</c:v>
                </c:pt>
                <c:pt idx="1420">
                  <c:v>6.5749316685855232</c:v>
                </c:pt>
                <c:pt idx="1421">
                  <c:v>6.5756223685854849</c:v>
                </c:pt>
                <c:pt idx="1422">
                  <c:v>6.5782044738484871</c:v>
                </c:pt>
                <c:pt idx="1423">
                  <c:v>6.5783446511944303</c:v>
                </c:pt>
                <c:pt idx="1424">
                  <c:v>6.5798431685855832</c:v>
                </c:pt>
                <c:pt idx="1425">
                  <c:v>6.5806420685854761</c:v>
                </c:pt>
                <c:pt idx="1426">
                  <c:v>6.5814488685853263</c:v>
                </c:pt>
                <c:pt idx="1427">
                  <c:v>6.5824328685853848</c:v>
                </c:pt>
                <c:pt idx="1428">
                  <c:v>6.5831557370064537</c:v>
                </c:pt>
                <c:pt idx="1429">
                  <c:v>6.5841722685850659</c:v>
                </c:pt>
                <c:pt idx="1430">
                  <c:v>6.5847599295612556</c:v>
                </c:pt>
                <c:pt idx="1431">
                  <c:v>6.5880438269186499</c:v>
                </c:pt>
                <c:pt idx="1432">
                  <c:v>6.5888368685850738</c:v>
                </c:pt>
                <c:pt idx="1433">
                  <c:v>6.5898236685851117</c:v>
                </c:pt>
                <c:pt idx="1434">
                  <c:v>6.5910524738487339</c:v>
                </c:pt>
                <c:pt idx="1435">
                  <c:v>6.5918911685855761</c:v>
                </c:pt>
                <c:pt idx="1436">
                  <c:v>6.5929213685853938</c:v>
                </c:pt>
                <c:pt idx="1437">
                  <c:v>6.5938694685850274</c:v>
                </c:pt>
                <c:pt idx="1438">
                  <c:v>6.5943348685853937</c:v>
                </c:pt>
                <c:pt idx="1439">
                  <c:v>6.596622595858233</c:v>
                </c:pt>
                <c:pt idx="1440">
                  <c:v>6.5971164685858525</c:v>
                </c:pt>
                <c:pt idx="1441">
                  <c:v>6.5980155264800802</c:v>
                </c:pt>
                <c:pt idx="1442">
                  <c:v>6.5986415685855615</c:v>
                </c:pt>
                <c:pt idx="1443">
                  <c:v>6.5994981685856402</c:v>
                </c:pt>
                <c:pt idx="1444">
                  <c:v>6.600256168584977</c:v>
                </c:pt>
                <c:pt idx="1445">
                  <c:v>6.601080968585225</c:v>
                </c:pt>
                <c:pt idx="1446">
                  <c:v>6.6020083426113416</c:v>
                </c:pt>
                <c:pt idx="1447">
                  <c:v>6.6023777971568185</c:v>
                </c:pt>
                <c:pt idx="1448">
                  <c:v>6.6047623685853987</c:v>
                </c:pt>
                <c:pt idx="1449">
                  <c:v>6.605131268585744</c:v>
                </c:pt>
                <c:pt idx="1450">
                  <c:v>6.6059596685852808</c:v>
                </c:pt>
                <c:pt idx="1451">
                  <c:v>6.6067793685852045</c:v>
                </c:pt>
                <c:pt idx="1452">
                  <c:v>6.6076879685850782</c:v>
                </c:pt>
                <c:pt idx="1453">
                  <c:v>6.6084443477518695</c:v>
                </c:pt>
                <c:pt idx="1454">
                  <c:v>6.6093566685853542</c:v>
                </c:pt>
                <c:pt idx="1455">
                  <c:v>6.6100632685856455</c:v>
                </c:pt>
                <c:pt idx="1456">
                  <c:v>6.6105923685853964</c:v>
                </c:pt>
                <c:pt idx="1457">
                  <c:v>6.6128085657684883</c:v>
                </c:pt>
                <c:pt idx="1458">
                  <c:v>6.6136558685856803</c:v>
                </c:pt>
                <c:pt idx="1459">
                  <c:v>6.6147319685854242</c:v>
                </c:pt>
                <c:pt idx="1460">
                  <c:v>6.6153958422698445</c:v>
                </c:pt>
                <c:pt idx="1461">
                  <c:v>6.6165568685854543</c:v>
                </c:pt>
                <c:pt idx="1462">
                  <c:v>6.6173293685853354</c:v>
                </c:pt>
                <c:pt idx="1463">
                  <c:v>6.6183638685855088</c:v>
                </c:pt>
                <c:pt idx="1464">
                  <c:v>6.6192201685850725</c:v>
                </c:pt>
                <c:pt idx="1465">
                  <c:v>6.6195039310853865</c:v>
                </c:pt>
                <c:pt idx="1466">
                  <c:v>6.6218558979971407</c:v>
                </c:pt>
                <c:pt idx="1467">
                  <c:v>6.6223389277250249</c:v>
                </c:pt>
                <c:pt idx="1468">
                  <c:v>6.6230609685852659</c:v>
                </c:pt>
                <c:pt idx="1469">
                  <c:v>6.623704368585325</c:v>
                </c:pt>
                <c:pt idx="1470">
                  <c:v>6.6245086685853938</c:v>
                </c:pt>
                <c:pt idx="1471">
                  <c:v>6.6252398685848695</c:v>
                </c:pt>
                <c:pt idx="1472">
                  <c:v>6.6261781685852839</c:v>
                </c:pt>
                <c:pt idx="1473">
                  <c:v>6.627066599354535</c:v>
                </c:pt>
                <c:pt idx="1474">
                  <c:v>6.629847368585108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1.491257568585314</c:v>
                </c:pt>
                <c:pt idx="3">
                  <c:v>1.4912788685851552</c:v>
                </c:pt>
                <c:pt idx="4">
                  <c:v>1.4912115211274255</c:v>
                </c:pt>
                <c:pt idx="5">
                  <c:v>1.4874823685857601</c:v>
                </c:pt>
                <c:pt idx="6">
                  <c:v>1.4775773685852442</c:v>
                </c:pt>
                <c:pt idx="7">
                  <c:v>1.4505398433329453</c:v>
                </c:pt>
                <c:pt idx="8">
                  <c:v>1.3611536185858455</c:v>
                </c:pt>
                <c:pt idx="9">
                  <c:v>1.1751461685855302</c:v>
                </c:pt>
                <c:pt idx="10">
                  <c:v>1.3564494685854953</c:v>
                </c:pt>
                <c:pt idx="11">
                  <c:v>1.2760022685855721</c:v>
                </c:pt>
                <c:pt idx="12">
                  <c:v>0.79240206555506509</c:v>
                </c:pt>
                <c:pt idx="13">
                  <c:v>0.97649665429959698</c:v>
                </c:pt>
                <c:pt idx="14">
                  <c:v>0.79587896858511464</c:v>
                </c:pt>
                <c:pt idx="15">
                  <c:v>0.73377516858518499</c:v>
                </c:pt>
                <c:pt idx="16">
                  <c:v>0.6799854685857144</c:v>
                </c:pt>
                <c:pt idx="17">
                  <c:v>0.5115334685856523</c:v>
                </c:pt>
                <c:pt idx="18">
                  <c:v>0.43775410327909098</c:v>
                </c:pt>
                <c:pt idx="19">
                  <c:v>0.42632640898968244</c:v>
                </c:pt>
                <c:pt idx="20">
                  <c:v>0.2917369839699559</c:v>
                </c:pt>
                <c:pt idx="21">
                  <c:v>-1.0989926314146459</c:v>
                </c:pt>
                <c:pt idx="22">
                  <c:v>-1.6429082314142391</c:v>
                </c:pt>
                <c:pt idx="23">
                  <c:v>-2.1510713314142267</c:v>
                </c:pt>
                <c:pt idx="24">
                  <c:v>-2.4100337314149414</c:v>
                </c:pt>
                <c:pt idx="25">
                  <c:v>-2.4724799314149464</c:v>
                </c:pt>
                <c:pt idx="26">
                  <c:v>-2.4247975304051441</c:v>
                </c:pt>
                <c:pt idx="27">
                  <c:v>-2.5416990314143817</c:v>
                </c:pt>
                <c:pt idx="28">
                  <c:v>-2.4171266790336707</c:v>
                </c:pt>
                <c:pt idx="29">
                  <c:v>0.16160636858542474</c:v>
                </c:pt>
                <c:pt idx="30">
                  <c:v>0.74893509585832874</c:v>
                </c:pt>
                <c:pt idx="31">
                  <c:v>1.6928045685856021</c:v>
                </c:pt>
                <c:pt idx="32">
                  <c:v>2.1234244685856187</c:v>
                </c:pt>
                <c:pt idx="33">
                  <c:v>3.9558700685852983</c:v>
                </c:pt>
                <c:pt idx="34">
                  <c:v>6.9898795685852075</c:v>
                </c:pt>
                <c:pt idx="35">
                  <c:v>7.8249179783413689</c:v>
                </c:pt>
                <c:pt idx="36">
                  <c:v>7.4439623685854155</c:v>
                </c:pt>
                <c:pt idx="37">
                  <c:v>7.4268166685853352</c:v>
                </c:pt>
                <c:pt idx="38">
                  <c:v>7.5966544685853847</c:v>
                </c:pt>
                <c:pt idx="39">
                  <c:v>7.9394524706268292</c:v>
                </c:pt>
                <c:pt idx="40">
                  <c:v>8.8772866685852581</c:v>
                </c:pt>
                <c:pt idx="41">
                  <c:v>9.7697594274091148</c:v>
                </c:pt>
                <c:pt idx="42">
                  <c:v>16.129082074467689</c:v>
                </c:pt>
                <c:pt idx="43">
                  <c:v>17.811760868585239</c:v>
                </c:pt>
                <c:pt idx="44">
                  <c:v>19.491643668585784</c:v>
                </c:pt>
                <c:pt idx="45">
                  <c:v>20.681213468585455</c:v>
                </c:pt>
                <c:pt idx="46">
                  <c:v>21.759707968585829</c:v>
                </c:pt>
                <c:pt idx="47">
                  <c:v>22.545492568585026</c:v>
                </c:pt>
                <c:pt idx="48">
                  <c:v>22.611301068585128</c:v>
                </c:pt>
                <c:pt idx="49">
                  <c:v>22.428972768585496</c:v>
                </c:pt>
                <c:pt idx="50">
                  <c:v>21.830199210690765</c:v>
                </c:pt>
                <c:pt idx="51">
                  <c:v>13.69226080608532</c:v>
                </c:pt>
                <c:pt idx="52">
                  <c:v>12.122291668585103</c:v>
                </c:pt>
                <c:pt idx="53">
                  <c:v>11.335671743585705</c:v>
                </c:pt>
                <c:pt idx="54">
                  <c:v>8.8735585685853238</c:v>
                </c:pt>
                <c:pt idx="55">
                  <c:v>5.9462532685854086</c:v>
                </c:pt>
                <c:pt idx="56">
                  <c:v>5.2128145603660938</c:v>
                </c:pt>
                <c:pt idx="57">
                  <c:v>2.7939091867673587</c:v>
                </c:pt>
                <c:pt idx="58">
                  <c:v>2.5879477685857846</c:v>
                </c:pt>
                <c:pt idx="59">
                  <c:v>2.5517037685853206</c:v>
                </c:pt>
                <c:pt idx="60">
                  <c:v>3.3975987685852402</c:v>
                </c:pt>
                <c:pt idx="61">
                  <c:v>4.3254574685853946</c:v>
                </c:pt>
                <c:pt idx="62">
                  <c:v>2.8053440685856259</c:v>
                </c:pt>
                <c:pt idx="63">
                  <c:v>4.0402625685848834</c:v>
                </c:pt>
                <c:pt idx="64">
                  <c:v>5.2278161390772757</c:v>
                </c:pt>
                <c:pt idx="65">
                  <c:v>8.1803317019187531</c:v>
                </c:pt>
                <c:pt idx="66">
                  <c:v>8.8118388685849478</c:v>
                </c:pt>
                <c:pt idx="67">
                  <c:v>10.383107268585359</c:v>
                </c:pt>
                <c:pt idx="68">
                  <c:v>12.753771068585095</c:v>
                </c:pt>
                <c:pt idx="69">
                  <c:v>12.823134668585668</c:v>
                </c:pt>
                <c:pt idx="70">
                  <c:v>13.999267868585562</c:v>
                </c:pt>
                <c:pt idx="71">
                  <c:v>15.707669368585371</c:v>
                </c:pt>
                <c:pt idx="72">
                  <c:v>15.991901268585551</c:v>
                </c:pt>
                <c:pt idx="73">
                  <c:v>16.710683245778149</c:v>
                </c:pt>
                <c:pt idx="74">
                  <c:v>20.504456868585127</c:v>
                </c:pt>
                <c:pt idx="75">
                  <c:v>21.383781168585312</c:v>
                </c:pt>
                <c:pt idx="76">
                  <c:v>23.15665606858569</c:v>
                </c:pt>
                <c:pt idx="77">
                  <c:v>24.71696636858589</c:v>
                </c:pt>
                <c:pt idx="78">
                  <c:v>25.647764368585015</c:v>
                </c:pt>
                <c:pt idx="79">
                  <c:v>26.583937268585526</c:v>
                </c:pt>
                <c:pt idx="80">
                  <c:v>29.557472168585392</c:v>
                </c:pt>
                <c:pt idx="81">
                  <c:v>30.500179568585825</c:v>
                </c:pt>
                <c:pt idx="82">
                  <c:v>30.961032368585425</c:v>
                </c:pt>
                <c:pt idx="83">
                  <c:v>29.873001780350208</c:v>
                </c:pt>
                <c:pt idx="84">
                  <c:v>28.581924668585671</c:v>
                </c:pt>
                <c:pt idx="85">
                  <c:v>26.835057268585405</c:v>
                </c:pt>
                <c:pt idx="86">
                  <c:v>24.641853268585365</c:v>
                </c:pt>
                <c:pt idx="87">
                  <c:v>21.696968768585599</c:v>
                </c:pt>
                <c:pt idx="88">
                  <c:v>19.428454307360518</c:v>
                </c:pt>
                <c:pt idx="89">
                  <c:v>14.17361116858531</c:v>
                </c:pt>
                <c:pt idx="90">
                  <c:v>10.637353168585765</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4.5388940685854777</c:v>
                </c:pt>
                <c:pt idx="102">
                  <c:v>5.7554202685851266</c:v>
                </c:pt>
                <c:pt idx="103">
                  <c:v>6.7565790685851095</c:v>
                </c:pt>
                <c:pt idx="104">
                  <c:v>7.8735798685854688</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10.915676468585652</c:v>
                </c:pt>
                <c:pt idx="121">
                  <c:v>6.7643799685853354</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-7.1024314150207732E-3</c:v>
                </c:pt>
                <c:pt idx="133">
                  <c:v>1.778285667554272</c:v>
                </c:pt>
                <c:pt idx="134">
                  <c:v>3.4470370685858347</c:v>
                </c:pt>
                <c:pt idx="135">
                  <c:v>5.1911780685854314</c:v>
                </c:pt>
                <c:pt idx="136">
                  <c:v>7.5632418685857532</c:v>
                </c:pt>
                <c:pt idx="137">
                  <c:v>10.092219389861922</c:v>
                </c:pt>
                <c:pt idx="138">
                  <c:v>11.961443368585456</c:v>
                </c:pt>
                <c:pt idx="139">
                  <c:v>23.987542368585711</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-6.1721311478983987</c:v>
                </c:pt>
                <c:pt idx="153">
                  <c:v>-6.1139851582961207</c:v>
                </c:pt>
                <c:pt idx="154">
                  <c:v>-5.4285668314144955</c:v>
                </c:pt>
                <c:pt idx="155">
                  <c:v>-4.8278298314145758</c:v>
                </c:pt>
                <c:pt idx="156">
                  <c:v>-5.7199000314151789</c:v>
                </c:pt>
                <c:pt idx="157">
                  <c:v>-5.8431444681495295</c:v>
                </c:pt>
                <c:pt idx="158">
                  <c:v>-0.77117763141460371</c:v>
                </c:pt>
                <c:pt idx="159">
                  <c:v>1.0924924685850925</c:v>
                </c:pt>
                <c:pt idx="160">
                  <c:v>4.2176382685854019</c:v>
                </c:pt>
                <c:pt idx="161">
                  <c:v>6.1010871685854786</c:v>
                </c:pt>
                <c:pt idx="162">
                  <c:v>7.9793621685851948</c:v>
                </c:pt>
                <c:pt idx="163">
                  <c:v>10.037581768585099</c:v>
                </c:pt>
                <c:pt idx="164">
                  <c:v>12.302976068585373</c:v>
                </c:pt>
                <c:pt idx="165">
                  <c:v>15.473892668585425</c:v>
                </c:pt>
                <c:pt idx="166">
                  <c:v>16.97176006089299</c:v>
                </c:pt>
                <c:pt idx="167">
                  <c:v>25.325282368585221</c:v>
                </c:pt>
                <c:pt idx="168">
                  <c:v>26.754777722121119</c:v>
                </c:pt>
                <c:pt idx="169">
                  <c:v>27.680650568585186</c:v>
                </c:pt>
                <c:pt idx="170">
                  <c:v>27.694868668585649</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7.1019582685855758</c:v>
                </c:pt>
                <c:pt idx="180">
                  <c:v>3.6281886685852252</c:v>
                </c:pt>
                <c:pt idx="181">
                  <c:v>1.1295858685850961</c:v>
                </c:pt>
                <c:pt idx="182">
                  <c:v>-0.39395539260884604</c:v>
                </c:pt>
                <c:pt idx="183">
                  <c:v>-2.7504190599860152</c:v>
                </c:pt>
                <c:pt idx="184">
                  <c:v>-2.7439765314146456</c:v>
                </c:pt>
                <c:pt idx="185">
                  <c:v>-2.4078789314144577</c:v>
                </c:pt>
                <c:pt idx="186">
                  <c:v>-2.1053706314145182</c:v>
                </c:pt>
                <c:pt idx="187">
                  <c:v>-1.7982128314148889</c:v>
                </c:pt>
                <c:pt idx="188">
                  <c:v>-1.0644271314149449</c:v>
                </c:pt>
                <c:pt idx="189">
                  <c:v>0.33505366858561642</c:v>
                </c:pt>
                <c:pt idx="190">
                  <c:v>0.24561306858596801</c:v>
                </c:pt>
                <c:pt idx="191">
                  <c:v>0.78810636858538852</c:v>
                </c:pt>
                <c:pt idx="192">
                  <c:v>8.4025463685856572</c:v>
                </c:pt>
                <c:pt idx="193">
                  <c:v>10.575920768585394</c:v>
                </c:pt>
                <c:pt idx="194">
                  <c:v>14.153532668585045</c:v>
                </c:pt>
                <c:pt idx="195">
                  <c:v>17.541272168585927</c:v>
                </c:pt>
                <c:pt idx="196">
                  <c:v>20.901152168585284</c:v>
                </c:pt>
                <c:pt idx="197">
                  <c:v>23.69667646858575</c:v>
                </c:pt>
                <c:pt idx="198">
                  <c:v>26.670456479696831</c:v>
                </c:pt>
                <c:pt idx="199">
                  <c:v>35.625722368585556</c:v>
                </c:pt>
                <c:pt idx="200">
                  <c:v>36.463211868585262</c:v>
                </c:pt>
                <c:pt idx="201">
                  <c:v>38.328812368585794</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3.7862187685853637</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-12.219146673967774</c:v>
                </c:pt>
                <c:pt idx="224">
                  <c:v>-12.37587763141447</c:v>
                </c:pt>
                <c:pt idx="225">
                  <c:v>-9.5392044399253528</c:v>
                </c:pt>
                <c:pt idx="226">
                  <c:v>-8.3830517314146817</c:v>
                </c:pt>
                <c:pt idx="227">
                  <c:v>-7.0901180314141783</c:v>
                </c:pt>
                <c:pt idx="228">
                  <c:v>-6.2774769314143981</c:v>
                </c:pt>
                <c:pt idx="229">
                  <c:v>-4.9888364314147537</c:v>
                </c:pt>
                <c:pt idx="230">
                  <c:v>-3.4866466213137324</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17.514967868585643</c:v>
                </c:pt>
                <c:pt idx="239">
                  <c:v>18.586663440014163</c:v>
                </c:pt>
                <c:pt idx="240">
                  <c:v>21.114462368585457</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3.1579890685850605</c:v>
                </c:pt>
                <c:pt idx="250">
                  <c:v>-0.52849963141459222</c:v>
                </c:pt>
                <c:pt idx="251">
                  <c:v>-3.3506517314145157</c:v>
                </c:pt>
                <c:pt idx="252">
                  <c:v>-5.4365619748492584</c:v>
                </c:pt>
                <c:pt idx="253">
                  <c:v>-7.3530704314147703</c:v>
                </c:pt>
                <c:pt idx="254">
                  <c:v>-7.7112910314147021</c:v>
                </c:pt>
                <c:pt idx="255">
                  <c:v>-7.5997097819523596</c:v>
                </c:pt>
                <c:pt idx="256">
                  <c:v>-3.6199645826342106</c:v>
                </c:pt>
                <c:pt idx="257">
                  <c:v>-1.2800612873284474</c:v>
                </c:pt>
                <c:pt idx="258">
                  <c:v>0.91107676858565856</c:v>
                </c:pt>
                <c:pt idx="259">
                  <c:v>3.2515126685852493</c:v>
                </c:pt>
                <c:pt idx="260">
                  <c:v>5.3230820685849416</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28.060444768585093</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2.7809702685851447</c:v>
                </c:pt>
                <c:pt idx="280">
                  <c:v>-0.36753203141465535</c:v>
                </c:pt>
                <c:pt idx="281">
                  <c:v>-2.2524496314146409</c:v>
                </c:pt>
                <c:pt idx="282">
                  <c:v>-9.7909204439146862</c:v>
                </c:pt>
                <c:pt idx="283">
                  <c:v>-11.826129231414129</c:v>
                </c:pt>
                <c:pt idx="284">
                  <c:v>-13.357194904141931</c:v>
                </c:pt>
                <c:pt idx="285">
                  <c:v>-13.822057631414276</c:v>
                </c:pt>
                <c:pt idx="286">
                  <c:v>-13.646163731414575</c:v>
                </c:pt>
                <c:pt idx="287">
                  <c:v>-12.715359831414375</c:v>
                </c:pt>
                <c:pt idx="288">
                  <c:v>-11.706338641515426</c:v>
                </c:pt>
                <c:pt idx="289">
                  <c:v>-10.449485017778114</c:v>
                </c:pt>
                <c:pt idx="290">
                  <c:v>-4.9660398109014485</c:v>
                </c:pt>
                <c:pt idx="291">
                  <c:v>-1.6794496314150109</c:v>
                </c:pt>
                <c:pt idx="292">
                  <c:v>1.3214473685851686</c:v>
                </c:pt>
                <c:pt idx="293">
                  <c:v>4.8288938903249488</c:v>
                </c:pt>
                <c:pt idx="294">
                  <c:v>8.2516645685849195</c:v>
                </c:pt>
                <c:pt idx="295">
                  <c:v>12.011735068585452</c:v>
                </c:pt>
                <c:pt idx="296">
                  <c:v>15.346796268585173</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18.310791499019896</c:v>
                </c:pt>
                <c:pt idx="305">
                  <c:v>13.698688668585433</c:v>
                </c:pt>
                <c:pt idx="306">
                  <c:v>11.595202368585452</c:v>
                </c:pt>
                <c:pt idx="307">
                  <c:v>0.22805236858569344</c:v>
                </c:pt>
                <c:pt idx="308">
                  <c:v>-1.941898031414425</c:v>
                </c:pt>
                <c:pt idx="309">
                  <c:v>-4.0277248314147052</c:v>
                </c:pt>
                <c:pt idx="310">
                  <c:v>-6.0993572314146034</c:v>
                </c:pt>
                <c:pt idx="311">
                  <c:v>-9.3754980354546742</c:v>
                </c:pt>
                <c:pt idx="312">
                  <c:v>-11.861130831414654</c:v>
                </c:pt>
                <c:pt idx="313">
                  <c:v>-13.80662803141432</c:v>
                </c:pt>
                <c:pt idx="314">
                  <c:v>-14.646058321070099</c:v>
                </c:pt>
                <c:pt idx="315">
                  <c:v>-19.875492459000654</c:v>
                </c:pt>
                <c:pt idx="316">
                  <c:v>-17.339454803131773</c:v>
                </c:pt>
                <c:pt idx="317">
                  <c:v>-15.141470231414798</c:v>
                </c:pt>
                <c:pt idx="318">
                  <c:v>-14.382435231414169</c:v>
                </c:pt>
                <c:pt idx="319">
                  <c:v>-11.57465973141511</c:v>
                </c:pt>
                <c:pt idx="320">
                  <c:v>-9.8054349998356809</c:v>
                </c:pt>
                <c:pt idx="321">
                  <c:v>1.6398601044344474</c:v>
                </c:pt>
                <c:pt idx="322">
                  <c:v>5.3498045685852276</c:v>
                </c:pt>
                <c:pt idx="323">
                  <c:v>9.5436190352522345</c:v>
                </c:pt>
                <c:pt idx="324">
                  <c:v>12.874135068585337</c:v>
                </c:pt>
                <c:pt idx="325">
                  <c:v>15.332270068585458</c:v>
                </c:pt>
                <c:pt idx="326">
                  <c:v>17.281631168585488</c:v>
                </c:pt>
                <c:pt idx="327">
                  <c:v>19.881594468585327</c:v>
                </c:pt>
                <c:pt idx="328">
                  <c:v>22.344998961991784</c:v>
                </c:pt>
                <c:pt idx="329">
                  <c:v>23.813002823130887</c:v>
                </c:pt>
                <c:pt idx="330">
                  <c:v>29.461566118585189</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18.402111334102674</c:v>
                </c:pt>
                <c:pt idx="339">
                  <c:v>2.9004595114425484</c:v>
                </c:pt>
                <c:pt idx="340">
                  <c:v>0.10140943929299323</c:v>
                </c:pt>
                <c:pt idx="341">
                  <c:v>-3.4209409314141599</c:v>
                </c:pt>
                <c:pt idx="342">
                  <c:v>-5.3346216739682148</c:v>
                </c:pt>
                <c:pt idx="343">
                  <c:v>-8.2261910314146984</c:v>
                </c:pt>
                <c:pt idx="344">
                  <c:v>-9.1482177314142419</c:v>
                </c:pt>
                <c:pt idx="345">
                  <c:v>-9.5238417314148673</c:v>
                </c:pt>
                <c:pt idx="346">
                  <c:v>-9.1547191314149785</c:v>
                </c:pt>
                <c:pt idx="347">
                  <c:v>-8.621829396120841</c:v>
                </c:pt>
                <c:pt idx="348">
                  <c:v>-3.7119326314146264</c:v>
                </c:pt>
                <c:pt idx="349">
                  <c:v>-2.6177685314143986</c:v>
                </c:pt>
                <c:pt idx="350">
                  <c:v>-0.28168843141439481</c:v>
                </c:pt>
                <c:pt idx="351">
                  <c:v>1.5673509685855325</c:v>
                </c:pt>
                <c:pt idx="352">
                  <c:v>2.4356429685852357</c:v>
                </c:pt>
                <c:pt idx="353">
                  <c:v>2.6548731685853832</c:v>
                </c:pt>
                <c:pt idx="354">
                  <c:v>3.1355499443427135</c:v>
                </c:pt>
                <c:pt idx="355">
                  <c:v>3.4720623685855827</c:v>
                </c:pt>
                <c:pt idx="356">
                  <c:v>4.0765393328715804</c:v>
                </c:pt>
                <c:pt idx="357">
                  <c:v>5.8485998685854961</c:v>
                </c:pt>
                <c:pt idx="358">
                  <c:v>5.2080123685854032</c:v>
                </c:pt>
                <c:pt idx="359">
                  <c:v>4.6041194685854467</c:v>
                </c:pt>
                <c:pt idx="360">
                  <c:v>3.7234114111384002</c:v>
                </c:pt>
                <c:pt idx="361">
                  <c:v>2.4564571685857666</c:v>
                </c:pt>
                <c:pt idx="362">
                  <c:v>1.9598510685852539</c:v>
                </c:pt>
                <c:pt idx="363">
                  <c:v>1.9125317685853389</c:v>
                </c:pt>
                <c:pt idx="364">
                  <c:v>2.0699423685854441</c:v>
                </c:pt>
                <c:pt idx="365">
                  <c:v>2.5245352499415143</c:v>
                </c:pt>
                <c:pt idx="366">
                  <c:v>2.6084503255744522</c:v>
                </c:pt>
                <c:pt idx="367">
                  <c:v>3.0494405685852399</c:v>
                </c:pt>
                <c:pt idx="368">
                  <c:v>3.3545353685856441</c:v>
                </c:pt>
                <c:pt idx="369">
                  <c:v>2.8762403685858065</c:v>
                </c:pt>
                <c:pt idx="370">
                  <c:v>3.8012776685852288</c:v>
                </c:pt>
                <c:pt idx="371">
                  <c:v>4.1438098954677827</c:v>
                </c:pt>
                <c:pt idx="372">
                  <c:v>5.317817972981234</c:v>
                </c:pt>
                <c:pt idx="373">
                  <c:v>5.1633063685854346</c:v>
                </c:pt>
                <c:pt idx="374">
                  <c:v>5.1494425685855889</c:v>
                </c:pt>
                <c:pt idx="375">
                  <c:v>5.0892544685851959</c:v>
                </c:pt>
                <c:pt idx="376">
                  <c:v>4.9794296413124588</c:v>
                </c:pt>
                <c:pt idx="377">
                  <c:v>4.5627902685851058</c:v>
                </c:pt>
                <c:pt idx="378">
                  <c:v>5.0203799685852477</c:v>
                </c:pt>
                <c:pt idx="379">
                  <c:v>6.0448676685859377</c:v>
                </c:pt>
                <c:pt idx="380">
                  <c:v>7.856783968585674</c:v>
                </c:pt>
                <c:pt idx="381">
                  <c:v>8.6959723685854016</c:v>
                </c:pt>
                <c:pt idx="382">
                  <c:v>11.479424171863721</c:v>
                </c:pt>
                <c:pt idx="383">
                  <c:v>12.466755368585758</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7.4421015685859384</c:v>
                </c:pt>
                <c:pt idx="393">
                  <c:v>7.0944274212166221</c:v>
                </c:pt>
                <c:pt idx="394">
                  <c:v>7.0350527685855715</c:v>
                </c:pt>
                <c:pt idx="395">
                  <c:v>6.2874754685853462</c:v>
                </c:pt>
                <c:pt idx="396">
                  <c:v>6.215713168585367</c:v>
                </c:pt>
                <c:pt idx="397">
                  <c:v>5.7587746918180898</c:v>
                </c:pt>
                <c:pt idx="398">
                  <c:v>6.7100268685854836</c:v>
                </c:pt>
                <c:pt idx="399">
                  <c:v>7.1816838500671585</c:v>
                </c:pt>
                <c:pt idx="400">
                  <c:v>6.9974811921147904</c:v>
                </c:pt>
                <c:pt idx="401">
                  <c:v>7.1198720685850416</c:v>
                </c:pt>
                <c:pt idx="402">
                  <c:v>8.2484514685850634</c:v>
                </c:pt>
                <c:pt idx="403">
                  <c:v>7.7913312574741704</c:v>
                </c:pt>
                <c:pt idx="404">
                  <c:v>6.2707952685852373</c:v>
                </c:pt>
                <c:pt idx="405">
                  <c:v>6.6684663685854257</c:v>
                </c:pt>
                <c:pt idx="406">
                  <c:v>5.0068999685847899</c:v>
                </c:pt>
                <c:pt idx="407">
                  <c:v>3.7924026685859786</c:v>
                </c:pt>
                <c:pt idx="408">
                  <c:v>3.7731691867671957</c:v>
                </c:pt>
                <c:pt idx="409">
                  <c:v>7.9915611685853074</c:v>
                </c:pt>
                <c:pt idx="410">
                  <c:v>8.4262692685852727</c:v>
                </c:pt>
                <c:pt idx="411">
                  <c:v>7.6615812685856222</c:v>
                </c:pt>
                <c:pt idx="412">
                  <c:v>7.2093934685857022</c:v>
                </c:pt>
                <c:pt idx="413">
                  <c:v>7.0580002685855439</c:v>
                </c:pt>
                <c:pt idx="414">
                  <c:v>6.9689448685853108</c:v>
                </c:pt>
                <c:pt idx="415">
                  <c:v>6.9546185685857731</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6.9529223685856945</c:v>
                </c:pt>
                <c:pt idx="427">
                  <c:v>6.9529223685848507</c:v>
                </c:pt>
                <c:pt idx="428">
                  <c:v>6.9529223685848507</c:v>
                </c:pt>
                <c:pt idx="429">
                  <c:v>6.9529781261606587</c:v>
                </c:pt>
                <c:pt idx="430">
                  <c:v>6.9645679685854143</c:v>
                </c:pt>
                <c:pt idx="431">
                  <c:v>7.0057877685854368</c:v>
                </c:pt>
                <c:pt idx="432">
                  <c:v>7.0580172685859539</c:v>
                </c:pt>
                <c:pt idx="433">
                  <c:v>7.1148549685854467</c:v>
                </c:pt>
                <c:pt idx="434">
                  <c:v>7.1619219338027875</c:v>
                </c:pt>
                <c:pt idx="435">
                  <c:v>7.2929223685854367</c:v>
                </c:pt>
                <c:pt idx="436">
                  <c:v>7.3114309685850003</c:v>
                </c:pt>
                <c:pt idx="437">
                  <c:v>7.3602959685856746</c:v>
                </c:pt>
                <c:pt idx="438">
                  <c:v>7.3904783685858915</c:v>
                </c:pt>
                <c:pt idx="439">
                  <c:v>7.4178003685850067</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7.5062628736361834</c:v>
                </c:pt>
                <c:pt idx="451">
                  <c:v>7.5062823685856443</c:v>
                </c:pt>
                <c:pt idx="452">
                  <c:v>7.5063609796967654</c:v>
                </c:pt>
                <c:pt idx="453">
                  <c:v>7.5147946685855249</c:v>
                </c:pt>
                <c:pt idx="454">
                  <c:v>7.5324874685852645</c:v>
                </c:pt>
                <c:pt idx="455">
                  <c:v>7.5361453473083344</c:v>
                </c:pt>
                <c:pt idx="456">
                  <c:v>7.5361523685849221</c:v>
                </c:pt>
                <c:pt idx="457">
                  <c:v>7.5361523685849221</c:v>
                </c:pt>
                <c:pt idx="458">
                  <c:v>7.5361523685849221</c:v>
                </c:pt>
                <c:pt idx="459">
                  <c:v>7.538994949230986</c:v>
                </c:pt>
                <c:pt idx="460">
                  <c:v>7.5399723685857367</c:v>
                </c:pt>
                <c:pt idx="461">
                  <c:v>7.5520223685853267</c:v>
                </c:pt>
                <c:pt idx="462">
                  <c:v>7.5520223685862273</c:v>
                </c:pt>
                <c:pt idx="463">
                  <c:v>7.5520223685862273</c:v>
                </c:pt>
                <c:pt idx="464">
                  <c:v>7.5520223685862273</c:v>
                </c:pt>
                <c:pt idx="465">
                  <c:v>7.5520369140403565</c:v>
                </c:pt>
                <c:pt idx="466">
                  <c:v>7.5520823685855021</c:v>
                </c:pt>
                <c:pt idx="467">
                  <c:v>7.5540219685849515</c:v>
                </c:pt>
                <c:pt idx="468">
                  <c:v>7.5546967685855355</c:v>
                </c:pt>
                <c:pt idx="469">
                  <c:v>7.5546823685854196</c:v>
                </c:pt>
                <c:pt idx="470">
                  <c:v>7.5546823685854196</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7.5778462685857448</c:v>
                </c:pt>
                <c:pt idx="480">
                  <c:v>7.586038568585427</c:v>
                </c:pt>
                <c:pt idx="481">
                  <c:v>7.6016356685849615</c:v>
                </c:pt>
                <c:pt idx="482">
                  <c:v>7.6115401463628274</c:v>
                </c:pt>
                <c:pt idx="483">
                  <c:v>7.6172989685858346</c:v>
                </c:pt>
                <c:pt idx="484">
                  <c:v>7.6193143685853251</c:v>
                </c:pt>
                <c:pt idx="485">
                  <c:v>7.6243856685853091</c:v>
                </c:pt>
                <c:pt idx="486">
                  <c:v>7.6339139475326325</c:v>
                </c:pt>
                <c:pt idx="487">
                  <c:v>7.6376523685851367</c:v>
                </c:pt>
                <c:pt idx="488">
                  <c:v>7.6376523685850142</c:v>
                </c:pt>
                <c:pt idx="489">
                  <c:v>7.6386133685848714</c:v>
                </c:pt>
                <c:pt idx="490">
                  <c:v>7.6377155685859091</c:v>
                </c:pt>
                <c:pt idx="491">
                  <c:v>7.637084968585155</c:v>
                </c:pt>
                <c:pt idx="492">
                  <c:v>7.6350671685859295</c:v>
                </c:pt>
                <c:pt idx="493">
                  <c:v>7.6322920237584704</c:v>
                </c:pt>
                <c:pt idx="494">
                  <c:v>7.6314234212172414</c:v>
                </c:pt>
                <c:pt idx="495">
                  <c:v>7.631435668585258</c:v>
                </c:pt>
                <c:pt idx="496">
                  <c:v>7.6319000685862255</c:v>
                </c:pt>
                <c:pt idx="497">
                  <c:v>7.6394566685846303</c:v>
                </c:pt>
                <c:pt idx="498">
                  <c:v>7.6396435685854955</c:v>
                </c:pt>
                <c:pt idx="499">
                  <c:v>7.6391853685852285</c:v>
                </c:pt>
                <c:pt idx="500">
                  <c:v>7.6376689277248184</c:v>
                </c:pt>
                <c:pt idx="501">
                  <c:v>7.6376523685850755</c:v>
                </c:pt>
                <c:pt idx="502">
                  <c:v>7.6376523685852398</c:v>
                </c:pt>
                <c:pt idx="503">
                  <c:v>7.6377699547922084</c:v>
                </c:pt>
                <c:pt idx="504">
                  <c:v>7.6377823685852473</c:v>
                </c:pt>
                <c:pt idx="505">
                  <c:v>7.636452368584699</c:v>
                </c:pt>
                <c:pt idx="506">
                  <c:v>7.6339908685848865</c:v>
                </c:pt>
                <c:pt idx="507">
                  <c:v>7.6207354455085063</c:v>
                </c:pt>
                <c:pt idx="508">
                  <c:v>7.6104622685853709</c:v>
                </c:pt>
                <c:pt idx="509">
                  <c:v>7.6018338685850653</c:v>
                </c:pt>
                <c:pt idx="510">
                  <c:v>7.593715095858002</c:v>
                </c:pt>
                <c:pt idx="511">
                  <c:v>7.5917188201987216</c:v>
                </c:pt>
                <c:pt idx="512">
                  <c:v>7.5916223685862425</c:v>
                </c:pt>
                <c:pt idx="513">
                  <c:v>7.5916363685859141</c:v>
                </c:pt>
                <c:pt idx="514">
                  <c:v>7.591662368585915</c:v>
                </c:pt>
                <c:pt idx="515">
                  <c:v>7.591662368585915</c:v>
                </c:pt>
                <c:pt idx="516">
                  <c:v>7.5914535685858615</c:v>
                </c:pt>
                <c:pt idx="517">
                  <c:v>7.5878802473740246</c:v>
                </c:pt>
                <c:pt idx="518">
                  <c:v>7.5878823685860697</c:v>
                </c:pt>
                <c:pt idx="519">
                  <c:v>7.5878750100947201</c:v>
                </c:pt>
                <c:pt idx="520">
                  <c:v>7.5851023685854138</c:v>
                </c:pt>
                <c:pt idx="521">
                  <c:v>7.5851145685846335</c:v>
                </c:pt>
                <c:pt idx="522">
                  <c:v>7.5847137685852903</c:v>
                </c:pt>
                <c:pt idx="523">
                  <c:v>7.5832723685862362</c:v>
                </c:pt>
                <c:pt idx="524">
                  <c:v>7.5832723685861234</c:v>
                </c:pt>
                <c:pt idx="525">
                  <c:v>7.5832561685859465</c:v>
                </c:pt>
                <c:pt idx="526">
                  <c:v>7.5847073685853355</c:v>
                </c:pt>
                <c:pt idx="527">
                  <c:v>7.5856823685854291</c:v>
                </c:pt>
                <c:pt idx="528">
                  <c:v>7.5876223685854285</c:v>
                </c:pt>
                <c:pt idx="529">
                  <c:v>7.5876223685861106</c:v>
                </c:pt>
                <c:pt idx="530">
                  <c:v>7.5878473685853685</c:v>
                </c:pt>
                <c:pt idx="531">
                  <c:v>7.5967153894187165</c:v>
                </c:pt>
                <c:pt idx="532">
                  <c:v>7.6033563269192026</c:v>
                </c:pt>
                <c:pt idx="533">
                  <c:v>7.6093346685850669</c:v>
                </c:pt>
                <c:pt idx="534">
                  <c:v>7.6109121685855703</c:v>
                </c:pt>
                <c:pt idx="535">
                  <c:v>7.6119046266504142</c:v>
                </c:pt>
                <c:pt idx="536">
                  <c:v>7.6091167082074698</c:v>
                </c:pt>
                <c:pt idx="537">
                  <c:v>7.6090935930753432</c:v>
                </c:pt>
                <c:pt idx="538">
                  <c:v>7.6091232685852797</c:v>
                </c:pt>
                <c:pt idx="539">
                  <c:v>7.6037300685849365</c:v>
                </c:pt>
                <c:pt idx="540">
                  <c:v>7.6021023685850668</c:v>
                </c:pt>
                <c:pt idx="541">
                  <c:v>7.5983914685849783</c:v>
                </c:pt>
                <c:pt idx="542">
                  <c:v>7.5957553685848955</c:v>
                </c:pt>
                <c:pt idx="543">
                  <c:v>7.5956880828717503</c:v>
                </c:pt>
                <c:pt idx="544">
                  <c:v>7.5900539902073234</c:v>
                </c:pt>
                <c:pt idx="545">
                  <c:v>7.5911369685859382</c:v>
                </c:pt>
                <c:pt idx="546">
                  <c:v>7.5936423685852361</c:v>
                </c:pt>
                <c:pt idx="547">
                  <c:v>7.6017939685858238</c:v>
                </c:pt>
                <c:pt idx="548">
                  <c:v>7.6063237971570894</c:v>
                </c:pt>
                <c:pt idx="549">
                  <c:v>7.6243893685861508</c:v>
                </c:pt>
                <c:pt idx="550">
                  <c:v>7.6344471685855009</c:v>
                </c:pt>
                <c:pt idx="551">
                  <c:v>7.6453111857901153</c:v>
                </c:pt>
                <c:pt idx="552">
                  <c:v>7.6971934030681979</c:v>
                </c:pt>
                <c:pt idx="553">
                  <c:v>7.7047342053196095</c:v>
                </c:pt>
                <c:pt idx="554">
                  <c:v>7.7142907685852276</c:v>
                </c:pt>
                <c:pt idx="555">
                  <c:v>7.7277547685845942</c:v>
                </c:pt>
                <c:pt idx="556">
                  <c:v>7.7279259685853878</c:v>
                </c:pt>
                <c:pt idx="557">
                  <c:v>7.7278571685860733</c:v>
                </c:pt>
                <c:pt idx="558">
                  <c:v>7.7294318635354138</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7.7445923685860443</c:v>
                </c:pt>
                <c:pt idx="568">
                  <c:v>7.7446150216467844</c:v>
                </c:pt>
                <c:pt idx="569">
                  <c:v>7.744650268586045</c:v>
                </c:pt>
                <c:pt idx="570">
                  <c:v>7.7465223685851043</c:v>
                </c:pt>
                <c:pt idx="571">
                  <c:v>7.7474996685853768</c:v>
                </c:pt>
                <c:pt idx="572">
                  <c:v>7.7486385685855446</c:v>
                </c:pt>
                <c:pt idx="573">
                  <c:v>7.7502333363266995</c:v>
                </c:pt>
                <c:pt idx="574">
                  <c:v>7.7501723685854289</c:v>
                </c:pt>
                <c:pt idx="575">
                  <c:v>7.7634658112082349</c:v>
                </c:pt>
                <c:pt idx="576">
                  <c:v>7.7618331685848334</c:v>
                </c:pt>
                <c:pt idx="577">
                  <c:v>7.7618005685847749</c:v>
                </c:pt>
                <c:pt idx="578">
                  <c:v>7.763404368585558</c:v>
                </c:pt>
                <c:pt idx="579">
                  <c:v>7.7636219140403231</c:v>
                </c:pt>
                <c:pt idx="580">
                  <c:v>7.7635776685858726</c:v>
                </c:pt>
                <c:pt idx="581">
                  <c:v>7.7586447685848894</c:v>
                </c:pt>
                <c:pt idx="582">
                  <c:v>7.7573423685851282</c:v>
                </c:pt>
                <c:pt idx="583">
                  <c:v>7.7566455828711307</c:v>
                </c:pt>
                <c:pt idx="584">
                  <c:v>7.7375170560853279</c:v>
                </c:pt>
                <c:pt idx="585">
                  <c:v>7.7269313685851655</c:v>
                </c:pt>
                <c:pt idx="586">
                  <c:v>7.7235462685850376</c:v>
                </c:pt>
                <c:pt idx="587">
                  <c:v>7.7191623685850015</c:v>
                </c:pt>
                <c:pt idx="588">
                  <c:v>7.717404568585545</c:v>
                </c:pt>
                <c:pt idx="589">
                  <c:v>7.7144923685852413</c:v>
                </c:pt>
                <c:pt idx="590">
                  <c:v>7.7136423685858704</c:v>
                </c:pt>
                <c:pt idx="591">
                  <c:v>7.7136587322217594</c:v>
                </c:pt>
                <c:pt idx="592">
                  <c:v>7.7211643975704876</c:v>
                </c:pt>
                <c:pt idx="593">
                  <c:v>7.7195066685852716</c:v>
                </c:pt>
                <c:pt idx="594">
                  <c:v>7.7192923685852435</c:v>
                </c:pt>
                <c:pt idx="595">
                  <c:v>7.7192427767492013</c:v>
                </c:pt>
                <c:pt idx="596">
                  <c:v>7.7192223685861023</c:v>
                </c:pt>
                <c:pt idx="597">
                  <c:v>7.7210430685855869</c:v>
                </c:pt>
                <c:pt idx="598">
                  <c:v>7.7218811685852451</c:v>
                </c:pt>
                <c:pt idx="599">
                  <c:v>7.7218298685859859</c:v>
                </c:pt>
                <c:pt idx="600">
                  <c:v>7.7219223685851395</c:v>
                </c:pt>
                <c:pt idx="601">
                  <c:v>7.7352888685861805</c:v>
                </c:pt>
                <c:pt idx="602">
                  <c:v>7.741822368586341</c:v>
                </c:pt>
                <c:pt idx="603">
                  <c:v>7.7529431685847072</c:v>
                </c:pt>
                <c:pt idx="604">
                  <c:v>7.7604018583809866</c:v>
                </c:pt>
                <c:pt idx="605">
                  <c:v>7.762522368584726</c:v>
                </c:pt>
                <c:pt idx="606">
                  <c:v>7.7625375685859606</c:v>
                </c:pt>
                <c:pt idx="607">
                  <c:v>7.7626177685855868</c:v>
                </c:pt>
                <c:pt idx="608">
                  <c:v>7.7626223685855456</c:v>
                </c:pt>
                <c:pt idx="609">
                  <c:v>7.7645523685854352</c:v>
                </c:pt>
                <c:pt idx="610">
                  <c:v>7.7645523685848845</c:v>
                </c:pt>
                <c:pt idx="611">
                  <c:v>7.7645915685857787</c:v>
                </c:pt>
                <c:pt idx="612">
                  <c:v>7.7646223685857807</c:v>
                </c:pt>
                <c:pt idx="613">
                  <c:v>7.7653572685855456</c:v>
                </c:pt>
                <c:pt idx="614">
                  <c:v>7.7691411440959115</c:v>
                </c:pt>
                <c:pt idx="615">
                  <c:v>7.7757791685848163</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7.7656061685852418</c:v>
                </c:pt>
                <c:pt idx="624">
                  <c:v>7.7589749685861857</c:v>
                </c:pt>
                <c:pt idx="625">
                  <c:v>7.7589623685862676</c:v>
                </c:pt>
                <c:pt idx="626">
                  <c:v>7.7589549109581055</c:v>
                </c:pt>
                <c:pt idx="627">
                  <c:v>7.7461268130299015</c:v>
                </c:pt>
                <c:pt idx="628">
                  <c:v>7.7416352106904611</c:v>
                </c:pt>
                <c:pt idx="629">
                  <c:v>7.7416223685850314</c:v>
                </c:pt>
                <c:pt idx="630">
                  <c:v>7.7416223685850314</c:v>
                </c:pt>
                <c:pt idx="631">
                  <c:v>7.7392417685851731</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7.7948268583808771</c:v>
                </c:pt>
                <c:pt idx="641">
                  <c:v>7.7971973685855032</c:v>
                </c:pt>
                <c:pt idx="642">
                  <c:v>7.7991127685856565</c:v>
                </c:pt>
                <c:pt idx="643">
                  <c:v>7.7991523685852355</c:v>
                </c:pt>
                <c:pt idx="644">
                  <c:v>7.8109919338029465</c:v>
                </c:pt>
                <c:pt idx="645">
                  <c:v>7.8117859685854087</c:v>
                </c:pt>
                <c:pt idx="646">
                  <c:v>7.813254868585938</c:v>
                </c:pt>
                <c:pt idx="647">
                  <c:v>7.8138814162048895</c:v>
                </c:pt>
                <c:pt idx="648">
                  <c:v>7.8155849685856982</c:v>
                </c:pt>
                <c:pt idx="649">
                  <c:v>7.8156647685847389</c:v>
                </c:pt>
                <c:pt idx="650">
                  <c:v>7.8226345685849807</c:v>
                </c:pt>
                <c:pt idx="651">
                  <c:v>7.8300614310855536</c:v>
                </c:pt>
                <c:pt idx="652">
                  <c:v>7.8401796925285394</c:v>
                </c:pt>
                <c:pt idx="653">
                  <c:v>7.8468335026057145</c:v>
                </c:pt>
                <c:pt idx="654">
                  <c:v>7.847322368585087</c:v>
                </c:pt>
                <c:pt idx="655">
                  <c:v>7.8473023685855914</c:v>
                </c:pt>
                <c:pt idx="656">
                  <c:v>7.8473165685850246</c:v>
                </c:pt>
                <c:pt idx="657">
                  <c:v>7.8472847685858387</c:v>
                </c:pt>
                <c:pt idx="658">
                  <c:v>7.8455432776769998</c:v>
                </c:pt>
                <c:pt idx="659">
                  <c:v>7.8455325685862318</c:v>
                </c:pt>
                <c:pt idx="660">
                  <c:v>7.8438393685851855</c:v>
                </c:pt>
                <c:pt idx="661">
                  <c:v>7.8437223685851478</c:v>
                </c:pt>
                <c:pt idx="662">
                  <c:v>7.8435067685853275</c:v>
                </c:pt>
                <c:pt idx="663">
                  <c:v>7.8387232685850705</c:v>
                </c:pt>
                <c:pt idx="664">
                  <c:v>7.8379139685854939</c:v>
                </c:pt>
                <c:pt idx="665">
                  <c:v>7.8379423685854617</c:v>
                </c:pt>
                <c:pt idx="666">
                  <c:v>7.8379423685854617</c:v>
                </c:pt>
                <c:pt idx="667">
                  <c:v>7.8379423685854617</c:v>
                </c:pt>
                <c:pt idx="668">
                  <c:v>7.8335356317441125</c:v>
                </c:pt>
                <c:pt idx="669">
                  <c:v>7.823064817565184</c:v>
                </c:pt>
                <c:pt idx="670">
                  <c:v>7.8225223685856804</c:v>
                </c:pt>
                <c:pt idx="671">
                  <c:v>7.8225223685857346</c:v>
                </c:pt>
                <c:pt idx="672">
                  <c:v>7.8163544685850779</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7.7705931849118048</c:v>
                </c:pt>
                <c:pt idx="683">
                  <c:v>7.7690205708321542</c:v>
                </c:pt>
                <c:pt idx="684">
                  <c:v>7.7689423685857859</c:v>
                </c:pt>
                <c:pt idx="685">
                  <c:v>7.7502036384265294</c:v>
                </c:pt>
                <c:pt idx="686">
                  <c:v>7.7451677685850342</c:v>
                </c:pt>
                <c:pt idx="687">
                  <c:v>7.7328649685851616</c:v>
                </c:pt>
                <c:pt idx="688">
                  <c:v>7.7174074706258065</c:v>
                </c:pt>
                <c:pt idx="689">
                  <c:v>7.7106008685855771</c:v>
                </c:pt>
                <c:pt idx="690">
                  <c:v>7.7048060685854685</c:v>
                </c:pt>
                <c:pt idx="691">
                  <c:v>7.7032952685853076</c:v>
                </c:pt>
                <c:pt idx="692">
                  <c:v>7.7032324685855116</c:v>
                </c:pt>
                <c:pt idx="693">
                  <c:v>7.7048263685854286</c:v>
                </c:pt>
                <c:pt idx="694">
                  <c:v>7.7123223685852755</c:v>
                </c:pt>
                <c:pt idx="695">
                  <c:v>7.7123223685858955</c:v>
                </c:pt>
                <c:pt idx="696">
                  <c:v>7.7123223685858955</c:v>
                </c:pt>
                <c:pt idx="697">
                  <c:v>7.7123095685856375</c:v>
                </c:pt>
                <c:pt idx="698">
                  <c:v>7.7135302685853198</c:v>
                </c:pt>
                <c:pt idx="699">
                  <c:v>7.7253802685860338</c:v>
                </c:pt>
                <c:pt idx="700">
                  <c:v>7.7281909685852961</c:v>
                </c:pt>
                <c:pt idx="701">
                  <c:v>7.7407600901039748</c:v>
                </c:pt>
                <c:pt idx="702">
                  <c:v>7.7499412106905234</c:v>
                </c:pt>
                <c:pt idx="703">
                  <c:v>7.75711106858608</c:v>
                </c:pt>
                <c:pt idx="704">
                  <c:v>7.7591237685859475</c:v>
                </c:pt>
                <c:pt idx="705">
                  <c:v>7.7591423685859775</c:v>
                </c:pt>
                <c:pt idx="706">
                  <c:v>7.7591423685859775</c:v>
                </c:pt>
                <c:pt idx="707">
                  <c:v>7.7588891685854859</c:v>
                </c:pt>
                <c:pt idx="708">
                  <c:v>7.7555153685855718</c:v>
                </c:pt>
                <c:pt idx="709">
                  <c:v>7.7543668130304155</c:v>
                </c:pt>
                <c:pt idx="710">
                  <c:v>7.7469559051707684</c:v>
                </c:pt>
                <c:pt idx="711">
                  <c:v>7.7403505685849296</c:v>
                </c:pt>
                <c:pt idx="712">
                  <c:v>7.7327524716775002</c:v>
                </c:pt>
                <c:pt idx="713">
                  <c:v>7.7199558685853198</c:v>
                </c:pt>
                <c:pt idx="714">
                  <c:v>7.6988495685856275</c:v>
                </c:pt>
                <c:pt idx="715">
                  <c:v>7.693011668585255</c:v>
                </c:pt>
                <c:pt idx="716">
                  <c:v>7.6935029005001212</c:v>
                </c:pt>
                <c:pt idx="717">
                  <c:v>7.7004299028316971</c:v>
                </c:pt>
                <c:pt idx="718">
                  <c:v>7.6874435026054515</c:v>
                </c:pt>
                <c:pt idx="719">
                  <c:v>7.669075568585356</c:v>
                </c:pt>
                <c:pt idx="720">
                  <c:v>7.6538717685852484</c:v>
                </c:pt>
                <c:pt idx="721">
                  <c:v>7.6470991685849965</c:v>
                </c:pt>
                <c:pt idx="722">
                  <c:v>7.6466023685850475</c:v>
                </c:pt>
                <c:pt idx="723">
                  <c:v>7.6466023685850475</c:v>
                </c:pt>
                <c:pt idx="724">
                  <c:v>7.6452076747085727</c:v>
                </c:pt>
                <c:pt idx="725">
                  <c:v>7.6439223685852697</c:v>
                </c:pt>
                <c:pt idx="726">
                  <c:v>7.6393223685856384</c:v>
                </c:pt>
                <c:pt idx="727">
                  <c:v>7.6393089685862066</c:v>
                </c:pt>
                <c:pt idx="728">
                  <c:v>7.6392531685848732</c:v>
                </c:pt>
                <c:pt idx="729">
                  <c:v>7.6390556685858675</c:v>
                </c:pt>
                <c:pt idx="730">
                  <c:v>7.6357471961722094</c:v>
                </c:pt>
                <c:pt idx="731">
                  <c:v>7.635579968585942</c:v>
                </c:pt>
                <c:pt idx="732">
                  <c:v>7.6355772685860748</c:v>
                </c:pt>
                <c:pt idx="733">
                  <c:v>7.6355872685852475</c:v>
                </c:pt>
                <c:pt idx="734">
                  <c:v>7.6356223685854285</c:v>
                </c:pt>
                <c:pt idx="735">
                  <c:v>7.6355823685858031</c:v>
                </c:pt>
                <c:pt idx="736">
                  <c:v>7.6355823685859683</c:v>
                </c:pt>
                <c:pt idx="737">
                  <c:v>7.6355260420552939</c:v>
                </c:pt>
                <c:pt idx="738">
                  <c:v>7.6367894685854605</c:v>
                </c:pt>
                <c:pt idx="739">
                  <c:v>7.6392223685852674</c:v>
                </c:pt>
                <c:pt idx="740">
                  <c:v>7.6396283685847521</c:v>
                </c:pt>
                <c:pt idx="741">
                  <c:v>7.6452232685859407</c:v>
                </c:pt>
                <c:pt idx="742">
                  <c:v>7.6467823685861305</c:v>
                </c:pt>
                <c:pt idx="743">
                  <c:v>7.6467823685852681</c:v>
                </c:pt>
                <c:pt idx="744">
                  <c:v>7.6468423685854665</c:v>
                </c:pt>
                <c:pt idx="745">
                  <c:v>7.6468423685854665</c:v>
                </c:pt>
                <c:pt idx="746">
                  <c:v>7.6468423685854665</c:v>
                </c:pt>
                <c:pt idx="747">
                  <c:v>7.6469087685862345</c:v>
                </c:pt>
                <c:pt idx="748">
                  <c:v>7.6469223685862788</c:v>
                </c:pt>
                <c:pt idx="749">
                  <c:v>7.6470050216460708</c:v>
                </c:pt>
                <c:pt idx="750">
                  <c:v>7.6469773685859659</c:v>
                </c:pt>
                <c:pt idx="751">
                  <c:v>7.6469623685858945</c:v>
                </c:pt>
                <c:pt idx="752">
                  <c:v>7.6469623685855606</c:v>
                </c:pt>
                <c:pt idx="753">
                  <c:v>7.6469623685854389</c:v>
                </c:pt>
                <c:pt idx="754">
                  <c:v>7.6469617685859355</c:v>
                </c:pt>
                <c:pt idx="755">
                  <c:v>7.6469023685848612</c:v>
                </c:pt>
                <c:pt idx="756">
                  <c:v>7.6469023685848612</c:v>
                </c:pt>
                <c:pt idx="757">
                  <c:v>7.6469383685859462</c:v>
                </c:pt>
                <c:pt idx="758">
                  <c:v>7.6469623685858945</c:v>
                </c:pt>
                <c:pt idx="759">
                  <c:v>7.6469240352528942</c:v>
                </c:pt>
                <c:pt idx="760">
                  <c:v>7.6469223685860506</c:v>
                </c:pt>
                <c:pt idx="761">
                  <c:v>7.6468826778632932</c:v>
                </c:pt>
                <c:pt idx="762">
                  <c:v>7.6468462685856533</c:v>
                </c:pt>
                <c:pt idx="763">
                  <c:v>7.6468223685857915</c:v>
                </c:pt>
                <c:pt idx="764">
                  <c:v>7.6468223685857915</c:v>
                </c:pt>
                <c:pt idx="765">
                  <c:v>7.6468435685853375</c:v>
                </c:pt>
                <c:pt idx="766">
                  <c:v>7.6469023685848612</c:v>
                </c:pt>
                <c:pt idx="767">
                  <c:v>7.6468986951154108</c:v>
                </c:pt>
                <c:pt idx="768">
                  <c:v>7.6469023685854198</c:v>
                </c:pt>
                <c:pt idx="769">
                  <c:v>7.6469023685853061</c:v>
                </c:pt>
                <c:pt idx="770">
                  <c:v>7.6469023685848612</c:v>
                </c:pt>
                <c:pt idx="771">
                  <c:v>7.6468852685852005</c:v>
                </c:pt>
                <c:pt idx="772">
                  <c:v>7.6468723685849875</c:v>
                </c:pt>
                <c:pt idx="773">
                  <c:v>7.6464047397191308</c:v>
                </c:pt>
                <c:pt idx="774">
                  <c:v>7.6449823685852536</c:v>
                </c:pt>
                <c:pt idx="775">
                  <c:v>7.6449823685852536</c:v>
                </c:pt>
                <c:pt idx="776">
                  <c:v>7.6449823685852536</c:v>
                </c:pt>
                <c:pt idx="777">
                  <c:v>7.6449823685854223</c:v>
                </c:pt>
                <c:pt idx="778">
                  <c:v>7.6449823685852536</c:v>
                </c:pt>
                <c:pt idx="779">
                  <c:v>7.6449823685852536</c:v>
                </c:pt>
                <c:pt idx="780">
                  <c:v>7.6449823685852536</c:v>
                </c:pt>
                <c:pt idx="781">
                  <c:v>7.6449823685852536</c:v>
                </c:pt>
                <c:pt idx="782">
                  <c:v>7.6449823685852536</c:v>
                </c:pt>
                <c:pt idx="783">
                  <c:v>7.6449823685852536</c:v>
                </c:pt>
                <c:pt idx="784">
                  <c:v>7.6449823685852536</c:v>
                </c:pt>
                <c:pt idx="785">
                  <c:v>7.6449583685855425</c:v>
                </c:pt>
                <c:pt idx="786">
                  <c:v>7.6450195685849316</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7.6450551685858859</c:v>
                </c:pt>
                <c:pt idx="799">
                  <c:v>7.6450723685858355</c:v>
                </c:pt>
                <c:pt idx="800">
                  <c:v>7.6450723685858897</c:v>
                </c:pt>
                <c:pt idx="801">
                  <c:v>7.6450723685855468</c:v>
                </c:pt>
                <c:pt idx="802">
                  <c:v>7.6451223685853673</c:v>
                </c:pt>
                <c:pt idx="803">
                  <c:v>7.6451223685853673</c:v>
                </c:pt>
                <c:pt idx="804">
                  <c:v>7.6451223685853673</c:v>
                </c:pt>
                <c:pt idx="805">
                  <c:v>7.6451223685853673</c:v>
                </c:pt>
                <c:pt idx="806">
                  <c:v>7.6451223685853673</c:v>
                </c:pt>
                <c:pt idx="807">
                  <c:v>7.6451223685853673</c:v>
                </c:pt>
                <c:pt idx="808">
                  <c:v>7.6451623685853285</c:v>
                </c:pt>
                <c:pt idx="809">
                  <c:v>7.6451623685850381</c:v>
                </c:pt>
                <c:pt idx="810">
                  <c:v>7.6451623685850381</c:v>
                </c:pt>
                <c:pt idx="811">
                  <c:v>7.6451623685850381</c:v>
                </c:pt>
                <c:pt idx="812">
                  <c:v>7.6451623685850381</c:v>
                </c:pt>
                <c:pt idx="813">
                  <c:v>7.6451623685850381</c:v>
                </c:pt>
                <c:pt idx="814">
                  <c:v>7.6451623685850381</c:v>
                </c:pt>
                <c:pt idx="815">
                  <c:v>7.6451623685849865</c:v>
                </c:pt>
                <c:pt idx="816">
                  <c:v>7.6451223685853673</c:v>
                </c:pt>
                <c:pt idx="817">
                  <c:v>7.6451223685853673</c:v>
                </c:pt>
                <c:pt idx="818">
                  <c:v>7.6451223685853673</c:v>
                </c:pt>
                <c:pt idx="819">
                  <c:v>7.6451223685853673</c:v>
                </c:pt>
                <c:pt idx="820">
                  <c:v>7.6451223685853673</c:v>
                </c:pt>
                <c:pt idx="821">
                  <c:v>7.6451223685853673</c:v>
                </c:pt>
                <c:pt idx="822">
                  <c:v>7.6451223685853673</c:v>
                </c:pt>
                <c:pt idx="823">
                  <c:v>7.6450962816292787</c:v>
                </c:pt>
                <c:pt idx="824">
                  <c:v>7.6450723685857245</c:v>
                </c:pt>
                <c:pt idx="825">
                  <c:v>7.6450723685858355</c:v>
                </c:pt>
                <c:pt idx="826">
                  <c:v>7.6450723685858355</c:v>
                </c:pt>
                <c:pt idx="827">
                  <c:v>7.6450723685857245</c:v>
                </c:pt>
                <c:pt idx="828">
                  <c:v>7.6450723685858355</c:v>
                </c:pt>
                <c:pt idx="829">
                  <c:v>7.6450723685858355</c:v>
                </c:pt>
                <c:pt idx="830">
                  <c:v>7.6450723685858355</c:v>
                </c:pt>
                <c:pt idx="831">
                  <c:v>7.6450723685858355</c:v>
                </c:pt>
                <c:pt idx="832">
                  <c:v>7.6450723685854856</c:v>
                </c:pt>
                <c:pt idx="833">
                  <c:v>7.6451179935853695</c:v>
                </c:pt>
                <c:pt idx="834">
                  <c:v>7.6451068366707746</c:v>
                </c:pt>
                <c:pt idx="835">
                  <c:v>7.6451023685857562</c:v>
                </c:pt>
                <c:pt idx="836">
                  <c:v>7.6451023685857562</c:v>
                </c:pt>
                <c:pt idx="837">
                  <c:v>7.6451169685854445</c:v>
                </c:pt>
                <c:pt idx="838">
                  <c:v>7.6451223685853673</c:v>
                </c:pt>
                <c:pt idx="839">
                  <c:v>7.6451223685853673</c:v>
                </c:pt>
                <c:pt idx="840">
                  <c:v>7.6450825248354635</c:v>
                </c:pt>
                <c:pt idx="841">
                  <c:v>7.645072368585434</c:v>
                </c:pt>
                <c:pt idx="842">
                  <c:v>7.6450723685858355</c:v>
                </c:pt>
                <c:pt idx="843">
                  <c:v>7.6450723685858355</c:v>
                </c:pt>
                <c:pt idx="844">
                  <c:v>7.6484240685850846</c:v>
                </c:pt>
                <c:pt idx="845">
                  <c:v>7.6488823685851388</c:v>
                </c:pt>
                <c:pt idx="846">
                  <c:v>7.6488823685851388</c:v>
                </c:pt>
                <c:pt idx="847">
                  <c:v>7.64933144075043</c:v>
                </c:pt>
                <c:pt idx="848">
                  <c:v>7.6508223685859758</c:v>
                </c:pt>
                <c:pt idx="849">
                  <c:v>7.6508223685851862</c:v>
                </c:pt>
                <c:pt idx="850">
                  <c:v>7.6507450352518873</c:v>
                </c:pt>
                <c:pt idx="851">
                  <c:v>7.6563122675751778</c:v>
                </c:pt>
                <c:pt idx="852">
                  <c:v>7.6572223685852832</c:v>
                </c:pt>
                <c:pt idx="853">
                  <c:v>7.6599663685858035</c:v>
                </c:pt>
                <c:pt idx="854">
                  <c:v>7.6625783889930545</c:v>
                </c:pt>
                <c:pt idx="855">
                  <c:v>7.6647437685857103</c:v>
                </c:pt>
                <c:pt idx="856">
                  <c:v>7.6671223685859164</c:v>
                </c:pt>
                <c:pt idx="857">
                  <c:v>7.6671223685859164</c:v>
                </c:pt>
                <c:pt idx="858">
                  <c:v>7.6671223685858658</c:v>
                </c:pt>
                <c:pt idx="859">
                  <c:v>7.6750897435850476</c:v>
                </c:pt>
                <c:pt idx="860">
                  <c:v>7.6807432106904372</c:v>
                </c:pt>
                <c:pt idx="861">
                  <c:v>7.6834623685852055</c:v>
                </c:pt>
                <c:pt idx="862">
                  <c:v>7.6834623685852055</c:v>
                </c:pt>
                <c:pt idx="863">
                  <c:v>7.6878211685856899</c:v>
                </c:pt>
                <c:pt idx="864">
                  <c:v>7.6924923685854747</c:v>
                </c:pt>
                <c:pt idx="865">
                  <c:v>7.6924923685854747</c:v>
                </c:pt>
                <c:pt idx="866">
                  <c:v>7.6924923685854747</c:v>
                </c:pt>
                <c:pt idx="867">
                  <c:v>7.6975773685845779</c:v>
                </c:pt>
                <c:pt idx="868">
                  <c:v>7.704327368585898</c:v>
                </c:pt>
                <c:pt idx="869">
                  <c:v>7.7075723685858355</c:v>
                </c:pt>
                <c:pt idx="870">
                  <c:v>7.7105679685860817</c:v>
                </c:pt>
                <c:pt idx="871">
                  <c:v>7.7114523685859355</c:v>
                </c:pt>
                <c:pt idx="872">
                  <c:v>7.7118035026064291</c:v>
                </c:pt>
                <c:pt idx="873">
                  <c:v>7.7140723685858488</c:v>
                </c:pt>
                <c:pt idx="874">
                  <c:v>7.7231623685855855</c:v>
                </c:pt>
                <c:pt idx="875">
                  <c:v>7.7231623685855855</c:v>
                </c:pt>
                <c:pt idx="876">
                  <c:v>7.7231623685855855</c:v>
                </c:pt>
                <c:pt idx="877">
                  <c:v>7.7231623685855855</c:v>
                </c:pt>
                <c:pt idx="878">
                  <c:v>7.7249027685859888</c:v>
                </c:pt>
                <c:pt idx="879">
                  <c:v>7.7277223685860053</c:v>
                </c:pt>
                <c:pt idx="880">
                  <c:v>7.7277223685860053</c:v>
                </c:pt>
                <c:pt idx="881">
                  <c:v>7.7277097685857346</c:v>
                </c:pt>
                <c:pt idx="882">
                  <c:v>7.7276523685853862</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7.731639378894581</c:v>
                </c:pt>
                <c:pt idx="898">
                  <c:v>7.7315923685845434</c:v>
                </c:pt>
                <c:pt idx="899">
                  <c:v>7.7315923685845434</c:v>
                </c:pt>
                <c:pt idx="900">
                  <c:v>7.7315923685854475</c:v>
                </c:pt>
                <c:pt idx="901">
                  <c:v>7.7315923685854475</c:v>
                </c:pt>
                <c:pt idx="902">
                  <c:v>7.7315923685845434</c:v>
                </c:pt>
                <c:pt idx="903">
                  <c:v>7.7310890685846783</c:v>
                </c:pt>
                <c:pt idx="904">
                  <c:v>7.7279461830182896</c:v>
                </c:pt>
                <c:pt idx="905">
                  <c:v>7.7184133685853498</c:v>
                </c:pt>
                <c:pt idx="906">
                  <c:v>7.7117823685856735</c:v>
                </c:pt>
                <c:pt idx="907">
                  <c:v>7.7117823685856735</c:v>
                </c:pt>
                <c:pt idx="908">
                  <c:v>7.7117823685856166</c:v>
                </c:pt>
                <c:pt idx="909">
                  <c:v>7.7117359732365145</c:v>
                </c:pt>
                <c:pt idx="910">
                  <c:v>7.711815068585965</c:v>
                </c:pt>
                <c:pt idx="911">
                  <c:v>7.7126829685855745</c:v>
                </c:pt>
                <c:pt idx="912">
                  <c:v>7.7138023685855757</c:v>
                </c:pt>
                <c:pt idx="913">
                  <c:v>7.7138023685855757</c:v>
                </c:pt>
                <c:pt idx="914">
                  <c:v>7.7141822685853167</c:v>
                </c:pt>
                <c:pt idx="915">
                  <c:v>7.7207903067297945</c:v>
                </c:pt>
                <c:pt idx="916">
                  <c:v>7.7211523685854262</c:v>
                </c:pt>
                <c:pt idx="917">
                  <c:v>7.7215112057948714</c:v>
                </c:pt>
                <c:pt idx="918">
                  <c:v>7.7321423685854764</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7.7469779685850471</c:v>
                </c:pt>
                <c:pt idx="940">
                  <c:v>7.7479584685851375</c:v>
                </c:pt>
                <c:pt idx="941">
                  <c:v>7.7478523685848728</c:v>
                </c:pt>
                <c:pt idx="942">
                  <c:v>7.7478523685848728</c:v>
                </c:pt>
                <c:pt idx="943">
                  <c:v>7.7481484724816845</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7.8024577685854384</c:v>
                </c:pt>
                <c:pt idx="952">
                  <c:v>7.8043882509384721</c:v>
                </c:pt>
                <c:pt idx="953">
                  <c:v>7.8082523685857375</c:v>
                </c:pt>
                <c:pt idx="954">
                  <c:v>7.8082523685859027</c:v>
                </c:pt>
                <c:pt idx="955">
                  <c:v>7.8087729685855845</c:v>
                </c:pt>
                <c:pt idx="956">
                  <c:v>7.8175671685852421</c:v>
                </c:pt>
                <c:pt idx="957">
                  <c:v>7.8209423685856381</c:v>
                </c:pt>
                <c:pt idx="958">
                  <c:v>7.8209423685856381</c:v>
                </c:pt>
                <c:pt idx="959">
                  <c:v>7.8209423685856381</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7.8407794819878189</c:v>
                </c:pt>
                <c:pt idx="971">
                  <c:v>7.8429822685854935</c:v>
                </c:pt>
                <c:pt idx="972">
                  <c:v>7.8429823685854618</c:v>
                </c:pt>
                <c:pt idx="973">
                  <c:v>7.8461231685861463</c:v>
                </c:pt>
                <c:pt idx="974">
                  <c:v>7.8484967685853455</c:v>
                </c:pt>
                <c:pt idx="975">
                  <c:v>7.8493223685854465</c:v>
                </c:pt>
                <c:pt idx="976">
                  <c:v>7.8509813159539705</c:v>
                </c:pt>
                <c:pt idx="977">
                  <c:v>7.8628590352521002</c:v>
                </c:pt>
                <c:pt idx="978">
                  <c:v>7.8628223685856309</c:v>
                </c:pt>
                <c:pt idx="979">
                  <c:v>7.8628223685856309</c:v>
                </c:pt>
                <c:pt idx="980">
                  <c:v>7.8628223685856309</c:v>
                </c:pt>
                <c:pt idx="981">
                  <c:v>7.8628223685856309</c:v>
                </c:pt>
                <c:pt idx="982">
                  <c:v>7.8628223685856309</c:v>
                </c:pt>
                <c:pt idx="983">
                  <c:v>7.8657673685850726</c:v>
                </c:pt>
                <c:pt idx="984">
                  <c:v>7.8666223685850785</c:v>
                </c:pt>
                <c:pt idx="985">
                  <c:v>7.8665423685852751</c:v>
                </c:pt>
                <c:pt idx="986">
                  <c:v>7.8665423685861375</c:v>
                </c:pt>
                <c:pt idx="987">
                  <c:v>7.8665423685861375</c:v>
                </c:pt>
                <c:pt idx="988">
                  <c:v>7.8665423685861375</c:v>
                </c:pt>
                <c:pt idx="989">
                  <c:v>7.8665423685860745</c:v>
                </c:pt>
                <c:pt idx="990">
                  <c:v>7.8665423685861375</c:v>
                </c:pt>
                <c:pt idx="991">
                  <c:v>7.8672318685850025</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7.8805453685859579</c:v>
                </c:pt>
                <c:pt idx="1004">
                  <c:v>7.880542368585969</c:v>
                </c:pt>
                <c:pt idx="1005">
                  <c:v>7.880542368585969</c:v>
                </c:pt>
                <c:pt idx="1006">
                  <c:v>7.8805297685861007</c:v>
                </c:pt>
                <c:pt idx="1007">
                  <c:v>7.8805223685859627</c:v>
                </c:pt>
                <c:pt idx="1008">
                  <c:v>7.8805223685857886</c:v>
                </c:pt>
                <c:pt idx="1009">
                  <c:v>7.8805223685853445</c:v>
                </c:pt>
                <c:pt idx="1010">
                  <c:v>7.8805573685857597</c:v>
                </c:pt>
                <c:pt idx="1011">
                  <c:v>7.8805223685859627</c:v>
                </c:pt>
                <c:pt idx="1012">
                  <c:v>7.8805223685859627</c:v>
                </c:pt>
                <c:pt idx="1013">
                  <c:v>7.8805223685859627</c:v>
                </c:pt>
                <c:pt idx="1014">
                  <c:v>7.8805223685859627</c:v>
                </c:pt>
                <c:pt idx="1015">
                  <c:v>7.8805223685859627</c:v>
                </c:pt>
                <c:pt idx="1016">
                  <c:v>7.8805231685855786</c:v>
                </c:pt>
                <c:pt idx="1017">
                  <c:v>7.8805423685854645</c:v>
                </c:pt>
                <c:pt idx="1018">
                  <c:v>7.880542368585969</c:v>
                </c:pt>
                <c:pt idx="1019">
                  <c:v>7.880542368585969</c:v>
                </c:pt>
                <c:pt idx="1020">
                  <c:v>7.880542368585969</c:v>
                </c:pt>
                <c:pt idx="1021">
                  <c:v>7.8805369685861191</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7.8850923685855081</c:v>
                </c:pt>
                <c:pt idx="1033">
                  <c:v>7.8742223685854409</c:v>
                </c:pt>
                <c:pt idx="1034">
                  <c:v>7.874222368585734</c:v>
                </c:pt>
                <c:pt idx="1035">
                  <c:v>7.874222368585734</c:v>
                </c:pt>
                <c:pt idx="1036">
                  <c:v>7.874222368585734</c:v>
                </c:pt>
                <c:pt idx="1037">
                  <c:v>7.8734596685856815</c:v>
                </c:pt>
                <c:pt idx="1038">
                  <c:v>7.8715223685850475</c:v>
                </c:pt>
                <c:pt idx="1039">
                  <c:v>7.8702080828713576</c:v>
                </c:pt>
                <c:pt idx="1040">
                  <c:v>7.8695223685856615</c:v>
                </c:pt>
                <c:pt idx="1041">
                  <c:v>7.8695223685851978</c:v>
                </c:pt>
                <c:pt idx="1042">
                  <c:v>7.8695223685851978</c:v>
                </c:pt>
                <c:pt idx="1043">
                  <c:v>7.8695223685851978</c:v>
                </c:pt>
                <c:pt idx="1044">
                  <c:v>7.8695223685851978</c:v>
                </c:pt>
                <c:pt idx="1045">
                  <c:v>7.8695223685851978</c:v>
                </c:pt>
                <c:pt idx="1046">
                  <c:v>7.8695223685851978</c:v>
                </c:pt>
                <c:pt idx="1047">
                  <c:v>7.8695223685851978</c:v>
                </c:pt>
                <c:pt idx="1048">
                  <c:v>7.8695223685855398</c:v>
                </c:pt>
                <c:pt idx="1049">
                  <c:v>7.8807888391739445</c:v>
                </c:pt>
                <c:pt idx="1050">
                  <c:v>7.8842177685856996</c:v>
                </c:pt>
                <c:pt idx="1051">
                  <c:v>7.8965632019187098</c:v>
                </c:pt>
                <c:pt idx="1052">
                  <c:v>7.9024923685849018</c:v>
                </c:pt>
                <c:pt idx="1053">
                  <c:v>7.9024923685849018</c:v>
                </c:pt>
                <c:pt idx="1054">
                  <c:v>7.9024923685849018</c:v>
                </c:pt>
                <c:pt idx="1055">
                  <c:v>7.9024923685849018</c:v>
                </c:pt>
                <c:pt idx="1056">
                  <c:v>7.9043636056993876</c:v>
                </c:pt>
                <c:pt idx="1057">
                  <c:v>7.9044223685853146</c:v>
                </c:pt>
                <c:pt idx="1058">
                  <c:v>7.9044223685859869</c:v>
                </c:pt>
                <c:pt idx="1059">
                  <c:v>7.9044012685852216</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7.9081923685859064</c:v>
                </c:pt>
                <c:pt idx="1097">
                  <c:v>7.9081923685859685</c:v>
                </c:pt>
                <c:pt idx="1098">
                  <c:v>7.9081923685859685</c:v>
                </c:pt>
                <c:pt idx="1099">
                  <c:v>7.9081923685859064</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7.9082639685849134</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7.9064523685854109</c:v>
                </c:pt>
                <c:pt idx="1160">
                  <c:v>7.9064523685855885</c:v>
                </c:pt>
                <c:pt idx="1161">
                  <c:v>7.9064676685854485</c:v>
                </c:pt>
                <c:pt idx="1162">
                  <c:v>7.9065463685850075</c:v>
                </c:pt>
                <c:pt idx="1163">
                  <c:v>7.9065423685849714</c:v>
                </c:pt>
                <c:pt idx="1164">
                  <c:v>7.9065423685849714</c:v>
                </c:pt>
                <c:pt idx="1165">
                  <c:v>7.9065811185859758</c:v>
                </c:pt>
                <c:pt idx="1166">
                  <c:v>7.906626468584899</c:v>
                </c:pt>
                <c:pt idx="1167">
                  <c:v>7.9066723685848181</c:v>
                </c:pt>
                <c:pt idx="1168">
                  <c:v>7.8987891542991093</c:v>
                </c:pt>
                <c:pt idx="1169">
                  <c:v>7.8976175685851855</c:v>
                </c:pt>
                <c:pt idx="1170">
                  <c:v>7.8958223685857645</c:v>
                </c:pt>
                <c:pt idx="1171">
                  <c:v>7.8958223685857645</c:v>
                </c:pt>
                <c:pt idx="1172">
                  <c:v>7.8958223685857645</c:v>
                </c:pt>
                <c:pt idx="1173">
                  <c:v>7.8958203685858255</c:v>
                </c:pt>
                <c:pt idx="1174">
                  <c:v>7.8958023685860921</c:v>
                </c:pt>
                <c:pt idx="1175">
                  <c:v>7.8958023685855254</c:v>
                </c:pt>
                <c:pt idx="1176">
                  <c:v>7.8958023685858745</c:v>
                </c:pt>
                <c:pt idx="1177">
                  <c:v>7.8958023685860921</c:v>
                </c:pt>
                <c:pt idx="1178">
                  <c:v>7.8937484685850565</c:v>
                </c:pt>
                <c:pt idx="1179">
                  <c:v>7.8905846685857339</c:v>
                </c:pt>
                <c:pt idx="1180">
                  <c:v>7.8905733685845263</c:v>
                </c:pt>
                <c:pt idx="1181">
                  <c:v>7.890546368585265</c:v>
                </c:pt>
                <c:pt idx="1182">
                  <c:v>7.8967558685858936</c:v>
                </c:pt>
                <c:pt idx="1183">
                  <c:v>7.8980923685856652</c:v>
                </c:pt>
                <c:pt idx="1184">
                  <c:v>7.8981163685853017</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7.8983723685852345</c:v>
                </c:pt>
                <c:pt idx="1202">
                  <c:v>7.8983723685852345</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7.8931223685850727</c:v>
                </c:pt>
                <c:pt idx="1211">
                  <c:v>7.8931223685851375</c:v>
                </c:pt>
                <c:pt idx="1212">
                  <c:v>7.8931223685851375</c:v>
                </c:pt>
                <c:pt idx="1213">
                  <c:v>7.8931223685851375</c:v>
                </c:pt>
                <c:pt idx="1214">
                  <c:v>7.8931223685850727</c:v>
                </c:pt>
                <c:pt idx="1215">
                  <c:v>7.8931223685851375</c:v>
                </c:pt>
                <c:pt idx="1216">
                  <c:v>7.8931223685851375</c:v>
                </c:pt>
                <c:pt idx="1217">
                  <c:v>7.8930323685851365</c:v>
                </c:pt>
                <c:pt idx="1218">
                  <c:v>7.8913223685852465</c:v>
                </c:pt>
                <c:pt idx="1219">
                  <c:v>7.8874723685856445</c:v>
                </c:pt>
                <c:pt idx="1220">
                  <c:v>7.8874723685856942</c:v>
                </c:pt>
                <c:pt idx="1221">
                  <c:v>7.8874723685856942</c:v>
                </c:pt>
                <c:pt idx="1222">
                  <c:v>7.8873103685855321</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7.8844828685858959</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7.8819523685852477</c:v>
                </c:pt>
                <c:pt idx="1246">
                  <c:v>7.8819523685861075</c:v>
                </c:pt>
                <c:pt idx="1247">
                  <c:v>7.8811797685855955</c:v>
                </c:pt>
                <c:pt idx="1248">
                  <c:v>7.8685902685845255</c:v>
                </c:pt>
                <c:pt idx="1249">
                  <c:v>7.8655223685845055</c:v>
                </c:pt>
                <c:pt idx="1250">
                  <c:v>7.8655223685848465</c:v>
                </c:pt>
                <c:pt idx="1251">
                  <c:v>7.8605085685850833</c:v>
                </c:pt>
                <c:pt idx="1252">
                  <c:v>7.8571223685850686</c:v>
                </c:pt>
                <c:pt idx="1253">
                  <c:v>7.8571223685851832</c:v>
                </c:pt>
                <c:pt idx="1254">
                  <c:v>7.8570823685856785</c:v>
                </c:pt>
                <c:pt idx="1255">
                  <c:v>7.8570823685857896</c:v>
                </c:pt>
                <c:pt idx="1256">
                  <c:v>7.8570823685857896</c:v>
                </c:pt>
                <c:pt idx="1257">
                  <c:v>7.8570898685858808</c:v>
                </c:pt>
                <c:pt idx="1258">
                  <c:v>7.8571723685862436</c:v>
                </c:pt>
                <c:pt idx="1259">
                  <c:v>7.8571763685861784</c:v>
                </c:pt>
                <c:pt idx="1260">
                  <c:v>7.8571723685862436</c:v>
                </c:pt>
                <c:pt idx="1261">
                  <c:v>7.8571723685861379</c:v>
                </c:pt>
                <c:pt idx="1262">
                  <c:v>7.8571723685861379</c:v>
                </c:pt>
                <c:pt idx="1263">
                  <c:v>7.8571723685862436</c:v>
                </c:pt>
                <c:pt idx="1264">
                  <c:v>7.8571723685862436</c:v>
                </c:pt>
                <c:pt idx="1265">
                  <c:v>7.8571368685850222</c:v>
                </c:pt>
                <c:pt idx="1266">
                  <c:v>7.8572707685849679</c:v>
                </c:pt>
                <c:pt idx="1267">
                  <c:v>7.8572923685849361</c:v>
                </c:pt>
                <c:pt idx="1268">
                  <c:v>7.857207668585775</c:v>
                </c:pt>
                <c:pt idx="1269">
                  <c:v>7.8572044198675846</c:v>
                </c:pt>
                <c:pt idx="1270">
                  <c:v>7.8609223685854204</c:v>
                </c:pt>
                <c:pt idx="1271">
                  <c:v>7.8609223685862197</c:v>
                </c:pt>
                <c:pt idx="1272">
                  <c:v>7.8609223685862197</c:v>
                </c:pt>
                <c:pt idx="1273">
                  <c:v>7.8610211054273371</c:v>
                </c:pt>
                <c:pt idx="1274">
                  <c:v>7.8611217685855808</c:v>
                </c:pt>
                <c:pt idx="1275">
                  <c:v>7.8611223685856055</c:v>
                </c:pt>
                <c:pt idx="1276">
                  <c:v>7.8611391685852849</c:v>
                </c:pt>
                <c:pt idx="1277">
                  <c:v>7.8611023685859349</c:v>
                </c:pt>
                <c:pt idx="1278">
                  <c:v>7.8611023685858799</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7.8613730685854133</c:v>
                </c:pt>
                <c:pt idx="1298">
                  <c:v>7.8630023685853976</c:v>
                </c:pt>
                <c:pt idx="1299">
                  <c:v>7.8630023685853976</c:v>
                </c:pt>
                <c:pt idx="1300">
                  <c:v>7.8630023685853976</c:v>
                </c:pt>
                <c:pt idx="1301">
                  <c:v>7.8630023685853976</c:v>
                </c:pt>
                <c:pt idx="1302">
                  <c:v>7.8681307896380446</c:v>
                </c:pt>
                <c:pt idx="1303">
                  <c:v>7.8796557706478012</c:v>
                </c:pt>
                <c:pt idx="1304">
                  <c:v>7.8809423685861617</c:v>
                </c:pt>
                <c:pt idx="1305">
                  <c:v>7.8809423685861617</c:v>
                </c:pt>
                <c:pt idx="1306">
                  <c:v>7.8809423685861049</c:v>
                </c:pt>
                <c:pt idx="1307">
                  <c:v>7.8808820685854926</c:v>
                </c:pt>
                <c:pt idx="1308">
                  <c:v>7.8808523685855816</c:v>
                </c:pt>
                <c:pt idx="1309">
                  <c:v>7.8808523685855816</c:v>
                </c:pt>
                <c:pt idx="1310">
                  <c:v>7.8808523685855816</c:v>
                </c:pt>
                <c:pt idx="1311">
                  <c:v>7.8808523685855816</c:v>
                </c:pt>
                <c:pt idx="1312">
                  <c:v>7.8812830352522534</c:v>
                </c:pt>
                <c:pt idx="1313">
                  <c:v>7.8846623685851815</c:v>
                </c:pt>
                <c:pt idx="1314">
                  <c:v>7.8846623685848414</c:v>
                </c:pt>
                <c:pt idx="1315">
                  <c:v>7.8846623685848414</c:v>
                </c:pt>
                <c:pt idx="1316">
                  <c:v>7.8905202685857603</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7.9615384685855073</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7.9421923685857845</c:v>
                </c:pt>
                <c:pt idx="1363">
                  <c:v>7.9414193159541053</c:v>
                </c:pt>
                <c:pt idx="1364">
                  <c:v>7.9373114685853485</c:v>
                </c:pt>
                <c:pt idx="1365">
                  <c:v>7.9356223685852143</c:v>
                </c:pt>
                <c:pt idx="1366">
                  <c:v>7.9356440685857166</c:v>
                </c:pt>
                <c:pt idx="1367">
                  <c:v>7.9350192685855765</c:v>
                </c:pt>
                <c:pt idx="1368">
                  <c:v>7.9335665791114849</c:v>
                </c:pt>
                <c:pt idx="1369">
                  <c:v>7.9296135880978937</c:v>
                </c:pt>
                <c:pt idx="1370">
                  <c:v>7.9243663685855417</c:v>
                </c:pt>
                <c:pt idx="1371">
                  <c:v>7.9244223685845006</c:v>
                </c:pt>
                <c:pt idx="1372">
                  <c:v>7.9244271685846144</c:v>
                </c:pt>
                <c:pt idx="1373">
                  <c:v>7.9244329685851103</c:v>
                </c:pt>
                <c:pt idx="1374">
                  <c:v>7.924522368584979</c:v>
                </c:pt>
                <c:pt idx="1375">
                  <c:v>7.9245268685849037</c:v>
                </c:pt>
                <c:pt idx="1376">
                  <c:v>7.9245523685848545</c:v>
                </c:pt>
                <c:pt idx="1377">
                  <c:v>7.9233596685850856</c:v>
                </c:pt>
                <c:pt idx="1378">
                  <c:v>7.9117791542998619</c:v>
                </c:pt>
                <c:pt idx="1379">
                  <c:v>7.8976223685856555</c:v>
                </c:pt>
                <c:pt idx="1380">
                  <c:v>7.8976223685848623</c:v>
                </c:pt>
                <c:pt idx="1381">
                  <c:v>7.8976291054274412</c:v>
                </c:pt>
                <c:pt idx="1382">
                  <c:v>7.8976623685858955</c:v>
                </c:pt>
                <c:pt idx="1383">
                  <c:v>7.8976989685851935</c:v>
                </c:pt>
                <c:pt idx="1384">
                  <c:v>7.8977223685851765</c:v>
                </c:pt>
                <c:pt idx="1385">
                  <c:v>7.8977223685851765</c:v>
                </c:pt>
                <c:pt idx="1386">
                  <c:v>7.8977004935857309</c:v>
                </c:pt>
                <c:pt idx="1387">
                  <c:v>7.8976923685857656</c:v>
                </c:pt>
                <c:pt idx="1388">
                  <c:v>7.8995223685852842</c:v>
                </c:pt>
                <c:pt idx="1389">
                  <c:v>7.8995223685860845</c:v>
                </c:pt>
                <c:pt idx="1390">
                  <c:v>7.8994749685850278</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7.8995175685860204</c:v>
                </c:pt>
                <c:pt idx="1400">
                  <c:v>7.8994595685855451</c:v>
                </c:pt>
                <c:pt idx="1401">
                  <c:v>7.8979129685848255</c:v>
                </c:pt>
                <c:pt idx="1402">
                  <c:v>7.8942598685858902</c:v>
                </c:pt>
                <c:pt idx="1403">
                  <c:v>7.8919223685858864</c:v>
                </c:pt>
                <c:pt idx="1404">
                  <c:v>7.8919223685855444</c:v>
                </c:pt>
                <c:pt idx="1405">
                  <c:v>7.8919623685853955</c:v>
                </c:pt>
                <c:pt idx="1406">
                  <c:v>7.891962368585169</c:v>
                </c:pt>
                <c:pt idx="1407">
                  <c:v>7.891962368585169</c:v>
                </c:pt>
                <c:pt idx="1408">
                  <c:v>7.891962368585169</c:v>
                </c:pt>
                <c:pt idx="1409">
                  <c:v>7.891962368585169</c:v>
                </c:pt>
                <c:pt idx="1410">
                  <c:v>7.891962368585169</c:v>
                </c:pt>
                <c:pt idx="1411">
                  <c:v>7.8919818685849359</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7.8920223685854003</c:v>
                </c:pt>
                <c:pt idx="1422">
                  <c:v>7.8920223685854003</c:v>
                </c:pt>
                <c:pt idx="1423">
                  <c:v>7.8920223685846196</c:v>
                </c:pt>
                <c:pt idx="1424">
                  <c:v>7.8920223685845627</c:v>
                </c:pt>
                <c:pt idx="1425">
                  <c:v>7.8919315685857283</c:v>
                </c:pt>
                <c:pt idx="1426">
                  <c:v>7.8919023685858845</c:v>
                </c:pt>
                <c:pt idx="1427">
                  <c:v>7.8919023685858845</c:v>
                </c:pt>
                <c:pt idx="1428">
                  <c:v>7.8919023685858845</c:v>
                </c:pt>
                <c:pt idx="1429">
                  <c:v>7.8918528685847615</c:v>
                </c:pt>
                <c:pt idx="1430">
                  <c:v>7.8918423685847898</c:v>
                </c:pt>
                <c:pt idx="1431">
                  <c:v>7.8919211185859268</c:v>
                </c:pt>
                <c:pt idx="1432">
                  <c:v>7.891805268585979</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7.8955923685850848</c:v>
                </c:pt>
                <c:pt idx="1443">
                  <c:v>7.89552126858581</c:v>
                </c:pt>
                <c:pt idx="1444">
                  <c:v>7.8955023685858832</c:v>
                </c:pt>
                <c:pt idx="1445">
                  <c:v>7.8955023685858832</c:v>
                </c:pt>
                <c:pt idx="1446">
                  <c:v>7.8955023685856665</c:v>
                </c:pt>
                <c:pt idx="1447">
                  <c:v>7.8955023685856007</c:v>
                </c:pt>
                <c:pt idx="1448">
                  <c:v>7.8955923685854268</c:v>
                </c:pt>
                <c:pt idx="1449">
                  <c:v>7.8955923685850848</c:v>
                </c:pt>
                <c:pt idx="1450">
                  <c:v>7.8955923685850848</c:v>
                </c:pt>
                <c:pt idx="1451">
                  <c:v>7.8955923685850848</c:v>
                </c:pt>
                <c:pt idx="1452">
                  <c:v>7.8955923685850848</c:v>
                </c:pt>
                <c:pt idx="1453">
                  <c:v>7.8955923685850848</c:v>
                </c:pt>
                <c:pt idx="1454">
                  <c:v>7.8955923685850848</c:v>
                </c:pt>
                <c:pt idx="1455">
                  <c:v>7.8955923685850848</c:v>
                </c:pt>
                <c:pt idx="1456">
                  <c:v>7.8955923685854268</c:v>
                </c:pt>
                <c:pt idx="1457">
                  <c:v>7.8955023685856007</c:v>
                </c:pt>
                <c:pt idx="1458">
                  <c:v>7.8955107685856687</c:v>
                </c:pt>
                <c:pt idx="1459">
                  <c:v>7.8955089685844708</c:v>
                </c:pt>
                <c:pt idx="1460">
                  <c:v>7.8954723685846631</c:v>
                </c:pt>
                <c:pt idx="1461">
                  <c:v>7.8954723685846062</c:v>
                </c:pt>
                <c:pt idx="1462">
                  <c:v>7.8954723685846062</c:v>
                </c:pt>
                <c:pt idx="1463">
                  <c:v>7.895493368585905</c:v>
                </c:pt>
                <c:pt idx="1464">
                  <c:v>7.8955023685858832</c:v>
                </c:pt>
                <c:pt idx="1465">
                  <c:v>7.8955023685853716</c:v>
                </c:pt>
                <c:pt idx="1466">
                  <c:v>7.8973223685855531</c:v>
                </c:pt>
                <c:pt idx="1467">
                  <c:v>7.8973223685850407</c:v>
                </c:pt>
                <c:pt idx="1468">
                  <c:v>7.8973223685850407</c:v>
                </c:pt>
                <c:pt idx="1469">
                  <c:v>7.8973223685850407</c:v>
                </c:pt>
                <c:pt idx="1470">
                  <c:v>7.8973223685850407</c:v>
                </c:pt>
                <c:pt idx="1471">
                  <c:v>7.8988503685849354</c:v>
                </c:pt>
                <c:pt idx="1472">
                  <c:v>7.8991923685851049</c:v>
                </c:pt>
                <c:pt idx="1473">
                  <c:v>7.8992142916624317</c:v>
                </c:pt>
                <c:pt idx="1474">
                  <c:v>7.8976748685848355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-33.864023771753217</c:v>
                </c:pt>
                <c:pt idx="1">
                  <c:v>-33.855256844498555</c:v>
                </c:pt>
                <c:pt idx="2">
                  <c:v>-33.845445657210391</c:v>
                </c:pt>
                <c:pt idx="3">
                  <c:v>-33.838184407213177</c:v>
                </c:pt>
                <c:pt idx="4">
                  <c:v>-33.82931062544354</c:v>
                </c:pt>
                <c:pt idx="5">
                  <c:v>-33.820524270095049</c:v>
                </c:pt>
                <c:pt idx="6">
                  <c:v>-33.793966066090526</c:v>
                </c:pt>
                <c:pt idx="7">
                  <c:v>-33.793859211575644</c:v>
                </c:pt>
                <c:pt idx="8">
                  <c:v>-33.790517579469608</c:v>
                </c:pt>
                <c:pt idx="9">
                  <c:v>-33.781502944021213</c:v>
                </c:pt>
                <c:pt idx="10">
                  <c:v>-33.768704687336346</c:v>
                </c:pt>
                <c:pt idx="11">
                  <c:v>-33.75947634285761</c:v>
                </c:pt>
                <c:pt idx="12">
                  <c:v>-33.750039146372316</c:v>
                </c:pt>
                <c:pt idx="13">
                  <c:v>-33.834901059388208</c:v>
                </c:pt>
                <c:pt idx="14">
                  <c:v>-34.977778095805078</c:v>
                </c:pt>
                <c:pt idx="15">
                  <c:v>-35.261340836514925</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-29.875839280579555</c:v>
                </c:pt>
                <c:pt idx="33">
                  <c:v>-28.960533219004997</c:v>
                </c:pt>
                <c:pt idx="34">
                  <c:v>-27.789077456845561</c:v>
                </c:pt>
                <c:pt idx="35">
                  <c:v>-28.304227930757563</c:v>
                </c:pt>
                <c:pt idx="36">
                  <c:v>-28.406453702463295</c:v>
                </c:pt>
                <c:pt idx="37">
                  <c:v>-28.499795978352587</c:v>
                </c:pt>
                <c:pt idx="38">
                  <c:v>-28.32850333375978</c:v>
                </c:pt>
                <c:pt idx="39">
                  <c:v>-27.857546915853092</c:v>
                </c:pt>
                <c:pt idx="40">
                  <c:v>-26.872576567512326</c:v>
                </c:pt>
                <c:pt idx="41">
                  <c:v>-25.68881796505535</c:v>
                </c:pt>
                <c:pt idx="42">
                  <c:v>-24.715815322396331</c:v>
                </c:pt>
                <c:pt idx="43">
                  <c:v>-23.309789614661049</c:v>
                </c:pt>
                <c:pt idx="44">
                  <c:v>-16.681458337559025</c:v>
                </c:pt>
                <c:pt idx="45">
                  <c:v>-15.320355239340572</c:v>
                </c:pt>
                <c:pt idx="46">
                  <c:v>-14.607261633386301</c:v>
                </c:pt>
                <c:pt idx="47">
                  <c:v>-14.387913599176827</c:v>
                </c:pt>
                <c:pt idx="48">
                  <c:v>-14.409177647664805</c:v>
                </c:pt>
                <c:pt idx="49">
                  <c:v>-15.294370164098286</c:v>
                </c:pt>
                <c:pt idx="50">
                  <c:v>-21.51625600822279</c:v>
                </c:pt>
                <c:pt idx="51">
                  <c:v>-23.742574685590288</c:v>
                </c:pt>
                <c:pt idx="52">
                  <c:v>-25.725051359692831</c:v>
                </c:pt>
                <c:pt idx="53">
                  <c:v>-27.353781304813591</c:v>
                </c:pt>
                <c:pt idx="54">
                  <c:v>-28.77967709531832</c:v>
                </c:pt>
                <c:pt idx="55">
                  <c:v>-30.427616568024789</c:v>
                </c:pt>
                <c:pt idx="56">
                  <c:v>-32.187296721296974</c:v>
                </c:pt>
                <c:pt idx="57">
                  <c:v>-33.829592332801695</c:v>
                </c:pt>
                <c:pt idx="58">
                  <c:v>-35.715404527002271</c:v>
                </c:pt>
                <c:pt idx="59">
                  <c:v>-35.598918534565442</c:v>
                </c:pt>
                <c:pt idx="60">
                  <c:v>-35.352958869093484</c:v>
                </c:pt>
                <c:pt idx="61">
                  <c:v>-34.403308794988924</c:v>
                </c:pt>
                <c:pt idx="62">
                  <c:v>-32.934724625735235</c:v>
                </c:pt>
                <c:pt idx="63">
                  <c:v>-31.314849034290628</c:v>
                </c:pt>
                <c:pt idx="64">
                  <c:v>-29.714877524779055</c:v>
                </c:pt>
                <c:pt idx="65">
                  <c:v>-28.090625755242101</c:v>
                </c:pt>
                <c:pt idx="66">
                  <c:v>-26.756071146981796</c:v>
                </c:pt>
                <c:pt idx="67">
                  <c:v>-24.454760028167026</c:v>
                </c:pt>
                <c:pt idx="68">
                  <c:v>-23.801004677210091</c:v>
                </c:pt>
                <c:pt idx="69">
                  <c:v>-22.887005154932851</c:v>
                </c:pt>
                <c:pt idx="70">
                  <c:v>-21.813296988895317</c:v>
                </c:pt>
                <c:pt idx="71">
                  <c:v>-20.869344203249746</c:v>
                </c:pt>
                <c:pt idx="72">
                  <c:v>-19.855280284684326</c:v>
                </c:pt>
                <c:pt idx="73">
                  <c:v>-18.890005166270129</c:v>
                </c:pt>
                <c:pt idx="74">
                  <c:v>-18.036713579592089</c:v>
                </c:pt>
                <c:pt idx="75">
                  <c:v>-17.194316296421796</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-7.6498864483650406</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-28.604838823636186</c:v>
                </c:pt>
                <c:pt idx="92">
                  <c:v>-31.750737743178263</c:v>
                </c:pt>
                <c:pt idx="93">
                  <c:v>-37.201687689560771</c:v>
                </c:pt>
                <c:pt idx="94">
                  <c:v>-37.671585276364326</c:v>
                </c:pt>
                <c:pt idx="95">
                  <c:v>-37.982808765392953</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-29.611000365114119</c:v>
                </c:pt>
                <c:pt idx="104">
                  <c:v>-28.004972147410609</c:v>
                </c:pt>
                <c:pt idx="105">
                  <c:v>-25.699989118898415</c:v>
                </c:pt>
                <c:pt idx="106">
                  <c:v>-22.945338006084288</c:v>
                </c:pt>
                <c:pt idx="107">
                  <c:v>-20.022701881619806</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-18.80309358937507</c:v>
                </c:pt>
                <c:pt idx="118">
                  <c:v>-21.467117502385779</c:v>
                </c:pt>
                <c:pt idx="119">
                  <c:v>-24.333004165330607</c:v>
                </c:pt>
                <c:pt idx="120">
                  <c:v>-27.40161812837659</c:v>
                </c:pt>
                <c:pt idx="121">
                  <c:v>-30.476682218510529</c:v>
                </c:pt>
                <c:pt idx="122">
                  <c:v>-33.401275723409341</c:v>
                </c:pt>
                <c:pt idx="123">
                  <c:v>-40.927058644031312</c:v>
                </c:pt>
                <c:pt idx="124">
                  <c:v>-42.362532484700338</c:v>
                </c:pt>
                <c:pt idx="125">
                  <c:v>-43.091508557204996</c:v>
                </c:pt>
                <c:pt idx="126">
                  <c:v>-43.387335282024878</c:v>
                </c:pt>
                <c:pt idx="127">
                  <c:v>-43.122209802178446</c:v>
                </c:pt>
                <c:pt idx="128">
                  <c:v>-42.570238233796296</c:v>
                </c:pt>
                <c:pt idx="129">
                  <c:v>-41.828478475677095</c:v>
                </c:pt>
                <c:pt idx="130">
                  <c:v>-40.764795205957171</c:v>
                </c:pt>
                <c:pt idx="131">
                  <c:v>-39.573148797483086</c:v>
                </c:pt>
                <c:pt idx="132">
                  <c:v>-30.742186546182978</c:v>
                </c:pt>
                <c:pt idx="133">
                  <c:v>-28.701916150527527</c:v>
                </c:pt>
                <c:pt idx="134">
                  <c:v>-26.477049723159823</c:v>
                </c:pt>
                <c:pt idx="135">
                  <c:v>-23.63262624666277</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-28.856962051814861</c:v>
                </c:pt>
                <c:pt idx="146">
                  <c:v>-31.329429818566773</c:v>
                </c:pt>
                <c:pt idx="147">
                  <c:v>-33.717302808590532</c:v>
                </c:pt>
                <c:pt idx="148">
                  <c:v>-35.566303622368302</c:v>
                </c:pt>
                <c:pt idx="149">
                  <c:v>-37.064146500642408</c:v>
                </c:pt>
                <c:pt idx="150">
                  <c:v>-38.302051200071602</c:v>
                </c:pt>
                <c:pt idx="151">
                  <c:v>-39.441309754047751</c:v>
                </c:pt>
                <c:pt idx="152">
                  <c:v>-39.26382440460727</c:v>
                </c:pt>
                <c:pt idx="153">
                  <c:v>-38.949997551030435</c:v>
                </c:pt>
                <c:pt idx="154">
                  <c:v>-38.419251174949792</c:v>
                </c:pt>
                <c:pt idx="155">
                  <c:v>-37.661196103290344</c:v>
                </c:pt>
                <c:pt idx="156">
                  <c:v>-36.827546319281325</c:v>
                </c:pt>
                <c:pt idx="157">
                  <c:v>-36.259226010102594</c:v>
                </c:pt>
                <c:pt idx="158">
                  <c:v>-35.595703185068082</c:v>
                </c:pt>
                <c:pt idx="159">
                  <c:v>-34.772656283162554</c:v>
                </c:pt>
                <c:pt idx="160">
                  <c:v>-29.267123107701305</c:v>
                </c:pt>
                <c:pt idx="161">
                  <c:v>-27.114412620109064</c:v>
                </c:pt>
                <c:pt idx="162">
                  <c:v>-25.415236407452287</c:v>
                </c:pt>
                <c:pt idx="163">
                  <c:v>-23.345313883880284</c:v>
                </c:pt>
                <c:pt idx="164">
                  <c:v>-20.950014505063319</c:v>
                </c:pt>
                <c:pt idx="165">
                  <c:v>-18.11011777438409</c:v>
                </c:pt>
                <c:pt idx="166">
                  <c:v>-15.422347873923064</c:v>
                </c:pt>
                <c:pt idx="167">
                  <c:v>-12.690991045382555</c:v>
                </c:pt>
                <c:pt idx="168">
                  <c:v>-6.9609711049441172</c:v>
                </c:pt>
                <c:pt idx="169">
                  <c:v>-6.1112980007062987</c:v>
                </c:pt>
                <c:pt idx="170">
                  <c:v>-6.2129312155561065</c:v>
                </c:pt>
                <c:pt idx="171">
                  <c:v>-6.6767818082141019</c:v>
                </c:pt>
                <c:pt idx="172">
                  <c:v>-7.2135800354633233</c:v>
                </c:pt>
                <c:pt idx="173">
                  <c:v>-8.2465523461635684</c:v>
                </c:pt>
                <c:pt idx="174">
                  <c:v>-9.6486972921945515</c:v>
                </c:pt>
                <c:pt idx="175">
                  <c:v>-11.547667162812298</c:v>
                </c:pt>
                <c:pt idx="176">
                  <c:v>-16.630187598445605</c:v>
                </c:pt>
                <c:pt idx="177">
                  <c:v>-19.325704451245073</c:v>
                </c:pt>
                <c:pt idx="178">
                  <c:v>-22.288299307302044</c:v>
                </c:pt>
                <c:pt idx="179">
                  <c:v>-25.445505377342048</c:v>
                </c:pt>
                <c:pt idx="180">
                  <c:v>-28.454703373016329</c:v>
                </c:pt>
                <c:pt idx="181">
                  <c:v>-31.309006035128796</c:v>
                </c:pt>
                <c:pt idx="182">
                  <c:v>-33.714208884678314</c:v>
                </c:pt>
                <c:pt idx="183">
                  <c:v>-35.654886015315924</c:v>
                </c:pt>
                <c:pt idx="184">
                  <c:v>-37.07450653157558</c:v>
                </c:pt>
                <c:pt idx="185">
                  <c:v>-37.448681901018844</c:v>
                </c:pt>
                <c:pt idx="186">
                  <c:v>-36.801041542534527</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-11.831404756365323</c:v>
                </c:pt>
                <c:pt idx="197">
                  <c:v>-8.8806173242175976</c:v>
                </c:pt>
                <c:pt idx="198">
                  <c:v>-6.1329894672540846</c:v>
                </c:pt>
                <c:pt idx="199">
                  <c:v>-3.5883706177498182</c:v>
                </c:pt>
                <c:pt idx="200">
                  <c:v>-1.2743875248593679</c:v>
                </c:pt>
                <c:pt idx="201">
                  <c:v>2.4509154312833767</c:v>
                </c:pt>
                <c:pt idx="202">
                  <c:v>3.9196064550516923</c:v>
                </c:pt>
                <c:pt idx="203">
                  <c:v>5.0059185968378888</c:v>
                </c:pt>
                <c:pt idx="204">
                  <c:v>5.4478348717771654</c:v>
                </c:pt>
                <c:pt idx="205">
                  <c:v>5.2246497890741619</c:v>
                </c:pt>
                <c:pt idx="206">
                  <c:v>4.4157222542209098</c:v>
                </c:pt>
                <c:pt idx="207">
                  <c:v>3.4267448615671752</c:v>
                </c:pt>
                <c:pt idx="208">
                  <c:v>1.8572366028816558</c:v>
                </c:pt>
                <c:pt idx="209">
                  <c:v>-0.33040559707357964</c:v>
                </c:pt>
                <c:pt idx="210">
                  <c:v>-8.8565459161986499</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-41.411838150562218</c:v>
                </c:pt>
                <c:pt idx="219">
                  <c:v>-43.185977662525083</c:v>
                </c:pt>
                <c:pt idx="220">
                  <c:v>-44.658330881944536</c:v>
                </c:pt>
                <c:pt idx="221">
                  <c:v>-45.158949141814595</c:v>
                </c:pt>
                <c:pt idx="222">
                  <c:v>-45.192151753843852</c:v>
                </c:pt>
                <c:pt idx="223">
                  <c:v>-45.308691173538492</c:v>
                </c:pt>
                <c:pt idx="224">
                  <c:v>-45.213444944472528</c:v>
                </c:pt>
                <c:pt idx="225">
                  <c:v>-42.434829278154822</c:v>
                </c:pt>
                <c:pt idx="226">
                  <c:v>-41.074576159033221</c:v>
                </c:pt>
                <c:pt idx="227">
                  <c:v>-39.815232558273493</c:v>
                </c:pt>
                <c:pt idx="228">
                  <c:v>-38.887609085331917</c:v>
                </c:pt>
                <c:pt idx="229">
                  <c:v>-37.732380638384363</c:v>
                </c:pt>
                <c:pt idx="230">
                  <c:v>-36.054084769366632</c:v>
                </c:pt>
                <c:pt idx="231">
                  <c:v>-33.940575317714817</c:v>
                </c:pt>
                <c:pt idx="232">
                  <c:v>-31.30390130352508</c:v>
                </c:pt>
                <c:pt idx="233">
                  <c:v>-25.49011228033751</c:v>
                </c:pt>
                <c:pt idx="234">
                  <c:v>-23.182603599652289</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-34.625639041571993</c:v>
                </c:pt>
                <c:pt idx="252">
                  <c:v>-37.069188090941907</c:v>
                </c:pt>
                <c:pt idx="253">
                  <c:v>-38.928014663078315</c:v>
                </c:pt>
                <c:pt idx="254">
                  <c:v>-39.773078452100137</c:v>
                </c:pt>
                <c:pt idx="255">
                  <c:v>-39.869626363439849</c:v>
                </c:pt>
                <c:pt idx="256">
                  <c:v>-39.351464535013314</c:v>
                </c:pt>
                <c:pt idx="257">
                  <c:v>-34.199197243215849</c:v>
                </c:pt>
                <c:pt idx="258">
                  <c:v>-31.729828257399319</c:v>
                </c:pt>
                <c:pt idx="259">
                  <c:v>-29.144065562590832</c:v>
                </c:pt>
                <c:pt idx="260">
                  <c:v>-26.585618767438561</c:v>
                </c:pt>
                <c:pt idx="261">
                  <c:v>-24.243387226396564</c:v>
                </c:pt>
                <c:pt idx="262">
                  <c:v>-21.995347940340736</c:v>
                </c:pt>
                <c:pt idx="263">
                  <c:v>-19.490493541492626</c:v>
                </c:pt>
                <c:pt idx="264">
                  <c:v>-16.505988652833864</c:v>
                </c:pt>
                <c:pt idx="265">
                  <c:v>-13.394448316892356</c:v>
                </c:pt>
                <c:pt idx="266">
                  <c:v>-9.0933355214726106</c:v>
                </c:pt>
                <c:pt idx="267">
                  <c:v>-7.1376210463578644</c:v>
                </c:pt>
                <c:pt idx="268">
                  <c:v>-5.5729358119186045</c:v>
                </c:pt>
                <c:pt idx="269">
                  <c:v>-4.5022681425353381</c:v>
                </c:pt>
                <c:pt idx="270">
                  <c:v>-3.847672526528342</c:v>
                </c:pt>
                <c:pt idx="271">
                  <c:v>-4.1170090456708284</c:v>
                </c:pt>
                <c:pt idx="272">
                  <c:v>-5.1095757786248299</c:v>
                </c:pt>
                <c:pt idx="273">
                  <c:v>-6.2439530240743535</c:v>
                </c:pt>
                <c:pt idx="274">
                  <c:v>-7.7958497158755824</c:v>
                </c:pt>
                <c:pt idx="275">
                  <c:v>-12.308772445172814</c:v>
                </c:pt>
                <c:pt idx="276">
                  <c:v>-15.344193510236082</c:v>
                </c:pt>
                <c:pt idx="277">
                  <c:v>-18.684611360317362</c:v>
                </c:pt>
                <c:pt idx="278">
                  <c:v>-22.272159418511286</c:v>
                </c:pt>
                <c:pt idx="279">
                  <c:v>-26.168468454865817</c:v>
                </c:pt>
                <c:pt idx="280">
                  <c:v>-29.874639595797298</c:v>
                </c:pt>
                <c:pt idx="281">
                  <c:v>-33.350830678275344</c:v>
                </c:pt>
                <c:pt idx="282">
                  <c:v>-36.596915419691342</c:v>
                </c:pt>
                <c:pt idx="283">
                  <c:v>-45.049525261415546</c:v>
                </c:pt>
                <c:pt idx="284">
                  <c:v>-46.718859922242274</c:v>
                </c:pt>
                <c:pt idx="285">
                  <c:v>-47.143844613575354</c:v>
                </c:pt>
                <c:pt idx="286">
                  <c:v>-46.767881859517473</c:v>
                </c:pt>
                <c:pt idx="287">
                  <c:v>-45.503321815615521</c:v>
                </c:pt>
                <c:pt idx="288">
                  <c:v>-43.797952898112015</c:v>
                </c:pt>
                <c:pt idx="289">
                  <c:v>-42.120851856852575</c:v>
                </c:pt>
                <c:pt idx="290">
                  <c:v>-40.053994115051999</c:v>
                </c:pt>
                <c:pt idx="291">
                  <c:v>-33.372599857197855</c:v>
                </c:pt>
                <c:pt idx="292">
                  <c:v>-30.053280916809044</c:v>
                </c:pt>
                <c:pt idx="293">
                  <c:v>-26.687164555867113</c:v>
                </c:pt>
                <c:pt idx="294">
                  <c:v>-23.356995025181128</c:v>
                </c:pt>
                <c:pt idx="295">
                  <c:v>-19.860156736187527</c:v>
                </c:pt>
                <c:pt idx="296">
                  <c:v>-16.071566765015607</c:v>
                </c:pt>
                <c:pt idx="297">
                  <c:v>-12.286745844009321</c:v>
                </c:pt>
                <c:pt idx="298">
                  <c:v>-9.0873662397021207</c:v>
                </c:pt>
                <c:pt idx="299">
                  <c:v>-6.9698206015965951</c:v>
                </c:pt>
                <c:pt idx="300">
                  <c:v>-5.2335707292530689</c:v>
                </c:pt>
                <c:pt idx="301">
                  <c:v>-5.8484310367451027</c:v>
                </c:pt>
                <c:pt idx="302">
                  <c:v>-7.3908613899208584</c:v>
                </c:pt>
                <c:pt idx="303">
                  <c:v>-10.089035034525574</c:v>
                </c:pt>
                <c:pt idx="304">
                  <c:v>-13.600716387059309</c:v>
                </c:pt>
                <c:pt idx="305">
                  <c:v>-17.700617273681576</c:v>
                </c:pt>
                <c:pt idx="306">
                  <c:v>-22.131606875078816</c:v>
                </c:pt>
                <c:pt idx="307">
                  <c:v>-25.805133961673281</c:v>
                </c:pt>
                <c:pt idx="308">
                  <c:v>-38.536582289459894</c:v>
                </c:pt>
                <c:pt idx="309">
                  <c:v>-40.666202487762035</c:v>
                </c:pt>
                <c:pt idx="310">
                  <c:v>-43.175870196809612</c:v>
                </c:pt>
                <c:pt idx="311">
                  <c:v>-45.697214190134112</c:v>
                </c:pt>
                <c:pt idx="312">
                  <c:v>-48.068291593206844</c:v>
                </c:pt>
                <c:pt idx="313">
                  <c:v>-50.454935756307478</c:v>
                </c:pt>
                <c:pt idx="314">
                  <c:v>-54.536311955645544</c:v>
                </c:pt>
                <c:pt idx="315">
                  <c:v>-54.71169907097287</c:v>
                </c:pt>
                <c:pt idx="316">
                  <c:v>-53.107613662633035</c:v>
                </c:pt>
                <c:pt idx="317">
                  <c:v>-50.523157507121581</c:v>
                </c:pt>
                <c:pt idx="318">
                  <c:v>-47.6287504027149</c:v>
                </c:pt>
                <c:pt idx="319">
                  <c:v>-44.67847295802499</c:v>
                </c:pt>
                <c:pt idx="320">
                  <c:v>-41.381365185689219</c:v>
                </c:pt>
                <c:pt idx="321">
                  <c:v>-37.536166606676076</c:v>
                </c:pt>
                <c:pt idx="322">
                  <c:v>-33.413301713371808</c:v>
                </c:pt>
                <c:pt idx="323">
                  <c:v>-24.26823575816103</c:v>
                </c:pt>
                <c:pt idx="324">
                  <c:v>-20.022206465231829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2.4161342866459194</c:v>
                </c:pt>
                <c:pt idx="335">
                  <c:v>1.4300516799441558</c:v>
                </c:pt>
                <c:pt idx="336">
                  <c:v>-5.3657260207316433E-2</c:v>
                </c:pt>
                <c:pt idx="337">
                  <c:v>-2.3619673497553202</c:v>
                </c:pt>
                <c:pt idx="338">
                  <c:v>-6.0717909722908372</c:v>
                </c:pt>
                <c:pt idx="339">
                  <c:v>-11.695650952061825</c:v>
                </c:pt>
                <c:pt idx="340">
                  <c:v>-17.643872669184891</c:v>
                </c:pt>
                <c:pt idx="341">
                  <c:v>-28.57076680441655</c:v>
                </c:pt>
                <c:pt idx="342">
                  <c:v>-32.624462827341851</c:v>
                </c:pt>
                <c:pt idx="343">
                  <c:v>-35.475414143301336</c:v>
                </c:pt>
                <c:pt idx="344">
                  <c:v>-37.512585758021302</c:v>
                </c:pt>
                <c:pt idx="345">
                  <c:v>-38.610506185756805</c:v>
                </c:pt>
                <c:pt idx="346">
                  <c:v>-38.638604066182495</c:v>
                </c:pt>
                <c:pt idx="347">
                  <c:v>-37.922314538824395</c:v>
                </c:pt>
                <c:pt idx="348">
                  <c:v>-36.709350654604556</c:v>
                </c:pt>
                <c:pt idx="349">
                  <c:v>-34.971497964535828</c:v>
                </c:pt>
                <c:pt idx="350">
                  <c:v>-29.264864591815591</c:v>
                </c:pt>
                <c:pt idx="351">
                  <c:v>-27.162982854206842</c:v>
                </c:pt>
                <c:pt idx="352">
                  <c:v>-25.911206495919359</c:v>
                </c:pt>
                <c:pt idx="353">
                  <c:v>-25.424464751931289</c:v>
                </c:pt>
                <c:pt idx="354">
                  <c:v>-25.055471826466302</c:v>
                </c:pt>
                <c:pt idx="355">
                  <c:v>-24.570090049032828</c:v>
                </c:pt>
                <c:pt idx="356">
                  <c:v>-23.42679530860282</c:v>
                </c:pt>
                <c:pt idx="357">
                  <c:v>-21.838116378519072</c:v>
                </c:pt>
                <c:pt idx="358">
                  <c:v>-20.888913150567763</c:v>
                </c:pt>
                <c:pt idx="359">
                  <c:v>-21.188008652142557</c:v>
                </c:pt>
                <c:pt idx="360">
                  <c:v>-21.412971405413305</c:v>
                </c:pt>
                <c:pt idx="361">
                  <c:v>-21.469954004057328</c:v>
                </c:pt>
                <c:pt idx="362">
                  <c:v>-21.341160314299831</c:v>
                </c:pt>
                <c:pt idx="363">
                  <c:v>-21.442633247377255</c:v>
                </c:pt>
                <c:pt idx="364">
                  <c:v>-21.667154011517891</c:v>
                </c:pt>
                <c:pt idx="365">
                  <c:v>-21.592375279100796</c:v>
                </c:pt>
                <c:pt idx="366">
                  <c:v>-21.684114737265006</c:v>
                </c:pt>
                <c:pt idx="367">
                  <c:v>-21.780089519842576</c:v>
                </c:pt>
                <c:pt idx="368">
                  <c:v>-21.818969992237598</c:v>
                </c:pt>
                <c:pt idx="369">
                  <c:v>-21.891441638535291</c:v>
                </c:pt>
                <c:pt idx="370">
                  <c:v>-21.892068194554831</c:v>
                </c:pt>
                <c:pt idx="371">
                  <c:v>-21.882033584190534</c:v>
                </c:pt>
                <c:pt idx="372">
                  <c:v>-21.812655861805339</c:v>
                </c:pt>
                <c:pt idx="373">
                  <c:v>-21.856048508948092</c:v>
                </c:pt>
                <c:pt idx="374">
                  <c:v>-21.930841812435027</c:v>
                </c:pt>
                <c:pt idx="375">
                  <c:v>-21.92577107999551</c:v>
                </c:pt>
                <c:pt idx="376">
                  <c:v>-21.909257200402109</c:v>
                </c:pt>
                <c:pt idx="377">
                  <c:v>-21.897692627663602</c:v>
                </c:pt>
                <c:pt idx="378">
                  <c:v>-21.863431184531006</c:v>
                </c:pt>
                <c:pt idx="379">
                  <c:v>-21.720654124376821</c:v>
                </c:pt>
                <c:pt idx="380">
                  <c:v>-21.41438965624927</c:v>
                </c:pt>
                <c:pt idx="381">
                  <c:v>-20.944307502556526</c:v>
                </c:pt>
                <c:pt idx="382">
                  <c:v>-20.422561190853614</c:v>
                </c:pt>
                <c:pt idx="383">
                  <c:v>-19.863833502909017</c:v>
                </c:pt>
                <c:pt idx="384">
                  <c:v>-18.849011888691322</c:v>
                </c:pt>
                <c:pt idx="385">
                  <c:v>-18.794851220648908</c:v>
                </c:pt>
                <c:pt idx="386">
                  <c:v>-18.797974286701546</c:v>
                </c:pt>
                <c:pt idx="387">
                  <c:v>-18.806143800076832</c:v>
                </c:pt>
                <c:pt idx="388">
                  <c:v>-18.955837261566323</c:v>
                </c:pt>
                <c:pt idx="389">
                  <c:v>-19.502684670250829</c:v>
                </c:pt>
                <c:pt idx="390">
                  <c:v>-20.324240465969567</c:v>
                </c:pt>
                <c:pt idx="391">
                  <c:v>-21.034720993329572</c:v>
                </c:pt>
                <c:pt idx="392">
                  <c:v>-21.539385153700035</c:v>
                </c:pt>
                <c:pt idx="393">
                  <c:v>-21.726001707150814</c:v>
                </c:pt>
                <c:pt idx="394">
                  <c:v>-21.653544631923744</c:v>
                </c:pt>
                <c:pt idx="395">
                  <c:v>-21.641936345974312</c:v>
                </c:pt>
                <c:pt idx="396">
                  <c:v>-21.634281677080907</c:v>
                </c:pt>
                <c:pt idx="397">
                  <c:v>-21.628540675410289</c:v>
                </c:pt>
                <c:pt idx="398">
                  <c:v>-21.620380876081569</c:v>
                </c:pt>
                <c:pt idx="399">
                  <c:v>-21.6138238944786</c:v>
                </c:pt>
                <c:pt idx="400">
                  <c:v>-21.608787161202624</c:v>
                </c:pt>
                <c:pt idx="401">
                  <c:v>-21.603794141137289</c:v>
                </c:pt>
                <c:pt idx="402">
                  <c:v>-21.599704527426567</c:v>
                </c:pt>
                <c:pt idx="403">
                  <c:v>-21.605819519899327</c:v>
                </c:pt>
                <c:pt idx="404">
                  <c:v>-21.601608480602884</c:v>
                </c:pt>
                <c:pt idx="405">
                  <c:v>-21.597251730604331</c:v>
                </c:pt>
                <c:pt idx="406">
                  <c:v>-21.592826982277789</c:v>
                </c:pt>
                <c:pt idx="407">
                  <c:v>-21.587741678767742</c:v>
                </c:pt>
                <c:pt idx="408">
                  <c:v>-21.582991509873295</c:v>
                </c:pt>
                <c:pt idx="409">
                  <c:v>-21.578221912884814</c:v>
                </c:pt>
                <c:pt idx="410">
                  <c:v>-21.56343227660177</c:v>
                </c:pt>
                <c:pt idx="411">
                  <c:v>-21.565904501517789</c:v>
                </c:pt>
                <c:pt idx="412">
                  <c:v>-21.56118347476302</c:v>
                </c:pt>
                <c:pt idx="413">
                  <c:v>-21.556744155366829</c:v>
                </c:pt>
                <c:pt idx="414">
                  <c:v>-21.552649684632268</c:v>
                </c:pt>
                <c:pt idx="415">
                  <c:v>-21.548268649516601</c:v>
                </c:pt>
                <c:pt idx="416">
                  <c:v>-21.543256201357586</c:v>
                </c:pt>
                <c:pt idx="417">
                  <c:v>-21.537165494001869</c:v>
                </c:pt>
                <c:pt idx="418">
                  <c:v>-21.530535657047537</c:v>
                </c:pt>
                <c:pt idx="419">
                  <c:v>-21.51997648815459</c:v>
                </c:pt>
                <c:pt idx="420">
                  <c:v>-21.521555020762591</c:v>
                </c:pt>
                <c:pt idx="421">
                  <c:v>-21.515639166249827</c:v>
                </c:pt>
                <c:pt idx="422">
                  <c:v>-21.510262441335026</c:v>
                </c:pt>
                <c:pt idx="423">
                  <c:v>-21.505186851871766</c:v>
                </c:pt>
                <c:pt idx="424">
                  <c:v>-21.499596417927233</c:v>
                </c:pt>
                <c:pt idx="425">
                  <c:v>-21.494515971440862</c:v>
                </c:pt>
                <c:pt idx="426">
                  <c:v>-21.489134389502514</c:v>
                </c:pt>
                <c:pt idx="427">
                  <c:v>-21.483471100206593</c:v>
                </c:pt>
                <c:pt idx="428">
                  <c:v>-21.477492104389288</c:v>
                </c:pt>
                <c:pt idx="429">
                  <c:v>-21.478113803385757</c:v>
                </c:pt>
                <c:pt idx="430">
                  <c:v>-21.471687961414595</c:v>
                </c:pt>
                <c:pt idx="431">
                  <c:v>-21.465922674626796</c:v>
                </c:pt>
                <c:pt idx="432">
                  <c:v>-21.460793657906589</c:v>
                </c:pt>
                <c:pt idx="433">
                  <c:v>-21.455849208075261</c:v>
                </c:pt>
                <c:pt idx="434">
                  <c:v>-21.450705620284097</c:v>
                </c:pt>
                <c:pt idx="435">
                  <c:v>-21.445348323462994</c:v>
                </c:pt>
                <c:pt idx="436">
                  <c:v>-21.440287305070612</c:v>
                </c:pt>
                <c:pt idx="437">
                  <c:v>-21.436221976476329</c:v>
                </c:pt>
                <c:pt idx="438">
                  <c:v>-21.438548490689829</c:v>
                </c:pt>
                <c:pt idx="439">
                  <c:v>-21.434303452229287</c:v>
                </c:pt>
                <c:pt idx="440">
                  <c:v>-21.429325003234322</c:v>
                </c:pt>
                <c:pt idx="441">
                  <c:v>-21.42526938868701</c:v>
                </c:pt>
                <c:pt idx="442">
                  <c:v>-21.42023751243477</c:v>
                </c:pt>
                <c:pt idx="443">
                  <c:v>-21.414161376148897</c:v>
                </c:pt>
                <c:pt idx="444">
                  <c:v>-21.410499180498093</c:v>
                </c:pt>
                <c:pt idx="445">
                  <c:v>-21.400760848561017</c:v>
                </c:pt>
                <c:pt idx="446">
                  <c:v>-21.40392762782459</c:v>
                </c:pt>
                <c:pt idx="447">
                  <c:v>-21.400615137859106</c:v>
                </c:pt>
                <c:pt idx="448">
                  <c:v>-21.39781749237504</c:v>
                </c:pt>
                <c:pt idx="449">
                  <c:v>-21.393315031674021</c:v>
                </c:pt>
                <c:pt idx="450">
                  <c:v>-21.389643121976295</c:v>
                </c:pt>
                <c:pt idx="451">
                  <c:v>-21.385529223148279</c:v>
                </c:pt>
                <c:pt idx="452">
                  <c:v>-21.38129875575833</c:v>
                </c:pt>
                <c:pt idx="453">
                  <c:v>-21.377811412950365</c:v>
                </c:pt>
                <c:pt idx="454">
                  <c:v>-21.370462736531074</c:v>
                </c:pt>
                <c:pt idx="455">
                  <c:v>-21.373537232349573</c:v>
                </c:pt>
                <c:pt idx="456">
                  <c:v>-21.369739040043243</c:v>
                </c:pt>
                <c:pt idx="457">
                  <c:v>-21.363998038372571</c:v>
                </c:pt>
                <c:pt idx="458">
                  <c:v>-21.359354723992883</c:v>
                </c:pt>
                <c:pt idx="459">
                  <c:v>-21.356935926334891</c:v>
                </c:pt>
                <c:pt idx="460">
                  <c:v>-21.353808003259108</c:v>
                </c:pt>
                <c:pt idx="461">
                  <c:v>-21.350145807607802</c:v>
                </c:pt>
                <c:pt idx="462">
                  <c:v>-21.346386471488856</c:v>
                </c:pt>
                <c:pt idx="463">
                  <c:v>-21.342355142058612</c:v>
                </c:pt>
                <c:pt idx="464">
                  <c:v>-21.341514877008802</c:v>
                </c:pt>
                <c:pt idx="465">
                  <c:v>-21.337906108615634</c:v>
                </c:pt>
                <c:pt idx="466">
                  <c:v>-21.333913635372287</c:v>
                </c:pt>
                <c:pt idx="467">
                  <c:v>-21.330032873668017</c:v>
                </c:pt>
                <c:pt idx="468">
                  <c:v>-21.326569815976995</c:v>
                </c:pt>
                <c:pt idx="469">
                  <c:v>-21.321790504941763</c:v>
                </c:pt>
                <c:pt idx="470">
                  <c:v>-21.317224902936591</c:v>
                </c:pt>
                <c:pt idx="471">
                  <c:v>-21.306607449762552</c:v>
                </c:pt>
                <c:pt idx="472">
                  <c:v>-21.312703014142059</c:v>
                </c:pt>
                <c:pt idx="473">
                  <c:v>-21.308380263307299</c:v>
                </c:pt>
                <c:pt idx="474">
                  <c:v>-21.304956061803619</c:v>
                </c:pt>
                <c:pt idx="475">
                  <c:v>-21.302240985717269</c:v>
                </c:pt>
                <c:pt idx="476">
                  <c:v>-21.298199942240323</c:v>
                </c:pt>
                <c:pt idx="477">
                  <c:v>-21.294513461472093</c:v>
                </c:pt>
                <c:pt idx="478">
                  <c:v>-21.290263565988585</c:v>
                </c:pt>
                <c:pt idx="479">
                  <c:v>-21.285430827696029</c:v>
                </c:pt>
                <c:pt idx="480">
                  <c:v>-21.28235147485411</c:v>
                </c:pt>
                <c:pt idx="481">
                  <c:v>-21.278106436394086</c:v>
                </c:pt>
                <c:pt idx="482">
                  <c:v>-21.275109652950281</c:v>
                </c:pt>
                <c:pt idx="483">
                  <c:v>-21.271301746596848</c:v>
                </c:pt>
                <c:pt idx="484">
                  <c:v>-21.266794428872558</c:v>
                </c:pt>
                <c:pt idx="485">
                  <c:v>-21.263234230713202</c:v>
                </c:pt>
                <c:pt idx="486">
                  <c:v>-21.258168355297091</c:v>
                </c:pt>
                <c:pt idx="487">
                  <c:v>-21.250887677205327</c:v>
                </c:pt>
                <c:pt idx="488">
                  <c:v>-21.258110071016027</c:v>
                </c:pt>
                <c:pt idx="489">
                  <c:v>-21.254156453960533</c:v>
                </c:pt>
                <c:pt idx="490">
                  <c:v>-21.251572517506574</c:v>
                </c:pt>
                <c:pt idx="491">
                  <c:v>-21.249066293427067</c:v>
                </c:pt>
                <c:pt idx="492">
                  <c:v>-21.246020939749023</c:v>
                </c:pt>
                <c:pt idx="493">
                  <c:v>-21.244262697274827</c:v>
                </c:pt>
                <c:pt idx="494">
                  <c:v>-21.241639904633519</c:v>
                </c:pt>
                <c:pt idx="495">
                  <c:v>-21.238759689751021</c:v>
                </c:pt>
                <c:pt idx="496">
                  <c:v>-21.232144423867322</c:v>
                </c:pt>
                <c:pt idx="497">
                  <c:v>-21.238808259985593</c:v>
                </c:pt>
                <c:pt idx="498">
                  <c:v>-21.234611791759605</c:v>
                </c:pt>
                <c:pt idx="499">
                  <c:v>-21.230677602797627</c:v>
                </c:pt>
                <c:pt idx="500">
                  <c:v>-21.226587989086553</c:v>
                </c:pt>
                <c:pt idx="501">
                  <c:v>-21.22479089042502</c:v>
                </c:pt>
                <c:pt idx="502">
                  <c:v>-21.222056386245299</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-21.197154427223122</c:v>
                </c:pt>
                <c:pt idx="511">
                  <c:v>-21.193458232408091</c:v>
                </c:pt>
                <c:pt idx="512">
                  <c:v>-21.189762037593582</c:v>
                </c:pt>
                <c:pt idx="513">
                  <c:v>-21.191355141271845</c:v>
                </c:pt>
                <c:pt idx="514">
                  <c:v>-21.189684325218831</c:v>
                </c:pt>
                <c:pt idx="515">
                  <c:v>-21.188212647125486</c:v>
                </c:pt>
                <c:pt idx="516">
                  <c:v>-21.186468975721546</c:v>
                </c:pt>
                <c:pt idx="517">
                  <c:v>-21.182321077729764</c:v>
                </c:pt>
                <c:pt idx="518">
                  <c:v>-21.179183440606831</c:v>
                </c:pt>
                <c:pt idx="519">
                  <c:v>-21.176842355323288</c:v>
                </c:pt>
                <c:pt idx="520">
                  <c:v>-21.174093280073329</c:v>
                </c:pt>
                <c:pt idx="521">
                  <c:v>-21.166832030075796</c:v>
                </c:pt>
                <c:pt idx="522">
                  <c:v>-21.172500176395076</c:v>
                </c:pt>
                <c:pt idx="523">
                  <c:v>-21.170931357833794</c:v>
                </c:pt>
                <c:pt idx="524">
                  <c:v>-21.168531988269244</c:v>
                </c:pt>
                <c:pt idx="525">
                  <c:v>-21.16606947740059</c:v>
                </c:pt>
                <c:pt idx="526">
                  <c:v>-21.164121811013317</c:v>
                </c:pt>
                <c:pt idx="527">
                  <c:v>-21.162285856164313</c:v>
                </c:pt>
                <c:pt idx="528">
                  <c:v>-21.158099101985087</c:v>
                </c:pt>
                <c:pt idx="529">
                  <c:v>-21.155146031752089</c:v>
                </c:pt>
                <c:pt idx="530">
                  <c:v>-21.162237285930001</c:v>
                </c:pt>
                <c:pt idx="531">
                  <c:v>-21.159658206499831</c:v>
                </c:pt>
                <c:pt idx="532">
                  <c:v>-21.157375405497135</c:v>
                </c:pt>
                <c:pt idx="533">
                  <c:v>-21.155082890447527</c:v>
                </c:pt>
                <c:pt idx="534">
                  <c:v>-21.152256102823326</c:v>
                </c:pt>
                <c:pt idx="535">
                  <c:v>-21.148467624563562</c:v>
                </c:pt>
                <c:pt idx="536">
                  <c:v>-21.146811379580591</c:v>
                </c:pt>
                <c:pt idx="537">
                  <c:v>-21.13822901921559</c:v>
                </c:pt>
                <c:pt idx="538">
                  <c:v>-21.145786547641283</c:v>
                </c:pt>
                <c:pt idx="539">
                  <c:v>-21.142814049314595</c:v>
                </c:pt>
                <c:pt idx="540">
                  <c:v>-21.141730933094287</c:v>
                </c:pt>
                <c:pt idx="541">
                  <c:v>-21.139948405502835</c:v>
                </c:pt>
                <c:pt idx="542">
                  <c:v>-21.139559843629829</c:v>
                </c:pt>
                <c:pt idx="543">
                  <c:v>-21.137252757510335</c:v>
                </c:pt>
                <c:pt idx="544">
                  <c:v>-21.134595965705095</c:v>
                </c:pt>
                <c:pt idx="545">
                  <c:v>-21.133357424735571</c:v>
                </c:pt>
                <c:pt idx="546">
                  <c:v>-21.131832319385111</c:v>
                </c:pt>
                <c:pt idx="547">
                  <c:v>-21.129486377078067</c:v>
                </c:pt>
                <c:pt idx="548">
                  <c:v>-21.126751872898293</c:v>
                </c:pt>
                <c:pt idx="549">
                  <c:v>-21.122783684772276</c:v>
                </c:pt>
                <c:pt idx="550">
                  <c:v>-21.121001157181055</c:v>
                </c:pt>
                <c:pt idx="551">
                  <c:v>-21.118543503335772</c:v>
                </c:pt>
                <c:pt idx="552">
                  <c:v>-21.116930971563576</c:v>
                </c:pt>
                <c:pt idx="553">
                  <c:v>-21.119908326913869</c:v>
                </c:pt>
                <c:pt idx="554">
                  <c:v>-21.120292031763224</c:v>
                </c:pt>
                <c:pt idx="555">
                  <c:v>-21.116887258353131</c:v>
                </c:pt>
                <c:pt idx="556">
                  <c:v>-21.115289297651074</c:v>
                </c:pt>
                <c:pt idx="557">
                  <c:v>-21.11360876755133</c:v>
                </c:pt>
                <c:pt idx="558">
                  <c:v>-21.112098233271052</c:v>
                </c:pt>
                <c:pt idx="559">
                  <c:v>-21.111024831097595</c:v>
                </c:pt>
                <c:pt idx="560">
                  <c:v>-21.114657884607865</c:v>
                </c:pt>
                <c:pt idx="561">
                  <c:v>-21.115099873738298</c:v>
                </c:pt>
                <c:pt idx="562">
                  <c:v>-21.113618481598291</c:v>
                </c:pt>
                <c:pt idx="563">
                  <c:v>-21.110014570228302</c:v>
                </c:pt>
                <c:pt idx="564">
                  <c:v>-21.107790053506321</c:v>
                </c:pt>
                <c:pt idx="565">
                  <c:v>-21.106745793473564</c:v>
                </c:pt>
                <c:pt idx="566">
                  <c:v>-21.104793270062586</c:v>
                </c:pt>
                <c:pt idx="567">
                  <c:v>-21.102724178090327</c:v>
                </c:pt>
                <c:pt idx="568">
                  <c:v>-21.097158029262623</c:v>
                </c:pt>
                <c:pt idx="569">
                  <c:v>-21.103078740799091</c:v>
                </c:pt>
                <c:pt idx="570">
                  <c:v>-21.105351827754617</c:v>
                </c:pt>
                <c:pt idx="571">
                  <c:v>-21.102763034277629</c:v>
                </c:pt>
                <c:pt idx="572">
                  <c:v>-21.101927626250916</c:v>
                </c:pt>
                <c:pt idx="573">
                  <c:v>-21.100130527589286</c:v>
                </c:pt>
                <c:pt idx="574">
                  <c:v>-21.099163979930527</c:v>
                </c:pt>
                <c:pt idx="575">
                  <c:v>-21.096900607021823</c:v>
                </c:pt>
                <c:pt idx="576">
                  <c:v>-21.094447810199789</c:v>
                </c:pt>
                <c:pt idx="577">
                  <c:v>-21.091494739966592</c:v>
                </c:pt>
                <c:pt idx="578">
                  <c:v>-21.096011771737789</c:v>
                </c:pt>
                <c:pt idx="579">
                  <c:v>-21.098080863710287</c:v>
                </c:pt>
                <c:pt idx="580">
                  <c:v>-21.096414904680543</c:v>
                </c:pt>
                <c:pt idx="581">
                  <c:v>-21.094190387959074</c:v>
                </c:pt>
                <c:pt idx="582">
                  <c:v>-21.092398146320789</c:v>
                </c:pt>
                <c:pt idx="583">
                  <c:v>-21.089386791806803</c:v>
                </c:pt>
                <c:pt idx="584">
                  <c:v>-21.088201678094528</c:v>
                </c:pt>
                <c:pt idx="585">
                  <c:v>-21.080182732445277</c:v>
                </c:pt>
                <c:pt idx="586">
                  <c:v>-21.085083469065829</c:v>
                </c:pt>
                <c:pt idx="587">
                  <c:v>-21.084830903848328</c:v>
                </c:pt>
                <c:pt idx="588">
                  <c:v>-21.083130945655089</c:v>
                </c:pt>
                <c:pt idx="589">
                  <c:v>-21.083028948163221</c:v>
                </c:pt>
                <c:pt idx="590">
                  <c:v>-21.083723502510985</c:v>
                </c:pt>
                <c:pt idx="591">
                  <c:v>-21.084311202343549</c:v>
                </c:pt>
                <c:pt idx="592">
                  <c:v>-21.082756954852627</c:v>
                </c:pt>
                <c:pt idx="593">
                  <c:v>-21.076729388801024</c:v>
                </c:pt>
                <c:pt idx="594">
                  <c:v>-21.0824509623775</c:v>
                </c:pt>
                <c:pt idx="595">
                  <c:v>-21.083971210705087</c:v>
                </c:pt>
                <c:pt idx="596">
                  <c:v>-21.082446105353988</c:v>
                </c:pt>
                <c:pt idx="597">
                  <c:v>-21.080930714050325</c:v>
                </c:pt>
                <c:pt idx="598">
                  <c:v>-21.079731029268302</c:v>
                </c:pt>
                <c:pt idx="599">
                  <c:v>-21.078458489135059</c:v>
                </c:pt>
                <c:pt idx="600">
                  <c:v>-21.077336516726799</c:v>
                </c:pt>
                <c:pt idx="601">
                  <c:v>-21.075991121242826</c:v>
                </c:pt>
                <c:pt idx="602">
                  <c:v>-21.070216120408347</c:v>
                </c:pt>
                <c:pt idx="603">
                  <c:v>-21.076428253349629</c:v>
                </c:pt>
                <c:pt idx="604">
                  <c:v>-21.079114187295303</c:v>
                </c:pt>
                <c:pt idx="605">
                  <c:v>-21.07746765635909</c:v>
                </c:pt>
                <c:pt idx="606">
                  <c:v>-21.075757984119079</c:v>
                </c:pt>
                <c:pt idx="607">
                  <c:v>-21.072727201511025</c:v>
                </c:pt>
                <c:pt idx="608">
                  <c:v>-21.073441183952326</c:v>
                </c:pt>
                <c:pt idx="609">
                  <c:v>-21.074577727430636</c:v>
                </c:pt>
                <c:pt idx="610">
                  <c:v>-21.07411631020635</c:v>
                </c:pt>
                <c:pt idx="611">
                  <c:v>-21.073480040139774</c:v>
                </c:pt>
                <c:pt idx="612">
                  <c:v>-21.079468750004114</c:v>
                </c:pt>
                <c:pt idx="613">
                  <c:v>-21.079468750003841</c:v>
                </c:pt>
                <c:pt idx="614">
                  <c:v>-21.077865932278858</c:v>
                </c:pt>
                <c:pt idx="615">
                  <c:v>-21.076272828600551</c:v>
                </c:pt>
                <c:pt idx="616">
                  <c:v>-21.073514039303753</c:v>
                </c:pt>
                <c:pt idx="617">
                  <c:v>-21.071974362882866</c:v>
                </c:pt>
                <c:pt idx="618">
                  <c:v>-21.070672680609281</c:v>
                </c:pt>
                <c:pt idx="619">
                  <c:v>-21.070560969070854</c:v>
                </c:pt>
                <c:pt idx="620">
                  <c:v>-21.069613849505501</c:v>
                </c:pt>
                <c:pt idx="621">
                  <c:v>-21.075923122915057</c:v>
                </c:pt>
                <c:pt idx="622">
                  <c:v>-21.076413682279004</c:v>
                </c:pt>
                <c:pt idx="623">
                  <c:v>-21.073489754186593</c:v>
                </c:pt>
                <c:pt idx="624">
                  <c:v>-21.072790342815587</c:v>
                </c:pt>
                <c:pt idx="625">
                  <c:v>-21.071746082782276</c:v>
                </c:pt>
                <c:pt idx="626">
                  <c:v>-21.070327831946766</c:v>
                </c:pt>
                <c:pt idx="627">
                  <c:v>-21.069987840308087</c:v>
                </c:pt>
                <c:pt idx="628">
                  <c:v>-21.064834538470606</c:v>
                </c:pt>
                <c:pt idx="629">
                  <c:v>-21.068263596997529</c:v>
                </c:pt>
                <c:pt idx="630">
                  <c:v>-21.0676807541888</c:v>
                </c:pt>
                <c:pt idx="631">
                  <c:v>-21.066257646329284</c:v>
                </c:pt>
                <c:pt idx="632">
                  <c:v>-21.063460000845609</c:v>
                </c:pt>
                <c:pt idx="633">
                  <c:v>-21.061507477434574</c:v>
                </c:pt>
                <c:pt idx="634">
                  <c:v>-21.059618095328329</c:v>
                </c:pt>
                <c:pt idx="635">
                  <c:v>-21.057107014225309</c:v>
                </c:pt>
                <c:pt idx="636">
                  <c:v>-21.054362795998891</c:v>
                </c:pt>
                <c:pt idx="637">
                  <c:v>-21.049539771752784</c:v>
                </c:pt>
                <c:pt idx="638">
                  <c:v>-21.055086492486836</c:v>
                </c:pt>
                <c:pt idx="639">
                  <c:v>-21.057107014225537</c:v>
                </c:pt>
                <c:pt idx="640">
                  <c:v>-21.055411913055352</c:v>
                </c:pt>
                <c:pt idx="641">
                  <c:v>-21.053425390480854</c:v>
                </c:pt>
                <c:pt idx="642">
                  <c:v>-21.052186849511259</c:v>
                </c:pt>
                <c:pt idx="643">
                  <c:v>-21.049583484963481</c:v>
                </c:pt>
                <c:pt idx="644">
                  <c:v>-21.04920463713751</c:v>
                </c:pt>
                <c:pt idx="645">
                  <c:v>-21.044265044329826</c:v>
                </c:pt>
                <c:pt idx="646">
                  <c:v>-21.050103186468377</c:v>
                </c:pt>
                <c:pt idx="647">
                  <c:v>-21.051016306869329</c:v>
                </c:pt>
                <c:pt idx="648">
                  <c:v>-21.048898644662799</c:v>
                </c:pt>
                <c:pt idx="649">
                  <c:v>-21.0486557934926</c:v>
                </c:pt>
                <c:pt idx="650">
                  <c:v>-21.047854384629591</c:v>
                </c:pt>
                <c:pt idx="651">
                  <c:v>-21.046440990817572</c:v>
                </c:pt>
                <c:pt idx="652">
                  <c:v>-21.045435586971482</c:v>
                </c:pt>
                <c:pt idx="653">
                  <c:v>-21.04449332443032</c:v>
                </c:pt>
                <c:pt idx="654">
                  <c:v>-21.039286595335064</c:v>
                </c:pt>
                <c:pt idx="655">
                  <c:v>-21.042895363728327</c:v>
                </c:pt>
                <c:pt idx="656">
                  <c:v>-21.043361637975529</c:v>
                </c:pt>
                <c:pt idx="657">
                  <c:v>-21.0411274072071</c:v>
                </c:pt>
                <c:pt idx="658">
                  <c:v>-21.039315737475292</c:v>
                </c:pt>
                <c:pt idx="659">
                  <c:v>-21.038286048512326</c:v>
                </c:pt>
                <c:pt idx="660">
                  <c:v>-21.034541283463795</c:v>
                </c:pt>
                <c:pt idx="661">
                  <c:v>-21.0313307909896</c:v>
                </c:pt>
                <c:pt idx="662">
                  <c:v>-21.029543406375005</c:v>
                </c:pt>
                <c:pt idx="663">
                  <c:v>-21.031306505872564</c:v>
                </c:pt>
                <c:pt idx="664">
                  <c:v>-21.029708545170489</c:v>
                </c:pt>
                <c:pt idx="665">
                  <c:v>-21.026396055205289</c:v>
                </c:pt>
                <c:pt idx="666">
                  <c:v>-21.026342627947766</c:v>
                </c:pt>
                <c:pt idx="667">
                  <c:v>-21.025876353700585</c:v>
                </c:pt>
                <c:pt idx="668">
                  <c:v>-21.024836950690815</c:v>
                </c:pt>
                <c:pt idx="669">
                  <c:v>-21.022549292664756</c:v>
                </c:pt>
                <c:pt idx="670">
                  <c:v>-21.022350154705329</c:v>
                </c:pt>
                <c:pt idx="671">
                  <c:v>-21.026036635473069</c:v>
                </c:pt>
                <c:pt idx="672">
                  <c:v>-21.031121938982821</c:v>
                </c:pt>
                <c:pt idx="673">
                  <c:v>-21.030500239986289</c:v>
                </c:pt>
                <c:pt idx="674">
                  <c:v>-21.029859112896638</c:v>
                </c:pt>
                <c:pt idx="675">
                  <c:v>-21.027450029285305</c:v>
                </c:pt>
                <c:pt idx="676">
                  <c:v>-21.025196370423004</c:v>
                </c:pt>
                <c:pt idx="677">
                  <c:v>-21.022976710724819</c:v>
                </c:pt>
                <c:pt idx="678">
                  <c:v>-21.019644792665574</c:v>
                </c:pt>
                <c:pt idx="679">
                  <c:v>-21.022869856209567</c:v>
                </c:pt>
                <c:pt idx="680">
                  <c:v>-21.026677762563029</c:v>
                </c:pt>
                <c:pt idx="681">
                  <c:v>-21.025963780121799</c:v>
                </c:pt>
                <c:pt idx="682">
                  <c:v>-21.024050112898383</c:v>
                </c:pt>
                <c:pt idx="683">
                  <c:v>-21.022160730792322</c:v>
                </c:pt>
                <c:pt idx="684">
                  <c:v>-21.020839620424326</c:v>
                </c:pt>
                <c:pt idx="685">
                  <c:v>-21.019125091160827</c:v>
                </c:pt>
                <c:pt idx="686">
                  <c:v>-21.018357681462064</c:v>
                </c:pt>
                <c:pt idx="687">
                  <c:v>-21.01820711373659</c:v>
                </c:pt>
                <c:pt idx="688">
                  <c:v>-21.020101352866092</c:v>
                </c:pt>
                <c:pt idx="689">
                  <c:v>-21.022126731628017</c:v>
                </c:pt>
                <c:pt idx="690">
                  <c:v>-21.01943594065909</c:v>
                </c:pt>
                <c:pt idx="691">
                  <c:v>-21.019431083635581</c:v>
                </c:pt>
                <c:pt idx="692">
                  <c:v>-21.018435393836555</c:v>
                </c:pt>
                <c:pt idx="693">
                  <c:v>-21.016322588653289</c:v>
                </c:pt>
                <c:pt idx="694">
                  <c:v>-21.01529289969055</c:v>
                </c:pt>
                <c:pt idx="695">
                  <c:v>-21.009629610394789</c:v>
                </c:pt>
                <c:pt idx="696">
                  <c:v>-21.011820127952422</c:v>
                </c:pt>
                <c:pt idx="697">
                  <c:v>-21.013422945677586</c:v>
                </c:pt>
                <c:pt idx="698">
                  <c:v>-21.011742415578087</c:v>
                </c:pt>
                <c:pt idx="699">
                  <c:v>-21.009712179792817</c:v>
                </c:pt>
                <c:pt idx="700">
                  <c:v>-21.007856796850351</c:v>
                </c:pt>
                <c:pt idx="701">
                  <c:v>-21.005889702369029</c:v>
                </c:pt>
                <c:pt idx="702">
                  <c:v>-21.005122292670542</c:v>
                </c:pt>
                <c:pt idx="703">
                  <c:v>-21.007409950696271</c:v>
                </c:pt>
                <c:pt idx="704">
                  <c:v>-21.009741321933284</c:v>
                </c:pt>
                <c:pt idx="705">
                  <c:v>-21.008017078622782</c:v>
                </c:pt>
                <c:pt idx="706">
                  <c:v>-21.006967961566303</c:v>
                </c:pt>
                <c:pt idx="707">
                  <c:v>-21.008463924776287</c:v>
                </c:pt>
                <c:pt idx="708">
                  <c:v>-21.007881081967327</c:v>
                </c:pt>
                <c:pt idx="709">
                  <c:v>-21.006428831967508</c:v>
                </c:pt>
                <c:pt idx="710">
                  <c:v>-21.001843801868787</c:v>
                </c:pt>
                <c:pt idx="711">
                  <c:v>-21.00646283113154</c:v>
                </c:pt>
                <c:pt idx="712">
                  <c:v>-21.010168739993034</c:v>
                </c:pt>
                <c:pt idx="713">
                  <c:v>-21.00793936624784</c:v>
                </c:pt>
                <c:pt idx="714">
                  <c:v>-21.007856796850422</c:v>
                </c:pt>
                <c:pt idx="715">
                  <c:v>-21.006181123773828</c:v>
                </c:pt>
                <c:pt idx="716">
                  <c:v>-21.005588566917787</c:v>
                </c:pt>
                <c:pt idx="717">
                  <c:v>-21.003451476617631</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-21.004461737486601</c:v>
                </c:pt>
                <c:pt idx="726">
                  <c:v>-21.004398596182327</c:v>
                </c:pt>
                <c:pt idx="727">
                  <c:v>-21.003708898858051</c:v>
                </c:pt>
                <c:pt idx="728">
                  <c:v>-21.00298034534659</c:v>
                </c:pt>
                <c:pt idx="729">
                  <c:v>-21.006166552703526</c:v>
                </c:pt>
                <c:pt idx="730">
                  <c:v>-21.010193025110595</c:v>
                </c:pt>
                <c:pt idx="731">
                  <c:v>-21.00929447577931</c:v>
                </c:pt>
                <c:pt idx="732">
                  <c:v>-21.008682490829756</c:v>
                </c:pt>
                <c:pt idx="733">
                  <c:v>-21.008429925612329</c:v>
                </c:pt>
                <c:pt idx="734">
                  <c:v>-21.008109362067319</c:v>
                </c:pt>
                <c:pt idx="735">
                  <c:v>-21.008017078622803</c:v>
                </c:pt>
                <c:pt idx="736">
                  <c:v>-21.007191384643125</c:v>
                </c:pt>
                <c:pt idx="737">
                  <c:v>-21.008323071097529</c:v>
                </c:pt>
                <c:pt idx="738">
                  <c:v>-21.011271284307028</c:v>
                </c:pt>
                <c:pt idx="739">
                  <c:v>-21.01540946825229</c:v>
                </c:pt>
                <c:pt idx="740">
                  <c:v>-21.015258900526803</c:v>
                </c:pt>
                <c:pt idx="741">
                  <c:v>-21.01566689049308</c:v>
                </c:pt>
                <c:pt idx="742">
                  <c:v>-21.014889766747594</c:v>
                </c:pt>
                <c:pt idx="743">
                  <c:v>-21.014238925610844</c:v>
                </c:pt>
                <c:pt idx="744">
                  <c:v>-21.014248639657339</c:v>
                </c:pt>
                <c:pt idx="745">
                  <c:v>-21.014695485810851</c:v>
                </c:pt>
                <c:pt idx="746">
                  <c:v>-21.013354947350091</c:v>
                </c:pt>
                <c:pt idx="747">
                  <c:v>-21.017070570258596</c:v>
                </c:pt>
                <c:pt idx="748">
                  <c:v>-21.016414872098309</c:v>
                </c:pt>
                <c:pt idx="749">
                  <c:v>-21.015487180626828</c:v>
                </c:pt>
                <c:pt idx="750">
                  <c:v>-21.01384550671429</c:v>
                </c:pt>
                <c:pt idx="751">
                  <c:v>-21.0131995226008</c:v>
                </c:pt>
                <c:pt idx="752">
                  <c:v>-21.011319854541284</c:v>
                </c:pt>
                <c:pt idx="753">
                  <c:v>-21.005777990830587</c:v>
                </c:pt>
                <c:pt idx="754">
                  <c:v>-21.009663609558558</c:v>
                </c:pt>
                <c:pt idx="755">
                  <c:v>-21.012922672266583</c:v>
                </c:pt>
                <c:pt idx="756">
                  <c:v>-21.010678727451111</c:v>
                </c:pt>
                <c:pt idx="757">
                  <c:v>-21.008473638823247</c:v>
                </c:pt>
                <c:pt idx="758">
                  <c:v>-21.007497377117812</c:v>
                </c:pt>
                <c:pt idx="759">
                  <c:v>-21.007031102870357</c:v>
                </c:pt>
                <c:pt idx="760">
                  <c:v>-21.005967414743836</c:v>
                </c:pt>
                <c:pt idx="761">
                  <c:v>-21.004631733305818</c:v>
                </c:pt>
                <c:pt idx="762">
                  <c:v>-21.002285790999096</c:v>
                </c:pt>
                <c:pt idx="763">
                  <c:v>-21.004286884644088</c:v>
                </c:pt>
                <c:pt idx="764">
                  <c:v>-21.011120716581601</c:v>
                </c:pt>
                <c:pt idx="765">
                  <c:v>-21.011635561062846</c:v>
                </c:pt>
                <c:pt idx="766">
                  <c:v>-21.012534110394071</c:v>
                </c:pt>
                <c:pt idx="767">
                  <c:v>-21.010819581130029</c:v>
                </c:pt>
                <c:pt idx="768">
                  <c:v>-21.009245905545299</c:v>
                </c:pt>
                <c:pt idx="769">
                  <c:v>-21.008692204876755</c:v>
                </c:pt>
                <c:pt idx="770">
                  <c:v>-21.008303643003792</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-21.020616197347803</c:v>
                </c:pt>
                <c:pt idx="781">
                  <c:v>-21.019795360391591</c:v>
                </c:pt>
                <c:pt idx="782">
                  <c:v>-21.018566533468864</c:v>
                </c:pt>
                <c:pt idx="783">
                  <c:v>-21.01794969149563</c:v>
                </c:pt>
                <c:pt idx="784">
                  <c:v>-21.016784005877568</c:v>
                </c:pt>
                <c:pt idx="785">
                  <c:v>-21.017648556044364</c:v>
                </c:pt>
                <c:pt idx="786">
                  <c:v>-21.018517963234601</c:v>
                </c:pt>
                <c:pt idx="787">
                  <c:v>-21.019717648016591</c:v>
                </c:pt>
                <c:pt idx="788">
                  <c:v>-21.027046896342306</c:v>
                </c:pt>
                <c:pt idx="789">
                  <c:v>-21.027299461559593</c:v>
                </c:pt>
                <c:pt idx="790">
                  <c:v>-21.026736046844029</c:v>
                </c:pt>
                <c:pt idx="791">
                  <c:v>-21.028402005873289</c:v>
                </c:pt>
                <c:pt idx="792">
                  <c:v>-21.029149987478789</c:v>
                </c:pt>
                <c:pt idx="793">
                  <c:v>-21.031282220755585</c:v>
                </c:pt>
                <c:pt idx="794">
                  <c:v>-21.031510500855617</c:v>
                </c:pt>
                <c:pt idx="795">
                  <c:v>-21.041112836136776</c:v>
                </c:pt>
                <c:pt idx="796">
                  <c:v>-21.041457684799056</c:v>
                </c:pt>
                <c:pt idx="797">
                  <c:v>-21.041608252524789</c:v>
                </c:pt>
                <c:pt idx="798">
                  <c:v>-21.041540254196789</c:v>
                </c:pt>
                <c:pt idx="799">
                  <c:v>-21.041554825267127</c:v>
                </c:pt>
                <c:pt idx="800">
                  <c:v>-21.042599085300584</c:v>
                </c:pt>
                <c:pt idx="801">
                  <c:v>-21.041671393829027</c:v>
                </c:pt>
                <c:pt idx="802">
                  <c:v>-21.044648749179263</c:v>
                </c:pt>
                <c:pt idx="803">
                  <c:v>-21.051327156367549</c:v>
                </c:pt>
                <c:pt idx="804">
                  <c:v>-21.0518857140599</c:v>
                </c:pt>
                <c:pt idx="805">
                  <c:v>-21.051706004193576</c:v>
                </c:pt>
                <c:pt idx="806">
                  <c:v>-21.050384893826092</c:v>
                </c:pt>
                <c:pt idx="807">
                  <c:v>-21.051196016735773</c:v>
                </c:pt>
                <c:pt idx="808">
                  <c:v>-21.052045995832302</c:v>
                </c:pt>
                <c:pt idx="809">
                  <c:v>-21.052225705698831</c:v>
                </c:pt>
                <c:pt idx="810">
                  <c:v>-21.054149086968785</c:v>
                </c:pt>
                <c:pt idx="811">
                  <c:v>-21.060487502518626</c:v>
                </c:pt>
                <c:pt idx="812">
                  <c:v>-21.060516644659089</c:v>
                </c:pt>
                <c:pt idx="813">
                  <c:v>-21.059501526766287</c:v>
                </c:pt>
                <c:pt idx="814">
                  <c:v>-21.05950638378977</c:v>
                </c:pt>
                <c:pt idx="815">
                  <c:v>-21.057485862051337</c:v>
                </c:pt>
                <c:pt idx="816">
                  <c:v>-21.056213321917809</c:v>
                </c:pt>
                <c:pt idx="817">
                  <c:v>-21.059676379609112</c:v>
                </c:pt>
                <c:pt idx="818">
                  <c:v>-21.063392002517563</c:v>
                </c:pt>
                <c:pt idx="819">
                  <c:v>-21.069201002515612</c:v>
                </c:pt>
                <c:pt idx="820">
                  <c:v>-21.069244715726583</c:v>
                </c:pt>
                <c:pt idx="821">
                  <c:v>-21.069958698167827</c:v>
                </c:pt>
                <c:pt idx="822">
                  <c:v>-21.06827816806809</c:v>
                </c:pt>
                <c:pt idx="823">
                  <c:v>-21.067175623753815</c:v>
                </c:pt>
                <c:pt idx="824">
                  <c:v>-21.065257099507086</c:v>
                </c:pt>
                <c:pt idx="825">
                  <c:v>-21.066403357031788</c:v>
                </c:pt>
                <c:pt idx="826">
                  <c:v>-21.071163239973039</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-21.091689020903239</c:v>
                </c:pt>
                <c:pt idx="840">
                  <c:v>-21.093923251671249</c:v>
                </c:pt>
                <c:pt idx="841">
                  <c:v>-21.09399124999959</c:v>
                </c:pt>
                <c:pt idx="842">
                  <c:v>-21.093714399665039</c:v>
                </c:pt>
                <c:pt idx="843">
                  <c:v>-21.092621569397807</c:v>
                </c:pt>
                <c:pt idx="844">
                  <c:v>-21.096609185617329</c:v>
                </c:pt>
                <c:pt idx="845">
                  <c:v>-21.104579561032821</c:v>
                </c:pt>
                <c:pt idx="846">
                  <c:v>-21.105040978256827</c:v>
                </c:pt>
                <c:pt idx="847">
                  <c:v>-21.107362635446595</c:v>
                </c:pt>
                <c:pt idx="848">
                  <c:v>-21.110315705679646</c:v>
                </c:pt>
                <c:pt idx="849">
                  <c:v>-21.112166231598607</c:v>
                </c:pt>
                <c:pt idx="850">
                  <c:v>-21.11445388962483</c:v>
                </c:pt>
                <c:pt idx="851">
                  <c:v>-21.116168418888684</c:v>
                </c:pt>
                <c:pt idx="852">
                  <c:v>-21.121972561863103</c:v>
                </c:pt>
                <c:pt idx="853">
                  <c:v>-21.127582423901327</c:v>
                </c:pt>
                <c:pt idx="854">
                  <c:v>-21.127941843633593</c:v>
                </c:pt>
                <c:pt idx="855">
                  <c:v>-21.128233265038286</c:v>
                </c:pt>
                <c:pt idx="856">
                  <c:v>-21.130180931425556</c:v>
                </c:pt>
                <c:pt idx="857">
                  <c:v>-21.131176621224835</c:v>
                </c:pt>
                <c:pt idx="858">
                  <c:v>-21.131060052662882</c:v>
                </c:pt>
                <c:pt idx="859">
                  <c:v>-21.134649392962277</c:v>
                </c:pt>
                <c:pt idx="860">
                  <c:v>-21.136563060186084</c:v>
                </c:pt>
                <c:pt idx="861">
                  <c:v>-21.145203704832099</c:v>
                </c:pt>
                <c:pt idx="862">
                  <c:v>-21.146903663025327</c:v>
                </c:pt>
                <c:pt idx="863">
                  <c:v>-21.149103894630102</c:v>
                </c:pt>
                <c:pt idx="864">
                  <c:v>-21.150313293459327</c:v>
                </c:pt>
                <c:pt idx="865">
                  <c:v>-21.151993823558854</c:v>
                </c:pt>
                <c:pt idx="866">
                  <c:v>-21.153815207337558</c:v>
                </c:pt>
                <c:pt idx="867">
                  <c:v>-21.158536234091791</c:v>
                </c:pt>
                <c:pt idx="868">
                  <c:v>-21.16033333275357</c:v>
                </c:pt>
                <c:pt idx="869">
                  <c:v>-21.168531988269244</c:v>
                </c:pt>
                <c:pt idx="870">
                  <c:v>-21.16994052505833</c:v>
                </c:pt>
                <c:pt idx="871">
                  <c:v>-21.170508796796831</c:v>
                </c:pt>
                <c:pt idx="872">
                  <c:v>-21.17013480599455</c:v>
                </c:pt>
                <c:pt idx="873">
                  <c:v>-21.171902762515845</c:v>
                </c:pt>
                <c:pt idx="874">
                  <c:v>-21.173631862849604</c:v>
                </c:pt>
                <c:pt idx="875">
                  <c:v>-21.175700954822087</c:v>
                </c:pt>
                <c:pt idx="876">
                  <c:v>-21.17970314211162</c:v>
                </c:pt>
                <c:pt idx="877">
                  <c:v>-21.179489433081788</c:v>
                </c:pt>
                <c:pt idx="878">
                  <c:v>-21.188343786758033</c:v>
                </c:pt>
                <c:pt idx="879">
                  <c:v>-21.18998060364709</c:v>
                </c:pt>
                <c:pt idx="880">
                  <c:v>-21.190471163011338</c:v>
                </c:pt>
                <c:pt idx="881">
                  <c:v>-21.191301714014681</c:v>
                </c:pt>
                <c:pt idx="882">
                  <c:v>-21.192617967358544</c:v>
                </c:pt>
                <c:pt idx="883">
                  <c:v>-21.193953648796114</c:v>
                </c:pt>
                <c:pt idx="884">
                  <c:v>-21.19561960782578</c:v>
                </c:pt>
                <c:pt idx="885">
                  <c:v>-21.197397278393552</c:v>
                </c:pt>
                <c:pt idx="886">
                  <c:v>-21.200500916352592</c:v>
                </c:pt>
                <c:pt idx="887">
                  <c:v>-21.210443243272262</c:v>
                </c:pt>
                <c:pt idx="888">
                  <c:v>-21.212823184743382</c:v>
                </c:pt>
                <c:pt idx="889">
                  <c:v>-21.214790279224307</c:v>
                </c:pt>
                <c:pt idx="890">
                  <c:v>-21.216781658822057</c:v>
                </c:pt>
                <c:pt idx="891">
                  <c:v>-21.219535591095323</c:v>
                </c:pt>
                <c:pt idx="892">
                  <c:v>-21.221687252466083</c:v>
                </c:pt>
                <c:pt idx="893">
                  <c:v>-21.22530087788277</c:v>
                </c:pt>
                <c:pt idx="894">
                  <c:v>-21.22889507520609</c:v>
                </c:pt>
                <c:pt idx="895">
                  <c:v>-21.229366206476829</c:v>
                </c:pt>
                <c:pt idx="896">
                  <c:v>-21.237244298447578</c:v>
                </c:pt>
                <c:pt idx="897">
                  <c:v>-21.237671716507595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-21.258853195597588</c:v>
                </c:pt>
                <c:pt idx="908">
                  <c:v>-21.260096593590788</c:v>
                </c:pt>
                <c:pt idx="909">
                  <c:v>-21.260596867001546</c:v>
                </c:pt>
                <c:pt idx="910">
                  <c:v>-21.263263372853789</c:v>
                </c:pt>
                <c:pt idx="911">
                  <c:v>-21.268110682216527</c:v>
                </c:pt>
                <c:pt idx="912">
                  <c:v>-21.269373508303289</c:v>
                </c:pt>
                <c:pt idx="913">
                  <c:v>-21.277688732380781</c:v>
                </c:pt>
                <c:pt idx="914">
                  <c:v>-21.278932130373498</c:v>
                </c:pt>
                <c:pt idx="915">
                  <c:v>-21.279879249938826</c:v>
                </c:pt>
                <c:pt idx="916">
                  <c:v>-21.281652063483289</c:v>
                </c:pt>
                <c:pt idx="917">
                  <c:v>-21.282788606961009</c:v>
                </c:pt>
                <c:pt idx="918">
                  <c:v>-21.283862009134552</c:v>
                </c:pt>
                <c:pt idx="919">
                  <c:v>-21.284954839401827</c:v>
                </c:pt>
                <c:pt idx="920">
                  <c:v>-21.284240856960523</c:v>
                </c:pt>
                <c:pt idx="921">
                  <c:v>-21.285620251608744</c:v>
                </c:pt>
                <c:pt idx="922">
                  <c:v>-21.293731480703272</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-21.312882724008134</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-21.325748979020553</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-21.363750330178792</c:v>
                </c:pt>
                <c:pt idx="956">
                  <c:v>-21.364697449743559</c:v>
                </c:pt>
                <c:pt idx="957">
                  <c:v>-21.367796230679275</c:v>
                </c:pt>
                <c:pt idx="958">
                  <c:v>-21.36896191629733</c:v>
                </c:pt>
                <c:pt idx="959">
                  <c:v>-21.371783846898595</c:v>
                </c:pt>
                <c:pt idx="960">
                  <c:v>-21.372614397901824</c:v>
                </c:pt>
                <c:pt idx="961">
                  <c:v>-21.376140596897059</c:v>
                </c:pt>
                <c:pt idx="962">
                  <c:v>-21.376271736529286</c:v>
                </c:pt>
                <c:pt idx="963">
                  <c:v>-21.382600438032284</c:v>
                </c:pt>
                <c:pt idx="964">
                  <c:v>-21.386612339368508</c:v>
                </c:pt>
                <c:pt idx="965">
                  <c:v>-21.388132587695775</c:v>
                </c:pt>
                <c:pt idx="966">
                  <c:v>-21.387690598565541</c:v>
                </c:pt>
                <c:pt idx="967">
                  <c:v>-21.388297726491871</c:v>
                </c:pt>
                <c:pt idx="968">
                  <c:v>-21.389939400404543</c:v>
                </c:pt>
                <c:pt idx="969">
                  <c:v>-21.392567050069076</c:v>
                </c:pt>
                <c:pt idx="970">
                  <c:v>-21.395578404583329</c:v>
                </c:pt>
                <c:pt idx="971">
                  <c:v>-21.397229792542287</c:v>
                </c:pt>
                <c:pt idx="972">
                  <c:v>-21.403184503243022</c:v>
                </c:pt>
                <c:pt idx="973">
                  <c:v>-21.405715012439259</c:v>
                </c:pt>
                <c:pt idx="974">
                  <c:v>-21.406472708091286</c:v>
                </c:pt>
                <c:pt idx="975">
                  <c:v>-21.406841841870296</c:v>
                </c:pt>
                <c:pt idx="976">
                  <c:v>-21.407026408759826</c:v>
                </c:pt>
                <c:pt idx="977">
                  <c:v>-21.407448969796565</c:v>
                </c:pt>
                <c:pt idx="978">
                  <c:v>-21.411086880330529</c:v>
                </c:pt>
                <c:pt idx="979">
                  <c:v>-21.411397729829091</c:v>
                </c:pt>
                <c:pt idx="980">
                  <c:v>-21.418255846883593</c:v>
                </c:pt>
                <c:pt idx="981">
                  <c:v>-21.422146322634777</c:v>
                </c:pt>
                <c:pt idx="982">
                  <c:v>-21.424346554239023</c:v>
                </c:pt>
                <c:pt idx="983">
                  <c:v>-21.424987681329299</c:v>
                </c:pt>
                <c:pt idx="984">
                  <c:v>-21.42526938868701</c:v>
                </c:pt>
                <c:pt idx="985">
                  <c:v>-21.424710830995057</c:v>
                </c:pt>
                <c:pt idx="986">
                  <c:v>-21.430573258250817</c:v>
                </c:pt>
                <c:pt idx="987">
                  <c:v>-21.4338808911928</c:v>
                </c:pt>
                <c:pt idx="988">
                  <c:v>-21.440719580153715</c:v>
                </c:pt>
                <c:pt idx="989">
                  <c:v>-21.445285182159086</c:v>
                </c:pt>
                <c:pt idx="990">
                  <c:v>-21.448019686338764</c:v>
                </c:pt>
                <c:pt idx="991">
                  <c:v>-21.450278202224052</c:v>
                </c:pt>
                <c:pt idx="992">
                  <c:v>-21.452818425467328</c:v>
                </c:pt>
                <c:pt idx="993">
                  <c:v>-21.454518383660783</c:v>
                </c:pt>
                <c:pt idx="994">
                  <c:v>-21.461609637839242</c:v>
                </c:pt>
                <c:pt idx="995">
                  <c:v>-21.464096433825027</c:v>
                </c:pt>
                <c:pt idx="996">
                  <c:v>-21.46848718298758</c:v>
                </c:pt>
                <c:pt idx="997">
                  <c:v>-21.470153142017054</c:v>
                </c:pt>
                <c:pt idx="998">
                  <c:v>-21.472163949708527</c:v>
                </c:pt>
                <c:pt idx="999">
                  <c:v>-21.473815337668093</c:v>
                </c:pt>
                <c:pt idx="1000">
                  <c:v>-21.475525009908083</c:v>
                </c:pt>
                <c:pt idx="1001">
                  <c:v>-21.477161826797314</c:v>
                </c:pt>
                <c:pt idx="1002">
                  <c:v>-21.481756570943009</c:v>
                </c:pt>
                <c:pt idx="1003">
                  <c:v>-21.48750242963682</c:v>
                </c:pt>
                <c:pt idx="1004">
                  <c:v>-21.490309789167544</c:v>
                </c:pt>
                <c:pt idx="1005">
                  <c:v>-21.492038889501526</c:v>
                </c:pt>
                <c:pt idx="1006">
                  <c:v>-21.494894819266833</c:v>
                </c:pt>
                <c:pt idx="1007">
                  <c:v>-21.496784201372737</c:v>
                </c:pt>
                <c:pt idx="1008">
                  <c:v>-21.497313616924586</c:v>
                </c:pt>
                <c:pt idx="1009">
                  <c:v>-21.498105311740296</c:v>
                </c:pt>
                <c:pt idx="1010">
                  <c:v>-21.502131784147032</c:v>
                </c:pt>
                <c:pt idx="1011">
                  <c:v>-21.502136641170516</c:v>
                </c:pt>
                <c:pt idx="1012">
                  <c:v>-21.508946187990873</c:v>
                </c:pt>
                <c:pt idx="1013">
                  <c:v>-21.51184097394308</c:v>
                </c:pt>
                <c:pt idx="1014">
                  <c:v>-21.513375793340845</c:v>
                </c:pt>
                <c:pt idx="1015">
                  <c:v>-21.514250057554573</c:v>
                </c:pt>
                <c:pt idx="1016">
                  <c:v>-21.516430861065526</c:v>
                </c:pt>
                <c:pt idx="1017">
                  <c:v>-21.517139986483571</c:v>
                </c:pt>
                <c:pt idx="1018">
                  <c:v>-21.516731996516839</c:v>
                </c:pt>
                <c:pt idx="1019">
                  <c:v>-21.526596611062253</c:v>
                </c:pt>
                <c:pt idx="1020">
                  <c:v>-21.528927982299066</c:v>
                </c:pt>
                <c:pt idx="1021">
                  <c:v>-21.52996738530879</c:v>
                </c:pt>
                <c:pt idx="1022">
                  <c:v>-21.531890766578865</c:v>
                </c:pt>
                <c:pt idx="1023">
                  <c:v>-21.535149829286826</c:v>
                </c:pt>
                <c:pt idx="1024">
                  <c:v>-21.53538296641063</c:v>
                </c:pt>
                <c:pt idx="1025">
                  <c:v>-21.537374346008598</c:v>
                </c:pt>
                <c:pt idx="1026">
                  <c:v>-21.549861753195124</c:v>
                </c:pt>
                <c:pt idx="1027">
                  <c:v>-21.552703111889826</c:v>
                </c:pt>
                <c:pt idx="1028">
                  <c:v>-21.553621089314376</c:v>
                </c:pt>
                <c:pt idx="1029">
                  <c:v>-21.554830488143327</c:v>
                </c:pt>
                <c:pt idx="1030">
                  <c:v>-21.555573612724803</c:v>
                </c:pt>
                <c:pt idx="1031">
                  <c:v>-21.556258453025791</c:v>
                </c:pt>
                <c:pt idx="1032">
                  <c:v>-21.557632990650788</c:v>
                </c:pt>
                <c:pt idx="1033">
                  <c:v>-21.560246069244826</c:v>
                </c:pt>
                <c:pt idx="1034">
                  <c:v>-21.560994050850091</c:v>
                </c:pt>
                <c:pt idx="1035">
                  <c:v>-21.565637365230039</c:v>
                </c:pt>
                <c:pt idx="1036">
                  <c:v>-21.567274182119306</c:v>
                </c:pt>
                <c:pt idx="1037">
                  <c:v>-21.569838690479557</c:v>
                </c:pt>
                <c:pt idx="1038">
                  <c:v>-21.570800381114836</c:v>
                </c:pt>
                <c:pt idx="1039">
                  <c:v>-21.571504649509087</c:v>
                </c:pt>
                <c:pt idx="1040">
                  <c:v>-21.572553766565576</c:v>
                </c:pt>
                <c:pt idx="1041">
                  <c:v>-21.574695713889614</c:v>
                </c:pt>
                <c:pt idx="1042">
                  <c:v>-21.577716782450327</c:v>
                </c:pt>
                <c:pt idx="1043">
                  <c:v>-21.578231626931583</c:v>
                </c:pt>
                <c:pt idx="1044">
                  <c:v>-21.582957510709317</c:v>
                </c:pt>
                <c:pt idx="1045">
                  <c:v>-21.586775131109281</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-21.617869794978873</c:v>
                </c:pt>
                <c:pt idx="1066">
                  <c:v>-21.61972032089815</c:v>
                </c:pt>
                <c:pt idx="1067">
                  <c:v>-21.620657726415878</c:v>
                </c:pt>
                <c:pt idx="1068">
                  <c:v>-21.621230855178322</c:v>
                </c:pt>
                <c:pt idx="1069">
                  <c:v>-21.625165044140303</c:v>
                </c:pt>
                <c:pt idx="1070">
                  <c:v>-21.630138636111823</c:v>
                </c:pt>
                <c:pt idx="1071">
                  <c:v>-21.63041062942283</c:v>
                </c:pt>
                <c:pt idx="1072">
                  <c:v>-21.631158611028116</c:v>
                </c:pt>
                <c:pt idx="1073">
                  <c:v>-21.631527744807091</c:v>
                </c:pt>
                <c:pt idx="1074">
                  <c:v>-21.633198560860293</c:v>
                </c:pt>
                <c:pt idx="1075">
                  <c:v>-21.637875874403868</c:v>
                </c:pt>
                <c:pt idx="1076">
                  <c:v>-21.638978418717869</c:v>
                </c:pt>
                <c:pt idx="1077">
                  <c:v>-21.642825181258129</c:v>
                </c:pt>
                <c:pt idx="1078">
                  <c:v>-21.647842486440595</c:v>
                </c:pt>
                <c:pt idx="1079">
                  <c:v>-21.648561325905327</c:v>
                </c:pt>
                <c:pt idx="1080">
                  <c:v>-21.649547301657289</c:v>
                </c:pt>
                <c:pt idx="1081">
                  <c:v>-21.651849530753829</c:v>
                </c:pt>
                <c:pt idx="1082">
                  <c:v>-21.653981764030895</c:v>
                </c:pt>
                <c:pt idx="1083">
                  <c:v>-21.655589438779259</c:v>
                </c:pt>
                <c:pt idx="1084">
                  <c:v>-21.659781049981842</c:v>
                </c:pt>
                <c:pt idx="1085">
                  <c:v>-21.660776739780999</c:v>
                </c:pt>
                <c:pt idx="1086">
                  <c:v>-21.66432722389338</c:v>
                </c:pt>
                <c:pt idx="1087">
                  <c:v>-21.666648881083326</c:v>
                </c:pt>
                <c:pt idx="1088">
                  <c:v>-21.667625142788594</c:v>
                </c:pt>
                <c:pt idx="1089">
                  <c:v>-21.668994823390321</c:v>
                </c:pt>
                <c:pt idx="1090">
                  <c:v>-21.669592237269505</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-21.680782819205778</c:v>
                </c:pt>
                <c:pt idx="1099">
                  <c:v>-21.683502752315238</c:v>
                </c:pt>
                <c:pt idx="1100">
                  <c:v>-21.686159544120535</c:v>
                </c:pt>
                <c:pt idx="1101">
                  <c:v>-21.689831453818353</c:v>
                </c:pt>
                <c:pt idx="1102">
                  <c:v>-21.694537909502557</c:v>
                </c:pt>
                <c:pt idx="1103">
                  <c:v>-21.700536333413545</c:v>
                </c:pt>
                <c:pt idx="1104">
                  <c:v>-21.702785135252093</c:v>
                </c:pt>
                <c:pt idx="1105">
                  <c:v>-21.706641611839299</c:v>
                </c:pt>
                <c:pt idx="1106">
                  <c:v>-21.70839014026706</c:v>
                </c:pt>
                <c:pt idx="1107">
                  <c:v>-21.71099350481483</c:v>
                </c:pt>
                <c:pt idx="1108">
                  <c:v>-21.712882886921001</c:v>
                </c:pt>
                <c:pt idx="1109">
                  <c:v>-21.717705911167027</c:v>
                </c:pt>
                <c:pt idx="1110">
                  <c:v>-21.721596386918296</c:v>
                </c:pt>
                <c:pt idx="1111">
                  <c:v>-21.7268079730373</c:v>
                </c:pt>
                <c:pt idx="1112">
                  <c:v>-21.733330955476319</c:v>
                </c:pt>
                <c:pt idx="1113">
                  <c:v>-21.736760014003309</c:v>
                </c:pt>
                <c:pt idx="1114">
                  <c:v>-21.740519350122753</c:v>
                </c:pt>
                <c:pt idx="1115">
                  <c:v>-21.743336423700526</c:v>
                </c:pt>
                <c:pt idx="1116">
                  <c:v>-21.74553665530501</c:v>
                </c:pt>
                <c:pt idx="1117">
                  <c:v>-21.751792501457039</c:v>
                </c:pt>
                <c:pt idx="1118">
                  <c:v>-21.753677026539819</c:v>
                </c:pt>
                <c:pt idx="1119">
                  <c:v>-21.75665438189009</c:v>
                </c:pt>
                <c:pt idx="1120">
                  <c:v>-21.762157389413559</c:v>
                </c:pt>
                <c:pt idx="1121">
                  <c:v>-21.765877869345289</c:v>
                </c:pt>
                <c:pt idx="1122">
                  <c:v>-21.768146099277537</c:v>
                </c:pt>
                <c:pt idx="1123">
                  <c:v>-21.771108883558085</c:v>
                </c:pt>
                <c:pt idx="1124">
                  <c:v>-21.774027954627027</c:v>
                </c:pt>
                <c:pt idx="1125">
                  <c:v>-21.780924927868828</c:v>
                </c:pt>
                <c:pt idx="1126">
                  <c:v>-21.784091707132049</c:v>
                </c:pt>
                <c:pt idx="1127">
                  <c:v>-21.785709095927224</c:v>
                </c:pt>
                <c:pt idx="1128">
                  <c:v>-21.789215866829529</c:v>
                </c:pt>
                <c:pt idx="1129">
                  <c:v>-21.792601212146106</c:v>
                </c:pt>
                <c:pt idx="1130">
                  <c:v>-21.794383739737274</c:v>
                </c:pt>
                <c:pt idx="1131">
                  <c:v>-21.797239669502272</c:v>
                </c:pt>
                <c:pt idx="1132">
                  <c:v>-21.798497638565475</c:v>
                </c:pt>
                <c:pt idx="1133">
                  <c:v>-21.799896461307327</c:v>
                </c:pt>
                <c:pt idx="1134">
                  <c:v>-21.802543539065727</c:v>
                </c:pt>
                <c:pt idx="1135">
                  <c:v>-21.809134519832796</c:v>
                </c:pt>
                <c:pt idx="1136">
                  <c:v>-21.812879284881816</c:v>
                </c:pt>
                <c:pt idx="1137">
                  <c:v>-21.817814020666361</c:v>
                </c:pt>
                <c:pt idx="1138">
                  <c:v>-21.823948441232631</c:v>
                </c:pt>
                <c:pt idx="1139">
                  <c:v>-21.825352120998375</c:v>
                </c:pt>
                <c:pt idx="1140">
                  <c:v>-21.826474093405793</c:v>
                </c:pt>
                <c:pt idx="1141">
                  <c:v>-21.829111457117321</c:v>
                </c:pt>
                <c:pt idx="1142">
                  <c:v>-21.831452542400811</c:v>
                </c:pt>
                <c:pt idx="1143">
                  <c:v>-21.833463350092618</c:v>
                </c:pt>
                <c:pt idx="1144">
                  <c:v>-21.835551870158824</c:v>
                </c:pt>
                <c:pt idx="1145">
                  <c:v>-21.837606391061293</c:v>
                </c:pt>
                <c:pt idx="1146">
                  <c:v>-21.841526008952812</c:v>
                </c:pt>
                <c:pt idx="1147">
                  <c:v>-21.845295059118811</c:v>
                </c:pt>
                <c:pt idx="1148">
                  <c:v>-21.847796426175066</c:v>
                </c:pt>
                <c:pt idx="1149">
                  <c:v>-21.851827755604901</c:v>
                </c:pt>
                <c:pt idx="1150">
                  <c:v>-21.85319257918308</c:v>
                </c:pt>
                <c:pt idx="1151">
                  <c:v>-21.855995081690676</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-21.885715207934762</c:v>
                </c:pt>
                <c:pt idx="1160">
                  <c:v>-21.888945128502591</c:v>
                </c:pt>
                <c:pt idx="1161">
                  <c:v>-21.901733671140249</c:v>
                </c:pt>
                <c:pt idx="1162">
                  <c:v>-21.90514330157421</c:v>
                </c:pt>
                <c:pt idx="1163">
                  <c:v>-21.910646309097277</c:v>
                </c:pt>
                <c:pt idx="1164">
                  <c:v>-21.913919942875779</c:v>
                </c:pt>
                <c:pt idx="1165">
                  <c:v>-21.918203837523215</c:v>
                </c:pt>
                <c:pt idx="1166">
                  <c:v>-21.920646920298289</c:v>
                </c:pt>
                <c:pt idx="1167">
                  <c:v>-21.922934578324003</c:v>
                </c:pt>
                <c:pt idx="1168">
                  <c:v>-21.92465882163463</c:v>
                </c:pt>
                <c:pt idx="1169">
                  <c:v>-21.931356656916861</c:v>
                </c:pt>
                <c:pt idx="1170">
                  <c:v>-21.933532603404277</c:v>
                </c:pt>
                <c:pt idx="1171">
                  <c:v>-21.93759793199807</c:v>
                </c:pt>
                <c:pt idx="1172">
                  <c:v>-21.942741519789209</c:v>
                </c:pt>
                <c:pt idx="1173">
                  <c:v>-21.945626591695</c:v>
                </c:pt>
                <c:pt idx="1174">
                  <c:v>-21.947865679486831</c:v>
                </c:pt>
                <c:pt idx="1175">
                  <c:v>-21.949526781493038</c:v>
                </c:pt>
                <c:pt idx="1176">
                  <c:v>-21.951518161090881</c:v>
                </c:pt>
                <c:pt idx="1177">
                  <c:v>-21.953771819953076</c:v>
                </c:pt>
                <c:pt idx="1178">
                  <c:v>-21.959158258914314</c:v>
                </c:pt>
                <c:pt idx="1179">
                  <c:v>-21.961611055736089</c:v>
                </c:pt>
                <c:pt idx="1180">
                  <c:v>-21.966613789848289</c:v>
                </c:pt>
                <c:pt idx="1181">
                  <c:v>-21.970674261419028</c:v>
                </c:pt>
                <c:pt idx="1182">
                  <c:v>-21.971189105900564</c:v>
                </c:pt>
                <c:pt idx="1183">
                  <c:v>-21.972121654395082</c:v>
                </c:pt>
                <c:pt idx="1184">
                  <c:v>-21.975016440347531</c:v>
                </c:pt>
                <c:pt idx="1185">
                  <c:v>-21.975482714594577</c:v>
                </c:pt>
                <c:pt idx="1186">
                  <c:v>-21.981976554893286</c:v>
                </c:pt>
                <c:pt idx="1187">
                  <c:v>-21.982923674458586</c:v>
                </c:pt>
                <c:pt idx="1188">
                  <c:v>-21.985493039842016</c:v>
                </c:pt>
                <c:pt idx="1189">
                  <c:v>-21.990767767265329</c:v>
                </c:pt>
                <c:pt idx="1190">
                  <c:v>-21.993137994689281</c:v>
                </c:pt>
                <c:pt idx="1191">
                  <c:v>-21.995697646026027</c:v>
                </c:pt>
                <c:pt idx="1192">
                  <c:v>-21.997480173617326</c:v>
                </c:pt>
                <c:pt idx="1193">
                  <c:v>-21.99995725555663</c:v>
                </c:pt>
                <c:pt idx="1194">
                  <c:v>-22.002089488833295</c:v>
                </c:pt>
                <c:pt idx="1195">
                  <c:v>-22.006446238832254</c:v>
                </c:pt>
                <c:pt idx="1196">
                  <c:v>-22.007257361741594</c:v>
                </c:pt>
                <c:pt idx="1197">
                  <c:v>-22.010132719600037</c:v>
                </c:pt>
                <c:pt idx="1198">
                  <c:v>-22.014834318260874</c:v>
                </c:pt>
                <c:pt idx="1199">
                  <c:v>-22.015917434481068</c:v>
                </c:pt>
                <c:pt idx="1200">
                  <c:v>-22.016602274782027</c:v>
                </c:pt>
                <c:pt idx="1201">
                  <c:v>-22.018263376788326</c:v>
                </c:pt>
                <c:pt idx="1202">
                  <c:v>-22.018855933644126</c:v>
                </c:pt>
                <c:pt idx="1203">
                  <c:v>-22.025607196183589</c:v>
                </c:pt>
                <c:pt idx="1204">
                  <c:v>-22.028147419427029</c:v>
                </c:pt>
                <c:pt idx="1205">
                  <c:v>-22.030629358389309</c:v>
                </c:pt>
                <c:pt idx="1206">
                  <c:v>-22.036326646849076</c:v>
                </c:pt>
                <c:pt idx="1207">
                  <c:v>-22.038080032299817</c:v>
                </c:pt>
                <c:pt idx="1208">
                  <c:v>-22.040557114239093</c:v>
                </c:pt>
                <c:pt idx="1209">
                  <c:v>-22.042941912733276</c:v>
                </c:pt>
                <c:pt idx="1210">
                  <c:v>-22.044768153535326</c:v>
                </c:pt>
                <c:pt idx="1211">
                  <c:v>-22.045778414404353</c:v>
                </c:pt>
                <c:pt idx="1212">
                  <c:v>-22.055448748013326</c:v>
                </c:pt>
                <c:pt idx="1213">
                  <c:v>-22.057818975437545</c:v>
                </c:pt>
                <c:pt idx="1214">
                  <c:v>-22.064341957876806</c:v>
                </c:pt>
                <c:pt idx="1215">
                  <c:v>-22.066765612558342</c:v>
                </c:pt>
                <c:pt idx="1216">
                  <c:v>-22.07082608412907</c:v>
                </c:pt>
                <c:pt idx="1217">
                  <c:v>-22.074405710381811</c:v>
                </c:pt>
                <c:pt idx="1218">
                  <c:v>-22.077606488808833</c:v>
                </c:pt>
                <c:pt idx="1219">
                  <c:v>-22.081025833289292</c:v>
                </c:pt>
                <c:pt idx="1220">
                  <c:v>-22.087475960377603</c:v>
                </c:pt>
                <c:pt idx="1221">
                  <c:v>-22.089214774758076</c:v>
                </c:pt>
                <c:pt idx="1222">
                  <c:v>-22.09183756739959</c:v>
                </c:pt>
                <c:pt idx="1223">
                  <c:v>-22.095485191980327</c:v>
                </c:pt>
                <c:pt idx="1224">
                  <c:v>-22.097262862548327</c:v>
                </c:pt>
                <c:pt idx="1225">
                  <c:v>-22.100857059871629</c:v>
                </c:pt>
                <c:pt idx="1226">
                  <c:v>-22.103620706191826</c:v>
                </c:pt>
                <c:pt idx="1227">
                  <c:v>-22.106214356692291</c:v>
                </c:pt>
                <c:pt idx="1228">
                  <c:v>-22.109405421072641</c:v>
                </c:pt>
                <c:pt idx="1229">
                  <c:v>-22.112615913546605</c:v>
                </c:pt>
                <c:pt idx="1230">
                  <c:v>-22.115049282274985</c:v>
                </c:pt>
                <c:pt idx="1231">
                  <c:v>-22.117861498829363</c:v>
                </c:pt>
                <c:pt idx="1232">
                  <c:v>-22.123636499663295</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-22.154935158516139</c:v>
                </c:pt>
                <c:pt idx="1241">
                  <c:v>-22.160632446975779</c:v>
                </c:pt>
                <c:pt idx="1242">
                  <c:v>-22.163478662693805</c:v>
                </c:pt>
                <c:pt idx="1243">
                  <c:v>-22.164760916874101</c:v>
                </c:pt>
                <c:pt idx="1244">
                  <c:v>-22.16608202724159</c:v>
                </c:pt>
                <c:pt idx="1245">
                  <c:v>-22.169642225400789</c:v>
                </c:pt>
                <c:pt idx="1246">
                  <c:v>-22.173508416035091</c:v>
                </c:pt>
                <c:pt idx="1247">
                  <c:v>-22.177496032254588</c:v>
                </c:pt>
                <c:pt idx="1248">
                  <c:v>-22.180220822387589</c:v>
                </c:pt>
                <c:pt idx="1249">
                  <c:v>-22.184359006332542</c:v>
                </c:pt>
                <c:pt idx="1250">
                  <c:v>-22.190226290611829</c:v>
                </c:pt>
                <c:pt idx="1251">
                  <c:v>-22.193718490443342</c:v>
                </c:pt>
                <c:pt idx="1252">
                  <c:v>-22.195637014690121</c:v>
                </c:pt>
                <c:pt idx="1253">
                  <c:v>-22.198162666863329</c:v>
                </c:pt>
                <c:pt idx="1254">
                  <c:v>-22.202024000473788</c:v>
                </c:pt>
                <c:pt idx="1255">
                  <c:v>-22.213520574884829</c:v>
                </c:pt>
                <c:pt idx="1256">
                  <c:v>-22.215885945285628</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-22.261580821524777</c:v>
                </c:pt>
                <c:pt idx="1267">
                  <c:v>-22.267676385904089</c:v>
                </c:pt>
                <c:pt idx="1268">
                  <c:v>-22.272169132558062</c:v>
                </c:pt>
                <c:pt idx="1269">
                  <c:v>-22.274291651788346</c:v>
                </c:pt>
                <c:pt idx="1270">
                  <c:v>-22.27637531483089</c:v>
                </c:pt>
                <c:pt idx="1271">
                  <c:v>-22.277929562321781</c:v>
                </c:pt>
                <c:pt idx="1272">
                  <c:v>-22.289440707803006</c:v>
                </c:pt>
                <c:pt idx="1273">
                  <c:v>-22.292325779708527</c:v>
                </c:pt>
                <c:pt idx="1274">
                  <c:v>-22.295273992918609</c:v>
                </c:pt>
                <c:pt idx="1275">
                  <c:v>-22.301150991244345</c:v>
                </c:pt>
                <c:pt idx="1276">
                  <c:v>-22.303424078200052</c:v>
                </c:pt>
                <c:pt idx="1277">
                  <c:v>-22.305279461142547</c:v>
                </c:pt>
                <c:pt idx="1278">
                  <c:v>-22.307814827362584</c:v>
                </c:pt>
                <c:pt idx="1279">
                  <c:v>-22.311447880873089</c:v>
                </c:pt>
                <c:pt idx="1280">
                  <c:v>-22.314386380035828</c:v>
                </c:pt>
                <c:pt idx="1281">
                  <c:v>-22.320904505452084</c:v>
                </c:pt>
                <c:pt idx="1282">
                  <c:v>-22.321696200267755</c:v>
                </c:pt>
                <c:pt idx="1283">
                  <c:v>-22.328199754613287</c:v>
                </c:pt>
                <c:pt idx="1284">
                  <c:v>-22.332886782203833</c:v>
                </c:pt>
                <c:pt idx="1285">
                  <c:v>-22.335631000430322</c:v>
                </c:pt>
                <c:pt idx="1286">
                  <c:v>-22.337088107453656</c:v>
                </c:pt>
                <c:pt idx="1287">
                  <c:v>-22.339327195245332</c:v>
                </c:pt>
                <c:pt idx="1288">
                  <c:v>-22.342032557284583</c:v>
                </c:pt>
                <c:pt idx="1289">
                  <c:v>-22.348142692734019</c:v>
                </c:pt>
                <c:pt idx="1290">
                  <c:v>-22.350279783034054</c:v>
                </c:pt>
                <c:pt idx="1291">
                  <c:v>-22.356195637547373</c:v>
                </c:pt>
                <c:pt idx="1292">
                  <c:v>-22.359294418482847</c:v>
                </c:pt>
                <c:pt idx="1293">
                  <c:v>-22.361722930187554</c:v>
                </c:pt>
                <c:pt idx="1294">
                  <c:v>-22.363724023832319</c:v>
                </c:pt>
                <c:pt idx="1295">
                  <c:v>-22.366288532193082</c:v>
                </c:pt>
                <c:pt idx="1296">
                  <c:v>-22.374278335701817</c:v>
                </c:pt>
                <c:pt idx="1297">
                  <c:v>-22.376629135032289</c:v>
                </c:pt>
                <c:pt idx="1298">
                  <c:v>-22.379655060616848</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-22.409467470305799</c:v>
                </c:pt>
                <c:pt idx="1307">
                  <c:v>-22.411925124151331</c:v>
                </c:pt>
                <c:pt idx="1308">
                  <c:v>-22.418180970303066</c:v>
                </c:pt>
                <c:pt idx="1309">
                  <c:v>-22.421376891706629</c:v>
                </c:pt>
                <c:pt idx="1310">
                  <c:v>-22.424966232006554</c:v>
                </c:pt>
                <c:pt idx="1311">
                  <c:v>-22.426986753745286</c:v>
                </c:pt>
                <c:pt idx="1312">
                  <c:v>-22.430143818961518</c:v>
                </c:pt>
                <c:pt idx="1313">
                  <c:v>-22.440086145881306</c:v>
                </c:pt>
                <c:pt idx="1314">
                  <c:v>-22.443214068957086</c:v>
                </c:pt>
                <c:pt idx="1315">
                  <c:v>-22.445584296381043</c:v>
                </c:pt>
                <c:pt idx="1316">
                  <c:v>-22.451631290526269</c:v>
                </c:pt>
                <c:pt idx="1317">
                  <c:v>-22.454938923468305</c:v>
                </c:pt>
                <c:pt idx="1318">
                  <c:v>-22.458591405072326</c:v>
                </c:pt>
                <c:pt idx="1319">
                  <c:v>-22.461889323967782</c:v>
                </c:pt>
                <c:pt idx="1320">
                  <c:v>-22.465201813933234</c:v>
                </c:pt>
                <c:pt idx="1321">
                  <c:v>-22.476304969448094</c:v>
                </c:pt>
                <c:pt idx="1322">
                  <c:v>-22.479622316436807</c:v>
                </c:pt>
                <c:pt idx="1323">
                  <c:v>-22.483673073960485</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-22.518604786323802</c:v>
                </c:pt>
                <c:pt idx="1335">
                  <c:v>-22.520523310570756</c:v>
                </c:pt>
                <c:pt idx="1336">
                  <c:v>-22.523048962743829</c:v>
                </c:pt>
                <c:pt idx="1337">
                  <c:v>-22.525914606555528</c:v>
                </c:pt>
                <c:pt idx="1338">
                  <c:v>-22.527706848193759</c:v>
                </c:pt>
                <c:pt idx="1339">
                  <c:v>-22.532991289663826</c:v>
                </c:pt>
                <c:pt idx="1340">
                  <c:v>-22.534807816418866</c:v>
                </c:pt>
                <c:pt idx="1341">
                  <c:v>-22.537124616585615</c:v>
                </c:pt>
                <c:pt idx="1342">
                  <c:v>-22.543467889158578</c:v>
                </c:pt>
                <c:pt idx="1343">
                  <c:v>-22.545692405880288</c:v>
                </c:pt>
                <c:pt idx="1344">
                  <c:v>-22.54962173781859</c:v>
                </c:pt>
                <c:pt idx="1345">
                  <c:v>-22.552069677617322</c:v>
                </c:pt>
                <c:pt idx="1346">
                  <c:v>-22.553322789657312</c:v>
                </c:pt>
                <c:pt idx="1347">
                  <c:v>-22.568991547177003</c:v>
                </c:pt>
                <c:pt idx="1348">
                  <c:v>-22.575252250352289</c:v>
                </c:pt>
                <c:pt idx="1349">
                  <c:v>-22.57684049700682</c:v>
                </c:pt>
                <c:pt idx="1350">
                  <c:v>-22.578341317240856</c:v>
                </c:pt>
                <c:pt idx="1351">
                  <c:v>-22.581177818912053</c:v>
                </c:pt>
                <c:pt idx="1352">
                  <c:v>-22.582392074764762</c:v>
                </c:pt>
                <c:pt idx="1353">
                  <c:v>-22.583572331453006</c:v>
                </c:pt>
                <c:pt idx="1354">
                  <c:v>-22.587215099010589</c:v>
                </c:pt>
                <c:pt idx="1355">
                  <c:v>-22.588366213558526</c:v>
                </c:pt>
                <c:pt idx="1356">
                  <c:v>-22.591139573925723</c:v>
                </c:pt>
                <c:pt idx="1357">
                  <c:v>-22.595744032118034</c:v>
                </c:pt>
                <c:pt idx="1358">
                  <c:v>-22.598021976097307</c:v>
                </c:pt>
                <c:pt idx="1359">
                  <c:v>-22.600270777936132</c:v>
                </c:pt>
                <c:pt idx="1360">
                  <c:v>-22.602082447667826</c:v>
                </c:pt>
                <c:pt idx="1361">
                  <c:v>-22.603646409206064</c:v>
                </c:pt>
                <c:pt idx="1362">
                  <c:v>-22.606283772917593</c:v>
                </c:pt>
                <c:pt idx="1363">
                  <c:v>-22.608003159204568</c:v>
                </c:pt>
                <c:pt idx="1364">
                  <c:v>-22.609567120742124</c:v>
                </c:pt>
                <c:pt idx="1365">
                  <c:v>-22.612029631611026</c:v>
                </c:pt>
                <c:pt idx="1366">
                  <c:v>-22.617930915054366</c:v>
                </c:pt>
                <c:pt idx="1367">
                  <c:v>-22.621481399166598</c:v>
                </c:pt>
                <c:pt idx="1368">
                  <c:v>-22.624614179266061</c:v>
                </c:pt>
                <c:pt idx="1369">
                  <c:v>-22.627693532107529</c:v>
                </c:pt>
                <c:pt idx="1370">
                  <c:v>-22.630627174247067</c:v>
                </c:pt>
                <c:pt idx="1371">
                  <c:v>-22.633152826420091</c:v>
                </c:pt>
                <c:pt idx="1372">
                  <c:v>-22.636853878258641</c:v>
                </c:pt>
                <c:pt idx="1373">
                  <c:v>-22.639316389127039</c:v>
                </c:pt>
                <c:pt idx="1374">
                  <c:v>-22.642905729427092</c:v>
                </c:pt>
                <c:pt idx="1375">
                  <c:v>-22.649317000328082</c:v>
                </c:pt>
                <c:pt idx="1376">
                  <c:v>-22.654650012032128</c:v>
                </c:pt>
                <c:pt idx="1377">
                  <c:v>-22.658054785442097</c:v>
                </c:pt>
                <c:pt idx="1378">
                  <c:v>-22.660478440124027</c:v>
                </c:pt>
                <c:pt idx="1379">
                  <c:v>-22.663416939286588</c:v>
                </c:pt>
                <c:pt idx="1380">
                  <c:v>-22.665388890791089</c:v>
                </c:pt>
                <c:pt idx="1381">
                  <c:v>-22.671907016207093</c:v>
                </c:pt>
                <c:pt idx="1382">
                  <c:v>-22.675423501155596</c:v>
                </c:pt>
                <c:pt idx="1383">
                  <c:v>-22.678337715201607</c:v>
                </c:pt>
                <c:pt idx="1384">
                  <c:v>-22.683155882424032</c:v>
                </c:pt>
                <c:pt idx="1385">
                  <c:v>-22.687721484429296</c:v>
                </c:pt>
                <c:pt idx="1386">
                  <c:v>-22.689902287940299</c:v>
                </c:pt>
                <c:pt idx="1387">
                  <c:v>-22.692850501150133</c:v>
                </c:pt>
                <c:pt idx="1388">
                  <c:v>-22.695638432587039</c:v>
                </c:pt>
                <c:pt idx="1389">
                  <c:v>-22.703574808839029</c:v>
                </c:pt>
                <c:pt idx="1390">
                  <c:v>-22.705828467701039</c:v>
                </c:pt>
                <c:pt idx="1391">
                  <c:v>-22.707542996964548</c:v>
                </c:pt>
                <c:pt idx="1392">
                  <c:v>-22.711938603150358</c:v>
                </c:pt>
                <c:pt idx="1393">
                  <c:v>-22.715425945958593</c:v>
                </c:pt>
                <c:pt idx="1394">
                  <c:v>-22.719253280405539</c:v>
                </c:pt>
                <c:pt idx="1395">
                  <c:v>-22.723172898297324</c:v>
                </c:pt>
                <c:pt idx="1396">
                  <c:v>-22.726956519533573</c:v>
                </c:pt>
                <c:pt idx="1397">
                  <c:v>-22.729793021204827</c:v>
                </c:pt>
                <c:pt idx="1398">
                  <c:v>-22.73894851033231</c:v>
                </c:pt>
                <c:pt idx="1399">
                  <c:v>-22.741168170030548</c:v>
                </c:pt>
                <c:pt idx="1400">
                  <c:v>-22.745471492771529</c:v>
                </c:pt>
                <c:pt idx="1401">
                  <c:v>-22.748050572202072</c:v>
                </c:pt>
                <c:pt idx="1402">
                  <c:v>-22.750037094776829</c:v>
                </c:pt>
                <c:pt idx="1403">
                  <c:v>-22.751635055478591</c:v>
                </c:pt>
                <c:pt idx="1404">
                  <c:v>-22.754082995277287</c:v>
                </c:pt>
                <c:pt idx="1405">
                  <c:v>-22.755914093102593</c:v>
                </c:pt>
                <c:pt idx="1406">
                  <c:v>-22.760683690090829</c:v>
                </c:pt>
                <c:pt idx="1407">
                  <c:v>-22.763957323869292</c:v>
                </c:pt>
                <c:pt idx="1408">
                  <c:v>-22.766011844771739</c:v>
                </c:pt>
                <c:pt idx="1409">
                  <c:v>-22.771301143264836</c:v>
                </c:pt>
                <c:pt idx="1410">
                  <c:v>-22.774647632394252</c:v>
                </c:pt>
                <c:pt idx="1411">
                  <c:v>-22.777265568012108</c:v>
                </c:pt>
                <c:pt idx="1412">
                  <c:v>-22.780325492760582</c:v>
                </c:pt>
                <c:pt idx="1413">
                  <c:v>-22.781758314666078</c:v>
                </c:pt>
                <c:pt idx="1414">
                  <c:v>-22.783662267842789</c:v>
                </c:pt>
                <c:pt idx="1415">
                  <c:v>-22.788640716837776</c:v>
                </c:pt>
                <c:pt idx="1416">
                  <c:v>-22.791661785398581</c:v>
                </c:pt>
                <c:pt idx="1417">
                  <c:v>-22.795498833892609</c:v>
                </c:pt>
                <c:pt idx="1418">
                  <c:v>-22.799127030379505</c:v>
                </c:pt>
                <c:pt idx="1419">
                  <c:v>-22.803294356464832</c:v>
                </c:pt>
                <c:pt idx="1420">
                  <c:v>-22.805902578036296</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-22.830658826356135</c:v>
                </c:pt>
                <c:pt idx="1431">
                  <c:v>-22.831707943412354</c:v>
                </c:pt>
                <c:pt idx="1432">
                  <c:v>-22.835200143243853</c:v>
                </c:pt>
                <c:pt idx="1433">
                  <c:v>-22.838512633209284</c:v>
                </c:pt>
                <c:pt idx="1434">
                  <c:v>-22.840139736051814</c:v>
                </c:pt>
                <c:pt idx="1435">
                  <c:v>-22.844783050431321</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-22.872147520322287</c:v>
                </c:pt>
                <c:pt idx="1447">
                  <c:v>-22.873900905773084</c:v>
                </c:pt>
                <c:pt idx="1448">
                  <c:v>-22.874925737712637</c:v>
                </c:pt>
                <c:pt idx="1449">
                  <c:v>-22.877669955939286</c:v>
                </c:pt>
                <c:pt idx="1450">
                  <c:v>-22.88247840911508</c:v>
                </c:pt>
                <c:pt idx="1451">
                  <c:v>-22.885426622324747</c:v>
                </c:pt>
                <c:pt idx="1452">
                  <c:v>-22.887636567976077</c:v>
                </c:pt>
                <c:pt idx="1453">
                  <c:v>-22.89115790994833</c:v>
                </c:pt>
                <c:pt idx="1454">
                  <c:v>-22.892887010281854</c:v>
                </c:pt>
                <c:pt idx="1455">
                  <c:v>-22.894164407438865</c:v>
                </c:pt>
                <c:pt idx="1456">
                  <c:v>-22.896160644060316</c:v>
                </c:pt>
                <c:pt idx="1457">
                  <c:v>-22.897234046233827</c:v>
                </c:pt>
                <c:pt idx="1458">
                  <c:v>-22.898166594728306</c:v>
                </c:pt>
                <c:pt idx="1459">
                  <c:v>-22.901420800412822</c:v>
                </c:pt>
                <c:pt idx="1460">
                  <c:v>-22.902586486031268</c:v>
                </c:pt>
                <c:pt idx="1461">
                  <c:v>-22.902902192552826</c:v>
                </c:pt>
                <c:pt idx="1462">
                  <c:v>-22.907341511949582</c:v>
                </c:pt>
                <c:pt idx="1463">
                  <c:v>-22.910906567132585</c:v>
                </c:pt>
                <c:pt idx="1464">
                  <c:v>-22.912232534523469</c:v>
                </c:pt>
                <c:pt idx="1465">
                  <c:v>-22.912888232683585</c:v>
                </c:pt>
                <c:pt idx="1466">
                  <c:v>-22.915117606428609</c:v>
                </c:pt>
                <c:pt idx="1467">
                  <c:v>-22.919362644888832</c:v>
                </c:pt>
                <c:pt idx="1468">
                  <c:v>-22.922238002747459</c:v>
                </c:pt>
                <c:pt idx="1469">
                  <c:v>-22.925341640706261</c:v>
                </c:pt>
                <c:pt idx="1470">
                  <c:v>-22.928051859768829</c:v>
                </c:pt>
                <c:pt idx="1471">
                  <c:v>-22.931043786189317</c:v>
                </c:pt>
                <c:pt idx="1472">
                  <c:v>-22.935084829666309</c:v>
                </c:pt>
                <c:pt idx="1473">
                  <c:v>-22.93819332464885</c:v>
                </c:pt>
                <c:pt idx="1474">
                  <c:v>-22.939684430835317</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323278336"/>
        <c:axId val="323279872"/>
        <c:extLst/>
      </c:lineChart>
      <c:catAx>
        <c:axId val="323278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23279872"/>
        <c:crosses val="autoZero"/>
        <c:auto val="1"/>
        <c:lblAlgn val="ctr"/>
        <c:lblOffset val="100"/>
        <c:noMultiLvlLbl val="0"/>
      </c:catAx>
      <c:valAx>
        <c:axId val="323279872"/>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323278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-2.1801105301079016</c:v>
                </c:pt>
                <c:pt idx="4">
                  <c:v>-2.1819151889214412</c:v>
                </c:pt>
                <c:pt idx="5">
                  <c:v>-2.1804831101078435</c:v>
                </c:pt>
                <c:pt idx="6">
                  <c:v>-2.1799753201079284</c:v>
                </c:pt>
                <c:pt idx="7">
                  <c:v>-2.1783832782897012</c:v>
                </c:pt>
                <c:pt idx="8">
                  <c:v>-2.1674437413577636</c:v>
                </c:pt>
                <c:pt idx="9">
                  <c:v>-2.1551317801078587</c:v>
                </c:pt>
                <c:pt idx="10">
                  <c:v>-2.156988350107909</c:v>
                </c:pt>
                <c:pt idx="11">
                  <c:v>-2.1494966001079572</c:v>
                </c:pt>
                <c:pt idx="12">
                  <c:v>-2.1449409449563892</c:v>
                </c:pt>
                <c:pt idx="13">
                  <c:v>-0.83473628153646451</c:v>
                </c:pt>
                <c:pt idx="14">
                  <c:v>-0.6481463101079612</c:v>
                </c:pt>
                <c:pt idx="15">
                  <c:v>-1.6105980701078408</c:v>
                </c:pt>
                <c:pt idx="16">
                  <c:v>-1.954956180107928</c:v>
                </c:pt>
                <c:pt idx="17">
                  <c:v>-1.7143435901078732</c:v>
                </c:pt>
                <c:pt idx="18">
                  <c:v>-1.7739706539854549</c:v>
                </c:pt>
                <c:pt idx="19">
                  <c:v>-2.2857464298048393</c:v>
                </c:pt>
                <c:pt idx="20">
                  <c:v>-2.7487410498513989</c:v>
                </c:pt>
                <c:pt idx="21">
                  <c:v>-4.064831660107755</c:v>
                </c:pt>
                <c:pt idx="22">
                  <c:v>-4.0652503601078465</c:v>
                </c:pt>
                <c:pt idx="23">
                  <c:v>-4.4532962401078322</c:v>
                </c:pt>
                <c:pt idx="24">
                  <c:v>-4.4601346901079095</c:v>
                </c:pt>
                <c:pt idx="25">
                  <c:v>-3.8722843801078661</c:v>
                </c:pt>
                <c:pt idx="26">
                  <c:v>-3.1113172883906994</c:v>
                </c:pt>
                <c:pt idx="27">
                  <c:v>-3.3802279901078833</c:v>
                </c:pt>
                <c:pt idx="28">
                  <c:v>-3.5040304601078702</c:v>
                </c:pt>
                <c:pt idx="29">
                  <c:v>-1.7167048601078818</c:v>
                </c:pt>
                <c:pt idx="30">
                  <c:v>-2.2654557732392533</c:v>
                </c:pt>
                <c:pt idx="31">
                  <c:v>-2.5435916401079601</c:v>
                </c:pt>
                <c:pt idx="32">
                  <c:v>-2.3792594201079127</c:v>
                </c:pt>
                <c:pt idx="33">
                  <c:v>-2.1881092801079749</c:v>
                </c:pt>
                <c:pt idx="34">
                  <c:v>-1.9910319301078381</c:v>
                </c:pt>
                <c:pt idx="35">
                  <c:v>-1.6889154601078669</c:v>
                </c:pt>
                <c:pt idx="36">
                  <c:v>-0.52060946010784903</c:v>
                </c:pt>
                <c:pt idx="37">
                  <c:v>-0.46608219010789842</c:v>
                </c:pt>
                <c:pt idx="38">
                  <c:v>0.33736790989215293</c:v>
                </c:pt>
                <c:pt idx="39">
                  <c:v>1.4636117031575098</c:v>
                </c:pt>
                <c:pt idx="40">
                  <c:v>2.3007588398921635</c:v>
                </c:pt>
                <c:pt idx="41">
                  <c:v>2.4349761869510047</c:v>
                </c:pt>
                <c:pt idx="42">
                  <c:v>5.3148433045980568</c:v>
                </c:pt>
                <c:pt idx="43">
                  <c:v>6.0301869398922081</c:v>
                </c:pt>
                <c:pt idx="44">
                  <c:v>6.9910312398921519</c:v>
                </c:pt>
                <c:pt idx="45">
                  <c:v>7.2997730198922808</c:v>
                </c:pt>
                <c:pt idx="46">
                  <c:v>7.297456679892254</c:v>
                </c:pt>
                <c:pt idx="47">
                  <c:v>7.1255064598920814</c:v>
                </c:pt>
                <c:pt idx="48">
                  <c:v>7.4664191998922389</c:v>
                </c:pt>
                <c:pt idx="49">
                  <c:v>7.8955510898919243</c:v>
                </c:pt>
                <c:pt idx="50">
                  <c:v>7.8884491714711134</c:v>
                </c:pt>
                <c:pt idx="51">
                  <c:v>6.3710730398921802</c:v>
                </c:pt>
                <c:pt idx="52">
                  <c:v>6.4015846398921497</c:v>
                </c:pt>
                <c:pt idx="53">
                  <c:v>6.5547958211422355</c:v>
                </c:pt>
                <c:pt idx="54">
                  <c:v>6.5533787298922324</c:v>
                </c:pt>
                <c:pt idx="55">
                  <c:v>6.4861487798920914</c:v>
                </c:pt>
                <c:pt idx="56">
                  <c:v>6.3741306220840475</c:v>
                </c:pt>
                <c:pt idx="57">
                  <c:v>5.9661741762557767</c:v>
                </c:pt>
                <c:pt idx="58">
                  <c:v>5.8987313798922045</c:v>
                </c:pt>
                <c:pt idx="59">
                  <c:v>5.6278329098920796</c:v>
                </c:pt>
                <c:pt idx="60">
                  <c:v>5.7292823598920819</c:v>
                </c:pt>
                <c:pt idx="61">
                  <c:v>5.9521727998921916</c:v>
                </c:pt>
                <c:pt idx="62">
                  <c:v>6.1558294198921164</c:v>
                </c:pt>
                <c:pt idx="63">
                  <c:v>6.58542253989215</c:v>
                </c:pt>
                <c:pt idx="64">
                  <c:v>7.0158356218594697</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27.494557429892165</c:v>
                </c:pt>
                <c:pt idx="77">
                  <c:v>28.146468339892131</c:v>
                </c:pt>
                <c:pt idx="78">
                  <c:v>27.816845939892218</c:v>
                </c:pt>
                <c:pt idx="79">
                  <c:v>27.000213589892287</c:v>
                </c:pt>
                <c:pt idx="80">
                  <c:v>25.512759909892068</c:v>
                </c:pt>
                <c:pt idx="81">
                  <c:v>24.181686209891929</c:v>
                </c:pt>
                <c:pt idx="82">
                  <c:v>23.221493267164853</c:v>
                </c:pt>
                <c:pt idx="83">
                  <c:v>15.529643363421542</c:v>
                </c:pt>
                <c:pt idx="84">
                  <c:v>14.162033859892235</c:v>
                </c:pt>
                <c:pt idx="85">
                  <c:v>12.224327569892191</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3.9110561598922065</c:v>
                </c:pt>
                <c:pt idx="97">
                  <c:v>5.9151328598921955</c:v>
                </c:pt>
                <c:pt idx="98">
                  <c:v>8.5097159598922207</c:v>
                </c:pt>
                <c:pt idx="99">
                  <c:v>11.144568216815101</c:v>
                </c:pt>
                <c:pt idx="100">
                  <c:v>20.738151671967607</c:v>
                </c:pt>
                <c:pt idx="101">
                  <c:v>22.444460949892061</c:v>
                </c:pt>
                <c:pt idx="102">
                  <c:v>24.843823219892091</c:v>
                </c:pt>
                <c:pt idx="103">
                  <c:v>27.818608219892131</c:v>
                </c:pt>
                <c:pt idx="104">
                  <c:v>30.661835769892342</c:v>
                </c:pt>
                <c:pt idx="105">
                  <c:v>32.949395641932853</c:v>
                </c:pt>
                <c:pt idx="106">
                  <c:v>33.558134496413771</c:v>
                </c:pt>
                <c:pt idx="107">
                  <c:v>36.665930539892152</c:v>
                </c:pt>
                <c:pt idx="108">
                  <c:v>36.880116339892027</c:v>
                </c:pt>
                <c:pt idx="109">
                  <c:v>36.633289139892078</c:v>
                </c:pt>
                <c:pt idx="110">
                  <c:v>35.731536939891939</c:v>
                </c:pt>
                <c:pt idx="111">
                  <c:v>34.761928679892165</c:v>
                </c:pt>
                <c:pt idx="112">
                  <c:v>31.588254459892141</c:v>
                </c:pt>
                <c:pt idx="113">
                  <c:v>29.631059809892221</c:v>
                </c:pt>
                <c:pt idx="114">
                  <c:v>28.350083373225502</c:v>
                </c:pt>
                <c:pt idx="115">
                  <c:v>20.119051133642266</c:v>
                </c:pt>
                <c:pt idx="116">
                  <c:v>19.204640075245589</c:v>
                </c:pt>
                <c:pt idx="117">
                  <c:v>17.78304139989217</c:v>
                </c:pt>
                <c:pt idx="118">
                  <c:v>16.091528519892108</c:v>
                </c:pt>
                <c:pt idx="119">
                  <c:v>14.321698379892155</c:v>
                </c:pt>
                <c:pt idx="120">
                  <c:v>12.919052889892086</c:v>
                </c:pt>
                <c:pt idx="121">
                  <c:v>11.572668109892103</c:v>
                </c:pt>
                <c:pt idx="122">
                  <c:v>10.548223985838124</c:v>
                </c:pt>
                <c:pt idx="123">
                  <c:v>4.7297305398921985</c:v>
                </c:pt>
                <c:pt idx="124">
                  <c:v>3.8428704798921784</c:v>
                </c:pt>
                <c:pt idx="125">
                  <c:v>2.7446777998921359</c:v>
                </c:pt>
                <c:pt idx="126">
                  <c:v>2.0460832498921082</c:v>
                </c:pt>
                <c:pt idx="127">
                  <c:v>1.9170091198921853</c:v>
                </c:pt>
                <c:pt idx="128">
                  <c:v>1.8357465198921399</c:v>
                </c:pt>
                <c:pt idx="129">
                  <c:v>2.6037803058497153</c:v>
                </c:pt>
                <c:pt idx="130">
                  <c:v>7.5959755398921658</c:v>
                </c:pt>
                <c:pt idx="131">
                  <c:v>9.6456063798921292</c:v>
                </c:pt>
                <c:pt idx="132">
                  <c:v>12.116297629892202</c:v>
                </c:pt>
                <c:pt idx="133">
                  <c:v>14.474672622366455</c:v>
                </c:pt>
                <c:pt idx="134">
                  <c:v>16.886653339892263</c:v>
                </c:pt>
                <c:pt idx="135">
                  <c:v>19.174053339892275</c:v>
                </c:pt>
                <c:pt idx="136">
                  <c:v>21.67191173989222</c:v>
                </c:pt>
                <c:pt idx="137">
                  <c:v>23.296491188828242</c:v>
                </c:pt>
                <c:pt idx="138">
                  <c:v>23.753480539892152</c:v>
                </c:pt>
                <c:pt idx="139">
                  <c:v>19.465403504804268</c:v>
                </c:pt>
                <c:pt idx="140">
                  <c:v>17.06576171989219</c:v>
                </c:pt>
                <c:pt idx="141">
                  <c:v>14.608535799892039</c:v>
                </c:pt>
                <c:pt idx="142">
                  <c:v>12.228409439892246</c:v>
                </c:pt>
                <c:pt idx="143">
                  <c:v>10.336178939892108</c:v>
                </c:pt>
                <c:pt idx="144">
                  <c:v>8.8654907398921079</c:v>
                </c:pt>
                <c:pt idx="145">
                  <c:v>7.4813707398922089</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-2.1312568579573585</c:v>
                </c:pt>
                <c:pt idx="154">
                  <c:v>-1.8777266201078078</c:v>
                </c:pt>
                <c:pt idx="155">
                  <c:v>-1.2570941901078472</c:v>
                </c:pt>
                <c:pt idx="156">
                  <c:v>-0.56924478010785151</c:v>
                </c:pt>
                <c:pt idx="157">
                  <c:v>-0.13442904174041845</c:v>
                </c:pt>
                <c:pt idx="158">
                  <c:v>5.4775522898921594</c:v>
                </c:pt>
                <c:pt idx="159">
                  <c:v>7.8139008698921959</c:v>
                </c:pt>
                <c:pt idx="160">
                  <c:v>11.015413099892221</c:v>
                </c:pt>
                <c:pt idx="161">
                  <c:v>12.690434979892025</c:v>
                </c:pt>
                <c:pt idx="162">
                  <c:v>15.728199199892128</c:v>
                </c:pt>
                <c:pt idx="163">
                  <c:v>18.151308899892204</c:v>
                </c:pt>
                <c:pt idx="164">
                  <c:v>20.421498279892077</c:v>
                </c:pt>
                <c:pt idx="165">
                  <c:v>21.328445539892112</c:v>
                </c:pt>
                <c:pt idx="166">
                  <c:v>22.28532418091768</c:v>
                </c:pt>
                <c:pt idx="167">
                  <c:v>21.44829289886642</c:v>
                </c:pt>
                <c:pt idx="168">
                  <c:v>20.113094448983034</c:v>
                </c:pt>
                <c:pt idx="169">
                  <c:v>19.011396159892136</c:v>
                </c:pt>
                <c:pt idx="170">
                  <c:v>18.337725029892344</c:v>
                </c:pt>
                <c:pt idx="171">
                  <c:v>17.583146059892229</c:v>
                </c:pt>
                <c:pt idx="172">
                  <c:v>16.962610979892098</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1.2923510498922064</c:v>
                </c:pt>
                <c:pt idx="186">
                  <c:v>1.0356382598921776</c:v>
                </c:pt>
                <c:pt idx="187">
                  <c:v>0.66426713989205999</c:v>
                </c:pt>
                <c:pt idx="188">
                  <c:v>0.59392172989204406</c:v>
                </c:pt>
                <c:pt idx="189">
                  <c:v>1.0220316098921658</c:v>
                </c:pt>
                <c:pt idx="190">
                  <c:v>1.2665280098922835</c:v>
                </c:pt>
                <c:pt idx="191">
                  <c:v>1.1914492065588433</c:v>
                </c:pt>
                <c:pt idx="192">
                  <c:v>3.8563250998921412</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8.811469819891979</c:v>
                </c:pt>
                <c:pt idx="201">
                  <c:v>8.7329785498921666</c:v>
                </c:pt>
                <c:pt idx="202">
                  <c:v>8.5744802898921098</c:v>
                </c:pt>
                <c:pt idx="203">
                  <c:v>8.4326051098921209</c:v>
                </c:pt>
                <c:pt idx="204">
                  <c:v>8.2426788998920415</c:v>
                </c:pt>
                <c:pt idx="205">
                  <c:v>8.4118478696793648</c:v>
                </c:pt>
                <c:pt idx="206">
                  <c:v>8.1112539998920639</c:v>
                </c:pt>
                <c:pt idx="207">
                  <c:v>7.8420789208445427</c:v>
                </c:pt>
                <c:pt idx="208">
                  <c:v>6.1823782368618465</c:v>
                </c:pt>
                <c:pt idx="209">
                  <c:v>6.0994291398921376</c:v>
                </c:pt>
                <c:pt idx="210">
                  <c:v>5.9395383398922093</c:v>
                </c:pt>
                <c:pt idx="211">
                  <c:v>6.0610215095891284</c:v>
                </c:pt>
                <c:pt idx="212">
                  <c:v>5.8165671023921517</c:v>
                </c:pt>
                <c:pt idx="213">
                  <c:v>5.3442974798921909</c:v>
                </c:pt>
                <c:pt idx="214">
                  <c:v>4.4991076298921104</c:v>
                </c:pt>
                <c:pt idx="215">
                  <c:v>4.5747268398921221</c:v>
                </c:pt>
                <c:pt idx="216">
                  <c:v>4.9392436398921511</c:v>
                </c:pt>
                <c:pt idx="217">
                  <c:v>5.6456036139662302</c:v>
                </c:pt>
                <c:pt idx="218">
                  <c:v>5.5882640662078416</c:v>
                </c:pt>
                <c:pt idx="219">
                  <c:v>5.2729134498922425</c:v>
                </c:pt>
                <c:pt idx="220">
                  <c:v>5.42106577989217</c:v>
                </c:pt>
                <c:pt idx="221">
                  <c:v>6.057470279891974</c:v>
                </c:pt>
                <c:pt idx="222">
                  <c:v>6.6078979998921028</c:v>
                </c:pt>
                <c:pt idx="223">
                  <c:v>6.9284339867006963</c:v>
                </c:pt>
                <c:pt idx="224">
                  <c:v>7.0259305398921645</c:v>
                </c:pt>
                <c:pt idx="225">
                  <c:v>6.9968977313815524</c:v>
                </c:pt>
                <c:pt idx="226">
                  <c:v>6.8882661398921048</c:v>
                </c:pt>
                <c:pt idx="227">
                  <c:v>6.7145933798921078</c:v>
                </c:pt>
                <c:pt idx="228">
                  <c:v>6.3208244698922051</c:v>
                </c:pt>
                <c:pt idx="229">
                  <c:v>5.8963547898921194</c:v>
                </c:pt>
                <c:pt idx="230">
                  <c:v>5.7354190045384854</c:v>
                </c:pt>
                <c:pt idx="231">
                  <c:v>6.196672300308748</c:v>
                </c:pt>
                <c:pt idx="232">
                  <c:v>7.495587428781036</c:v>
                </c:pt>
                <c:pt idx="233">
                  <c:v>7.8371168598922338</c:v>
                </c:pt>
                <c:pt idx="234">
                  <c:v>8.2120669198921661</c:v>
                </c:pt>
                <c:pt idx="235">
                  <c:v>8.4691547188394676</c:v>
                </c:pt>
                <c:pt idx="236">
                  <c:v>8.5334369798921728</c:v>
                </c:pt>
                <c:pt idx="237">
                  <c:v>8.3447280598921179</c:v>
                </c:pt>
                <c:pt idx="238">
                  <c:v>7.8319225598922344</c:v>
                </c:pt>
                <c:pt idx="239">
                  <c:v>7.2267461113207929</c:v>
                </c:pt>
                <c:pt idx="240">
                  <c:v>5.5087455398921614</c:v>
                </c:pt>
                <c:pt idx="241">
                  <c:v>5.3725158157542268</c:v>
                </c:pt>
                <c:pt idx="242">
                  <c:v>4.7016357151498873</c:v>
                </c:pt>
                <c:pt idx="243">
                  <c:v>3.7245496498920692</c:v>
                </c:pt>
                <c:pt idx="244">
                  <c:v>3.0622586398921303</c:v>
                </c:pt>
                <c:pt idx="245">
                  <c:v>2.89762878989211</c:v>
                </c:pt>
                <c:pt idx="246">
                  <c:v>2.9803383681748699</c:v>
                </c:pt>
                <c:pt idx="247">
                  <c:v>3.31402424775741</c:v>
                </c:pt>
                <c:pt idx="248">
                  <c:v>3.8300894757896327</c:v>
                </c:pt>
                <c:pt idx="249">
                  <c:v>4.2523010698921979</c:v>
                </c:pt>
                <c:pt idx="250">
                  <c:v>5.0460147798920145</c:v>
                </c:pt>
                <c:pt idx="251">
                  <c:v>5.484351069892071</c:v>
                </c:pt>
                <c:pt idx="252">
                  <c:v>5.5195318530234845</c:v>
                </c:pt>
                <c:pt idx="253">
                  <c:v>5.726881199892091</c:v>
                </c:pt>
                <c:pt idx="254">
                  <c:v>6.1066357998920324</c:v>
                </c:pt>
                <c:pt idx="255">
                  <c:v>6.564726991505168</c:v>
                </c:pt>
                <c:pt idx="256">
                  <c:v>7.9654795398922147</c:v>
                </c:pt>
                <c:pt idx="257">
                  <c:v>8.6813374646233239</c:v>
                </c:pt>
                <c:pt idx="258">
                  <c:v>9.4947838698921601</c:v>
                </c:pt>
                <c:pt idx="259">
                  <c:v>10.566741279892236</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16.764798169892117</c:v>
                </c:pt>
                <c:pt idx="271">
                  <c:v>16.216268359892108</c:v>
                </c:pt>
                <c:pt idx="272">
                  <c:v>15.590193151003206</c:v>
                </c:pt>
                <c:pt idx="273">
                  <c:v>12.132673643340421</c:v>
                </c:pt>
                <c:pt idx="274">
                  <c:v>11.382409079891996</c:v>
                </c:pt>
                <c:pt idx="275">
                  <c:v>10.355264449892276</c:v>
                </c:pt>
                <c:pt idx="276">
                  <c:v>9.4751577698922667</c:v>
                </c:pt>
                <c:pt idx="277">
                  <c:v>8.3651656998921524</c:v>
                </c:pt>
                <c:pt idx="278">
                  <c:v>7.3452334186799515</c:v>
                </c:pt>
                <c:pt idx="279">
                  <c:v>6.4663680798921463</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1.9799956598921802</c:v>
                </c:pt>
                <c:pt idx="288">
                  <c:v>2.2522916813064455</c:v>
                </c:pt>
                <c:pt idx="289">
                  <c:v>3.869461448983003</c:v>
                </c:pt>
                <c:pt idx="290">
                  <c:v>11.442141321943481</c:v>
                </c:pt>
                <c:pt idx="291">
                  <c:v>14.680389679892158</c:v>
                </c:pt>
                <c:pt idx="292">
                  <c:v>17.785031609892126</c:v>
                </c:pt>
                <c:pt idx="293">
                  <c:v>21.128338050761666</c:v>
                </c:pt>
                <c:pt idx="294">
                  <c:v>24.502720509892086</c:v>
                </c:pt>
                <c:pt idx="295">
                  <c:v>27.140966779892132</c:v>
                </c:pt>
                <c:pt idx="296">
                  <c:v>28.272274859892093</c:v>
                </c:pt>
                <c:pt idx="297">
                  <c:v>28.436591518839663</c:v>
                </c:pt>
                <c:pt idx="298">
                  <c:v>24.596223139892132</c:v>
                </c:pt>
                <c:pt idx="299">
                  <c:v>23.118342009892274</c:v>
                </c:pt>
                <c:pt idx="300">
                  <c:v>21.123727929892155</c:v>
                </c:pt>
                <c:pt idx="301">
                  <c:v>18.561071159892212</c:v>
                </c:pt>
                <c:pt idx="302">
                  <c:v>15.446400629892054</c:v>
                </c:pt>
                <c:pt idx="303">
                  <c:v>11.957035893427514</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3.4237133698921602</c:v>
                </c:pt>
                <c:pt idx="314">
                  <c:v>3.5885611605818482</c:v>
                </c:pt>
                <c:pt idx="315">
                  <c:v>4.8325860801219065</c:v>
                </c:pt>
                <c:pt idx="316">
                  <c:v>6.1887065398921948</c:v>
                </c:pt>
                <c:pt idx="317">
                  <c:v>8.019741399892121</c:v>
                </c:pt>
                <c:pt idx="318">
                  <c:v>9.8198378598920986</c:v>
                </c:pt>
                <c:pt idx="319">
                  <c:v>11.395782589892116</c:v>
                </c:pt>
                <c:pt idx="320">
                  <c:v>12.265337381997425</c:v>
                </c:pt>
                <c:pt idx="321">
                  <c:v>16.550389445552455</c:v>
                </c:pt>
                <c:pt idx="322">
                  <c:v>16.791903979892091</c:v>
                </c:pt>
                <c:pt idx="323">
                  <c:v>16.711773055043707</c:v>
                </c:pt>
                <c:pt idx="324">
                  <c:v>16.502642989892006</c:v>
                </c:pt>
                <c:pt idx="325">
                  <c:v>16.236910339892333</c:v>
                </c:pt>
                <c:pt idx="326">
                  <c:v>16.054723759892131</c:v>
                </c:pt>
                <c:pt idx="327">
                  <c:v>16.065537689892196</c:v>
                </c:pt>
                <c:pt idx="328">
                  <c:v>16.00850079263941</c:v>
                </c:pt>
                <c:pt idx="329">
                  <c:v>15.852451539892174</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1.6891059598922054</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-14.149262420107799</c:v>
                </c:pt>
                <c:pt idx="360">
                  <c:v>-12.757231023937678</c:v>
                </c:pt>
                <c:pt idx="361">
                  <c:v>-11.738813820107799</c:v>
                </c:pt>
                <c:pt idx="362">
                  <c:v>-10.687915700107805</c:v>
                </c:pt>
                <c:pt idx="363">
                  <c:v>-9.4781900801078507</c:v>
                </c:pt>
                <c:pt idx="364">
                  <c:v>-8.8484094601078453</c:v>
                </c:pt>
                <c:pt idx="365">
                  <c:v>-7.0261699007857743</c:v>
                </c:pt>
                <c:pt idx="366">
                  <c:v>-6.9412827611830439</c:v>
                </c:pt>
                <c:pt idx="367">
                  <c:v>-6.8866294601078124</c:v>
                </c:pt>
                <c:pt idx="368">
                  <c:v>-6.8540315701078862</c:v>
                </c:pt>
                <c:pt idx="369">
                  <c:v>-6.7526452501078467</c:v>
                </c:pt>
                <c:pt idx="370">
                  <c:v>-6.6586665201079285</c:v>
                </c:pt>
                <c:pt idx="371">
                  <c:v>-6.6275815676346861</c:v>
                </c:pt>
                <c:pt idx="372">
                  <c:v>-6.4978024710968043</c:v>
                </c:pt>
                <c:pt idx="373">
                  <c:v>-4.7296930226078873</c:v>
                </c:pt>
                <c:pt idx="374">
                  <c:v>-3.9921991601079441</c:v>
                </c:pt>
                <c:pt idx="375">
                  <c:v>-3.1959580801079142</c:v>
                </c:pt>
                <c:pt idx="376">
                  <c:v>-2.9264206419260859</c:v>
                </c:pt>
                <c:pt idx="377">
                  <c:v>-2.8439693801076942</c:v>
                </c:pt>
                <c:pt idx="378">
                  <c:v>-2.7561214001078156</c:v>
                </c:pt>
                <c:pt idx="379">
                  <c:v>-2.6879819601078538</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-2.1068317025320429</c:v>
                </c:pt>
                <c:pt idx="388">
                  <c:v>-2.0613653701077648</c:v>
                </c:pt>
                <c:pt idx="389">
                  <c:v>-2.0577396101078875</c:v>
                </c:pt>
                <c:pt idx="390">
                  <c:v>-2.0304358185983631</c:v>
                </c:pt>
                <c:pt idx="391">
                  <c:v>-1.9134203296730461</c:v>
                </c:pt>
                <c:pt idx="392">
                  <c:v>-1.8826172601078235</c:v>
                </c:pt>
                <c:pt idx="393">
                  <c:v>-1.8253274601077862</c:v>
                </c:pt>
                <c:pt idx="394">
                  <c:v>-1.7757816801078803</c:v>
                </c:pt>
                <c:pt idx="395">
                  <c:v>-1.7565706101078979</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-1.7841979449563645</c:v>
                </c:pt>
                <c:pt idx="404">
                  <c:v>-1.7938778201079231</c:v>
                </c:pt>
                <c:pt idx="405">
                  <c:v>-1.8020997401078898</c:v>
                </c:pt>
                <c:pt idx="406">
                  <c:v>-1.8131249401077838</c:v>
                </c:pt>
                <c:pt idx="407">
                  <c:v>-1.8241190701078551</c:v>
                </c:pt>
                <c:pt idx="408">
                  <c:v>-1.8369493691987651</c:v>
                </c:pt>
                <c:pt idx="409">
                  <c:v>-1.8575006601078738</c:v>
                </c:pt>
                <c:pt idx="410">
                  <c:v>-1.870967980107864</c:v>
                </c:pt>
                <c:pt idx="411">
                  <c:v>-1.8673113401078598</c:v>
                </c:pt>
                <c:pt idx="412">
                  <c:v>-1.869686870107941</c:v>
                </c:pt>
                <c:pt idx="413">
                  <c:v>-1.873887490107734</c:v>
                </c:pt>
                <c:pt idx="414">
                  <c:v>-1.8818881883686771</c:v>
                </c:pt>
                <c:pt idx="415">
                  <c:v>-1.8850212701078397</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-1.9275111267745211</c:v>
                </c:pt>
                <c:pt idx="426">
                  <c:v>-1.9337541059411762</c:v>
                </c:pt>
                <c:pt idx="427">
                  <c:v>-1.9348774801078301</c:v>
                </c:pt>
                <c:pt idx="428">
                  <c:v>-1.935195540107884</c:v>
                </c:pt>
                <c:pt idx="429">
                  <c:v>-1.9378109752593247</c:v>
                </c:pt>
                <c:pt idx="430">
                  <c:v>-1.9397012101079238</c:v>
                </c:pt>
                <c:pt idx="431">
                  <c:v>-1.94105269010781</c:v>
                </c:pt>
                <c:pt idx="432">
                  <c:v>-1.9448685001077881</c:v>
                </c:pt>
                <c:pt idx="433">
                  <c:v>-1.9514871501078943</c:v>
                </c:pt>
                <c:pt idx="434">
                  <c:v>-1.955255112281765</c:v>
                </c:pt>
                <c:pt idx="435">
                  <c:v>-1.9740485712189626</c:v>
                </c:pt>
                <c:pt idx="436">
                  <c:v>-1.9780306501078257</c:v>
                </c:pt>
                <c:pt idx="437">
                  <c:v>-1.9863082901078144</c:v>
                </c:pt>
                <c:pt idx="438">
                  <c:v>-1.9924558801077585</c:v>
                </c:pt>
                <c:pt idx="439">
                  <c:v>-2.0009950801079608</c:v>
                </c:pt>
                <c:pt idx="440">
                  <c:v>-2.008321579673165</c:v>
                </c:pt>
                <c:pt idx="441">
                  <c:v>-2.0163931101078387</c:v>
                </c:pt>
                <c:pt idx="442">
                  <c:v>-2.0243584601078197</c:v>
                </c:pt>
                <c:pt idx="443">
                  <c:v>-2.0284778522647002</c:v>
                </c:pt>
                <c:pt idx="444">
                  <c:v>-2.0451290601079011</c:v>
                </c:pt>
                <c:pt idx="445">
                  <c:v>-2.0472692773121595</c:v>
                </c:pt>
                <c:pt idx="446">
                  <c:v>-2.0517960601079084</c:v>
                </c:pt>
                <c:pt idx="447">
                  <c:v>-2.0584025401078487</c:v>
                </c:pt>
                <c:pt idx="448">
                  <c:v>-2.0622753101078457</c:v>
                </c:pt>
                <c:pt idx="449">
                  <c:v>-2.0650406301079007</c:v>
                </c:pt>
                <c:pt idx="450">
                  <c:v>-2.0691798237441077</c:v>
                </c:pt>
                <c:pt idx="451">
                  <c:v>-2.0701902154270093</c:v>
                </c:pt>
                <c:pt idx="452">
                  <c:v>-2.080338765663432</c:v>
                </c:pt>
                <c:pt idx="453">
                  <c:v>-2.0827088401078555</c:v>
                </c:pt>
                <c:pt idx="454">
                  <c:v>-2.0860976401079281</c:v>
                </c:pt>
                <c:pt idx="455">
                  <c:v>-2.0895743750015052</c:v>
                </c:pt>
                <c:pt idx="456">
                  <c:v>-2.0920314701078269</c:v>
                </c:pt>
                <c:pt idx="457">
                  <c:v>-2.0937302701077889</c:v>
                </c:pt>
                <c:pt idx="458">
                  <c:v>-2.0961532201078628</c:v>
                </c:pt>
                <c:pt idx="459">
                  <c:v>-2.0993393525810315</c:v>
                </c:pt>
                <c:pt idx="460">
                  <c:v>-2.1000417934411786</c:v>
                </c:pt>
                <c:pt idx="461">
                  <c:v>-2.1056099216462627</c:v>
                </c:pt>
                <c:pt idx="462">
                  <c:v>-2.1074128701077801</c:v>
                </c:pt>
                <c:pt idx="463">
                  <c:v>-2.1078991101078941</c:v>
                </c:pt>
                <c:pt idx="464">
                  <c:v>-2.1090202401078018</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-2.1237328201077807</c:v>
                </c:pt>
                <c:pt idx="475">
                  <c:v>-2.1237855101078802</c:v>
                </c:pt>
                <c:pt idx="476">
                  <c:v>-2.1233924197038037</c:v>
                </c:pt>
                <c:pt idx="477">
                  <c:v>-2.1246445323970442</c:v>
                </c:pt>
                <c:pt idx="478">
                  <c:v>-2.1262788983100904</c:v>
                </c:pt>
                <c:pt idx="479">
                  <c:v>-2.1257747701077299</c:v>
                </c:pt>
                <c:pt idx="480">
                  <c:v>-2.1273813601079148</c:v>
                </c:pt>
                <c:pt idx="481">
                  <c:v>-2.1285724001078421</c:v>
                </c:pt>
                <c:pt idx="482">
                  <c:v>-2.1307160459663295</c:v>
                </c:pt>
                <c:pt idx="483">
                  <c:v>-2.1323556701078226</c:v>
                </c:pt>
                <c:pt idx="484">
                  <c:v>-2.1333005301078458</c:v>
                </c:pt>
                <c:pt idx="485">
                  <c:v>-2.1371133901078001</c:v>
                </c:pt>
                <c:pt idx="486">
                  <c:v>-2.1362439162482532</c:v>
                </c:pt>
                <c:pt idx="487">
                  <c:v>-2.1425534757328797</c:v>
                </c:pt>
                <c:pt idx="488">
                  <c:v>-2.1445917318471093</c:v>
                </c:pt>
                <c:pt idx="489">
                  <c:v>-2.146993140107758</c:v>
                </c:pt>
                <c:pt idx="490">
                  <c:v>-2.1483859401078882</c:v>
                </c:pt>
                <c:pt idx="491">
                  <c:v>-2.1491963601078412</c:v>
                </c:pt>
                <c:pt idx="492">
                  <c:v>-2.1491537201078472</c:v>
                </c:pt>
                <c:pt idx="493">
                  <c:v>-2.1499887359699699</c:v>
                </c:pt>
                <c:pt idx="494">
                  <c:v>-2.1507492232656347</c:v>
                </c:pt>
                <c:pt idx="495">
                  <c:v>-2.15318474010793</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-2.1567404256250966</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-2.1475703201077798</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-2.131584262191089</c:v>
                </c:pt>
                <c:pt idx="532">
                  <c:v>-2.1320602830244395</c:v>
                </c:pt>
                <c:pt idx="533">
                  <c:v>-2.1317648701079053</c:v>
                </c:pt>
                <c:pt idx="534">
                  <c:v>-2.1335308601078729</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-2.1380953401079585</c:v>
                </c:pt>
                <c:pt idx="551">
                  <c:v>-2.1395197289250412</c:v>
                </c:pt>
                <c:pt idx="552">
                  <c:v>-2.1418011842458187</c:v>
                </c:pt>
                <c:pt idx="553">
                  <c:v>-2.1436048070466902</c:v>
                </c:pt>
                <c:pt idx="554">
                  <c:v>-2.1465319601079158</c:v>
                </c:pt>
                <c:pt idx="555">
                  <c:v>-2.1462979401079898</c:v>
                </c:pt>
                <c:pt idx="556">
                  <c:v>-2.1469300601079997</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-2.147301560107771</c:v>
                </c:pt>
                <c:pt idx="565">
                  <c:v>-2.1451440601078815</c:v>
                </c:pt>
                <c:pt idx="566">
                  <c:v>-2.1436979601078203</c:v>
                </c:pt>
                <c:pt idx="567">
                  <c:v>-2.1401523368201647</c:v>
                </c:pt>
                <c:pt idx="568">
                  <c:v>-2.1406938376588869</c:v>
                </c:pt>
                <c:pt idx="569">
                  <c:v>-2.1394271001078797</c:v>
                </c:pt>
                <c:pt idx="570">
                  <c:v>-2.1410663401078982</c:v>
                </c:pt>
                <c:pt idx="571">
                  <c:v>-2.1396724601078838</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-2.1390389941987507</c:v>
                </c:pt>
                <c:pt idx="580">
                  <c:v>-2.1356718801078074</c:v>
                </c:pt>
                <c:pt idx="581">
                  <c:v>-2.1373002601078976</c:v>
                </c:pt>
                <c:pt idx="582">
                  <c:v>-2.1379349201077402</c:v>
                </c:pt>
                <c:pt idx="583">
                  <c:v>-2.1358785672506837</c:v>
                </c:pt>
                <c:pt idx="584">
                  <c:v>-2.1356794601078777</c:v>
                </c:pt>
                <c:pt idx="585">
                  <c:v>-2.1336787489966489</c:v>
                </c:pt>
                <c:pt idx="586">
                  <c:v>-2.1326449201079778</c:v>
                </c:pt>
                <c:pt idx="587">
                  <c:v>-2.1310720101078267</c:v>
                </c:pt>
                <c:pt idx="588">
                  <c:v>-2.1305582301078374</c:v>
                </c:pt>
                <c:pt idx="589">
                  <c:v>-2.1288223801078914</c:v>
                </c:pt>
                <c:pt idx="590">
                  <c:v>-2.1276109294955319</c:v>
                </c:pt>
                <c:pt idx="591">
                  <c:v>-2.1286828464715533</c:v>
                </c:pt>
                <c:pt idx="592">
                  <c:v>-2.1270282717021223</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-2.1258675883129632</c:v>
                </c:pt>
                <c:pt idx="601">
                  <c:v>-2.126619490107823</c:v>
                </c:pt>
                <c:pt idx="602">
                  <c:v>-2.1264270201078261</c:v>
                </c:pt>
                <c:pt idx="603">
                  <c:v>-2.1266232601078059</c:v>
                </c:pt>
                <c:pt idx="604">
                  <c:v>-2.1276692458221098</c:v>
                </c:pt>
                <c:pt idx="605">
                  <c:v>-2.1281829201078342</c:v>
                </c:pt>
                <c:pt idx="606">
                  <c:v>-2.1290684101077337</c:v>
                </c:pt>
                <c:pt idx="607">
                  <c:v>-2.1289914401078729</c:v>
                </c:pt>
                <c:pt idx="608">
                  <c:v>-2.1296792036976342</c:v>
                </c:pt>
                <c:pt idx="609">
                  <c:v>-2.1320389913578577</c:v>
                </c:pt>
                <c:pt idx="610">
                  <c:v>-2.1327949101078607</c:v>
                </c:pt>
                <c:pt idx="611">
                  <c:v>-2.133946070107958</c:v>
                </c:pt>
                <c:pt idx="612">
                  <c:v>-2.1357162601080142</c:v>
                </c:pt>
                <c:pt idx="613">
                  <c:v>-2.1363021701078635</c:v>
                </c:pt>
                <c:pt idx="614">
                  <c:v>-2.1364763886792795</c:v>
                </c:pt>
                <c:pt idx="615">
                  <c:v>-2.138151250107859</c:v>
                </c:pt>
                <c:pt idx="616">
                  <c:v>-2.1388512301078038</c:v>
                </c:pt>
                <c:pt idx="617">
                  <c:v>-2.1390640538579082</c:v>
                </c:pt>
                <c:pt idx="618">
                  <c:v>-2.1426732934411774</c:v>
                </c:pt>
                <c:pt idx="619">
                  <c:v>-2.143111970107904</c:v>
                </c:pt>
                <c:pt idx="620">
                  <c:v>-2.1445579501078402</c:v>
                </c:pt>
                <c:pt idx="621">
                  <c:v>-2.1475806301078002</c:v>
                </c:pt>
                <c:pt idx="622">
                  <c:v>-2.1437056106454691</c:v>
                </c:pt>
                <c:pt idx="623">
                  <c:v>-2.1439348801077447</c:v>
                </c:pt>
                <c:pt idx="624">
                  <c:v>-2.1449990301079445</c:v>
                </c:pt>
                <c:pt idx="625">
                  <c:v>-2.1427360601077092</c:v>
                </c:pt>
                <c:pt idx="626">
                  <c:v>-2.1426677821417286</c:v>
                </c:pt>
                <c:pt idx="627">
                  <c:v>-2.1390441823300388</c:v>
                </c:pt>
                <c:pt idx="628">
                  <c:v>-2.1373561443182747</c:v>
                </c:pt>
                <c:pt idx="629">
                  <c:v>-2.1403682901079479</c:v>
                </c:pt>
                <c:pt idx="630">
                  <c:v>-2.1373262501078094</c:v>
                </c:pt>
                <c:pt idx="631">
                  <c:v>-2.1375524901078187</c:v>
                </c:pt>
                <c:pt idx="632">
                  <c:v>-2.1356795201078569</c:v>
                </c:pt>
                <c:pt idx="633">
                  <c:v>-2.1365712601077198</c:v>
                </c:pt>
                <c:pt idx="634">
                  <c:v>-2.135193312380598</c:v>
                </c:pt>
                <c:pt idx="635">
                  <c:v>-2.1344937006141582</c:v>
                </c:pt>
                <c:pt idx="636">
                  <c:v>-2.1345792901079124</c:v>
                </c:pt>
                <c:pt idx="637">
                  <c:v>-2.1346955701078514</c:v>
                </c:pt>
                <c:pt idx="638">
                  <c:v>-2.1351735601078312</c:v>
                </c:pt>
                <c:pt idx="639">
                  <c:v>-2.1365230401078752</c:v>
                </c:pt>
                <c:pt idx="640">
                  <c:v>-2.1355109396996568</c:v>
                </c:pt>
                <c:pt idx="641">
                  <c:v>-2.1361531001078857</c:v>
                </c:pt>
                <c:pt idx="642">
                  <c:v>-2.1366006801078843</c:v>
                </c:pt>
                <c:pt idx="643">
                  <c:v>-2.13914150010784</c:v>
                </c:pt>
                <c:pt idx="644">
                  <c:v>-2.1405248948905511</c:v>
                </c:pt>
                <c:pt idx="645">
                  <c:v>-2.144535890107965</c:v>
                </c:pt>
                <c:pt idx="646">
                  <c:v>-2.1462421001078216</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-2.1654440701079576</c:v>
                </c:pt>
                <c:pt idx="656">
                  <c:v>-2.1637574901077414</c:v>
                </c:pt>
                <c:pt idx="657">
                  <c:v>-2.1653420701077981</c:v>
                </c:pt>
                <c:pt idx="658">
                  <c:v>-2.1654206318250999</c:v>
                </c:pt>
                <c:pt idx="659">
                  <c:v>-2.1667908101078694</c:v>
                </c:pt>
                <c:pt idx="660">
                  <c:v>-2.1700845934411745</c:v>
                </c:pt>
                <c:pt idx="661">
                  <c:v>-2.1676259851078044</c:v>
                </c:pt>
                <c:pt idx="662">
                  <c:v>-2.1661196401079699</c:v>
                </c:pt>
                <c:pt idx="663">
                  <c:v>-2.1670136701077976</c:v>
                </c:pt>
                <c:pt idx="664">
                  <c:v>-2.1667621801078067</c:v>
                </c:pt>
                <c:pt idx="665">
                  <c:v>-2.1661067159218419</c:v>
                </c:pt>
                <c:pt idx="666">
                  <c:v>-2.1652303301078746</c:v>
                </c:pt>
                <c:pt idx="667">
                  <c:v>-2.1644134601078946</c:v>
                </c:pt>
                <c:pt idx="668">
                  <c:v>-2.1645818495814759</c:v>
                </c:pt>
                <c:pt idx="669">
                  <c:v>-2.1625247662302827</c:v>
                </c:pt>
                <c:pt idx="670">
                  <c:v>-2.1630358529650038</c:v>
                </c:pt>
                <c:pt idx="671">
                  <c:v>-2.1627832301079239</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-2.1573873601078812</c:v>
                </c:pt>
                <c:pt idx="680">
                  <c:v>-2.155895320107784</c:v>
                </c:pt>
                <c:pt idx="681">
                  <c:v>-2.1538879301078837</c:v>
                </c:pt>
                <c:pt idx="682">
                  <c:v>-2.1559497050058787</c:v>
                </c:pt>
                <c:pt idx="683">
                  <c:v>-2.1540355275236331</c:v>
                </c:pt>
                <c:pt idx="684">
                  <c:v>-2.1531140401078717</c:v>
                </c:pt>
                <c:pt idx="685">
                  <c:v>-2.1475999680444255</c:v>
                </c:pt>
                <c:pt idx="686">
                  <c:v>-2.1456010301079402</c:v>
                </c:pt>
                <c:pt idx="687">
                  <c:v>-2.1442879101077952</c:v>
                </c:pt>
                <c:pt idx="688">
                  <c:v>-2.1409452560261752</c:v>
                </c:pt>
                <c:pt idx="689">
                  <c:v>-2.1388259601078228</c:v>
                </c:pt>
                <c:pt idx="690">
                  <c:v>-2.1393580901079048</c:v>
                </c:pt>
                <c:pt idx="691">
                  <c:v>-2.1361422301078599</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-2.1361375487154208</c:v>
                </c:pt>
                <c:pt idx="702">
                  <c:v>-2.1382704601078331</c:v>
                </c:pt>
                <c:pt idx="703">
                  <c:v>-2.1387412401078492</c:v>
                </c:pt>
                <c:pt idx="704">
                  <c:v>-2.1386834601078397</c:v>
                </c:pt>
                <c:pt idx="705">
                  <c:v>-2.1390344301077704</c:v>
                </c:pt>
                <c:pt idx="706">
                  <c:v>-2.1397270519445089</c:v>
                </c:pt>
                <c:pt idx="707">
                  <c:v>-2.1388101801077966</c:v>
                </c:pt>
                <c:pt idx="708">
                  <c:v>-2.1376909701077982</c:v>
                </c:pt>
                <c:pt idx="709">
                  <c:v>-2.1385592489966787</c:v>
                </c:pt>
                <c:pt idx="710">
                  <c:v>-2.1357963869370202</c:v>
                </c:pt>
                <c:pt idx="711">
                  <c:v>-2.1354436201077927</c:v>
                </c:pt>
                <c:pt idx="712">
                  <c:v>-2.1344177590768822</c:v>
                </c:pt>
                <c:pt idx="713">
                  <c:v>-2.1320142901079366</c:v>
                </c:pt>
                <c:pt idx="714">
                  <c:v>-2.132060390107763</c:v>
                </c:pt>
                <c:pt idx="715">
                  <c:v>-2.1303290001078072</c:v>
                </c:pt>
                <c:pt idx="716">
                  <c:v>-2.1297952898950001</c:v>
                </c:pt>
                <c:pt idx="717">
                  <c:v>-2.1274520080530408</c:v>
                </c:pt>
                <c:pt idx="718">
                  <c:v>-2.1260409755717644</c:v>
                </c:pt>
                <c:pt idx="719">
                  <c:v>-2.1250883301078267</c:v>
                </c:pt>
                <c:pt idx="720">
                  <c:v>-2.123913080107934</c:v>
                </c:pt>
                <c:pt idx="721">
                  <c:v>-2.1217534101078708</c:v>
                </c:pt>
                <c:pt idx="722">
                  <c:v>-2.1213382801076812</c:v>
                </c:pt>
                <c:pt idx="723">
                  <c:v>-2.1194000201078587</c:v>
                </c:pt>
                <c:pt idx="724">
                  <c:v>-2.1179899192915599</c:v>
                </c:pt>
                <c:pt idx="725">
                  <c:v>-2.1185538130490467</c:v>
                </c:pt>
                <c:pt idx="726">
                  <c:v>-2.1150555851077777</c:v>
                </c:pt>
                <c:pt idx="727">
                  <c:v>-2.1140075401079121</c:v>
                </c:pt>
                <c:pt idx="728">
                  <c:v>-2.112191120107866</c:v>
                </c:pt>
                <c:pt idx="729">
                  <c:v>-2.1122777401078849</c:v>
                </c:pt>
                <c:pt idx="730">
                  <c:v>-2.1112441842457832</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-2.1081719401077854</c:v>
                </c:pt>
                <c:pt idx="739">
                  <c:v>-2.1082240301078059</c:v>
                </c:pt>
                <c:pt idx="740">
                  <c:v>-2.1104684301078098</c:v>
                </c:pt>
                <c:pt idx="741">
                  <c:v>-2.1086636501078582</c:v>
                </c:pt>
                <c:pt idx="742">
                  <c:v>-2.1123063376588878</c:v>
                </c:pt>
                <c:pt idx="743">
                  <c:v>-2.11007760644938</c:v>
                </c:pt>
                <c:pt idx="744">
                  <c:v>-2.1095844601078255</c:v>
                </c:pt>
                <c:pt idx="745">
                  <c:v>-2.1121151001078671</c:v>
                </c:pt>
                <c:pt idx="746">
                  <c:v>-2.1107473201078597</c:v>
                </c:pt>
                <c:pt idx="747">
                  <c:v>-2.1108450101078899</c:v>
                </c:pt>
                <c:pt idx="748">
                  <c:v>-2.1116920101078023</c:v>
                </c:pt>
                <c:pt idx="749">
                  <c:v>-2.1122342560261749</c:v>
                </c:pt>
                <c:pt idx="750">
                  <c:v>-2.1125582801078764</c:v>
                </c:pt>
                <c:pt idx="751">
                  <c:v>-2.1118835201079662</c:v>
                </c:pt>
                <c:pt idx="752">
                  <c:v>-2.115165602965007</c:v>
                </c:pt>
                <c:pt idx="753">
                  <c:v>-2.1152894601078427</c:v>
                </c:pt>
                <c:pt idx="754">
                  <c:v>-2.114830960107895</c:v>
                </c:pt>
                <c:pt idx="755">
                  <c:v>-2.1151178601078202</c:v>
                </c:pt>
                <c:pt idx="756">
                  <c:v>-2.1159263776336275</c:v>
                </c:pt>
                <c:pt idx="757">
                  <c:v>-2.1156250201077809</c:v>
                </c:pt>
                <c:pt idx="758">
                  <c:v>-2.1166042201079591</c:v>
                </c:pt>
                <c:pt idx="759">
                  <c:v>-2.1157609705245037</c:v>
                </c:pt>
                <c:pt idx="760">
                  <c:v>-2.1156724724535629</c:v>
                </c:pt>
                <c:pt idx="761">
                  <c:v>-2.1161629652625322</c:v>
                </c:pt>
                <c:pt idx="762">
                  <c:v>-2.1173897001077693</c:v>
                </c:pt>
                <c:pt idx="763">
                  <c:v>-2.1159910101078792</c:v>
                </c:pt>
                <c:pt idx="764">
                  <c:v>-2.1165319301078966</c:v>
                </c:pt>
                <c:pt idx="765">
                  <c:v>-2.1144193701078677</c:v>
                </c:pt>
                <c:pt idx="766">
                  <c:v>-2.1152281201077967</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-2.1145657075305779</c:v>
                </c:pt>
                <c:pt idx="780">
                  <c:v>-2.1157501001078027</c:v>
                </c:pt>
                <c:pt idx="781">
                  <c:v>-2.1136452201078795</c:v>
                </c:pt>
                <c:pt idx="782">
                  <c:v>-2.1146301701078869</c:v>
                </c:pt>
                <c:pt idx="783">
                  <c:v>-2.1144550401078988</c:v>
                </c:pt>
                <c:pt idx="784">
                  <c:v>-2.1152730579338765</c:v>
                </c:pt>
                <c:pt idx="785">
                  <c:v>-2.115375174393558</c:v>
                </c:pt>
                <c:pt idx="786">
                  <c:v>-2.1164132301078067</c:v>
                </c:pt>
                <c:pt idx="787">
                  <c:v>-2.1161757101077971</c:v>
                </c:pt>
                <c:pt idx="788">
                  <c:v>-2.1154278801078732</c:v>
                </c:pt>
                <c:pt idx="789">
                  <c:v>-2.116535750107905</c:v>
                </c:pt>
                <c:pt idx="790">
                  <c:v>-2.1145905825567484</c:v>
                </c:pt>
                <c:pt idx="791">
                  <c:v>-2.1148083001077778</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-2.1145175877673013</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-2.1156691801077967</c:v>
                </c:pt>
                <c:pt idx="814">
                  <c:v>-2.1174121301077617</c:v>
                </c:pt>
                <c:pt idx="815">
                  <c:v>-2.1184813580670485</c:v>
                </c:pt>
                <c:pt idx="816">
                  <c:v>-2.1155935934411474</c:v>
                </c:pt>
                <c:pt idx="817">
                  <c:v>-2.1168977901078572</c:v>
                </c:pt>
                <c:pt idx="818">
                  <c:v>-2.1169309201079192</c:v>
                </c:pt>
                <c:pt idx="819">
                  <c:v>-2.1179825101079119</c:v>
                </c:pt>
                <c:pt idx="820">
                  <c:v>-2.1173235101077412</c:v>
                </c:pt>
                <c:pt idx="821">
                  <c:v>-2.1190203070466112</c:v>
                </c:pt>
                <c:pt idx="822">
                  <c:v>-2.1170515601078002</c:v>
                </c:pt>
                <c:pt idx="823">
                  <c:v>-2.1165780253252349</c:v>
                </c:pt>
                <c:pt idx="824">
                  <c:v>-2.1178151476078284</c:v>
                </c:pt>
                <c:pt idx="825">
                  <c:v>-2.1177155701078476</c:v>
                </c:pt>
                <c:pt idx="826">
                  <c:v>-2.1178599601079213</c:v>
                </c:pt>
                <c:pt idx="827">
                  <c:v>-2.1166723601077235</c:v>
                </c:pt>
                <c:pt idx="828">
                  <c:v>-2.1186420901078504</c:v>
                </c:pt>
                <c:pt idx="829">
                  <c:v>-2.1185809901079202</c:v>
                </c:pt>
                <c:pt idx="830">
                  <c:v>-2.1184434901079467</c:v>
                </c:pt>
                <c:pt idx="831">
                  <c:v>-2.1176929901078827</c:v>
                </c:pt>
                <c:pt idx="832">
                  <c:v>-2.1182652601078473</c:v>
                </c:pt>
                <c:pt idx="833">
                  <c:v>-2.1203790226078403</c:v>
                </c:pt>
                <c:pt idx="834">
                  <c:v>-2.1176811728738301</c:v>
                </c:pt>
                <c:pt idx="835">
                  <c:v>-2.1187233801078236</c:v>
                </c:pt>
                <c:pt idx="836">
                  <c:v>-2.1219979801077642</c:v>
                </c:pt>
                <c:pt idx="837">
                  <c:v>-2.1197700801079176</c:v>
                </c:pt>
                <c:pt idx="838">
                  <c:v>-2.1188960701078514</c:v>
                </c:pt>
                <c:pt idx="839">
                  <c:v>-2.1183101101076716</c:v>
                </c:pt>
                <c:pt idx="840">
                  <c:v>-2.1189676788577612</c:v>
                </c:pt>
                <c:pt idx="841">
                  <c:v>-2.1190594601078439</c:v>
                </c:pt>
                <c:pt idx="842">
                  <c:v>-2.118679760107824</c:v>
                </c:pt>
                <c:pt idx="843">
                  <c:v>-2.1188783201077537</c:v>
                </c:pt>
                <c:pt idx="844">
                  <c:v>-2.1180380801078229</c:v>
                </c:pt>
                <c:pt idx="845">
                  <c:v>-2.1193965501078651</c:v>
                </c:pt>
                <c:pt idx="846">
                  <c:v>-2.1198994301077598</c:v>
                </c:pt>
                <c:pt idx="847">
                  <c:v>-2.1202032539222699</c:v>
                </c:pt>
                <c:pt idx="848">
                  <c:v>-2.1200457801078301</c:v>
                </c:pt>
                <c:pt idx="849">
                  <c:v>-2.1202953691987987</c:v>
                </c:pt>
                <c:pt idx="850">
                  <c:v>-2.1216426267745163</c:v>
                </c:pt>
                <c:pt idx="851">
                  <c:v>-2.1217061570775186</c:v>
                </c:pt>
                <c:pt idx="852">
                  <c:v>-2.1228554101078378</c:v>
                </c:pt>
                <c:pt idx="853">
                  <c:v>-2.1229714601078484</c:v>
                </c:pt>
                <c:pt idx="854">
                  <c:v>-2.1249642458221221</c:v>
                </c:pt>
                <c:pt idx="855">
                  <c:v>-2.1244588901078427</c:v>
                </c:pt>
                <c:pt idx="856">
                  <c:v>-2.1270521701077447</c:v>
                </c:pt>
                <c:pt idx="857">
                  <c:v>-2.1286262401079283</c:v>
                </c:pt>
                <c:pt idx="858">
                  <c:v>-2.1284088476078202</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-2.1448060401079156</c:v>
                </c:pt>
                <c:pt idx="870">
                  <c:v>-2.1436969101079395</c:v>
                </c:pt>
                <c:pt idx="871">
                  <c:v>-2.1408494601077988</c:v>
                </c:pt>
                <c:pt idx="872">
                  <c:v>-2.1452776456747955</c:v>
                </c:pt>
                <c:pt idx="873">
                  <c:v>-2.1475273336710092</c:v>
                </c:pt>
                <c:pt idx="874">
                  <c:v>-2.1502683275777343</c:v>
                </c:pt>
                <c:pt idx="875">
                  <c:v>-2.1520969301079997</c:v>
                </c:pt>
                <c:pt idx="876">
                  <c:v>-2.15457226010792</c:v>
                </c:pt>
                <c:pt idx="877">
                  <c:v>-2.1545348415511212</c:v>
                </c:pt>
                <c:pt idx="878">
                  <c:v>-2.1554204801078924</c:v>
                </c:pt>
                <c:pt idx="879">
                  <c:v>-2.1553371001079209</c:v>
                </c:pt>
                <c:pt idx="880">
                  <c:v>-2.1558824201077673</c:v>
                </c:pt>
                <c:pt idx="881">
                  <c:v>-2.1562346001077799</c:v>
                </c:pt>
                <c:pt idx="882">
                  <c:v>-2.1595309601078592</c:v>
                </c:pt>
                <c:pt idx="883">
                  <c:v>-2.1571766659901792</c:v>
                </c:pt>
                <c:pt idx="884">
                  <c:v>-2.1603772126850709</c:v>
                </c:pt>
                <c:pt idx="885">
                  <c:v>-2.1606044601077632</c:v>
                </c:pt>
                <c:pt idx="886">
                  <c:v>-2.1609224801078426</c:v>
                </c:pt>
                <c:pt idx="887">
                  <c:v>-2.1618393801078355</c:v>
                </c:pt>
                <c:pt idx="888">
                  <c:v>-2.1624117701079442</c:v>
                </c:pt>
                <c:pt idx="889">
                  <c:v>-2.1635991801078802</c:v>
                </c:pt>
                <c:pt idx="890">
                  <c:v>-2.1638942101079226</c:v>
                </c:pt>
                <c:pt idx="891">
                  <c:v>-2.1635480813200192</c:v>
                </c:pt>
                <c:pt idx="892">
                  <c:v>-2.1661083489967452</c:v>
                </c:pt>
                <c:pt idx="893">
                  <c:v>-2.1631399001078568</c:v>
                </c:pt>
                <c:pt idx="894">
                  <c:v>-2.1656834601077719</c:v>
                </c:pt>
                <c:pt idx="895">
                  <c:v>-2.1651371901079473</c:v>
                </c:pt>
                <c:pt idx="896">
                  <c:v>-2.1658666201078627</c:v>
                </c:pt>
                <c:pt idx="897">
                  <c:v>-2.164565975571648</c:v>
                </c:pt>
                <c:pt idx="898">
                  <c:v>-2.1656799901078188</c:v>
                </c:pt>
                <c:pt idx="899">
                  <c:v>-2.1662164701079405</c:v>
                </c:pt>
                <c:pt idx="900">
                  <c:v>-2.1651681743935143</c:v>
                </c:pt>
                <c:pt idx="901">
                  <c:v>-2.1660721873805926</c:v>
                </c:pt>
                <c:pt idx="902">
                  <c:v>-2.1657175601079168</c:v>
                </c:pt>
                <c:pt idx="903">
                  <c:v>-2.1657366401078426</c:v>
                </c:pt>
                <c:pt idx="904">
                  <c:v>-2.1653687900047771</c:v>
                </c:pt>
                <c:pt idx="905">
                  <c:v>-2.1646831801078719</c:v>
                </c:pt>
                <c:pt idx="906">
                  <c:v>-2.1643370901077277</c:v>
                </c:pt>
                <c:pt idx="907">
                  <c:v>-2.1641831201077402</c:v>
                </c:pt>
                <c:pt idx="908">
                  <c:v>-2.164424733917421</c:v>
                </c:pt>
                <c:pt idx="909">
                  <c:v>-2.1657415182473096</c:v>
                </c:pt>
                <c:pt idx="910">
                  <c:v>-2.1647057401078822</c:v>
                </c:pt>
                <c:pt idx="911">
                  <c:v>-2.1657536801078976</c:v>
                </c:pt>
                <c:pt idx="912">
                  <c:v>-2.1675072601079064</c:v>
                </c:pt>
                <c:pt idx="913">
                  <c:v>-2.1672650601077552</c:v>
                </c:pt>
                <c:pt idx="914">
                  <c:v>-2.167242500107875</c:v>
                </c:pt>
                <c:pt idx="915">
                  <c:v>-2.1692302229943916</c:v>
                </c:pt>
                <c:pt idx="916">
                  <c:v>-2.1700957701078782</c:v>
                </c:pt>
                <c:pt idx="917">
                  <c:v>-2.1711382275496618</c:v>
                </c:pt>
                <c:pt idx="918">
                  <c:v>-2.1745237934411676</c:v>
                </c:pt>
                <c:pt idx="919">
                  <c:v>-2.173638500107975</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-2.1827591992382396</c:v>
                </c:pt>
                <c:pt idx="928">
                  <c:v>-2.1821811201076757</c:v>
                </c:pt>
                <c:pt idx="929">
                  <c:v>-2.1849483663577742</c:v>
                </c:pt>
                <c:pt idx="930">
                  <c:v>-2.1832939801079241</c:v>
                </c:pt>
                <c:pt idx="931">
                  <c:v>-2.1836806201078942</c:v>
                </c:pt>
                <c:pt idx="932">
                  <c:v>-2.1860224101078387</c:v>
                </c:pt>
                <c:pt idx="933">
                  <c:v>-2.1852119501078282</c:v>
                </c:pt>
                <c:pt idx="934">
                  <c:v>-2.1876110628476191</c:v>
                </c:pt>
                <c:pt idx="935">
                  <c:v>-2.1868849963396713</c:v>
                </c:pt>
                <c:pt idx="936">
                  <c:v>-2.1881194601078602</c:v>
                </c:pt>
                <c:pt idx="937">
                  <c:v>-2.1866612001078072</c:v>
                </c:pt>
                <c:pt idx="938">
                  <c:v>-2.1879661001079209</c:v>
                </c:pt>
                <c:pt idx="939">
                  <c:v>-2.1878124101078531</c:v>
                </c:pt>
                <c:pt idx="940">
                  <c:v>-2.1875213701078815</c:v>
                </c:pt>
                <c:pt idx="941">
                  <c:v>-2.1877142539222616</c:v>
                </c:pt>
                <c:pt idx="942">
                  <c:v>-2.1877189201078551</c:v>
                </c:pt>
                <c:pt idx="943">
                  <c:v>-2.1878957588091676</c:v>
                </c:pt>
                <c:pt idx="944">
                  <c:v>-2.1882519977422152</c:v>
                </c:pt>
                <c:pt idx="945">
                  <c:v>-2.1900097101078018</c:v>
                </c:pt>
                <c:pt idx="946">
                  <c:v>-2.1890411701078847</c:v>
                </c:pt>
                <c:pt idx="947">
                  <c:v>-2.1892032642315655</c:v>
                </c:pt>
                <c:pt idx="948">
                  <c:v>-2.1893570801077167</c:v>
                </c:pt>
                <c:pt idx="949">
                  <c:v>-2.1897313301078896</c:v>
                </c:pt>
                <c:pt idx="950">
                  <c:v>-2.1911470901078607</c:v>
                </c:pt>
                <c:pt idx="951">
                  <c:v>-2.1901785401077571</c:v>
                </c:pt>
                <c:pt idx="952">
                  <c:v>-2.1895335777549088</c:v>
                </c:pt>
                <c:pt idx="953">
                  <c:v>-2.190045352965015</c:v>
                </c:pt>
                <c:pt idx="954">
                  <c:v>-2.1893770301079547</c:v>
                </c:pt>
                <c:pt idx="955">
                  <c:v>-2.1889221801078236</c:v>
                </c:pt>
                <c:pt idx="956">
                  <c:v>-2.188281040107948</c:v>
                </c:pt>
                <c:pt idx="957">
                  <c:v>-2.1888000401077981</c:v>
                </c:pt>
                <c:pt idx="958">
                  <c:v>-2.1883421714480562</c:v>
                </c:pt>
                <c:pt idx="959">
                  <c:v>-2.1893698801078045</c:v>
                </c:pt>
                <c:pt idx="960">
                  <c:v>-2.1879060113898419</c:v>
                </c:pt>
                <c:pt idx="961">
                  <c:v>-2.1894568691986787</c:v>
                </c:pt>
                <c:pt idx="962">
                  <c:v>-2.1901733301078248</c:v>
                </c:pt>
                <c:pt idx="963">
                  <c:v>-2.1876133901078592</c:v>
                </c:pt>
                <c:pt idx="964">
                  <c:v>-2.1894799537787391</c:v>
                </c:pt>
                <c:pt idx="965">
                  <c:v>-2.1889095901077411</c:v>
                </c:pt>
                <c:pt idx="966">
                  <c:v>-2.1888804101078421</c:v>
                </c:pt>
                <c:pt idx="967">
                  <c:v>-2.1893309920228377</c:v>
                </c:pt>
                <c:pt idx="968">
                  <c:v>-2.1927394875050936</c:v>
                </c:pt>
                <c:pt idx="969">
                  <c:v>-2.1891567701079215</c:v>
                </c:pt>
                <c:pt idx="970">
                  <c:v>-2.1888613673242512</c:v>
                </c:pt>
                <c:pt idx="971">
                  <c:v>-2.1907363801077979</c:v>
                </c:pt>
                <c:pt idx="972">
                  <c:v>-2.1913423101078804</c:v>
                </c:pt>
                <c:pt idx="973">
                  <c:v>-2.1907972101076658</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-2.1918758106232539</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-2.1942661901078635</c:v>
                </c:pt>
                <c:pt idx="991">
                  <c:v>-2.1954776201077379</c:v>
                </c:pt>
                <c:pt idx="992">
                  <c:v>-2.1942852101079642</c:v>
                </c:pt>
                <c:pt idx="993">
                  <c:v>-2.1949046378856849</c:v>
                </c:pt>
                <c:pt idx="994">
                  <c:v>-2.1962252201078027</c:v>
                </c:pt>
                <c:pt idx="995">
                  <c:v>-2.1966770423864026</c:v>
                </c:pt>
                <c:pt idx="996">
                  <c:v>-2.1969600501078475</c:v>
                </c:pt>
                <c:pt idx="997">
                  <c:v>-2.196801070107739</c:v>
                </c:pt>
                <c:pt idx="998">
                  <c:v>-2.1967578801077536</c:v>
                </c:pt>
                <c:pt idx="999">
                  <c:v>-2.1982392901078356</c:v>
                </c:pt>
                <c:pt idx="1000">
                  <c:v>-2.198948574393512</c:v>
                </c:pt>
                <c:pt idx="1001">
                  <c:v>-2.1986321412673719</c:v>
                </c:pt>
                <c:pt idx="1002">
                  <c:v>-2.2005760001078207</c:v>
                </c:pt>
                <c:pt idx="1003">
                  <c:v>-2.2003827001078848</c:v>
                </c:pt>
                <c:pt idx="1004">
                  <c:v>-2.2005795501079124</c:v>
                </c:pt>
                <c:pt idx="1005">
                  <c:v>-2.2017455901077772</c:v>
                </c:pt>
                <c:pt idx="1006">
                  <c:v>-2.2021274601078789</c:v>
                </c:pt>
                <c:pt idx="1007">
                  <c:v>-2.2005376559841134</c:v>
                </c:pt>
                <c:pt idx="1008">
                  <c:v>-2.2001378259614288</c:v>
                </c:pt>
                <c:pt idx="1009">
                  <c:v>-2.2015357542254659</c:v>
                </c:pt>
                <c:pt idx="1010">
                  <c:v>-2.201320710107884</c:v>
                </c:pt>
                <c:pt idx="1011">
                  <c:v>-2.2006837501078476</c:v>
                </c:pt>
                <c:pt idx="1012">
                  <c:v>-2.2007426501079603</c:v>
                </c:pt>
                <c:pt idx="1013">
                  <c:v>-2.2006480683552208</c:v>
                </c:pt>
                <c:pt idx="1014">
                  <c:v>-2.2008848001079078</c:v>
                </c:pt>
                <c:pt idx="1015">
                  <c:v>-2.2006376501079599</c:v>
                </c:pt>
                <c:pt idx="1016">
                  <c:v>-2.2025777801078612</c:v>
                </c:pt>
                <c:pt idx="1017">
                  <c:v>-2.1995413566595392</c:v>
                </c:pt>
                <c:pt idx="1018">
                  <c:v>-2.1988691801079998</c:v>
                </c:pt>
                <c:pt idx="1019">
                  <c:v>-2.1994720201078857</c:v>
                </c:pt>
                <c:pt idx="1020">
                  <c:v>-2.1996957413578442</c:v>
                </c:pt>
                <c:pt idx="1021">
                  <c:v>-2.1994615901078447</c:v>
                </c:pt>
                <c:pt idx="1022">
                  <c:v>-2.2024188901079071</c:v>
                </c:pt>
                <c:pt idx="1023">
                  <c:v>-2.2011097801078012</c:v>
                </c:pt>
                <c:pt idx="1024">
                  <c:v>-2.2010311201079467</c:v>
                </c:pt>
                <c:pt idx="1025">
                  <c:v>-2.2013242279650407</c:v>
                </c:pt>
                <c:pt idx="1026">
                  <c:v>-2.200734310682487</c:v>
                </c:pt>
                <c:pt idx="1027">
                  <c:v>-2.1998901301077747</c:v>
                </c:pt>
                <c:pt idx="1028">
                  <c:v>-2.2006207501078086</c:v>
                </c:pt>
                <c:pt idx="1029">
                  <c:v>-2.1994730701078993</c:v>
                </c:pt>
                <c:pt idx="1030">
                  <c:v>-2.2015768301079159</c:v>
                </c:pt>
                <c:pt idx="1031">
                  <c:v>-2.1996774601079072</c:v>
                </c:pt>
                <c:pt idx="1032">
                  <c:v>-2.2060194601078535</c:v>
                </c:pt>
                <c:pt idx="1033">
                  <c:v>-2.1996627934411586</c:v>
                </c:pt>
                <c:pt idx="1034">
                  <c:v>-2.1989036401078752</c:v>
                </c:pt>
                <c:pt idx="1035">
                  <c:v>-2.1970702801078392</c:v>
                </c:pt>
                <c:pt idx="1036">
                  <c:v>-2.1969528601078423</c:v>
                </c:pt>
                <c:pt idx="1037">
                  <c:v>-2.1961043501078032</c:v>
                </c:pt>
                <c:pt idx="1038">
                  <c:v>-2.195805710107706</c:v>
                </c:pt>
                <c:pt idx="1039">
                  <c:v>-2.1942003172506901</c:v>
                </c:pt>
                <c:pt idx="1040">
                  <c:v>-2.1931481743935377</c:v>
                </c:pt>
                <c:pt idx="1041">
                  <c:v>-2.1937549801078831</c:v>
                </c:pt>
                <c:pt idx="1042">
                  <c:v>-2.1944993901079952</c:v>
                </c:pt>
                <c:pt idx="1043">
                  <c:v>-2.1934766901078837</c:v>
                </c:pt>
                <c:pt idx="1044">
                  <c:v>-2.1939671901078142</c:v>
                </c:pt>
                <c:pt idx="1045">
                  <c:v>-2.1927613776335875</c:v>
                </c:pt>
                <c:pt idx="1046">
                  <c:v>-2.1943691701077772</c:v>
                </c:pt>
                <c:pt idx="1047">
                  <c:v>-2.1937507901079205</c:v>
                </c:pt>
                <c:pt idx="1048">
                  <c:v>-2.1923103267744888</c:v>
                </c:pt>
                <c:pt idx="1049">
                  <c:v>-2.1922041071666598</c:v>
                </c:pt>
                <c:pt idx="1050">
                  <c:v>-2.1900411401080362</c:v>
                </c:pt>
                <c:pt idx="1051">
                  <c:v>-2.1926986684411958</c:v>
                </c:pt>
                <c:pt idx="1052">
                  <c:v>-2.1934888601079212</c:v>
                </c:pt>
                <c:pt idx="1053">
                  <c:v>-2.1956297401078375</c:v>
                </c:pt>
                <c:pt idx="1054">
                  <c:v>-2.1954525901078576</c:v>
                </c:pt>
                <c:pt idx="1055">
                  <c:v>-2.1961375101078788</c:v>
                </c:pt>
                <c:pt idx="1056">
                  <c:v>-2.1969871095924582</c:v>
                </c:pt>
                <c:pt idx="1057">
                  <c:v>-2.1967907564041602</c:v>
                </c:pt>
                <c:pt idx="1058">
                  <c:v>-2.1971629701079158</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-2.197119560107728</c:v>
                </c:pt>
                <c:pt idx="1068">
                  <c:v>-2.1972045001078016</c:v>
                </c:pt>
                <c:pt idx="1069">
                  <c:v>-2.1976156456748157</c:v>
                </c:pt>
                <c:pt idx="1070">
                  <c:v>-2.19662226010783</c:v>
                </c:pt>
                <c:pt idx="1071">
                  <c:v>-2.1974775301078751</c:v>
                </c:pt>
                <c:pt idx="1072">
                  <c:v>-2.1974397301078752</c:v>
                </c:pt>
                <c:pt idx="1073">
                  <c:v>-2.1966441996911303</c:v>
                </c:pt>
                <c:pt idx="1074">
                  <c:v>-2.1988630834844543</c:v>
                </c:pt>
                <c:pt idx="1075">
                  <c:v>-2.1969621301078841</c:v>
                </c:pt>
                <c:pt idx="1076">
                  <c:v>-2.1971108301078361</c:v>
                </c:pt>
                <c:pt idx="1077">
                  <c:v>-2.1980403801077677</c:v>
                </c:pt>
                <c:pt idx="1078">
                  <c:v>-2.1975477301078152</c:v>
                </c:pt>
                <c:pt idx="1079">
                  <c:v>-2.1972083976078665</c:v>
                </c:pt>
                <c:pt idx="1080">
                  <c:v>-2.197683950107935</c:v>
                </c:pt>
                <c:pt idx="1081">
                  <c:v>-2.1980615590089201</c:v>
                </c:pt>
                <c:pt idx="1082">
                  <c:v>-2.1972471391202864</c:v>
                </c:pt>
                <c:pt idx="1083">
                  <c:v>-2.1968291001077627</c:v>
                </c:pt>
                <c:pt idx="1084">
                  <c:v>-2.197524550107766</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-2.201524888679292</c:v>
                </c:pt>
                <c:pt idx="1100">
                  <c:v>-2.1994293501077635</c:v>
                </c:pt>
                <c:pt idx="1101">
                  <c:v>-2.1993548312419482</c:v>
                </c:pt>
                <c:pt idx="1102">
                  <c:v>-2.1995302901078349</c:v>
                </c:pt>
                <c:pt idx="1103">
                  <c:v>-2.1996055501078189</c:v>
                </c:pt>
                <c:pt idx="1104">
                  <c:v>-2.1986918601078291</c:v>
                </c:pt>
                <c:pt idx="1105">
                  <c:v>-2.200716970107925</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-2.2024762580876209</c:v>
                </c:pt>
                <c:pt idx="1115">
                  <c:v>-2.2017496267745145</c:v>
                </c:pt>
                <c:pt idx="1116">
                  <c:v>-2.2027667436898639</c:v>
                </c:pt>
                <c:pt idx="1117">
                  <c:v>-2.2033737201078676</c:v>
                </c:pt>
                <c:pt idx="1118">
                  <c:v>-2.2032448663578812</c:v>
                </c:pt>
                <c:pt idx="1119">
                  <c:v>-2.2047782401077787</c:v>
                </c:pt>
                <c:pt idx="1120">
                  <c:v>-2.2024984401078598</c:v>
                </c:pt>
                <c:pt idx="1121">
                  <c:v>-2.2024673401079062</c:v>
                </c:pt>
                <c:pt idx="1122">
                  <c:v>-2.2040906371911761</c:v>
                </c:pt>
                <c:pt idx="1123">
                  <c:v>-2.2032372709186832</c:v>
                </c:pt>
                <c:pt idx="1124">
                  <c:v>-2.2048950301079082</c:v>
                </c:pt>
                <c:pt idx="1125">
                  <c:v>-2.2048549001078044</c:v>
                </c:pt>
                <c:pt idx="1126">
                  <c:v>-2.2063137101077652</c:v>
                </c:pt>
                <c:pt idx="1127">
                  <c:v>-2.2066457977702347</c:v>
                </c:pt>
                <c:pt idx="1128">
                  <c:v>-2.2068328338452528</c:v>
                </c:pt>
                <c:pt idx="1129">
                  <c:v>-2.205883710107817</c:v>
                </c:pt>
                <c:pt idx="1130">
                  <c:v>-2.2058951801078024</c:v>
                </c:pt>
                <c:pt idx="1131">
                  <c:v>-2.2052407101078741</c:v>
                </c:pt>
                <c:pt idx="1132">
                  <c:v>-2.2077694601078552</c:v>
                </c:pt>
                <c:pt idx="1133">
                  <c:v>-2.2058768285289005</c:v>
                </c:pt>
                <c:pt idx="1134">
                  <c:v>-2.2056702901078342</c:v>
                </c:pt>
                <c:pt idx="1135">
                  <c:v>-2.2069374801078396</c:v>
                </c:pt>
                <c:pt idx="1136">
                  <c:v>-2.2063529301078781</c:v>
                </c:pt>
                <c:pt idx="1137">
                  <c:v>-2.2061332401078522</c:v>
                </c:pt>
                <c:pt idx="1138">
                  <c:v>-2.206879450107877</c:v>
                </c:pt>
                <c:pt idx="1139">
                  <c:v>-2.2059688767745484</c:v>
                </c:pt>
                <c:pt idx="1140">
                  <c:v>-2.2090308801079241</c:v>
                </c:pt>
                <c:pt idx="1141">
                  <c:v>-2.2064215712188981</c:v>
                </c:pt>
                <c:pt idx="1142">
                  <c:v>-2.2079483886793292</c:v>
                </c:pt>
                <c:pt idx="1143">
                  <c:v>-2.2064581301078139</c:v>
                </c:pt>
                <c:pt idx="1144">
                  <c:v>-2.2058120301077366</c:v>
                </c:pt>
                <c:pt idx="1145">
                  <c:v>-2.2068925001079291</c:v>
                </c:pt>
                <c:pt idx="1146">
                  <c:v>-2.2071572309412542</c:v>
                </c:pt>
                <c:pt idx="1147">
                  <c:v>-2.2081616201077892</c:v>
                </c:pt>
                <c:pt idx="1148">
                  <c:v>-2.2070868401078112</c:v>
                </c:pt>
                <c:pt idx="1149">
                  <c:v>-2.2071564401079602</c:v>
                </c:pt>
                <c:pt idx="1150">
                  <c:v>-2.2052394601078475</c:v>
                </c:pt>
                <c:pt idx="1151">
                  <c:v>-2.2088678351078532</c:v>
                </c:pt>
                <c:pt idx="1152">
                  <c:v>-2.2070225611181558</c:v>
                </c:pt>
                <c:pt idx="1153">
                  <c:v>-2.2069981996911707</c:v>
                </c:pt>
                <c:pt idx="1154">
                  <c:v>-2.2071439801079906</c:v>
                </c:pt>
                <c:pt idx="1155">
                  <c:v>-2.2051793501079029</c:v>
                </c:pt>
                <c:pt idx="1156">
                  <c:v>-2.2056736301077797</c:v>
                </c:pt>
                <c:pt idx="1157">
                  <c:v>-2.2057681101078397</c:v>
                </c:pt>
                <c:pt idx="1158">
                  <c:v>-2.2056659240253538</c:v>
                </c:pt>
                <c:pt idx="1159">
                  <c:v>-2.2055594601078488</c:v>
                </c:pt>
                <c:pt idx="1160">
                  <c:v>-2.2054822101078457</c:v>
                </c:pt>
                <c:pt idx="1161">
                  <c:v>-2.2066753301078799</c:v>
                </c:pt>
                <c:pt idx="1162">
                  <c:v>-2.2056860301079597</c:v>
                </c:pt>
                <c:pt idx="1163">
                  <c:v>-2.2056452401078843</c:v>
                </c:pt>
                <c:pt idx="1164">
                  <c:v>-2.2070082701077975</c:v>
                </c:pt>
                <c:pt idx="1165">
                  <c:v>-2.2072690746912116</c:v>
                </c:pt>
                <c:pt idx="1166">
                  <c:v>-2.206033300107995</c:v>
                </c:pt>
                <c:pt idx="1167">
                  <c:v>-2.2071912020433184</c:v>
                </c:pt>
                <c:pt idx="1168">
                  <c:v>-2.2050992577269515</c:v>
                </c:pt>
                <c:pt idx="1169">
                  <c:v>-2.2082199201079082</c:v>
                </c:pt>
                <c:pt idx="1170">
                  <c:v>-2.2060631101078187</c:v>
                </c:pt>
                <c:pt idx="1171">
                  <c:v>-2.2060286684412351</c:v>
                </c:pt>
                <c:pt idx="1172">
                  <c:v>-2.2064242201078486</c:v>
                </c:pt>
                <c:pt idx="1173">
                  <c:v>-2.206104050107788</c:v>
                </c:pt>
                <c:pt idx="1174">
                  <c:v>-2.2057893001078672</c:v>
                </c:pt>
                <c:pt idx="1175">
                  <c:v>-2.2062887458221092</c:v>
                </c:pt>
                <c:pt idx="1176">
                  <c:v>-2.2046756801078828</c:v>
                </c:pt>
                <c:pt idx="1177">
                  <c:v>-2.2066256580244641</c:v>
                </c:pt>
                <c:pt idx="1178">
                  <c:v>-2.2061555201078278</c:v>
                </c:pt>
                <c:pt idx="1179">
                  <c:v>-2.2059974901079404</c:v>
                </c:pt>
                <c:pt idx="1180">
                  <c:v>-2.2079434501078352</c:v>
                </c:pt>
                <c:pt idx="1181">
                  <c:v>-2.2071359701079056</c:v>
                </c:pt>
                <c:pt idx="1182">
                  <c:v>-2.208769760107804</c:v>
                </c:pt>
                <c:pt idx="1183">
                  <c:v>-2.2089289812345942</c:v>
                </c:pt>
                <c:pt idx="1184">
                  <c:v>-2.2110110434411752</c:v>
                </c:pt>
                <c:pt idx="1185">
                  <c:v>-2.2128486908770753</c:v>
                </c:pt>
                <c:pt idx="1186">
                  <c:v>-2.212769000107798</c:v>
                </c:pt>
                <c:pt idx="1187">
                  <c:v>-2.2131311501077899</c:v>
                </c:pt>
                <c:pt idx="1188">
                  <c:v>-2.2162133601077159</c:v>
                </c:pt>
                <c:pt idx="1189">
                  <c:v>-2.2157386483430912</c:v>
                </c:pt>
                <c:pt idx="1190">
                  <c:v>-2.2168916156633145</c:v>
                </c:pt>
                <c:pt idx="1191">
                  <c:v>-2.2168109501077837</c:v>
                </c:pt>
                <c:pt idx="1192">
                  <c:v>-2.2173280253252443</c:v>
                </c:pt>
                <c:pt idx="1193">
                  <c:v>-2.21899272240291</c:v>
                </c:pt>
                <c:pt idx="1194">
                  <c:v>-2.2199049401078002</c:v>
                </c:pt>
                <c:pt idx="1195">
                  <c:v>-2.2187304500068032</c:v>
                </c:pt>
                <c:pt idx="1196">
                  <c:v>-2.2197091476079214</c:v>
                </c:pt>
                <c:pt idx="1197">
                  <c:v>-2.220303280107804</c:v>
                </c:pt>
                <c:pt idx="1198">
                  <c:v>-2.2193046801079293</c:v>
                </c:pt>
                <c:pt idx="1199">
                  <c:v>-2.2195073101078435</c:v>
                </c:pt>
                <c:pt idx="1200">
                  <c:v>-2.2205617801078912</c:v>
                </c:pt>
                <c:pt idx="1201">
                  <c:v>-2.2204201969499882</c:v>
                </c:pt>
                <c:pt idx="1202">
                  <c:v>-2.2205513886792594</c:v>
                </c:pt>
                <c:pt idx="1203">
                  <c:v>-2.2208076501077612</c:v>
                </c:pt>
                <c:pt idx="1204">
                  <c:v>-2.2206288701078192</c:v>
                </c:pt>
                <c:pt idx="1205">
                  <c:v>-2.2199112001078354</c:v>
                </c:pt>
                <c:pt idx="1206">
                  <c:v>-2.2220756601078335</c:v>
                </c:pt>
                <c:pt idx="1207">
                  <c:v>-2.2192955801078966</c:v>
                </c:pt>
                <c:pt idx="1208">
                  <c:v>-2.2196545642745633</c:v>
                </c:pt>
                <c:pt idx="1209">
                  <c:v>-2.2200934990689518</c:v>
                </c:pt>
                <c:pt idx="1210">
                  <c:v>-2.2211987830244384</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-2.2233519101077994</c:v>
                </c:pt>
                <c:pt idx="1224">
                  <c:v>-2.2237623701079254</c:v>
                </c:pt>
                <c:pt idx="1225">
                  <c:v>-2.2227212621912078</c:v>
                </c:pt>
                <c:pt idx="1226">
                  <c:v>-2.2204952148248509</c:v>
                </c:pt>
                <c:pt idx="1227">
                  <c:v>-2.220462580107835</c:v>
                </c:pt>
                <c:pt idx="1228">
                  <c:v>-2.22101838010785</c:v>
                </c:pt>
                <c:pt idx="1229">
                  <c:v>-2.223200940107779</c:v>
                </c:pt>
                <c:pt idx="1230">
                  <c:v>-2.223121490107848</c:v>
                </c:pt>
                <c:pt idx="1231">
                  <c:v>-2.2229332003675277</c:v>
                </c:pt>
                <c:pt idx="1232">
                  <c:v>-2.2222988976078284</c:v>
                </c:pt>
                <c:pt idx="1233">
                  <c:v>-2.223654960107913</c:v>
                </c:pt>
                <c:pt idx="1234">
                  <c:v>-2.2224115401079056</c:v>
                </c:pt>
                <c:pt idx="1235">
                  <c:v>-2.222219260107849</c:v>
                </c:pt>
                <c:pt idx="1236">
                  <c:v>-2.2219027328351899</c:v>
                </c:pt>
                <c:pt idx="1237">
                  <c:v>-2.223599960107824</c:v>
                </c:pt>
                <c:pt idx="1238">
                  <c:v>-2.223761689274558</c:v>
                </c:pt>
                <c:pt idx="1239">
                  <c:v>-2.2228696101078187</c:v>
                </c:pt>
                <c:pt idx="1240">
                  <c:v>-2.2216146501077012</c:v>
                </c:pt>
                <c:pt idx="1241">
                  <c:v>-2.221701610107905</c:v>
                </c:pt>
                <c:pt idx="1242">
                  <c:v>-2.2211385701078852</c:v>
                </c:pt>
                <c:pt idx="1243">
                  <c:v>-2.2212844809411791</c:v>
                </c:pt>
                <c:pt idx="1244">
                  <c:v>-2.2233305001078709</c:v>
                </c:pt>
                <c:pt idx="1245">
                  <c:v>-2.2216303948905112</c:v>
                </c:pt>
                <c:pt idx="1246">
                  <c:v>-2.2211313601079148</c:v>
                </c:pt>
                <c:pt idx="1247">
                  <c:v>-2.2215651701078372</c:v>
                </c:pt>
                <c:pt idx="1248">
                  <c:v>-2.2217892001079438</c:v>
                </c:pt>
                <c:pt idx="1249">
                  <c:v>-2.2213279001078412</c:v>
                </c:pt>
                <c:pt idx="1250">
                  <c:v>-2.2211893384862598</c:v>
                </c:pt>
                <c:pt idx="1251">
                  <c:v>-2.2211175201078412</c:v>
                </c:pt>
                <c:pt idx="1252">
                  <c:v>-2.2208101701078111</c:v>
                </c:pt>
                <c:pt idx="1253">
                  <c:v>-2.2201566941504471</c:v>
                </c:pt>
                <c:pt idx="1254">
                  <c:v>-2.2197871152802264</c:v>
                </c:pt>
                <c:pt idx="1255">
                  <c:v>-2.2200855106129658</c:v>
                </c:pt>
                <c:pt idx="1256">
                  <c:v>-2.218870869198696</c:v>
                </c:pt>
                <c:pt idx="1257">
                  <c:v>-2.2197751148697327</c:v>
                </c:pt>
                <c:pt idx="1258">
                  <c:v>-2.2181940301078149</c:v>
                </c:pt>
                <c:pt idx="1259">
                  <c:v>-2.2209519501078052</c:v>
                </c:pt>
                <c:pt idx="1260">
                  <c:v>-2.2203098001079047</c:v>
                </c:pt>
                <c:pt idx="1261">
                  <c:v>-2.2192841679730009</c:v>
                </c:pt>
                <c:pt idx="1262">
                  <c:v>-2.2190563464714192</c:v>
                </c:pt>
                <c:pt idx="1263">
                  <c:v>-2.219334960107922</c:v>
                </c:pt>
                <c:pt idx="1264">
                  <c:v>-2.2184313501079429</c:v>
                </c:pt>
                <c:pt idx="1265">
                  <c:v>-2.217844820107814</c:v>
                </c:pt>
                <c:pt idx="1266">
                  <c:v>-2.2194832801079092</c:v>
                </c:pt>
                <c:pt idx="1267">
                  <c:v>-2.2199437101078558</c:v>
                </c:pt>
                <c:pt idx="1268">
                  <c:v>-2.22071290010792</c:v>
                </c:pt>
                <c:pt idx="1269">
                  <c:v>-2.2227671524155452</c:v>
                </c:pt>
                <c:pt idx="1270">
                  <c:v>-2.220849460107857</c:v>
                </c:pt>
                <c:pt idx="1271">
                  <c:v>-2.2215352401079058</c:v>
                </c:pt>
                <c:pt idx="1272">
                  <c:v>-2.2235408801078482</c:v>
                </c:pt>
                <c:pt idx="1273">
                  <c:v>-2.2215582706342607</c:v>
                </c:pt>
                <c:pt idx="1274">
                  <c:v>-2.2242485301078148</c:v>
                </c:pt>
                <c:pt idx="1275">
                  <c:v>-2.2238723901078288</c:v>
                </c:pt>
                <c:pt idx="1276">
                  <c:v>-2.2250622801078634</c:v>
                </c:pt>
                <c:pt idx="1277">
                  <c:v>-2.2235860746911462</c:v>
                </c:pt>
                <c:pt idx="1278">
                  <c:v>-2.2253998101078882</c:v>
                </c:pt>
                <c:pt idx="1279">
                  <c:v>-2.2268958687099456</c:v>
                </c:pt>
                <c:pt idx="1280">
                  <c:v>-2.2282577201078055</c:v>
                </c:pt>
                <c:pt idx="1281">
                  <c:v>-2.2290786801078326</c:v>
                </c:pt>
                <c:pt idx="1282">
                  <c:v>-2.22873480010785</c:v>
                </c:pt>
                <c:pt idx="1283">
                  <c:v>-2.2281450905426112</c:v>
                </c:pt>
                <c:pt idx="1284">
                  <c:v>-2.2291085001078002</c:v>
                </c:pt>
                <c:pt idx="1285">
                  <c:v>-2.2303230801077993</c:v>
                </c:pt>
                <c:pt idx="1286">
                  <c:v>-2.230097760107844</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-2.2331930601078147</c:v>
                </c:pt>
                <c:pt idx="1298">
                  <c:v>-2.2331870601079027</c:v>
                </c:pt>
                <c:pt idx="1299">
                  <c:v>-2.2342908101078791</c:v>
                </c:pt>
                <c:pt idx="1300">
                  <c:v>-2.2343310121910855</c:v>
                </c:pt>
                <c:pt idx="1301">
                  <c:v>-2.2352883501078509</c:v>
                </c:pt>
                <c:pt idx="1302">
                  <c:v>-2.2362125390552117</c:v>
                </c:pt>
                <c:pt idx="1303">
                  <c:v>-2.234627521963688</c:v>
                </c:pt>
                <c:pt idx="1304">
                  <c:v>-2.2346997401078612</c:v>
                </c:pt>
                <c:pt idx="1305">
                  <c:v>-2.2351909301078479</c:v>
                </c:pt>
                <c:pt idx="1306">
                  <c:v>-2.2351807413578713</c:v>
                </c:pt>
                <c:pt idx="1307">
                  <c:v>-2.2348227701078685</c:v>
                </c:pt>
                <c:pt idx="1308">
                  <c:v>-2.2348397401079088</c:v>
                </c:pt>
                <c:pt idx="1309">
                  <c:v>-2.2340145301078711</c:v>
                </c:pt>
                <c:pt idx="1310">
                  <c:v>-2.235538020107839</c:v>
                </c:pt>
                <c:pt idx="1311">
                  <c:v>-2.2358034601078587</c:v>
                </c:pt>
                <c:pt idx="1312">
                  <c:v>-2.2346562378856305</c:v>
                </c:pt>
                <c:pt idx="1313">
                  <c:v>-2.2332613029649817</c:v>
                </c:pt>
                <c:pt idx="1314">
                  <c:v>-2.2359340601078252</c:v>
                </c:pt>
                <c:pt idx="1315">
                  <c:v>-2.2345165101077682</c:v>
                </c:pt>
                <c:pt idx="1316">
                  <c:v>-2.2342471101077868</c:v>
                </c:pt>
                <c:pt idx="1317">
                  <c:v>-2.2353346801078402</c:v>
                </c:pt>
                <c:pt idx="1318">
                  <c:v>-2.2350501801078337</c:v>
                </c:pt>
                <c:pt idx="1319">
                  <c:v>-2.2378720084949366</c:v>
                </c:pt>
                <c:pt idx="1320">
                  <c:v>-2.2418886743934223</c:v>
                </c:pt>
                <c:pt idx="1321">
                  <c:v>-2.2393988301079446</c:v>
                </c:pt>
                <c:pt idx="1322">
                  <c:v>-2.2397767801078752</c:v>
                </c:pt>
                <c:pt idx="1323">
                  <c:v>-2.2394161901078178</c:v>
                </c:pt>
                <c:pt idx="1324">
                  <c:v>-2.2411532401078555</c:v>
                </c:pt>
                <c:pt idx="1325">
                  <c:v>-2.2399116495815292</c:v>
                </c:pt>
                <c:pt idx="1326">
                  <c:v>-2.2414620201079032</c:v>
                </c:pt>
                <c:pt idx="1327">
                  <c:v>-2.2400152322597222</c:v>
                </c:pt>
                <c:pt idx="1328">
                  <c:v>-2.240906088014929</c:v>
                </c:pt>
                <c:pt idx="1329">
                  <c:v>-2.2409386101078894</c:v>
                </c:pt>
                <c:pt idx="1330">
                  <c:v>-2.2411464901078797</c:v>
                </c:pt>
                <c:pt idx="1331">
                  <c:v>-2.2411535121911803</c:v>
                </c:pt>
                <c:pt idx="1332">
                  <c:v>-2.2408672001078291</c:v>
                </c:pt>
                <c:pt idx="1333">
                  <c:v>-2.2400956201079558</c:v>
                </c:pt>
                <c:pt idx="1334">
                  <c:v>-2.2404941001078242</c:v>
                </c:pt>
                <c:pt idx="1335">
                  <c:v>-2.2403304401078454</c:v>
                </c:pt>
                <c:pt idx="1336">
                  <c:v>-2.2406211267745002</c:v>
                </c:pt>
                <c:pt idx="1337">
                  <c:v>-2.2419802601078707</c:v>
                </c:pt>
                <c:pt idx="1338">
                  <c:v>-2.2421507504304317</c:v>
                </c:pt>
                <c:pt idx="1339">
                  <c:v>-2.2395363301079252</c:v>
                </c:pt>
                <c:pt idx="1340">
                  <c:v>-2.2393293501078562</c:v>
                </c:pt>
                <c:pt idx="1341">
                  <c:v>-2.238507660107885</c:v>
                </c:pt>
                <c:pt idx="1342">
                  <c:v>-2.2378476601078745</c:v>
                </c:pt>
                <c:pt idx="1343">
                  <c:v>-2.2389348038578212</c:v>
                </c:pt>
                <c:pt idx="1344">
                  <c:v>-2.238038360107879</c:v>
                </c:pt>
                <c:pt idx="1345">
                  <c:v>-2.2373780565990282</c:v>
                </c:pt>
                <c:pt idx="1346">
                  <c:v>-2.2375878601078703</c:v>
                </c:pt>
                <c:pt idx="1347">
                  <c:v>-2.2380700801078319</c:v>
                </c:pt>
                <c:pt idx="1348">
                  <c:v>-2.2389884201077734</c:v>
                </c:pt>
                <c:pt idx="1349">
                  <c:v>-2.2382371101079492</c:v>
                </c:pt>
                <c:pt idx="1350">
                  <c:v>-2.2384482479865255</c:v>
                </c:pt>
                <c:pt idx="1351">
                  <c:v>-2.2374810168088999</c:v>
                </c:pt>
                <c:pt idx="1352">
                  <c:v>-2.2405860501078014</c:v>
                </c:pt>
                <c:pt idx="1353">
                  <c:v>-2.2390261514658505</c:v>
                </c:pt>
                <c:pt idx="1354">
                  <c:v>-2.2387372546283255</c:v>
                </c:pt>
                <c:pt idx="1355">
                  <c:v>-2.2390076701079571</c:v>
                </c:pt>
                <c:pt idx="1356">
                  <c:v>-2.2372313505188401</c:v>
                </c:pt>
                <c:pt idx="1357">
                  <c:v>-2.2374022001077662</c:v>
                </c:pt>
                <c:pt idx="1358">
                  <c:v>-2.2368048501078874</c:v>
                </c:pt>
                <c:pt idx="1359">
                  <c:v>-2.238056880107905</c:v>
                </c:pt>
                <c:pt idx="1360">
                  <c:v>-2.2380584601078182</c:v>
                </c:pt>
                <c:pt idx="1361">
                  <c:v>-2.234094126774508</c:v>
                </c:pt>
                <c:pt idx="1362">
                  <c:v>-2.2357590201079782</c:v>
                </c:pt>
                <c:pt idx="1363">
                  <c:v>-2.2358512285289294</c:v>
                </c:pt>
                <c:pt idx="1364">
                  <c:v>-2.2354732601077552</c:v>
                </c:pt>
                <c:pt idx="1365">
                  <c:v>-2.2340097501078042</c:v>
                </c:pt>
                <c:pt idx="1366">
                  <c:v>-2.2336087501078912</c:v>
                </c:pt>
                <c:pt idx="1367">
                  <c:v>-2.2330469301078422</c:v>
                </c:pt>
                <c:pt idx="1368">
                  <c:v>-2.2339273548447811</c:v>
                </c:pt>
                <c:pt idx="1369">
                  <c:v>-2.2311233869370763</c:v>
                </c:pt>
                <c:pt idx="1370">
                  <c:v>-2.2271902601078133</c:v>
                </c:pt>
                <c:pt idx="1371">
                  <c:v>-2.2298477701078951</c:v>
                </c:pt>
                <c:pt idx="1372">
                  <c:v>-2.2287648501078015</c:v>
                </c:pt>
                <c:pt idx="1373">
                  <c:v>-2.2303077601078249</c:v>
                </c:pt>
                <c:pt idx="1374">
                  <c:v>-2.2304656916867027</c:v>
                </c:pt>
                <c:pt idx="1375">
                  <c:v>-2.2294208201078902</c:v>
                </c:pt>
                <c:pt idx="1376">
                  <c:v>-2.2307683401079199</c:v>
                </c:pt>
                <c:pt idx="1377">
                  <c:v>-2.2292395201078392</c:v>
                </c:pt>
                <c:pt idx="1378">
                  <c:v>-2.2307955672507092</c:v>
                </c:pt>
                <c:pt idx="1379">
                  <c:v>-2.2299210463147632</c:v>
                </c:pt>
                <c:pt idx="1380">
                  <c:v>-2.2283555401077852</c:v>
                </c:pt>
                <c:pt idx="1381">
                  <c:v>-2.2281019337921606</c:v>
                </c:pt>
                <c:pt idx="1382">
                  <c:v>-2.2261465601079413</c:v>
                </c:pt>
                <c:pt idx="1383">
                  <c:v>-2.2259870901079424</c:v>
                </c:pt>
                <c:pt idx="1384">
                  <c:v>-2.2268567201079192</c:v>
                </c:pt>
                <c:pt idx="1385">
                  <c:v>-2.2255332101078458</c:v>
                </c:pt>
                <c:pt idx="1386">
                  <c:v>-2.2249760226078812</c:v>
                </c:pt>
                <c:pt idx="1387">
                  <c:v>-2.2286555905426741</c:v>
                </c:pt>
                <c:pt idx="1388">
                  <c:v>-2.2261784601078176</c:v>
                </c:pt>
                <c:pt idx="1389">
                  <c:v>-2.2268946401077612</c:v>
                </c:pt>
                <c:pt idx="1390">
                  <c:v>-2.2264204001077843</c:v>
                </c:pt>
                <c:pt idx="1391">
                  <c:v>-2.2253805901079255</c:v>
                </c:pt>
                <c:pt idx="1392">
                  <c:v>-2.225748290107731</c:v>
                </c:pt>
                <c:pt idx="1393">
                  <c:v>-2.2247727653708602</c:v>
                </c:pt>
                <c:pt idx="1394">
                  <c:v>-2.2269168401078949</c:v>
                </c:pt>
                <c:pt idx="1395">
                  <c:v>-2.2252614864236597</c:v>
                </c:pt>
                <c:pt idx="1396">
                  <c:v>-2.2252634601078678</c:v>
                </c:pt>
                <c:pt idx="1397">
                  <c:v>-2.2263240001078146</c:v>
                </c:pt>
                <c:pt idx="1398">
                  <c:v>-2.2272915226078926</c:v>
                </c:pt>
                <c:pt idx="1399">
                  <c:v>-2.2261807701079261</c:v>
                </c:pt>
                <c:pt idx="1400">
                  <c:v>-2.2256499201078537</c:v>
                </c:pt>
                <c:pt idx="1401">
                  <c:v>-2.2265448801078662</c:v>
                </c:pt>
                <c:pt idx="1402">
                  <c:v>-2.2245710201078222</c:v>
                </c:pt>
                <c:pt idx="1403">
                  <c:v>-2.2224901653710418</c:v>
                </c:pt>
                <c:pt idx="1404">
                  <c:v>-2.220832745822185</c:v>
                </c:pt>
                <c:pt idx="1405">
                  <c:v>-2.2202194601078418</c:v>
                </c:pt>
                <c:pt idx="1406">
                  <c:v>-2.2200901801078032</c:v>
                </c:pt>
                <c:pt idx="1407">
                  <c:v>-2.2200045101078181</c:v>
                </c:pt>
                <c:pt idx="1408">
                  <c:v>-2.2212865901077952</c:v>
                </c:pt>
                <c:pt idx="1409">
                  <c:v>-2.220515670107801</c:v>
                </c:pt>
                <c:pt idx="1410">
                  <c:v>-2.221343165371124</c:v>
                </c:pt>
                <c:pt idx="1411">
                  <c:v>-2.2194434801080183</c:v>
                </c:pt>
                <c:pt idx="1412">
                  <c:v>-2.2169894601078397</c:v>
                </c:pt>
                <c:pt idx="1413">
                  <c:v>-2.2193608472046411</c:v>
                </c:pt>
                <c:pt idx="1414">
                  <c:v>-2.218666640107898</c:v>
                </c:pt>
                <c:pt idx="1415">
                  <c:v>-2.2198027201079071</c:v>
                </c:pt>
                <c:pt idx="1416">
                  <c:v>-2.2198123643631447</c:v>
                </c:pt>
                <c:pt idx="1417">
                  <c:v>-2.2188039201079448</c:v>
                </c:pt>
                <c:pt idx="1418">
                  <c:v>-2.2196992701077392</c:v>
                </c:pt>
                <c:pt idx="1419">
                  <c:v>-2.2176577901079551</c:v>
                </c:pt>
                <c:pt idx="1420">
                  <c:v>-2.2155822701078449</c:v>
                </c:pt>
                <c:pt idx="1421">
                  <c:v>-2.2184984230708342</c:v>
                </c:pt>
                <c:pt idx="1422">
                  <c:v>-2.2180110390552397</c:v>
                </c:pt>
                <c:pt idx="1423">
                  <c:v>-2.2171541122817482</c:v>
                </c:pt>
                <c:pt idx="1424">
                  <c:v>-2.2168680201078175</c:v>
                </c:pt>
                <c:pt idx="1425">
                  <c:v>-2.2176569301079638</c:v>
                </c:pt>
                <c:pt idx="1426">
                  <c:v>-2.2178849201078208</c:v>
                </c:pt>
                <c:pt idx="1427">
                  <c:v>-2.2187457701078159</c:v>
                </c:pt>
                <c:pt idx="1428">
                  <c:v>-2.2201644180026605</c:v>
                </c:pt>
                <c:pt idx="1429">
                  <c:v>-2.2186898001078958</c:v>
                </c:pt>
                <c:pt idx="1430">
                  <c:v>-2.2194264479127099</c:v>
                </c:pt>
                <c:pt idx="1431">
                  <c:v>-2.2193561892744467</c:v>
                </c:pt>
                <c:pt idx="1432">
                  <c:v>-2.2180041701078466</c:v>
                </c:pt>
                <c:pt idx="1433">
                  <c:v>-2.2194988701077847</c:v>
                </c:pt>
                <c:pt idx="1434">
                  <c:v>-2.2183422601079075</c:v>
                </c:pt>
                <c:pt idx="1435">
                  <c:v>-2.2179707101078812</c:v>
                </c:pt>
                <c:pt idx="1436">
                  <c:v>-2.2171408601079095</c:v>
                </c:pt>
                <c:pt idx="1437">
                  <c:v>-2.2172600401078357</c:v>
                </c:pt>
                <c:pt idx="1438">
                  <c:v>-2.2220294601078336</c:v>
                </c:pt>
                <c:pt idx="1439">
                  <c:v>-2.2169564601078227</c:v>
                </c:pt>
                <c:pt idx="1440">
                  <c:v>-2.217104040107722</c:v>
                </c:pt>
                <c:pt idx="1441">
                  <c:v>-2.2161671232657989</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-2.2150190401079088</c:v>
                </c:pt>
                <c:pt idx="1460">
                  <c:v>-2.2146400916868427</c:v>
                </c:pt>
                <c:pt idx="1461">
                  <c:v>-2.2163767701078152</c:v>
                </c:pt>
                <c:pt idx="1462">
                  <c:v>-2.2152978801078405</c:v>
                </c:pt>
                <c:pt idx="1463">
                  <c:v>-2.2157838801079111</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-2.2144617421591066</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-2.2559195401079615</c:v>
                </c:pt>
                <c:pt idx="4">
                  <c:v>-2.2557755279044613</c:v>
                </c:pt>
                <c:pt idx="5">
                  <c:v>-2.254385460107855</c:v>
                </c:pt>
                <c:pt idx="6">
                  <c:v>-2.2529285501078249</c:v>
                </c:pt>
                <c:pt idx="7">
                  <c:v>-2.2540873792998326</c:v>
                </c:pt>
                <c:pt idx="8">
                  <c:v>-2.2495275121913001</c:v>
                </c:pt>
                <c:pt idx="9">
                  <c:v>-2.2469478101079292</c:v>
                </c:pt>
                <c:pt idx="10">
                  <c:v>-2.2511287001079885</c:v>
                </c:pt>
                <c:pt idx="11">
                  <c:v>-2.2479445101078332</c:v>
                </c:pt>
                <c:pt idx="12">
                  <c:v>-2.2483050964715012</c:v>
                </c:pt>
                <c:pt idx="13">
                  <c:v>-0.99599196010790059</c:v>
                </c:pt>
                <c:pt idx="14">
                  <c:v>-0.78391896010772544</c:v>
                </c:pt>
                <c:pt idx="15">
                  <c:v>-1.7313829201078481</c:v>
                </c:pt>
                <c:pt idx="16">
                  <c:v>-2.1030265001080295</c:v>
                </c:pt>
                <c:pt idx="17">
                  <c:v>-1.809580880107859</c:v>
                </c:pt>
                <c:pt idx="18">
                  <c:v>-1.9287230927609458</c:v>
                </c:pt>
                <c:pt idx="19">
                  <c:v>-2.3031580358654371</c:v>
                </c:pt>
                <c:pt idx="20">
                  <c:v>-2.9456824344668537</c:v>
                </c:pt>
                <c:pt idx="21">
                  <c:v>-4.5766656601078308</c:v>
                </c:pt>
                <c:pt idx="22">
                  <c:v>-4.6545979301078297</c:v>
                </c:pt>
                <c:pt idx="23">
                  <c:v>-5.1308201501078505</c:v>
                </c:pt>
                <c:pt idx="24">
                  <c:v>-5.2136506801077074</c:v>
                </c:pt>
                <c:pt idx="25">
                  <c:v>-4.6569085201078098</c:v>
                </c:pt>
                <c:pt idx="26">
                  <c:v>-3.8886155510168687</c:v>
                </c:pt>
                <c:pt idx="27">
                  <c:v>-4.1034039501078885</c:v>
                </c:pt>
                <c:pt idx="28">
                  <c:v>-4.1826746743935495</c:v>
                </c:pt>
                <c:pt idx="29">
                  <c:v>-2.1149211601078552</c:v>
                </c:pt>
                <c:pt idx="30">
                  <c:v>-2.6879422075825712</c:v>
                </c:pt>
                <c:pt idx="31">
                  <c:v>-2.8539487401078674</c:v>
                </c:pt>
                <c:pt idx="32">
                  <c:v>-2.6689572001077311</c:v>
                </c:pt>
                <c:pt idx="33">
                  <c:v>-2.3793308001077946</c:v>
                </c:pt>
                <c:pt idx="34">
                  <c:v>-2.0390261901079185</c:v>
                </c:pt>
                <c:pt idx="35">
                  <c:v>-1.6722097771810525</c:v>
                </c:pt>
                <c:pt idx="36">
                  <c:v>-0.22994446010784542</c:v>
                </c:pt>
                <c:pt idx="37">
                  <c:v>-0.23233861010781709</c:v>
                </c:pt>
                <c:pt idx="38">
                  <c:v>0.60116617989222931</c:v>
                </c:pt>
                <c:pt idx="39">
                  <c:v>1.7286324990758004</c:v>
                </c:pt>
                <c:pt idx="40">
                  <c:v>2.6192386598921473</c:v>
                </c:pt>
                <c:pt idx="41">
                  <c:v>2.7123745104803882</c:v>
                </c:pt>
                <c:pt idx="42">
                  <c:v>5.5572878340097462</c:v>
                </c:pt>
                <c:pt idx="43">
                  <c:v>6.2773606898921006</c:v>
                </c:pt>
                <c:pt idx="44">
                  <c:v>7.1917295798923391</c:v>
                </c:pt>
                <c:pt idx="45">
                  <c:v>7.4054848398920434</c:v>
                </c:pt>
                <c:pt idx="46">
                  <c:v>7.4933010798921424</c:v>
                </c:pt>
                <c:pt idx="47">
                  <c:v>7.3289144298921407</c:v>
                </c:pt>
                <c:pt idx="48">
                  <c:v>7.6253187898920629</c:v>
                </c:pt>
                <c:pt idx="49">
                  <c:v>8.1038494998919646</c:v>
                </c:pt>
                <c:pt idx="50">
                  <c:v>8.0474065925237248</c:v>
                </c:pt>
                <c:pt idx="51">
                  <c:v>6.4818346648920908</c:v>
                </c:pt>
                <c:pt idx="52">
                  <c:v>6.5229915798920777</c:v>
                </c:pt>
                <c:pt idx="53">
                  <c:v>6.6153964148921824</c:v>
                </c:pt>
                <c:pt idx="54">
                  <c:v>6.6279792098920653</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6.821000195630031</c:v>
                </c:pt>
                <c:pt idx="65">
                  <c:v>8.098672206558831</c:v>
                </c:pt>
                <c:pt idx="66">
                  <c:v>8.5950128498922478</c:v>
                </c:pt>
                <c:pt idx="67">
                  <c:v>9.3476527398920997</c:v>
                </c:pt>
                <c:pt idx="68">
                  <c:v>10.203733729892193</c:v>
                </c:pt>
                <c:pt idx="69">
                  <c:v>11.414096019892146</c:v>
                </c:pt>
                <c:pt idx="70">
                  <c:v>12.851502879892079</c:v>
                </c:pt>
                <c:pt idx="71">
                  <c:v>14.494817829892142</c:v>
                </c:pt>
                <c:pt idx="72">
                  <c:v>16.374299309892251</c:v>
                </c:pt>
                <c:pt idx="73">
                  <c:v>18.105188381997326</c:v>
                </c:pt>
                <c:pt idx="74">
                  <c:v>24.949186414892154</c:v>
                </c:pt>
                <c:pt idx="75">
                  <c:v>26.227818619892105</c:v>
                </c:pt>
                <c:pt idx="76">
                  <c:v>27.481897999892041</c:v>
                </c:pt>
                <c:pt idx="77">
                  <c:v>28.126192609892101</c:v>
                </c:pt>
                <c:pt idx="78">
                  <c:v>27.891144539892085</c:v>
                </c:pt>
                <c:pt idx="79">
                  <c:v>26.856077569892271</c:v>
                </c:pt>
                <c:pt idx="80">
                  <c:v>25.511063169892097</c:v>
                </c:pt>
                <c:pt idx="81">
                  <c:v>24.268553679891934</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6.2030236398921179</c:v>
                </c:pt>
                <c:pt idx="90">
                  <c:v>4.5873979798920317</c:v>
                </c:pt>
                <c:pt idx="91">
                  <c:v>3.2609056631799271</c:v>
                </c:pt>
                <c:pt idx="92">
                  <c:v>-0.37579726402937297</c:v>
                </c:pt>
                <c:pt idx="93">
                  <c:v>0.26908090989204075</c:v>
                </c:pt>
                <c:pt idx="94">
                  <c:v>1.3882706636035238</c:v>
                </c:pt>
                <c:pt idx="95">
                  <c:v>2.676507729892208</c:v>
                </c:pt>
                <c:pt idx="96">
                  <c:v>3.9404543498920219</c:v>
                </c:pt>
                <c:pt idx="97">
                  <c:v>5.946749109892175</c:v>
                </c:pt>
                <c:pt idx="98">
                  <c:v>8.4119005098921491</c:v>
                </c:pt>
                <c:pt idx="99">
                  <c:v>10.558854062969164</c:v>
                </c:pt>
                <c:pt idx="100">
                  <c:v>20.653755973854512</c:v>
                </c:pt>
                <c:pt idx="101">
                  <c:v>22.415528589892126</c:v>
                </c:pt>
                <c:pt idx="102">
                  <c:v>24.846336829892081</c:v>
                </c:pt>
                <c:pt idx="103">
                  <c:v>27.770804789892232</c:v>
                </c:pt>
                <c:pt idx="104">
                  <c:v>30.688266749892133</c:v>
                </c:pt>
                <c:pt idx="105">
                  <c:v>32.913036570504325</c:v>
                </c:pt>
                <c:pt idx="106">
                  <c:v>33.525608996413993</c:v>
                </c:pt>
                <c:pt idx="107">
                  <c:v>36.621820539892042</c:v>
                </c:pt>
                <c:pt idx="108">
                  <c:v>36.896076639892229</c:v>
                </c:pt>
                <c:pt idx="109">
                  <c:v>36.689618139892204</c:v>
                </c:pt>
                <c:pt idx="110">
                  <c:v>36.337706839892022</c:v>
                </c:pt>
                <c:pt idx="111">
                  <c:v>34.120629449891993</c:v>
                </c:pt>
                <c:pt idx="112">
                  <c:v>31.598141489892001</c:v>
                </c:pt>
                <c:pt idx="113">
                  <c:v>29.953543439892172</c:v>
                </c:pt>
                <c:pt idx="114">
                  <c:v>28.360936789892136</c:v>
                </c:pt>
                <c:pt idx="115">
                  <c:v>20.39373041489209</c:v>
                </c:pt>
                <c:pt idx="116">
                  <c:v>19.245226257063816</c:v>
                </c:pt>
                <c:pt idx="117">
                  <c:v>17.830376839892093</c:v>
                </c:pt>
                <c:pt idx="118">
                  <c:v>16.087350299892151</c:v>
                </c:pt>
                <c:pt idx="119">
                  <c:v>14.365121619892257</c:v>
                </c:pt>
                <c:pt idx="120">
                  <c:v>13.042808929892217</c:v>
                </c:pt>
                <c:pt idx="121">
                  <c:v>11.622628759892008</c:v>
                </c:pt>
                <c:pt idx="122">
                  <c:v>10.590681215567999</c:v>
                </c:pt>
                <c:pt idx="123">
                  <c:v>4.8722580954476902</c:v>
                </c:pt>
                <c:pt idx="124">
                  <c:v>3.8731930098919092</c:v>
                </c:pt>
                <c:pt idx="125">
                  <c:v>2.7736438798920915</c:v>
                </c:pt>
                <c:pt idx="126">
                  <c:v>2.0428040198920447</c:v>
                </c:pt>
                <c:pt idx="127">
                  <c:v>1.90375641989202</c:v>
                </c:pt>
                <c:pt idx="128">
                  <c:v>1.8283389598922235</c:v>
                </c:pt>
                <c:pt idx="129">
                  <c:v>2.5713927101050444</c:v>
                </c:pt>
                <c:pt idx="130">
                  <c:v>8.304270539892169</c:v>
                </c:pt>
                <c:pt idx="131">
                  <c:v>9.5542892498922676</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17.119452119892145</c:v>
                </c:pt>
                <c:pt idx="141">
                  <c:v>14.593206939892246</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-1.7906435040638962</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12.752134379892173</c:v>
                </c:pt>
                <c:pt idx="162">
                  <c:v>15.668947629892031</c:v>
                </c:pt>
                <c:pt idx="163">
                  <c:v>18.130276859892234</c:v>
                </c:pt>
                <c:pt idx="164">
                  <c:v>20.261436349892122</c:v>
                </c:pt>
                <c:pt idx="165">
                  <c:v>21.243263499892191</c:v>
                </c:pt>
                <c:pt idx="166">
                  <c:v>22.131753873225477</c:v>
                </c:pt>
                <c:pt idx="167">
                  <c:v>21.328599514250989</c:v>
                </c:pt>
                <c:pt idx="168">
                  <c:v>20.12708957019527</c:v>
                </c:pt>
                <c:pt idx="169">
                  <c:v>18.973351129892094</c:v>
                </c:pt>
                <c:pt idx="170">
                  <c:v>18.317315589892228</c:v>
                </c:pt>
                <c:pt idx="171">
                  <c:v>17.548019749892163</c:v>
                </c:pt>
                <c:pt idx="172">
                  <c:v>16.857083059891895</c:v>
                </c:pt>
                <c:pt idx="173">
                  <c:v>16.223923206558666</c:v>
                </c:pt>
                <c:pt idx="174">
                  <c:v>15.351817739892169</c:v>
                </c:pt>
                <c:pt idx="175">
                  <c:v>11.755638977392369</c:v>
                </c:pt>
                <c:pt idx="176">
                  <c:v>10.803139589892186</c:v>
                </c:pt>
                <c:pt idx="177">
                  <c:v>10.076364929892023</c:v>
                </c:pt>
                <c:pt idx="178">
                  <c:v>9.4145808198921728</c:v>
                </c:pt>
                <c:pt idx="179">
                  <c:v>8.4921126898921209</c:v>
                </c:pt>
                <c:pt idx="180">
                  <c:v>7.383655969892132</c:v>
                </c:pt>
                <c:pt idx="181">
                  <c:v>6.4914717898921355</c:v>
                </c:pt>
                <c:pt idx="182">
                  <c:v>5.620174629444354</c:v>
                </c:pt>
                <c:pt idx="183">
                  <c:v>2.3012999684635798</c:v>
                </c:pt>
                <c:pt idx="184">
                  <c:v>1.8858102998923272</c:v>
                </c:pt>
                <c:pt idx="185">
                  <c:v>1.2417040998920728</c:v>
                </c:pt>
                <c:pt idx="186">
                  <c:v>0.96028321989213339</c:v>
                </c:pt>
                <c:pt idx="187">
                  <c:v>0.56765983989207458</c:v>
                </c:pt>
                <c:pt idx="188">
                  <c:v>0.46739756989207237</c:v>
                </c:pt>
                <c:pt idx="189">
                  <c:v>0.91886673989212275</c:v>
                </c:pt>
                <c:pt idx="190">
                  <c:v>1.1711735198920941</c:v>
                </c:pt>
                <c:pt idx="191">
                  <c:v>1.087611206558833</c:v>
                </c:pt>
                <c:pt idx="192">
                  <c:v>3.7705752065588598</c:v>
                </c:pt>
                <c:pt idx="193">
                  <c:v>4.9333727398921221</c:v>
                </c:pt>
                <c:pt idx="194">
                  <c:v>7.2698211498921346</c:v>
                </c:pt>
                <c:pt idx="195">
                  <c:v>8.8661358598922053</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7.8915201827493293</c:v>
                </c:pt>
                <c:pt idx="208">
                  <c:v>6.1846865398922297</c:v>
                </c:pt>
                <c:pt idx="209">
                  <c:v>6.1171907698920798</c:v>
                </c:pt>
                <c:pt idx="210">
                  <c:v>5.9235348898920455</c:v>
                </c:pt>
                <c:pt idx="211">
                  <c:v>6.0270670651447773</c:v>
                </c:pt>
                <c:pt idx="212">
                  <c:v>5.8304663940587824</c:v>
                </c:pt>
                <c:pt idx="213">
                  <c:v>5.330362029892143</c:v>
                </c:pt>
                <c:pt idx="214">
                  <c:v>4.3704250398921403</c:v>
                </c:pt>
                <c:pt idx="215">
                  <c:v>4.4905101498920601</c:v>
                </c:pt>
                <c:pt idx="216">
                  <c:v>4.8076532541778221</c:v>
                </c:pt>
                <c:pt idx="217">
                  <c:v>5.5705405398921073</c:v>
                </c:pt>
                <c:pt idx="218">
                  <c:v>5.5321549714710665</c:v>
                </c:pt>
                <c:pt idx="219">
                  <c:v>5.2104148998921715</c:v>
                </c:pt>
                <c:pt idx="220">
                  <c:v>5.3182577898920398</c:v>
                </c:pt>
                <c:pt idx="221">
                  <c:v>5.9559436598921138</c:v>
                </c:pt>
                <c:pt idx="222">
                  <c:v>6.4543384398920409</c:v>
                </c:pt>
                <c:pt idx="223">
                  <c:v>6.7882887526581834</c:v>
                </c:pt>
                <c:pt idx="224">
                  <c:v>6.8899596703269275</c:v>
                </c:pt>
                <c:pt idx="225">
                  <c:v>6.8254278377644537</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7.7817646998920376</c:v>
                </c:pt>
                <c:pt idx="234">
                  <c:v>8.1773104298922981</c:v>
                </c:pt>
                <c:pt idx="235">
                  <c:v>8.4413812767342478</c:v>
                </c:pt>
                <c:pt idx="236">
                  <c:v>8.5179668598921694</c:v>
                </c:pt>
                <c:pt idx="237">
                  <c:v>8.3435261998920254</c:v>
                </c:pt>
                <c:pt idx="238">
                  <c:v>7.82815993989216</c:v>
                </c:pt>
                <c:pt idx="239">
                  <c:v>7.435598057749246</c:v>
                </c:pt>
                <c:pt idx="240">
                  <c:v>5.5644613732254733</c:v>
                </c:pt>
                <c:pt idx="241">
                  <c:v>5.3677591260991306</c:v>
                </c:pt>
                <c:pt idx="242">
                  <c:v>4.6897658388612768</c:v>
                </c:pt>
                <c:pt idx="243">
                  <c:v>3.7596180098920229</c:v>
                </c:pt>
                <c:pt idx="244">
                  <c:v>3.1204242598921095</c:v>
                </c:pt>
                <c:pt idx="245">
                  <c:v>2.9296745498921597</c:v>
                </c:pt>
                <c:pt idx="246">
                  <c:v>3.0057140752457912</c:v>
                </c:pt>
                <c:pt idx="247">
                  <c:v>3.3513905398921509</c:v>
                </c:pt>
                <c:pt idx="248">
                  <c:v>3.8522479116870394</c:v>
                </c:pt>
                <c:pt idx="249">
                  <c:v>4.2320014898921841</c:v>
                </c:pt>
                <c:pt idx="250">
                  <c:v>4.9889332498920851</c:v>
                </c:pt>
                <c:pt idx="251">
                  <c:v>5.4949787298921304</c:v>
                </c:pt>
                <c:pt idx="252">
                  <c:v>5.5303622469629801</c:v>
                </c:pt>
                <c:pt idx="253">
                  <c:v>5.7312166198921792</c:v>
                </c:pt>
                <c:pt idx="254">
                  <c:v>6.1194709198921373</c:v>
                </c:pt>
                <c:pt idx="255">
                  <c:v>6.5565650775264848</c:v>
                </c:pt>
                <c:pt idx="256">
                  <c:v>7.9773880886726403</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19.024051639892072</c:v>
                </c:pt>
                <c:pt idx="267">
                  <c:v>18.177535295211371</c:v>
                </c:pt>
                <c:pt idx="268">
                  <c:v>17.742997459892251</c:v>
                </c:pt>
                <c:pt idx="269">
                  <c:v>17.394952209892175</c:v>
                </c:pt>
                <c:pt idx="270">
                  <c:v>16.797461039892291</c:v>
                </c:pt>
                <c:pt idx="271">
                  <c:v>16.261470749891942</c:v>
                </c:pt>
                <c:pt idx="272">
                  <c:v>15.643445095447722</c:v>
                </c:pt>
                <c:pt idx="273">
                  <c:v>12.177050539892107</c:v>
                </c:pt>
                <c:pt idx="274">
                  <c:v>11.456601949892189</c:v>
                </c:pt>
                <c:pt idx="275">
                  <c:v>10.418930819892154</c:v>
                </c:pt>
                <c:pt idx="276">
                  <c:v>9.5393212698921435</c:v>
                </c:pt>
                <c:pt idx="277">
                  <c:v>8.4240502498922325</c:v>
                </c:pt>
                <c:pt idx="278">
                  <c:v>7.4492656409023832</c:v>
                </c:pt>
                <c:pt idx="279">
                  <c:v>6.5261657398920674</c:v>
                </c:pt>
                <c:pt idx="280">
                  <c:v>5.8268518698922396</c:v>
                </c:pt>
                <c:pt idx="281">
                  <c:v>5.4802335398921631</c:v>
                </c:pt>
                <c:pt idx="282">
                  <c:v>3.8247866336423186</c:v>
                </c:pt>
                <c:pt idx="283">
                  <c:v>3.3402616498921702</c:v>
                </c:pt>
                <c:pt idx="284">
                  <c:v>2.9568002065589067</c:v>
                </c:pt>
                <c:pt idx="285">
                  <c:v>2.6177701198921426</c:v>
                </c:pt>
                <c:pt idx="286">
                  <c:v>2.063104769892258</c:v>
                </c:pt>
                <c:pt idx="287">
                  <c:v>1.9908863398922023</c:v>
                </c:pt>
                <c:pt idx="288">
                  <c:v>2.2732426004981456</c:v>
                </c:pt>
                <c:pt idx="289">
                  <c:v>3.8661785739830767</c:v>
                </c:pt>
                <c:pt idx="290">
                  <c:v>11.427755834763934</c:v>
                </c:pt>
                <c:pt idx="291">
                  <c:v>14.628942439892068</c:v>
                </c:pt>
                <c:pt idx="292">
                  <c:v>17.661987689892143</c:v>
                </c:pt>
                <c:pt idx="293">
                  <c:v>20.976245007283467</c:v>
                </c:pt>
                <c:pt idx="294">
                  <c:v>24.350193639892293</c:v>
                </c:pt>
                <c:pt idx="295">
                  <c:v>27.009668329892289</c:v>
                </c:pt>
                <c:pt idx="296">
                  <c:v>28.127576699891975</c:v>
                </c:pt>
                <c:pt idx="297">
                  <c:v>28.317281181997458</c:v>
                </c:pt>
                <c:pt idx="298">
                  <c:v>24.511588326558897</c:v>
                </c:pt>
                <c:pt idx="299">
                  <c:v>23.10353375989223</c:v>
                </c:pt>
                <c:pt idx="300">
                  <c:v>21.03874296989207</c:v>
                </c:pt>
                <c:pt idx="301">
                  <c:v>18.580557009892193</c:v>
                </c:pt>
                <c:pt idx="302">
                  <c:v>15.436019549892066</c:v>
                </c:pt>
                <c:pt idx="303">
                  <c:v>11.962511519690064</c:v>
                </c:pt>
                <c:pt idx="304">
                  <c:v>9.9950908007617727</c:v>
                </c:pt>
                <c:pt idx="305">
                  <c:v>8.6805990598920104</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3.37059185989198</c:v>
                </c:pt>
                <c:pt idx="314">
                  <c:v>3.4846844536851336</c:v>
                </c:pt>
                <c:pt idx="315">
                  <c:v>4.7103939881680814</c:v>
                </c:pt>
                <c:pt idx="316">
                  <c:v>6.1778901863567475</c:v>
                </c:pt>
                <c:pt idx="317">
                  <c:v>8.0120314498921914</c:v>
                </c:pt>
                <c:pt idx="318">
                  <c:v>9.8293766798923006</c:v>
                </c:pt>
                <c:pt idx="319">
                  <c:v>11.402060549892303</c:v>
                </c:pt>
                <c:pt idx="320">
                  <c:v>12.007191855681597</c:v>
                </c:pt>
                <c:pt idx="321">
                  <c:v>16.486444162533651</c:v>
                </c:pt>
                <c:pt idx="322">
                  <c:v>16.743668919892105</c:v>
                </c:pt>
                <c:pt idx="323">
                  <c:v>16.666349186356729</c:v>
                </c:pt>
                <c:pt idx="324">
                  <c:v>16.449921829892205</c:v>
                </c:pt>
                <c:pt idx="325">
                  <c:v>16.185496619891889</c:v>
                </c:pt>
                <c:pt idx="326">
                  <c:v>16.005267739892091</c:v>
                </c:pt>
                <c:pt idx="327">
                  <c:v>15.992643659892318</c:v>
                </c:pt>
                <c:pt idx="328">
                  <c:v>15.947939704727389</c:v>
                </c:pt>
                <c:pt idx="329">
                  <c:v>15.806146903528576</c:v>
                </c:pt>
                <c:pt idx="330">
                  <c:v>14.579541873225473</c:v>
                </c:pt>
                <c:pt idx="331">
                  <c:v>13.971785169892216</c:v>
                </c:pt>
                <c:pt idx="332">
                  <c:v>12.987678409892283</c:v>
                </c:pt>
                <c:pt idx="333">
                  <c:v>11.974739279892171</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2.4662509148921239</c:v>
                </c:pt>
                <c:pt idx="349">
                  <c:v>2.3488177998921458</c:v>
                </c:pt>
                <c:pt idx="350">
                  <c:v>1.607123739892117</c:v>
                </c:pt>
                <c:pt idx="351">
                  <c:v>-1.1967875701077206</c:v>
                </c:pt>
                <c:pt idx="352">
                  <c:v>-4.3210059701080255</c:v>
                </c:pt>
                <c:pt idx="353">
                  <c:v>-5.1048735901079878</c:v>
                </c:pt>
                <c:pt idx="354">
                  <c:v>-8.933717924754319</c:v>
                </c:pt>
                <c:pt idx="355">
                  <c:v>-12.681329490107851</c:v>
                </c:pt>
                <c:pt idx="356">
                  <c:v>-14.182246888679298</c:v>
                </c:pt>
                <c:pt idx="357">
                  <c:v>-15.975590460107854</c:v>
                </c:pt>
                <c:pt idx="358">
                  <c:v>-15.272037840108021</c:v>
                </c:pt>
                <c:pt idx="359">
                  <c:v>-14.469385190107857</c:v>
                </c:pt>
                <c:pt idx="360">
                  <c:v>-12.96137233244837</c:v>
                </c:pt>
                <c:pt idx="361">
                  <c:v>-11.972356010107868</c:v>
                </c:pt>
                <c:pt idx="362">
                  <c:v>-10.948111910107841</c:v>
                </c:pt>
                <c:pt idx="363">
                  <c:v>-9.9626361601080244</c:v>
                </c:pt>
                <c:pt idx="364">
                  <c:v>-9.2504295510169694</c:v>
                </c:pt>
                <c:pt idx="365">
                  <c:v>-7.2773998160400453</c:v>
                </c:pt>
                <c:pt idx="366">
                  <c:v>-7.1700767181722815</c:v>
                </c:pt>
                <c:pt idx="367">
                  <c:v>-7.1302441301077408</c:v>
                </c:pt>
                <c:pt idx="368">
                  <c:v>-7.1133898201078685</c:v>
                </c:pt>
                <c:pt idx="369">
                  <c:v>-7.0350447501077715</c:v>
                </c:pt>
                <c:pt idx="370">
                  <c:v>-6.9714564601078397</c:v>
                </c:pt>
                <c:pt idx="371">
                  <c:v>-6.9803186429036392</c:v>
                </c:pt>
                <c:pt idx="372">
                  <c:v>-6.8659926908770075</c:v>
                </c:pt>
                <c:pt idx="373">
                  <c:v>-5.1920496726077845</c:v>
                </c:pt>
                <c:pt idx="374">
                  <c:v>-4.5426655501079685</c:v>
                </c:pt>
                <c:pt idx="375">
                  <c:v>-3.7028434801077261</c:v>
                </c:pt>
                <c:pt idx="376">
                  <c:v>-3.4922008944512113</c:v>
                </c:pt>
                <c:pt idx="377">
                  <c:v>-3.4825307101078566</c:v>
                </c:pt>
                <c:pt idx="378">
                  <c:v>-3.4722032001078977</c:v>
                </c:pt>
                <c:pt idx="379">
                  <c:v>-3.4582212601078912</c:v>
                </c:pt>
                <c:pt idx="380">
                  <c:v>-3.4425307601078199</c:v>
                </c:pt>
                <c:pt idx="381">
                  <c:v>-3.4310062601078477</c:v>
                </c:pt>
                <c:pt idx="382">
                  <c:v>-3.1918587387963142</c:v>
                </c:pt>
                <c:pt idx="383">
                  <c:v>-3.1837697201079118</c:v>
                </c:pt>
                <c:pt idx="384">
                  <c:v>-3.1803823901077806</c:v>
                </c:pt>
                <c:pt idx="385">
                  <c:v>-3.1766111501080001</c:v>
                </c:pt>
                <c:pt idx="386">
                  <c:v>-3.1710460401080667</c:v>
                </c:pt>
                <c:pt idx="387">
                  <c:v>-3.1691341469766829</c:v>
                </c:pt>
                <c:pt idx="388">
                  <c:v>-3.0849769001078613</c:v>
                </c:pt>
                <c:pt idx="389">
                  <c:v>-3.0696799001077864</c:v>
                </c:pt>
                <c:pt idx="390">
                  <c:v>-3.0111897242588643</c:v>
                </c:pt>
                <c:pt idx="391">
                  <c:v>-2.9756825470643382</c:v>
                </c:pt>
                <c:pt idx="392">
                  <c:v>-2.9755374401078152</c:v>
                </c:pt>
                <c:pt idx="393">
                  <c:v>-2.974278670634229</c:v>
                </c:pt>
                <c:pt idx="394">
                  <c:v>-2.9578387301079232</c:v>
                </c:pt>
                <c:pt idx="395">
                  <c:v>-2.9408043301079516</c:v>
                </c:pt>
                <c:pt idx="396">
                  <c:v>-2.9361262901077372</c:v>
                </c:pt>
                <c:pt idx="397">
                  <c:v>-2.9285255611178655</c:v>
                </c:pt>
                <c:pt idx="398">
                  <c:v>-2.9308338201079072</c:v>
                </c:pt>
                <c:pt idx="399">
                  <c:v>-2.9297861267745304</c:v>
                </c:pt>
                <c:pt idx="400">
                  <c:v>-2.9242975777549329</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-2.9212166191987672</c:v>
                </c:pt>
                <c:pt idx="409">
                  <c:v>-2.9259576601078265</c:v>
                </c:pt>
                <c:pt idx="410">
                  <c:v>-2.9237911001079553</c:v>
                </c:pt>
                <c:pt idx="411">
                  <c:v>-2.9198457101079778</c:v>
                </c:pt>
                <c:pt idx="412">
                  <c:v>-2.9094467701078908</c:v>
                </c:pt>
                <c:pt idx="413">
                  <c:v>-2.9058458201077944</c:v>
                </c:pt>
                <c:pt idx="414">
                  <c:v>-2.9037742970643929</c:v>
                </c:pt>
                <c:pt idx="415">
                  <c:v>-2.9024104501078938</c:v>
                </c:pt>
                <c:pt idx="416">
                  <c:v>-2.9028189146534005</c:v>
                </c:pt>
                <c:pt idx="417">
                  <c:v>-2.9004818718724916</c:v>
                </c:pt>
                <c:pt idx="418">
                  <c:v>-2.8987720101080421</c:v>
                </c:pt>
                <c:pt idx="419">
                  <c:v>-2.8980319813844631</c:v>
                </c:pt>
                <c:pt idx="420">
                  <c:v>-2.8976519401079388</c:v>
                </c:pt>
                <c:pt idx="421">
                  <c:v>-2.8977210101079636</c:v>
                </c:pt>
                <c:pt idx="422">
                  <c:v>-2.8960288401078427</c:v>
                </c:pt>
                <c:pt idx="423">
                  <c:v>-2.8966346233730542</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-2.891069980107853</c:v>
                </c:pt>
                <c:pt idx="432">
                  <c:v>-2.8916236101078137</c:v>
                </c:pt>
                <c:pt idx="433">
                  <c:v>-2.8916038901079997</c:v>
                </c:pt>
                <c:pt idx="434">
                  <c:v>-2.8911362644557244</c:v>
                </c:pt>
                <c:pt idx="435">
                  <c:v>-2.890399460107858</c:v>
                </c:pt>
                <c:pt idx="436">
                  <c:v>-2.8920582801077819</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-2.8892614816132829</c:v>
                </c:pt>
                <c:pt idx="446">
                  <c:v>-2.8890358401077951</c:v>
                </c:pt>
                <c:pt idx="447">
                  <c:v>-2.8887663801078958</c:v>
                </c:pt>
                <c:pt idx="448">
                  <c:v>-2.8871516201076872</c:v>
                </c:pt>
                <c:pt idx="449">
                  <c:v>-2.8873944701079566</c:v>
                </c:pt>
                <c:pt idx="450">
                  <c:v>-2.8864745510169882</c:v>
                </c:pt>
                <c:pt idx="451">
                  <c:v>-2.8856466090438775</c:v>
                </c:pt>
                <c:pt idx="452">
                  <c:v>-2.8842825295523382</c:v>
                </c:pt>
                <c:pt idx="453">
                  <c:v>-2.8837846701078198</c:v>
                </c:pt>
                <c:pt idx="454">
                  <c:v>-2.8838869801078317</c:v>
                </c:pt>
                <c:pt idx="455">
                  <c:v>-2.8823682898950547</c:v>
                </c:pt>
                <c:pt idx="456">
                  <c:v>-2.8818376201078308</c:v>
                </c:pt>
                <c:pt idx="457">
                  <c:v>-2.8811077401078991</c:v>
                </c:pt>
                <c:pt idx="458">
                  <c:v>-2.8805233001078818</c:v>
                </c:pt>
                <c:pt idx="459">
                  <c:v>-2.8789105568820808</c:v>
                </c:pt>
                <c:pt idx="460">
                  <c:v>-2.8807979045523284</c:v>
                </c:pt>
                <c:pt idx="461">
                  <c:v>-2.8792394601078213</c:v>
                </c:pt>
                <c:pt idx="462">
                  <c:v>-2.8782821501078599</c:v>
                </c:pt>
                <c:pt idx="463">
                  <c:v>-2.877218710107897</c:v>
                </c:pt>
                <c:pt idx="464">
                  <c:v>-2.8773221001079041</c:v>
                </c:pt>
                <c:pt idx="465">
                  <c:v>-2.875491823744023</c:v>
                </c:pt>
                <c:pt idx="466">
                  <c:v>-2.8752274101078377</c:v>
                </c:pt>
                <c:pt idx="467">
                  <c:v>-2.8742424301079499</c:v>
                </c:pt>
                <c:pt idx="468">
                  <c:v>-2.8734446101078062</c:v>
                </c:pt>
                <c:pt idx="469">
                  <c:v>-2.8741076131691727</c:v>
                </c:pt>
                <c:pt idx="470">
                  <c:v>-2.8737375370309395</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-2.8673210331414558</c:v>
                </c:pt>
                <c:pt idx="479">
                  <c:v>-2.8666102001078997</c:v>
                </c:pt>
                <c:pt idx="480">
                  <c:v>-2.8661166101078663</c:v>
                </c:pt>
                <c:pt idx="481">
                  <c:v>-2.8659379601078432</c:v>
                </c:pt>
                <c:pt idx="482">
                  <c:v>-2.8654180661683877</c:v>
                </c:pt>
                <c:pt idx="483">
                  <c:v>-2.8640830301077926</c:v>
                </c:pt>
                <c:pt idx="484">
                  <c:v>-2.8635178901078198</c:v>
                </c:pt>
                <c:pt idx="485">
                  <c:v>-2.8630104701078531</c:v>
                </c:pt>
                <c:pt idx="486">
                  <c:v>-2.8626875302832611</c:v>
                </c:pt>
                <c:pt idx="487">
                  <c:v>-2.8615534132328069</c:v>
                </c:pt>
                <c:pt idx="488">
                  <c:v>-2.8606210905425984</c:v>
                </c:pt>
                <c:pt idx="489">
                  <c:v>-2.8610271001078189</c:v>
                </c:pt>
                <c:pt idx="490">
                  <c:v>-2.8603088601079492</c:v>
                </c:pt>
                <c:pt idx="491">
                  <c:v>-2.8592239901078167</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-2.8534698901078404</c:v>
                </c:pt>
                <c:pt idx="500">
                  <c:v>-2.852917427849869</c:v>
                </c:pt>
                <c:pt idx="501">
                  <c:v>-2.8526219901077923</c:v>
                </c:pt>
                <c:pt idx="502">
                  <c:v>-2.852250937380596</c:v>
                </c:pt>
                <c:pt idx="503">
                  <c:v>-2.850155253211355</c:v>
                </c:pt>
                <c:pt idx="504">
                  <c:v>-2.8496312101078312</c:v>
                </c:pt>
                <c:pt idx="505">
                  <c:v>-2.8492851201077767</c:v>
                </c:pt>
                <c:pt idx="506">
                  <c:v>-2.8493833201077772</c:v>
                </c:pt>
                <c:pt idx="507">
                  <c:v>-2.8477731524155416</c:v>
                </c:pt>
                <c:pt idx="508">
                  <c:v>-2.8468169301078299</c:v>
                </c:pt>
                <c:pt idx="509">
                  <c:v>-2.8463288801079045</c:v>
                </c:pt>
                <c:pt idx="510">
                  <c:v>-2.8459196015219845</c:v>
                </c:pt>
                <c:pt idx="511">
                  <c:v>-2.8445187343014453</c:v>
                </c:pt>
                <c:pt idx="512">
                  <c:v>-2.8434940111282714</c:v>
                </c:pt>
                <c:pt idx="513">
                  <c:v>-2.843427490107918</c:v>
                </c:pt>
                <c:pt idx="514">
                  <c:v>-2.8429344701079202</c:v>
                </c:pt>
                <c:pt idx="515">
                  <c:v>-2.8420933201077627</c:v>
                </c:pt>
                <c:pt idx="516">
                  <c:v>-2.8413510101078572</c:v>
                </c:pt>
                <c:pt idx="517">
                  <c:v>-2.8413564096027626</c:v>
                </c:pt>
                <c:pt idx="518">
                  <c:v>-2.8414612823301155</c:v>
                </c:pt>
                <c:pt idx="519">
                  <c:v>-2.8397509129380807</c:v>
                </c:pt>
                <c:pt idx="520">
                  <c:v>-2.8390492517745107</c:v>
                </c:pt>
                <c:pt idx="521">
                  <c:v>-2.8385731201078057</c:v>
                </c:pt>
                <c:pt idx="522">
                  <c:v>-2.8373602001077813</c:v>
                </c:pt>
                <c:pt idx="523">
                  <c:v>-2.8366123701078649</c:v>
                </c:pt>
                <c:pt idx="524">
                  <c:v>-2.8364504818469047</c:v>
                </c:pt>
                <c:pt idx="525">
                  <c:v>-2.8358028501078629</c:v>
                </c:pt>
                <c:pt idx="526">
                  <c:v>-2.8349735401078249</c:v>
                </c:pt>
                <c:pt idx="527">
                  <c:v>-2.8360094601078378</c:v>
                </c:pt>
                <c:pt idx="528">
                  <c:v>-2.8317994601078427</c:v>
                </c:pt>
                <c:pt idx="529">
                  <c:v>-2.8324112501077248</c:v>
                </c:pt>
                <c:pt idx="530">
                  <c:v>-2.8326982701078629</c:v>
                </c:pt>
                <c:pt idx="531">
                  <c:v>-2.8318503246912519</c:v>
                </c:pt>
                <c:pt idx="532">
                  <c:v>-2.8311770226077755</c:v>
                </c:pt>
                <c:pt idx="533">
                  <c:v>-2.8306961401079342</c:v>
                </c:pt>
                <c:pt idx="534">
                  <c:v>-2.8315316801079291</c:v>
                </c:pt>
                <c:pt idx="535">
                  <c:v>-2.8295719762368208</c:v>
                </c:pt>
                <c:pt idx="536">
                  <c:v>-2.8289123657681747</c:v>
                </c:pt>
                <c:pt idx="537">
                  <c:v>-2.8273184805160132</c:v>
                </c:pt>
                <c:pt idx="538">
                  <c:v>-2.8263072001079097</c:v>
                </c:pt>
                <c:pt idx="539">
                  <c:v>-2.8255201401077992</c:v>
                </c:pt>
                <c:pt idx="540">
                  <c:v>-2.8245318601079759</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-2.8192230001078782</c:v>
                </c:pt>
                <c:pt idx="551">
                  <c:v>-2.818679094516412</c:v>
                </c:pt>
                <c:pt idx="552">
                  <c:v>-2.8174017704526912</c:v>
                </c:pt>
                <c:pt idx="553">
                  <c:v>-2.8173264396997215</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-2.8129795901078389</c:v>
                </c:pt>
                <c:pt idx="562">
                  <c:v>-2.8122008601078363</c:v>
                </c:pt>
                <c:pt idx="563">
                  <c:v>-2.8124781029650538</c:v>
                </c:pt>
                <c:pt idx="564">
                  <c:v>-2.8112072001077437</c:v>
                </c:pt>
                <c:pt idx="565">
                  <c:v>-2.8111133001077775</c:v>
                </c:pt>
                <c:pt idx="566">
                  <c:v>-2.8107836231512469</c:v>
                </c:pt>
                <c:pt idx="567">
                  <c:v>-2.8086965149024392</c:v>
                </c:pt>
                <c:pt idx="568">
                  <c:v>-2.8087261539854751</c:v>
                </c:pt>
                <c:pt idx="569">
                  <c:v>-2.8082473201078777</c:v>
                </c:pt>
                <c:pt idx="570">
                  <c:v>-2.8073366401078963</c:v>
                </c:pt>
                <c:pt idx="571">
                  <c:v>-2.8064228501078627</c:v>
                </c:pt>
                <c:pt idx="572">
                  <c:v>-2.8067468801079514</c:v>
                </c:pt>
                <c:pt idx="573">
                  <c:v>-2.8055591267744786</c:v>
                </c:pt>
                <c:pt idx="574">
                  <c:v>-2.8036694601078547</c:v>
                </c:pt>
                <c:pt idx="575">
                  <c:v>-2.8039679519111202</c:v>
                </c:pt>
                <c:pt idx="576">
                  <c:v>-2.8039434901079545</c:v>
                </c:pt>
                <c:pt idx="577">
                  <c:v>-2.8036485501080035</c:v>
                </c:pt>
                <c:pt idx="578">
                  <c:v>-2.8029179701078988</c:v>
                </c:pt>
                <c:pt idx="579">
                  <c:v>-2.8027542441987077</c:v>
                </c:pt>
                <c:pt idx="580">
                  <c:v>-2.8025322101078407</c:v>
                </c:pt>
                <c:pt idx="581">
                  <c:v>-2.8016557101078368</c:v>
                </c:pt>
                <c:pt idx="582">
                  <c:v>-2.8022523201078333</c:v>
                </c:pt>
                <c:pt idx="583">
                  <c:v>-2.7997549601079088</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-2.7953460396532339</c:v>
                </c:pt>
                <c:pt idx="592">
                  <c:v>-2.7934799963396677</c:v>
                </c:pt>
                <c:pt idx="593">
                  <c:v>-2.7929599201077862</c:v>
                </c:pt>
                <c:pt idx="594">
                  <c:v>-2.7917255301078541</c:v>
                </c:pt>
                <c:pt idx="595">
                  <c:v>-2.7917997764344387</c:v>
                </c:pt>
                <c:pt idx="596">
                  <c:v>-2.7919111101079612</c:v>
                </c:pt>
                <c:pt idx="597">
                  <c:v>-2.7907204401078802</c:v>
                </c:pt>
                <c:pt idx="598">
                  <c:v>-2.7897036201078151</c:v>
                </c:pt>
                <c:pt idx="599">
                  <c:v>-2.7896082621912401</c:v>
                </c:pt>
                <c:pt idx="600">
                  <c:v>-2.7881964729284103</c:v>
                </c:pt>
                <c:pt idx="601">
                  <c:v>-2.7885159901077552</c:v>
                </c:pt>
                <c:pt idx="602">
                  <c:v>-2.7874888201077681</c:v>
                </c:pt>
                <c:pt idx="603">
                  <c:v>-2.787315280107896</c:v>
                </c:pt>
                <c:pt idx="604">
                  <c:v>-2.7864880417404598</c:v>
                </c:pt>
                <c:pt idx="605">
                  <c:v>-2.7862776201078958</c:v>
                </c:pt>
                <c:pt idx="606">
                  <c:v>-2.7864372001079349</c:v>
                </c:pt>
                <c:pt idx="607">
                  <c:v>-2.7848530101077245</c:v>
                </c:pt>
                <c:pt idx="608">
                  <c:v>-2.7861857165181476</c:v>
                </c:pt>
                <c:pt idx="609">
                  <c:v>-2.782248710107794</c:v>
                </c:pt>
                <c:pt idx="610">
                  <c:v>-2.7838555501078202</c:v>
                </c:pt>
                <c:pt idx="611">
                  <c:v>-2.7827067201079179</c:v>
                </c:pt>
                <c:pt idx="612">
                  <c:v>-2.782572900107823</c:v>
                </c:pt>
                <c:pt idx="613">
                  <c:v>-2.7823284001078719</c:v>
                </c:pt>
                <c:pt idx="614">
                  <c:v>-2.7812955723527386</c:v>
                </c:pt>
                <c:pt idx="615">
                  <c:v>-2.781562100107891</c:v>
                </c:pt>
                <c:pt idx="616">
                  <c:v>-2.781183090107779</c:v>
                </c:pt>
                <c:pt idx="617">
                  <c:v>-2.7804835538578212</c:v>
                </c:pt>
                <c:pt idx="618">
                  <c:v>-2.7797705156633015</c:v>
                </c:pt>
                <c:pt idx="619">
                  <c:v>-2.7784848901078476</c:v>
                </c:pt>
                <c:pt idx="620">
                  <c:v>-2.7775047001077895</c:v>
                </c:pt>
                <c:pt idx="621">
                  <c:v>-2.7771587401078417</c:v>
                </c:pt>
                <c:pt idx="622">
                  <c:v>-2.7767057396777077</c:v>
                </c:pt>
                <c:pt idx="623">
                  <c:v>-2.7766638901078124</c:v>
                </c:pt>
                <c:pt idx="624">
                  <c:v>-2.7758781101077528</c:v>
                </c:pt>
                <c:pt idx="625">
                  <c:v>-2.7760224801076703</c:v>
                </c:pt>
                <c:pt idx="626">
                  <c:v>-2.7746796973959391</c:v>
                </c:pt>
                <c:pt idx="627">
                  <c:v>-2.7731555712189402</c:v>
                </c:pt>
                <c:pt idx="628">
                  <c:v>-2.7728773022131179</c:v>
                </c:pt>
                <c:pt idx="629">
                  <c:v>-2.7730091601077902</c:v>
                </c:pt>
                <c:pt idx="630">
                  <c:v>-2.7721825701079057</c:v>
                </c:pt>
                <c:pt idx="631">
                  <c:v>-2.7717719001078511</c:v>
                </c:pt>
                <c:pt idx="632">
                  <c:v>-2.7707631301076958</c:v>
                </c:pt>
                <c:pt idx="633">
                  <c:v>-2.7701769601077482</c:v>
                </c:pt>
                <c:pt idx="634">
                  <c:v>-2.7689716760169416</c:v>
                </c:pt>
                <c:pt idx="635">
                  <c:v>-2.7675746626394702</c:v>
                </c:pt>
                <c:pt idx="636">
                  <c:v>-2.7673796001078061</c:v>
                </c:pt>
                <c:pt idx="637">
                  <c:v>-2.7677618301079243</c:v>
                </c:pt>
                <c:pt idx="638">
                  <c:v>-2.7677296801078963</c:v>
                </c:pt>
                <c:pt idx="639">
                  <c:v>-2.7671825901078417</c:v>
                </c:pt>
                <c:pt idx="640">
                  <c:v>-2.7664231641895469</c:v>
                </c:pt>
                <c:pt idx="641">
                  <c:v>-2.7661154601079412</c:v>
                </c:pt>
                <c:pt idx="642">
                  <c:v>-2.7657085801079448</c:v>
                </c:pt>
                <c:pt idx="643">
                  <c:v>-2.7646998601078252</c:v>
                </c:pt>
                <c:pt idx="644">
                  <c:v>-2.7624194601078074</c:v>
                </c:pt>
                <c:pt idx="645">
                  <c:v>-2.7635961501077935</c:v>
                </c:pt>
                <c:pt idx="646">
                  <c:v>-2.7633468301079116</c:v>
                </c:pt>
                <c:pt idx="647">
                  <c:v>-2.7617447696314832</c:v>
                </c:pt>
                <c:pt idx="648">
                  <c:v>-2.7619586101078539</c:v>
                </c:pt>
                <c:pt idx="649">
                  <c:v>-2.7609954001078449</c:v>
                </c:pt>
                <c:pt idx="650">
                  <c:v>-2.7605063201077655</c:v>
                </c:pt>
                <c:pt idx="651">
                  <c:v>-2.7601974288578282</c:v>
                </c:pt>
                <c:pt idx="652">
                  <c:v>-2.7598382347556765</c:v>
                </c:pt>
                <c:pt idx="653">
                  <c:v>-2.7591223467058232</c:v>
                </c:pt>
                <c:pt idx="654">
                  <c:v>-2.7587396101078552</c:v>
                </c:pt>
                <c:pt idx="655">
                  <c:v>-2.7578417501078611</c:v>
                </c:pt>
                <c:pt idx="656">
                  <c:v>-2.7580747201079894</c:v>
                </c:pt>
                <c:pt idx="657">
                  <c:v>-2.7581392101079798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-2.7503687220126998</c:v>
                </c:pt>
                <c:pt idx="671">
                  <c:v>-2.7489329801079601</c:v>
                </c:pt>
                <c:pt idx="672">
                  <c:v>-2.7488010901077899</c:v>
                </c:pt>
                <c:pt idx="673">
                  <c:v>-2.7478281901078105</c:v>
                </c:pt>
                <c:pt idx="674">
                  <c:v>-2.7470771201079396</c:v>
                </c:pt>
                <c:pt idx="675">
                  <c:v>-2.7470165101079349</c:v>
                </c:pt>
                <c:pt idx="676">
                  <c:v>-2.7478573172506957</c:v>
                </c:pt>
                <c:pt idx="677">
                  <c:v>-2.7462501577823195</c:v>
                </c:pt>
                <c:pt idx="678">
                  <c:v>-2.7456027701078392</c:v>
                </c:pt>
                <c:pt idx="679">
                  <c:v>-2.7443180601079087</c:v>
                </c:pt>
                <c:pt idx="680">
                  <c:v>-2.7455209201079569</c:v>
                </c:pt>
                <c:pt idx="681">
                  <c:v>-2.7430743201078092</c:v>
                </c:pt>
                <c:pt idx="682">
                  <c:v>-2.7431988478630496</c:v>
                </c:pt>
                <c:pt idx="683">
                  <c:v>-2.7435959769618612</c:v>
                </c:pt>
                <c:pt idx="684">
                  <c:v>-2.7418718601079566</c:v>
                </c:pt>
                <c:pt idx="685">
                  <c:v>-2.7412907299490854</c:v>
                </c:pt>
                <c:pt idx="686">
                  <c:v>-2.7397828901078469</c:v>
                </c:pt>
                <c:pt idx="687">
                  <c:v>-2.7390691301078172</c:v>
                </c:pt>
                <c:pt idx="688">
                  <c:v>-2.7378686437812827</c:v>
                </c:pt>
                <c:pt idx="689">
                  <c:v>-2.7378134101077762</c:v>
                </c:pt>
                <c:pt idx="690">
                  <c:v>-2.7373613601077613</c:v>
                </c:pt>
                <c:pt idx="691">
                  <c:v>-2.7362524801079928</c:v>
                </c:pt>
                <c:pt idx="692">
                  <c:v>-2.7355041501077197</c:v>
                </c:pt>
                <c:pt idx="693">
                  <c:v>-2.7369939601078954</c:v>
                </c:pt>
                <c:pt idx="694">
                  <c:v>-2.7351516029650482</c:v>
                </c:pt>
                <c:pt idx="695">
                  <c:v>-2.7344100374274092</c:v>
                </c:pt>
                <c:pt idx="696">
                  <c:v>-2.7339292801078781</c:v>
                </c:pt>
                <c:pt idx="697">
                  <c:v>-2.7333719201077855</c:v>
                </c:pt>
                <c:pt idx="698">
                  <c:v>-2.7333738801077492</c:v>
                </c:pt>
                <c:pt idx="699">
                  <c:v>-2.7327530701078047</c:v>
                </c:pt>
                <c:pt idx="700">
                  <c:v>-2.7320794501078325</c:v>
                </c:pt>
                <c:pt idx="701">
                  <c:v>-2.7320096246648182</c:v>
                </c:pt>
                <c:pt idx="702">
                  <c:v>-2.7309417337919952</c:v>
                </c:pt>
                <c:pt idx="703">
                  <c:v>-2.7308877501080153</c:v>
                </c:pt>
                <c:pt idx="704">
                  <c:v>-2.7305041501078482</c:v>
                </c:pt>
                <c:pt idx="705">
                  <c:v>-2.7295601401078802</c:v>
                </c:pt>
                <c:pt idx="706">
                  <c:v>-2.7293128886792752</c:v>
                </c:pt>
                <c:pt idx="707">
                  <c:v>-2.7279770601077269</c:v>
                </c:pt>
                <c:pt idx="708">
                  <c:v>-2.7282851601079052</c:v>
                </c:pt>
                <c:pt idx="709">
                  <c:v>-2.7278267156634444</c:v>
                </c:pt>
                <c:pt idx="710">
                  <c:v>-2.7249121674249492</c:v>
                </c:pt>
                <c:pt idx="711">
                  <c:v>-2.7252337101076929</c:v>
                </c:pt>
                <c:pt idx="712">
                  <c:v>-2.7248445838190918</c:v>
                </c:pt>
                <c:pt idx="713">
                  <c:v>-2.7232346601079449</c:v>
                </c:pt>
                <c:pt idx="714">
                  <c:v>-2.7220135401078251</c:v>
                </c:pt>
                <c:pt idx="715">
                  <c:v>-2.7219608901077952</c:v>
                </c:pt>
                <c:pt idx="716">
                  <c:v>-2.7215086835121132</c:v>
                </c:pt>
                <c:pt idx="717">
                  <c:v>-2.7205631724365622</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-2.7114534371192685</c:v>
                </c:pt>
                <c:pt idx="731">
                  <c:v>-2.7112854301079778</c:v>
                </c:pt>
                <c:pt idx="732">
                  <c:v>-2.7113704301078769</c:v>
                </c:pt>
                <c:pt idx="733">
                  <c:v>-2.710702560107805</c:v>
                </c:pt>
                <c:pt idx="734">
                  <c:v>-2.7108027934412027</c:v>
                </c:pt>
                <c:pt idx="735">
                  <c:v>-2.7103827934412408</c:v>
                </c:pt>
                <c:pt idx="736">
                  <c:v>-2.7084600601078992</c:v>
                </c:pt>
                <c:pt idx="737">
                  <c:v>-2.7085607764343469</c:v>
                </c:pt>
                <c:pt idx="738">
                  <c:v>-2.7083410201078952</c:v>
                </c:pt>
                <c:pt idx="739">
                  <c:v>-2.7071328701077486</c:v>
                </c:pt>
                <c:pt idx="740">
                  <c:v>-2.7061963801078166</c:v>
                </c:pt>
                <c:pt idx="741">
                  <c:v>-2.7063847601078725</c:v>
                </c:pt>
                <c:pt idx="742">
                  <c:v>-2.7054984907201027</c:v>
                </c:pt>
                <c:pt idx="743">
                  <c:v>-2.7050597527908042</c:v>
                </c:pt>
                <c:pt idx="744">
                  <c:v>-2.7035749773491973</c:v>
                </c:pt>
                <c:pt idx="745">
                  <c:v>-2.7026021301080556</c:v>
                </c:pt>
                <c:pt idx="746">
                  <c:v>-2.7028764901078075</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-2.6940578701079172</c:v>
                </c:pt>
                <c:pt idx="765">
                  <c:v>-2.693713260107804</c:v>
                </c:pt>
                <c:pt idx="766">
                  <c:v>-2.6927461901079677</c:v>
                </c:pt>
                <c:pt idx="767">
                  <c:v>-2.6930123580670147</c:v>
                </c:pt>
                <c:pt idx="768">
                  <c:v>-2.692568348996744</c:v>
                </c:pt>
                <c:pt idx="769">
                  <c:v>-2.6914161585204552</c:v>
                </c:pt>
                <c:pt idx="770">
                  <c:v>-2.6918883101078235</c:v>
                </c:pt>
                <c:pt idx="771">
                  <c:v>-2.6911973801078242</c:v>
                </c:pt>
                <c:pt idx="772">
                  <c:v>-2.6900117601077587</c:v>
                </c:pt>
                <c:pt idx="773">
                  <c:v>-2.6897692745408381</c:v>
                </c:pt>
                <c:pt idx="774">
                  <c:v>-2.6897577901078384</c:v>
                </c:pt>
                <c:pt idx="775">
                  <c:v>-2.6890519201080139</c:v>
                </c:pt>
                <c:pt idx="776">
                  <c:v>-2.6882842601078414</c:v>
                </c:pt>
                <c:pt idx="777">
                  <c:v>-2.6861794601078515</c:v>
                </c:pt>
                <c:pt idx="778">
                  <c:v>-2.6866647501078242</c:v>
                </c:pt>
                <c:pt idx="779">
                  <c:v>-2.686224357015055</c:v>
                </c:pt>
                <c:pt idx="780">
                  <c:v>-2.6857604601079048</c:v>
                </c:pt>
                <c:pt idx="781">
                  <c:v>-2.6851554701079996</c:v>
                </c:pt>
                <c:pt idx="782">
                  <c:v>-2.6852102701078353</c:v>
                </c:pt>
                <c:pt idx="783">
                  <c:v>-2.6853717001079009</c:v>
                </c:pt>
                <c:pt idx="784">
                  <c:v>-2.6848010035861312</c:v>
                </c:pt>
                <c:pt idx="785">
                  <c:v>-2.6829493172507028</c:v>
                </c:pt>
                <c:pt idx="786">
                  <c:v>-2.6821809901078382</c:v>
                </c:pt>
                <c:pt idx="787">
                  <c:v>-2.6811731501078402</c:v>
                </c:pt>
                <c:pt idx="788">
                  <c:v>-2.6814115101079419</c:v>
                </c:pt>
                <c:pt idx="789">
                  <c:v>-2.6815042601078907</c:v>
                </c:pt>
                <c:pt idx="790">
                  <c:v>-2.6810464601077637</c:v>
                </c:pt>
                <c:pt idx="791">
                  <c:v>-2.6803895701079568</c:v>
                </c:pt>
                <c:pt idx="792">
                  <c:v>-2.6806089758973712</c:v>
                </c:pt>
                <c:pt idx="793">
                  <c:v>-2.6791526029649759</c:v>
                </c:pt>
                <c:pt idx="794">
                  <c:v>-2.6789684401079512</c:v>
                </c:pt>
                <c:pt idx="795">
                  <c:v>-2.6790162951594572</c:v>
                </c:pt>
                <c:pt idx="796">
                  <c:v>-2.6785908201079338</c:v>
                </c:pt>
                <c:pt idx="797">
                  <c:v>-2.677186210107839</c:v>
                </c:pt>
                <c:pt idx="798">
                  <c:v>-2.6769675201078087</c:v>
                </c:pt>
                <c:pt idx="799">
                  <c:v>-2.6772008501077993</c:v>
                </c:pt>
                <c:pt idx="800">
                  <c:v>-2.6780239294955797</c:v>
                </c:pt>
                <c:pt idx="801">
                  <c:v>-2.676408690877063</c:v>
                </c:pt>
                <c:pt idx="802">
                  <c:v>-2.6742981303206363</c:v>
                </c:pt>
                <c:pt idx="803">
                  <c:v>-2.673410160107764</c:v>
                </c:pt>
                <c:pt idx="804">
                  <c:v>-2.6740770001077294</c:v>
                </c:pt>
                <c:pt idx="805">
                  <c:v>-2.6733081901078748</c:v>
                </c:pt>
                <c:pt idx="806">
                  <c:v>-2.6724717281490626</c:v>
                </c:pt>
                <c:pt idx="807">
                  <c:v>-2.6726228930975107</c:v>
                </c:pt>
                <c:pt idx="808">
                  <c:v>-2.6711123085927584</c:v>
                </c:pt>
                <c:pt idx="809">
                  <c:v>-2.6716372101078036</c:v>
                </c:pt>
                <c:pt idx="810">
                  <c:v>-2.6710592301079288</c:v>
                </c:pt>
                <c:pt idx="811">
                  <c:v>-2.6704560580459002</c:v>
                </c:pt>
                <c:pt idx="812">
                  <c:v>-2.6702471401079482</c:v>
                </c:pt>
                <c:pt idx="813">
                  <c:v>-2.6693866901077712</c:v>
                </c:pt>
                <c:pt idx="814">
                  <c:v>-2.6692648901078115</c:v>
                </c:pt>
                <c:pt idx="815">
                  <c:v>-2.6685587662303822</c:v>
                </c:pt>
                <c:pt idx="816">
                  <c:v>-2.66724288677446</c:v>
                </c:pt>
                <c:pt idx="817">
                  <c:v>-2.6670670801079033</c:v>
                </c:pt>
                <c:pt idx="818">
                  <c:v>-2.6658784401078037</c:v>
                </c:pt>
                <c:pt idx="819">
                  <c:v>-2.6667716601079205</c:v>
                </c:pt>
                <c:pt idx="820">
                  <c:v>-2.6656204901078269</c:v>
                </c:pt>
                <c:pt idx="821">
                  <c:v>-2.6660194601078597</c:v>
                </c:pt>
                <c:pt idx="822">
                  <c:v>-2.6647247101078682</c:v>
                </c:pt>
                <c:pt idx="823">
                  <c:v>-2.6648036774992789</c:v>
                </c:pt>
                <c:pt idx="824">
                  <c:v>-2.6638692101077055</c:v>
                </c:pt>
                <c:pt idx="825">
                  <c:v>-2.6630111001080006</c:v>
                </c:pt>
                <c:pt idx="826">
                  <c:v>-2.6631673101078004</c:v>
                </c:pt>
                <c:pt idx="827">
                  <c:v>-2.6630245226078895</c:v>
                </c:pt>
                <c:pt idx="828">
                  <c:v>-2.6620910201078392</c:v>
                </c:pt>
                <c:pt idx="829">
                  <c:v>-2.6618327401078692</c:v>
                </c:pt>
                <c:pt idx="830">
                  <c:v>-2.6611097201079645</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-2.6543675701077571</c:v>
                </c:pt>
                <c:pt idx="846">
                  <c:v>-2.6540274601078835</c:v>
                </c:pt>
                <c:pt idx="847">
                  <c:v>-2.6533065735099655</c:v>
                </c:pt>
                <c:pt idx="848">
                  <c:v>-2.6542723201078777</c:v>
                </c:pt>
                <c:pt idx="849">
                  <c:v>-2.6544817631381372</c:v>
                </c:pt>
                <c:pt idx="850">
                  <c:v>-2.6519342601078559</c:v>
                </c:pt>
                <c:pt idx="851">
                  <c:v>-2.6512262782895601</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-2.6472920601078207</c:v>
                </c:pt>
                <c:pt idx="860">
                  <c:v>-2.647964502213048</c:v>
                </c:pt>
                <c:pt idx="861">
                  <c:v>-2.6481049801076892</c:v>
                </c:pt>
                <c:pt idx="862">
                  <c:v>-2.6480729701078758</c:v>
                </c:pt>
                <c:pt idx="863">
                  <c:v>-2.6471815901079174</c:v>
                </c:pt>
                <c:pt idx="864">
                  <c:v>-2.6471984901078258</c:v>
                </c:pt>
                <c:pt idx="865">
                  <c:v>-2.6479805203488382</c:v>
                </c:pt>
                <c:pt idx="866">
                  <c:v>-2.645705275897285</c:v>
                </c:pt>
                <c:pt idx="867">
                  <c:v>-2.6453140401079294</c:v>
                </c:pt>
                <c:pt idx="868">
                  <c:v>-2.6456481001079037</c:v>
                </c:pt>
                <c:pt idx="869">
                  <c:v>-2.6454339501077442</c:v>
                </c:pt>
                <c:pt idx="870">
                  <c:v>-2.6450545001077472</c:v>
                </c:pt>
                <c:pt idx="871">
                  <c:v>-2.6447897201078994</c:v>
                </c:pt>
                <c:pt idx="872">
                  <c:v>-2.6452961611386314</c:v>
                </c:pt>
                <c:pt idx="873">
                  <c:v>-2.6442357819470237</c:v>
                </c:pt>
                <c:pt idx="874">
                  <c:v>-2.6436112552886391</c:v>
                </c:pt>
                <c:pt idx="875">
                  <c:v>-2.6432380601077812</c:v>
                </c:pt>
                <c:pt idx="876">
                  <c:v>-2.642523640107961</c:v>
                </c:pt>
                <c:pt idx="877">
                  <c:v>-2.6418949755717311</c:v>
                </c:pt>
                <c:pt idx="878">
                  <c:v>-2.6424419401078731</c:v>
                </c:pt>
                <c:pt idx="879">
                  <c:v>-2.6413669801079052</c:v>
                </c:pt>
                <c:pt idx="880">
                  <c:v>-2.6415696801080628</c:v>
                </c:pt>
                <c:pt idx="881">
                  <c:v>-2.6413937401077527</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-2.63610164010796</c:v>
                </c:pt>
                <c:pt idx="895">
                  <c:v>-2.6355165601080301</c:v>
                </c:pt>
                <c:pt idx="896">
                  <c:v>-2.6349131501078351</c:v>
                </c:pt>
                <c:pt idx="897">
                  <c:v>-2.6353620271181581</c:v>
                </c:pt>
                <c:pt idx="898">
                  <c:v>-2.6355471301078195</c:v>
                </c:pt>
                <c:pt idx="899">
                  <c:v>-2.6342898801077865</c:v>
                </c:pt>
                <c:pt idx="900">
                  <c:v>-2.6340273172507271</c:v>
                </c:pt>
                <c:pt idx="901">
                  <c:v>-2.6337474601078554</c:v>
                </c:pt>
                <c:pt idx="902">
                  <c:v>-2.6335360101077803</c:v>
                </c:pt>
                <c:pt idx="903">
                  <c:v>-2.633251970107807</c:v>
                </c:pt>
                <c:pt idx="904">
                  <c:v>-2.6323389961903407</c:v>
                </c:pt>
                <c:pt idx="905">
                  <c:v>-2.6317561301077981</c:v>
                </c:pt>
                <c:pt idx="906">
                  <c:v>-2.6317049901078775</c:v>
                </c:pt>
                <c:pt idx="907">
                  <c:v>-2.6311433401079412</c:v>
                </c:pt>
                <c:pt idx="908">
                  <c:v>-2.6310515315365572</c:v>
                </c:pt>
                <c:pt idx="909">
                  <c:v>-2.6301941926659187</c:v>
                </c:pt>
                <c:pt idx="910">
                  <c:v>-2.6298836501078582</c:v>
                </c:pt>
                <c:pt idx="911">
                  <c:v>-2.6290322101078942</c:v>
                </c:pt>
                <c:pt idx="912">
                  <c:v>-2.6286309501078384</c:v>
                </c:pt>
                <c:pt idx="913">
                  <c:v>-2.6284316101078575</c:v>
                </c:pt>
                <c:pt idx="914">
                  <c:v>-2.6280915301077812</c:v>
                </c:pt>
                <c:pt idx="915">
                  <c:v>-2.6278470477367</c:v>
                </c:pt>
                <c:pt idx="916">
                  <c:v>-2.6276927201077456</c:v>
                </c:pt>
                <c:pt idx="917">
                  <c:v>-2.627341622898518</c:v>
                </c:pt>
                <c:pt idx="918">
                  <c:v>-2.6275721934412104</c:v>
                </c:pt>
                <c:pt idx="919">
                  <c:v>-2.6262376401077612</c:v>
                </c:pt>
                <c:pt idx="920">
                  <c:v>-2.6262716201079432</c:v>
                </c:pt>
                <c:pt idx="921">
                  <c:v>-2.6256456801078603</c:v>
                </c:pt>
                <c:pt idx="922">
                  <c:v>-2.6259543879429197</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-2.6227025601079159</c:v>
                </c:pt>
                <c:pt idx="931">
                  <c:v>-2.6217425901078713</c:v>
                </c:pt>
                <c:pt idx="932">
                  <c:v>-2.6214357001076842</c:v>
                </c:pt>
                <c:pt idx="933">
                  <c:v>-2.6210969301078535</c:v>
                </c:pt>
                <c:pt idx="934">
                  <c:v>-2.6209676929844981</c:v>
                </c:pt>
                <c:pt idx="935">
                  <c:v>-2.620273720977385</c:v>
                </c:pt>
                <c:pt idx="936">
                  <c:v>-2.6195674601078447</c:v>
                </c:pt>
                <c:pt idx="937">
                  <c:v>-2.6197858501077462</c:v>
                </c:pt>
                <c:pt idx="938">
                  <c:v>-2.6188231801078103</c:v>
                </c:pt>
                <c:pt idx="939">
                  <c:v>-2.6194953801078467</c:v>
                </c:pt>
                <c:pt idx="940">
                  <c:v>-2.6190532101078361</c:v>
                </c:pt>
                <c:pt idx="941">
                  <c:v>-2.6181213157780006</c:v>
                </c:pt>
                <c:pt idx="942">
                  <c:v>-2.6178348001077776</c:v>
                </c:pt>
                <c:pt idx="943">
                  <c:v>-2.6173558237441998</c:v>
                </c:pt>
                <c:pt idx="944">
                  <c:v>-2.6164139977422423</c:v>
                </c:pt>
                <c:pt idx="945">
                  <c:v>-2.617957770107898</c:v>
                </c:pt>
                <c:pt idx="946">
                  <c:v>-2.6165715101078746</c:v>
                </c:pt>
                <c:pt idx="947">
                  <c:v>-2.6155943054685906</c:v>
                </c:pt>
                <c:pt idx="948">
                  <c:v>-2.6155564001077778</c:v>
                </c:pt>
                <c:pt idx="949">
                  <c:v>-2.6156612801077301</c:v>
                </c:pt>
                <c:pt idx="950">
                  <c:v>-2.6154606201078061</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-2.6104624146532744</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-2.608729470107908</c:v>
                </c:pt>
                <c:pt idx="970">
                  <c:v>-2.6079160992830879</c:v>
                </c:pt>
                <c:pt idx="971">
                  <c:v>-2.6077242401078249</c:v>
                </c:pt>
                <c:pt idx="972">
                  <c:v>-2.6076816301078196</c:v>
                </c:pt>
                <c:pt idx="973">
                  <c:v>-2.606955500107901</c:v>
                </c:pt>
                <c:pt idx="974">
                  <c:v>-2.6066192701079181</c:v>
                </c:pt>
                <c:pt idx="975">
                  <c:v>-2.6066278415509512</c:v>
                </c:pt>
                <c:pt idx="976">
                  <c:v>-2.607201003967452</c:v>
                </c:pt>
                <c:pt idx="977">
                  <c:v>-2.6052401267745324</c:v>
                </c:pt>
                <c:pt idx="978">
                  <c:v>-2.6052548401079401</c:v>
                </c:pt>
                <c:pt idx="979">
                  <c:v>-2.6046963701078454</c:v>
                </c:pt>
                <c:pt idx="980">
                  <c:v>-2.6051777201078798</c:v>
                </c:pt>
                <c:pt idx="981">
                  <c:v>-2.6042556401077519</c:v>
                </c:pt>
                <c:pt idx="982">
                  <c:v>-2.6042783054686387</c:v>
                </c:pt>
                <c:pt idx="983">
                  <c:v>-2.6043841901079579</c:v>
                </c:pt>
                <c:pt idx="984">
                  <c:v>-2.6047111823300986</c:v>
                </c:pt>
                <c:pt idx="985">
                  <c:v>-2.6037215653710124</c:v>
                </c:pt>
                <c:pt idx="986">
                  <c:v>-2.6032511001078689</c:v>
                </c:pt>
                <c:pt idx="987">
                  <c:v>-2.6023149501077589</c:v>
                </c:pt>
                <c:pt idx="988">
                  <c:v>-2.6022121101077573</c:v>
                </c:pt>
                <c:pt idx="989">
                  <c:v>-2.6012252539222942</c:v>
                </c:pt>
                <c:pt idx="990">
                  <c:v>-2.6017270401079133</c:v>
                </c:pt>
                <c:pt idx="991">
                  <c:v>-2.6014251501077865</c:v>
                </c:pt>
                <c:pt idx="992">
                  <c:v>-2.6006607351078515</c:v>
                </c:pt>
                <c:pt idx="993">
                  <c:v>-2.5999450156632875</c:v>
                </c:pt>
                <c:pt idx="994">
                  <c:v>-2.5996706501078393</c:v>
                </c:pt>
                <c:pt idx="995">
                  <c:v>-2.6000940297281403</c:v>
                </c:pt>
                <c:pt idx="996">
                  <c:v>-2.599286560107918</c:v>
                </c:pt>
                <c:pt idx="997">
                  <c:v>-2.5987644001079575</c:v>
                </c:pt>
                <c:pt idx="998">
                  <c:v>-2.5987382701080293</c:v>
                </c:pt>
                <c:pt idx="999">
                  <c:v>-2.5981917001076567</c:v>
                </c:pt>
                <c:pt idx="1000">
                  <c:v>-2.5986785743935403</c:v>
                </c:pt>
                <c:pt idx="1001">
                  <c:v>-2.5969402137310587</c:v>
                </c:pt>
                <c:pt idx="1002">
                  <c:v>-2.5971438501078694</c:v>
                </c:pt>
                <c:pt idx="1003">
                  <c:v>-2.5975350601079636</c:v>
                </c:pt>
                <c:pt idx="1004">
                  <c:v>-2.5965689501077938</c:v>
                </c:pt>
                <c:pt idx="1005">
                  <c:v>-2.5969711101079014</c:v>
                </c:pt>
                <c:pt idx="1006">
                  <c:v>-2.5961066701079289</c:v>
                </c:pt>
                <c:pt idx="1007">
                  <c:v>-2.5961350064995941</c:v>
                </c:pt>
                <c:pt idx="1008">
                  <c:v>-2.5960685820590843</c:v>
                </c:pt>
                <c:pt idx="1009">
                  <c:v>-2.5943835189313735</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-2.5920783901077384</c:v>
                </c:pt>
                <c:pt idx="1020">
                  <c:v>-2.5911259392745571</c:v>
                </c:pt>
                <c:pt idx="1021">
                  <c:v>-2.5910626401079782</c:v>
                </c:pt>
                <c:pt idx="1022">
                  <c:v>-2.5910847501077852</c:v>
                </c:pt>
                <c:pt idx="1023">
                  <c:v>-2.5900180401078932</c:v>
                </c:pt>
                <c:pt idx="1024">
                  <c:v>-2.5896502901078398</c:v>
                </c:pt>
                <c:pt idx="1025">
                  <c:v>-2.5894499065364585</c:v>
                </c:pt>
                <c:pt idx="1026">
                  <c:v>-2.5884732417170202</c:v>
                </c:pt>
                <c:pt idx="1027">
                  <c:v>-2.5884519501078813</c:v>
                </c:pt>
                <c:pt idx="1028">
                  <c:v>-2.5872191101079096</c:v>
                </c:pt>
                <c:pt idx="1029">
                  <c:v>-2.587471230107929</c:v>
                </c:pt>
                <c:pt idx="1030">
                  <c:v>-2.5872537301078893</c:v>
                </c:pt>
                <c:pt idx="1031">
                  <c:v>-2.5871350889738682</c:v>
                </c:pt>
                <c:pt idx="1032">
                  <c:v>-2.5873975777548903</c:v>
                </c:pt>
                <c:pt idx="1033">
                  <c:v>-2.5841544601078552</c:v>
                </c:pt>
                <c:pt idx="1034">
                  <c:v>-2.5849672801078052</c:v>
                </c:pt>
                <c:pt idx="1035">
                  <c:v>-2.5853118501077219</c:v>
                </c:pt>
                <c:pt idx="1036">
                  <c:v>-2.5853358801077952</c:v>
                </c:pt>
                <c:pt idx="1037">
                  <c:v>-2.5847496601077893</c:v>
                </c:pt>
                <c:pt idx="1038">
                  <c:v>-2.5835713663578233</c:v>
                </c:pt>
                <c:pt idx="1039">
                  <c:v>-2.5837718601078232</c:v>
                </c:pt>
                <c:pt idx="1040">
                  <c:v>-2.5849496315364342</c:v>
                </c:pt>
                <c:pt idx="1041">
                  <c:v>-2.5828703601078189</c:v>
                </c:pt>
                <c:pt idx="1042">
                  <c:v>-2.5834535801078005</c:v>
                </c:pt>
                <c:pt idx="1043">
                  <c:v>-2.5824698901078427</c:v>
                </c:pt>
                <c:pt idx="1044">
                  <c:v>-2.5823406601077887</c:v>
                </c:pt>
                <c:pt idx="1045">
                  <c:v>-2.5820238106234541</c:v>
                </c:pt>
                <c:pt idx="1046">
                  <c:v>-2.5814148501077812</c:v>
                </c:pt>
                <c:pt idx="1047">
                  <c:v>-2.5816478101079552</c:v>
                </c:pt>
                <c:pt idx="1048">
                  <c:v>-2.5811029601078417</c:v>
                </c:pt>
                <c:pt idx="1049">
                  <c:v>-2.5805369601078976</c:v>
                </c:pt>
                <c:pt idx="1050">
                  <c:v>-2.5805391501078012</c:v>
                </c:pt>
                <c:pt idx="1051">
                  <c:v>-2.5805424601079636</c:v>
                </c:pt>
                <c:pt idx="1052">
                  <c:v>-2.5802024201079945</c:v>
                </c:pt>
                <c:pt idx="1053">
                  <c:v>-2.5793469601077987</c:v>
                </c:pt>
                <c:pt idx="1054">
                  <c:v>-2.5797113701078191</c:v>
                </c:pt>
                <c:pt idx="1055">
                  <c:v>-2.5793178501077612</c:v>
                </c:pt>
                <c:pt idx="1056">
                  <c:v>-2.5790042642315711</c:v>
                </c:pt>
                <c:pt idx="1057">
                  <c:v>-2.5779634415893202</c:v>
                </c:pt>
                <c:pt idx="1058">
                  <c:v>-2.5779169801079198</c:v>
                </c:pt>
                <c:pt idx="1059">
                  <c:v>-2.5780058301078221</c:v>
                </c:pt>
                <c:pt idx="1060">
                  <c:v>-2.5781784501079592</c:v>
                </c:pt>
                <c:pt idx="1061">
                  <c:v>-2.5782146401078592</c:v>
                </c:pt>
                <c:pt idx="1062">
                  <c:v>-2.577697919567318</c:v>
                </c:pt>
                <c:pt idx="1063">
                  <c:v>-2.5775011301077342</c:v>
                </c:pt>
                <c:pt idx="1064">
                  <c:v>-2.5763152501079252</c:v>
                </c:pt>
                <c:pt idx="1065">
                  <c:v>-2.5757700358654461</c:v>
                </c:pt>
                <c:pt idx="1066">
                  <c:v>-2.5753660315363782</c:v>
                </c:pt>
                <c:pt idx="1067">
                  <c:v>-2.5753960201077746</c:v>
                </c:pt>
                <c:pt idx="1068">
                  <c:v>-2.5755212101079143</c:v>
                </c:pt>
                <c:pt idx="1069">
                  <c:v>-2.5753537590768758</c:v>
                </c:pt>
                <c:pt idx="1070">
                  <c:v>-2.5744554501079762</c:v>
                </c:pt>
                <c:pt idx="1071">
                  <c:v>-2.5747825401077802</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-2.5710997348331639</c:v>
                </c:pt>
                <c:pt idx="1082">
                  <c:v>-2.5704738922066932</c:v>
                </c:pt>
                <c:pt idx="1083">
                  <c:v>-2.5708026201078367</c:v>
                </c:pt>
                <c:pt idx="1084">
                  <c:v>-2.5703963601079258</c:v>
                </c:pt>
                <c:pt idx="1085">
                  <c:v>-2.5695136476079701</c:v>
                </c:pt>
                <c:pt idx="1086">
                  <c:v>-2.5690779901079592</c:v>
                </c:pt>
                <c:pt idx="1087">
                  <c:v>-2.5697632601077962</c:v>
                </c:pt>
                <c:pt idx="1088">
                  <c:v>-2.5689325401078706</c:v>
                </c:pt>
                <c:pt idx="1089">
                  <c:v>-2.5688403079339821</c:v>
                </c:pt>
                <c:pt idx="1090">
                  <c:v>-2.5687156059412075</c:v>
                </c:pt>
                <c:pt idx="1091">
                  <c:v>-2.5683594601078572</c:v>
                </c:pt>
                <c:pt idx="1092">
                  <c:v>-2.5677569701078942</c:v>
                </c:pt>
                <c:pt idx="1093">
                  <c:v>-2.5672261601077651</c:v>
                </c:pt>
                <c:pt idx="1094">
                  <c:v>-2.5668907701078751</c:v>
                </c:pt>
                <c:pt idx="1095">
                  <c:v>-2.5670307401077901</c:v>
                </c:pt>
                <c:pt idx="1096">
                  <c:v>-2.5670528381565845</c:v>
                </c:pt>
                <c:pt idx="1097">
                  <c:v>-2.5663830001079098</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-2.5634767401078795</c:v>
                </c:pt>
                <c:pt idx="1106">
                  <c:v>-2.5643198424608658</c:v>
                </c:pt>
                <c:pt idx="1107">
                  <c:v>-2.5632498430866235</c:v>
                </c:pt>
                <c:pt idx="1108">
                  <c:v>-2.5621762906164642</c:v>
                </c:pt>
                <c:pt idx="1109">
                  <c:v>-2.561537720107856</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-2.5605495001079159</c:v>
                </c:pt>
                <c:pt idx="1118">
                  <c:v>-2.5596516788578332</c:v>
                </c:pt>
                <c:pt idx="1119">
                  <c:v>-2.5588329601079209</c:v>
                </c:pt>
                <c:pt idx="1120">
                  <c:v>-2.5585753801078237</c:v>
                </c:pt>
                <c:pt idx="1121">
                  <c:v>-2.5590745401077872</c:v>
                </c:pt>
                <c:pt idx="1122">
                  <c:v>-2.5577501788579626</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-2.553188928857911</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-2.5503137901079831</c:v>
                </c:pt>
                <c:pt idx="1149">
                  <c:v>-2.5499372901078652</c:v>
                </c:pt>
                <c:pt idx="1150">
                  <c:v>-2.5493139601078392</c:v>
                </c:pt>
                <c:pt idx="1151">
                  <c:v>-2.5497834601078342</c:v>
                </c:pt>
                <c:pt idx="1152">
                  <c:v>-2.5499934197039087</c:v>
                </c:pt>
                <c:pt idx="1153">
                  <c:v>-2.5497710226078611</c:v>
                </c:pt>
                <c:pt idx="1154">
                  <c:v>-2.548747540107859</c:v>
                </c:pt>
                <c:pt idx="1155">
                  <c:v>-2.5483026901078318</c:v>
                </c:pt>
                <c:pt idx="1156">
                  <c:v>-2.5478495301078237</c:v>
                </c:pt>
                <c:pt idx="1157">
                  <c:v>-2.5478194201078566</c:v>
                </c:pt>
                <c:pt idx="1158">
                  <c:v>-2.5468210271180847</c:v>
                </c:pt>
                <c:pt idx="1159">
                  <c:v>-2.5479454601078544</c:v>
                </c:pt>
                <c:pt idx="1160">
                  <c:v>-2.5462829206342352</c:v>
                </c:pt>
                <c:pt idx="1161">
                  <c:v>-2.5460079801079312</c:v>
                </c:pt>
                <c:pt idx="1162">
                  <c:v>-2.5463113801079702</c:v>
                </c:pt>
                <c:pt idx="1163">
                  <c:v>-2.5460085301078785</c:v>
                </c:pt>
                <c:pt idx="1164">
                  <c:v>-2.5456387501077744</c:v>
                </c:pt>
                <c:pt idx="1165">
                  <c:v>-2.5459904288578485</c:v>
                </c:pt>
                <c:pt idx="1166">
                  <c:v>-2.5456777101078112</c:v>
                </c:pt>
                <c:pt idx="1167">
                  <c:v>-2.544669481613179</c:v>
                </c:pt>
                <c:pt idx="1168">
                  <c:v>-2.5440630315363819</c:v>
                </c:pt>
                <c:pt idx="1169">
                  <c:v>-2.5438324301077984</c:v>
                </c:pt>
                <c:pt idx="1170">
                  <c:v>-2.5434912801077223</c:v>
                </c:pt>
                <c:pt idx="1171">
                  <c:v>-2.5433679288578235</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-2.5407998801079197</c:v>
                </c:pt>
                <c:pt idx="1181">
                  <c:v>-2.5394874201080126</c:v>
                </c:pt>
                <c:pt idx="1182">
                  <c:v>-2.5405052001078592</c:v>
                </c:pt>
                <c:pt idx="1183">
                  <c:v>-2.5409805164459462</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-2.5375101401079201</c:v>
                </c:pt>
                <c:pt idx="1192">
                  <c:v>-2.538161797064324</c:v>
                </c:pt>
                <c:pt idx="1193">
                  <c:v>-2.5366682142061117</c:v>
                </c:pt>
                <c:pt idx="1194">
                  <c:v>-2.5367502601078513</c:v>
                </c:pt>
                <c:pt idx="1195">
                  <c:v>-2.5366200459663446</c:v>
                </c:pt>
                <c:pt idx="1196">
                  <c:v>-2.5366198871911627</c:v>
                </c:pt>
                <c:pt idx="1197">
                  <c:v>-2.5360310801078185</c:v>
                </c:pt>
                <c:pt idx="1198">
                  <c:v>-2.5360751601079548</c:v>
                </c:pt>
                <c:pt idx="1199">
                  <c:v>-2.5349076401077371</c:v>
                </c:pt>
                <c:pt idx="1200">
                  <c:v>-2.5343623601079388</c:v>
                </c:pt>
                <c:pt idx="1201">
                  <c:v>-2.534910275897365</c:v>
                </c:pt>
                <c:pt idx="1202">
                  <c:v>-2.5331751743935769</c:v>
                </c:pt>
                <c:pt idx="1203">
                  <c:v>-2.5338721201078966</c:v>
                </c:pt>
                <c:pt idx="1204">
                  <c:v>-2.5345106801078714</c:v>
                </c:pt>
                <c:pt idx="1205">
                  <c:v>-2.5346226501079632</c:v>
                </c:pt>
                <c:pt idx="1206">
                  <c:v>-2.5335151501079602</c:v>
                </c:pt>
                <c:pt idx="1207">
                  <c:v>-2.5329812001077991</c:v>
                </c:pt>
                <c:pt idx="1208">
                  <c:v>-2.5322236892745966</c:v>
                </c:pt>
                <c:pt idx="1209">
                  <c:v>-2.5323513302377023</c:v>
                </c:pt>
                <c:pt idx="1210">
                  <c:v>-2.5324356059411173</c:v>
                </c:pt>
                <c:pt idx="1211">
                  <c:v>-2.5323491101078663</c:v>
                </c:pt>
                <c:pt idx="1212">
                  <c:v>-2.5320220401078597</c:v>
                </c:pt>
                <c:pt idx="1213">
                  <c:v>-2.5316392001079482</c:v>
                </c:pt>
                <c:pt idx="1214">
                  <c:v>-2.5310896163579315</c:v>
                </c:pt>
                <c:pt idx="1215">
                  <c:v>-2.5311704901080057</c:v>
                </c:pt>
                <c:pt idx="1216">
                  <c:v>-2.5309320401077855</c:v>
                </c:pt>
                <c:pt idx="1217">
                  <c:v>-2.5307872201077002</c:v>
                </c:pt>
                <c:pt idx="1218">
                  <c:v>-2.52937734899671</c:v>
                </c:pt>
                <c:pt idx="1219">
                  <c:v>-2.5288866465485</c:v>
                </c:pt>
                <c:pt idx="1220">
                  <c:v>-2.528543460107727</c:v>
                </c:pt>
                <c:pt idx="1221">
                  <c:v>-2.5292380001078669</c:v>
                </c:pt>
                <c:pt idx="1222">
                  <c:v>-2.5289951501078889</c:v>
                </c:pt>
                <c:pt idx="1223">
                  <c:v>-2.5286265601079716</c:v>
                </c:pt>
                <c:pt idx="1224">
                  <c:v>-2.5287008601079406</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-2.5245747301078776</c:v>
                </c:pt>
                <c:pt idx="1238">
                  <c:v>-2.5247405851078213</c:v>
                </c:pt>
                <c:pt idx="1239">
                  <c:v>-2.5243751301078703</c:v>
                </c:pt>
                <c:pt idx="1240">
                  <c:v>-2.5246602501078854</c:v>
                </c:pt>
                <c:pt idx="1241">
                  <c:v>-2.5239163201079626</c:v>
                </c:pt>
                <c:pt idx="1242">
                  <c:v>-2.5236555001078926</c:v>
                </c:pt>
                <c:pt idx="1243">
                  <c:v>-2.5234683246911627</c:v>
                </c:pt>
                <c:pt idx="1244">
                  <c:v>-2.5220054601078581</c:v>
                </c:pt>
                <c:pt idx="1245">
                  <c:v>-2.5236928948904032</c:v>
                </c:pt>
                <c:pt idx="1246">
                  <c:v>-2.5223729101078027</c:v>
                </c:pt>
                <c:pt idx="1247">
                  <c:v>-2.5226764001077377</c:v>
                </c:pt>
                <c:pt idx="1248">
                  <c:v>-2.5219230301078848</c:v>
                </c:pt>
                <c:pt idx="1249">
                  <c:v>-2.5225464401077744</c:v>
                </c:pt>
                <c:pt idx="1250">
                  <c:v>-2.5238943925403623</c:v>
                </c:pt>
                <c:pt idx="1251">
                  <c:v>-2.5225725701077835</c:v>
                </c:pt>
                <c:pt idx="1252">
                  <c:v>-2.5208098801078047</c:v>
                </c:pt>
                <c:pt idx="1253">
                  <c:v>-2.5209937579801727</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-2.5177387501078012</c:v>
                </c:pt>
                <c:pt idx="1265">
                  <c:v>-2.5173710801077802</c:v>
                </c:pt>
                <c:pt idx="1266">
                  <c:v>-2.5172521001078629</c:v>
                </c:pt>
                <c:pt idx="1267">
                  <c:v>-2.5166189496912419</c:v>
                </c:pt>
                <c:pt idx="1268">
                  <c:v>-2.5168992401079042</c:v>
                </c:pt>
                <c:pt idx="1269">
                  <c:v>-2.5166194985693648</c:v>
                </c:pt>
                <c:pt idx="1270">
                  <c:v>-2.5166794601078464</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-2.5142664501078782</c:v>
                </c:pt>
                <c:pt idx="1281">
                  <c:v>-2.5136979601078622</c:v>
                </c:pt>
                <c:pt idx="1282">
                  <c:v>-2.5136129101077667</c:v>
                </c:pt>
                <c:pt idx="1283">
                  <c:v>-2.513467003586257</c:v>
                </c:pt>
                <c:pt idx="1284">
                  <c:v>-2.5132178601077602</c:v>
                </c:pt>
                <c:pt idx="1285">
                  <c:v>-2.5124590201078498</c:v>
                </c:pt>
                <c:pt idx="1286">
                  <c:v>-2.5124315801077159</c:v>
                </c:pt>
                <c:pt idx="1287">
                  <c:v>-2.5130811139539437</c:v>
                </c:pt>
                <c:pt idx="1288">
                  <c:v>-2.5118730837638519</c:v>
                </c:pt>
                <c:pt idx="1289">
                  <c:v>-2.5116014501078467</c:v>
                </c:pt>
                <c:pt idx="1290">
                  <c:v>-2.510990200107841</c:v>
                </c:pt>
                <c:pt idx="1291">
                  <c:v>-2.5114193301078784</c:v>
                </c:pt>
                <c:pt idx="1292">
                  <c:v>-2.5113574801080407</c:v>
                </c:pt>
                <c:pt idx="1293">
                  <c:v>-2.5104869301078567</c:v>
                </c:pt>
                <c:pt idx="1294">
                  <c:v>-2.5115791357833777</c:v>
                </c:pt>
                <c:pt idx="1295">
                  <c:v>-2.5116303094228267</c:v>
                </c:pt>
                <c:pt idx="1296">
                  <c:v>-2.5101685443183341</c:v>
                </c:pt>
                <c:pt idx="1297">
                  <c:v>-2.5091155501079263</c:v>
                </c:pt>
                <c:pt idx="1298">
                  <c:v>-2.5095091601078394</c:v>
                </c:pt>
                <c:pt idx="1299">
                  <c:v>-2.5095542301079572</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-2.5075880501079624</c:v>
                </c:pt>
                <c:pt idx="1308">
                  <c:v>-2.5072361201078621</c:v>
                </c:pt>
                <c:pt idx="1309">
                  <c:v>-2.5071738101079069</c:v>
                </c:pt>
                <c:pt idx="1310">
                  <c:v>-2.5073139501079229</c:v>
                </c:pt>
                <c:pt idx="1311">
                  <c:v>-2.5072039001078394</c:v>
                </c:pt>
                <c:pt idx="1312">
                  <c:v>-2.5063272823301093</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-2.5046972315364444</c:v>
                </c:pt>
                <c:pt idx="1321">
                  <c:v>-2.5044905201078222</c:v>
                </c:pt>
                <c:pt idx="1322">
                  <c:v>-2.5043163501079215</c:v>
                </c:pt>
                <c:pt idx="1323">
                  <c:v>-2.5045160401078892</c:v>
                </c:pt>
                <c:pt idx="1324">
                  <c:v>-2.504532930107743</c:v>
                </c:pt>
                <c:pt idx="1325">
                  <c:v>-2.5038438601078354</c:v>
                </c:pt>
                <c:pt idx="1326">
                  <c:v>-2.5042612901079959</c:v>
                </c:pt>
                <c:pt idx="1327">
                  <c:v>-2.5037390170698202</c:v>
                </c:pt>
                <c:pt idx="1328">
                  <c:v>-2.5033197391775754</c:v>
                </c:pt>
                <c:pt idx="1329">
                  <c:v>-2.5030510001078752</c:v>
                </c:pt>
                <c:pt idx="1330">
                  <c:v>-2.5031298601079426</c:v>
                </c:pt>
                <c:pt idx="1331">
                  <c:v>-2.5025647101077912</c:v>
                </c:pt>
                <c:pt idx="1332">
                  <c:v>-2.5024975501078375</c:v>
                </c:pt>
                <c:pt idx="1333">
                  <c:v>-2.5021633101078038</c:v>
                </c:pt>
                <c:pt idx="1334">
                  <c:v>-2.5019234401077601</c:v>
                </c:pt>
                <c:pt idx="1335">
                  <c:v>-2.502408370107839</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-2.5007154601079593</c:v>
                </c:pt>
                <c:pt idx="1344">
                  <c:v>-2.4998210601078625</c:v>
                </c:pt>
                <c:pt idx="1345">
                  <c:v>-2.4999874074762687</c:v>
                </c:pt>
                <c:pt idx="1346">
                  <c:v>-2.4988774601078467</c:v>
                </c:pt>
                <c:pt idx="1347">
                  <c:v>-2.4993062701079412</c:v>
                </c:pt>
                <c:pt idx="1348">
                  <c:v>-2.4988173301077548</c:v>
                </c:pt>
                <c:pt idx="1349">
                  <c:v>-2.4977646201079766</c:v>
                </c:pt>
                <c:pt idx="1350">
                  <c:v>-2.4986554197037831</c:v>
                </c:pt>
                <c:pt idx="1351">
                  <c:v>-2.4977555941285012</c:v>
                </c:pt>
                <c:pt idx="1352">
                  <c:v>-2.4971332201077292</c:v>
                </c:pt>
                <c:pt idx="1353">
                  <c:v>-2.4974013119596488</c:v>
                </c:pt>
                <c:pt idx="1354">
                  <c:v>-2.4971916929846762</c:v>
                </c:pt>
                <c:pt idx="1355">
                  <c:v>-2.4967860501080423</c:v>
                </c:pt>
                <c:pt idx="1356">
                  <c:v>-2.4967059121625113</c:v>
                </c:pt>
                <c:pt idx="1357">
                  <c:v>-2.4964175301077907</c:v>
                </c:pt>
                <c:pt idx="1358">
                  <c:v>-2.4954435801078727</c:v>
                </c:pt>
                <c:pt idx="1359">
                  <c:v>-2.4950003501079152</c:v>
                </c:pt>
                <c:pt idx="1360">
                  <c:v>-2.4949918964714515</c:v>
                </c:pt>
                <c:pt idx="1361">
                  <c:v>-2.4929841267745161</c:v>
                </c:pt>
                <c:pt idx="1362">
                  <c:v>-2.4949807301078408</c:v>
                </c:pt>
                <c:pt idx="1363">
                  <c:v>-2.4942633653710544</c:v>
                </c:pt>
                <c:pt idx="1364">
                  <c:v>-2.4940695101078467</c:v>
                </c:pt>
                <c:pt idx="1365">
                  <c:v>-2.4942300601077818</c:v>
                </c:pt>
                <c:pt idx="1366">
                  <c:v>-2.4940995701078634</c:v>
                </c:pt>
                <c:pt idx="1367">
                  <c:v>-2.494177730107912</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-2.490123710107929</c:v>
                </c:pt>
                <c:pt idx="1381">
                  <c:v>-2.4893918916867266</c:v>
                </c:pt>
                <c:pt idx="1382">
                  <c:v>-2.489854680107797</c:v>
                </c:pt>
                <c:pt idx="1383">
                  <c:v>-2.4897172401078587</c:v>
                </c:pt>
                <c:pt idx="1384">
                  <c:v>-2.4887255201079101</c:v>
                </c:pt>
                <c:pt idx="1385">
                  <c:v>-2.4884433401078354</c:v>
                </c:pt>
                <c:pt idx="1386">
                  <c:v>-2.4906253559412037</c:v>
                </c:pt>
                <c:pt idx="1387">
                  <c:v>-2.4884779818470832</c:v>
                </c:pt>
                <c:pt idx="1388">
                  <c:v>-2.4874965510169416</c:v>
                </c:pt>
                <c:pt idx="1389">
                  <c:v>-2.4880449701078504</c:v>
                </c:pt>
                <c:pt idx="1390">
                  <c:v>-2.4885943501077814</c:v>
                </c:pt>
                <c:pt idx="1391">
                  <c:v>-2.4879045401078006</c:v>
                </c:pt>
                <c:pt idx="1392">
                  <c:v>-2.4876903801079253</c:v>
                </c:pt>
                <c:pt idx="1393">
                  <c:v>-2.4877114916868095</c:v>
                </c:pt>
                <c:pt idx="1394">
                  <c:v>-2.4870365501078497</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-2.4831377743935459</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-2.4807285601079547</c:v>
                </c:pt>
                <c:pt idx="1416">
                  <c:v>-2.4805017154268842</c:v>
                </c:pt>
                <c:pt idx="1417">
                  <c:v>-2.4799388901078743</c:v>
                </c:pt>
                <c:pt idx="1418">
                  <c:v>-2.4799837801078155</c:v>
                </c:pt>
                <c:pt idx="1419">
                  <c:v>-2.4801169901080158</c:v>
                </c:pt>
                <c:pt idx="1420">
                  <c:v>-2.4807127601078967</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-2.4764389301079412</c:v>
                </c:pt>
                <c:pt idx="1434">
                  <c:v>-2.4760052495814904</c:v>
                </c:pt>
                <c:pt idx="1435">
                  <c:v>-2.4752792501078744</c:v>
                </c:pt>
                <c:pt idx="1436">
                  <c:v>-2.4753277801079654</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-2.4726864101078609</c:v>
                </c:pt>
                <c:pt idx="1451">
                  <c:v>-2.4731439401079363</c:v>
                </c:pt>
                <c:pt idx="1452">
                  <c:v>-2.472149200107836</c:v>
                </c:pt>
                <c:pt idx="1453">
                  <c:v>-2.4722780330245278</c:v>
                </c:pt>
                <c:pt idx="1454">
                  <c:v>-2.4723259701078177</c:v>
                </c:pt>
                <c:pt idx="1455">
                  <c:v>-2.4716044001078927</c:v>
                </c:pt>
                <c:pt idx="1456">
                  <c:v>-2.4718644601078523</c:v>
                </c:pt>
                <c:pt idx="1457">
                  <c:v>-2.4724290234880542</c:v>
                </c:pt>
                <c:pt idx="1458">
                  <c:v>-2.4705976001078511</c:v>
                </c:pt>
                <c:pt idx="1459">
                  <c:v>-2.4707638401077392</c:v>
                </c:pt>
                <c:pt idx="1460">
                  <c:v>-2.4711477232656307</c:v>
                </c:pt>
                <c:pt idx="1461">
                  <c:v>-2.4702362501078312</c:v>
                </c:pt>
                <c:pt idx="1462">
                  <c:v>-2.4696658001079186</c:v>
                </c:pt>
                <c:pt idx="1463">
                  <c:v>-2.4703034601078278</c:v>
                </c:pt>
                <c:pt idx="1464">
                  <c:v>-2.4698275501077989</c:v>
                </c:pt>
                <c:pt idx="1465">
                  <c:v>-2.4692191788578555</c:v>
                </c:pt>
                <c:pt idx="1466">
                  <c:v>-2.4697572542254753</c:v>
                </c:pt>
                <c:pt idx="1467">
                  <c:v>-2.4686925783874094</c:v>
                </c:pt>
                <c:pt idx="1468">
                  <c:v>-2.4686646301078525</c:v>
                </c:pt>
                <c:pt idx="1469">
                  <c:v>-2.4684455901077338</c:v>
                </c:pt>
                <c:pt idx="1470">
                  <c:v>-2.4682693201078627</c:v>
                </c:pt>
                <c:pt idx="1471">
                  <c:v>-2.4679304201077632</c:v>
                </c:pt>
                <c:pt idx="1472">
                  <c:v>-2.4683341401077352</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-2.2045717601079797</c:v>
                </c:pt>
                <c:pt idx="4">
                  <c:v>-2.2027614940061677</c:v>
                </c:pt>
                <c:pt idx="5">
                  <c:v>-2.1967194601077997</c:v>
                </c:pt>
                <c:pt idx="6">
                  <c:v>-2.1924152301078537</c:v>
                </c:pt>
                <c:pt idx="7">
                  <c:v>-2.1815924803097877</c:v>
                </c:pt>
                <c:pt idx="8">
                  <c:v>-2.1199178246911146</c:v>
                </c:pt>
                <c:pt idx="9">
                  <c:v>-2.0631174901079343</c:v>
                </c:pt>
                <c:pt idx="10">
                  <c:v>-2.1779601101078887</c:v>
                </c:pt>
                <c:pt idx="11">
                  <c:v>-2.0977134401078392</c:v>
                </c:pt>
                <c:pt idx="12">
                  <c:v>-2.0518858237442061</c:v>
                </c:pt>
                <c:pt idx="13">
                  <c:v>-0.80155049582202631</c:v>
                </c:pt>
                <c:pt idx="14">
                  <c:v>-0.54681308010796503</c:v>
                </c:pt>
                <c:pt idx="15">
                  <c:v>-1.4556012601078234</c:v>
                </c:pt>
                <c:pt idx="16">
                  <c:v>-1.7928200201077686</c:v>
                </c:pt>
                <c:pt idx="17">
                  <c:v>-1.455919540107883</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-2.2261172601078618</c:v>
                </c:pt>
                <c:pt idx="30">
                  <c:v>-2.7368989449563372</c:v>
                </c:pt>
                <c:pt idx="31">
                  <c:v>-3.2154104601078877</c:v>
                </c:pt>
                <c:pt idx="32">
                  <c:v>-3.2502701001079686</c:v>
                </c:pt>
                <c:pt idx="33">
                  <c:v>-3.3476670101079176</c:v>
                </c:pt>
                <c:pt idx="34">
                  <c:v>-3.1307732401079793</c:v>
                </c:pt>
                <c:pt idx="35">
                  <c:v>-2.7901211674249491</c:v>
                </c:pt>
                <c:pt idx="36">
                  <c:v>-1.0893294601078478</c:v>
                </c:pt>
                <c:pt idx="37">
                  <c:v>-1.0296189201079073</c:v>
                </c:pt>
                <c:pt idx="38">
                  <c:v>-0.12011701010791848</c:v>
                </c:pt>
                <c:pt idx="39">
                  <c:v>0.84451841744309974</c:v>
                </c:pt>
                <c:pt idx="40">
                  <c:v>2.0020353898922827</c:v>
                </c:pt>
                <c:pt idx="41">
                  <c:v>2.2555655987156626</c:v>
                </c:pt>
                <c:pt idx="42">
                  <c:v>5.1841764222450468</c:v>
                </c:pt>
                <c:pt idx="43">
                  <c:v>5.9165823798922617</c:v>
                </c:pt>
                <c:pt idx="44">
                  <c:v>6.9026942898922004</c:v>
                </c:pt>
                <c:pt idx="45">
                  <c:v>7.2574964798923673</c:v>
                </c:pt>
                <c:pt idx="46">
                  <c:v>7.2811151398923384</c:v>
                </c:pt>
                <c:pt idx="47">
                  <c:v>7.0736663498920338</c:v>
                </c:pt>
                <c:pt idx="48">
                  <c:v>7.3805176998920388</c:v>
                </c:pt>
                <c:pt idx="49">
                  <c:v>7.887996579892107</c:v>
                </c:pt>
                <c:pt idx="50">
                  <c:v>7.8501531714710637</c:v>
                </c:pt>
                <c:pt idx="51">
                  <c:v>6.3833046961422175</c:v>
                </c:pt>
                <c:pt idx="52">
                  <c:v>6.5000618298921484</c:v>
                </c:pt>
                <c:pt idx="53">
                  <c:v>6.7298604669755075</c:v>
                </c:pt>
                <c:pt idx="54">
                  <c:v>6.7837699098922526</c:v>
                </c:pt>
                <c:pt idx="55">
                  <c:v>6.7149278398923045</c:v>
                </c:pt>
                <c:pt idx="56">
                  <c:v>6.6135977179743151</c:v>
                </c:pt>
                <c:pt idx="57">
                  <c:v>6.9262396308012484</c:v>
                </c:pt>
                <c:pt idx="58">
                  <c:v>6.9439221998922003</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8.9138142598922112</c:v>
                </c:pt>
                <c:pt idx="67">
                  <c:v>9.61476840989212</c:v>
                </c:pt>
                <c:pt idx="68">
                  <c:v>10.442525949892044</c:v>
                </c:pt>
                <c:pt idx="69">
                  <c:v>11.593751529892259</c:v>
                </c:pt>
                <c:pt idx="70">
                  <c:v>12.993535299892176</c:v>
                </c:pt>
                <c:pt idx="71">
                  <c:v>14.598635559892116</c:v>
                </c:pt>
                <c:pt idx="72">
                  <c:v>16.422013169892125</c:v>
                </c:pt>
                <c:pt idx="73">
                  <c:v>18.077291364453526</c:v>
                </c:pt>
                <c:pt idx="74">
                  <c:v>24.873064789892169</c:v>
                </c:pt>
                <c:pt idx="75">
                  <c:v>26.019362389892191</c:v>
                </c:pt>
                <c:pt idx="76">
                  <c:v>27.27913186989209</c:v>
                </c:pt>
                <c:pt idx="77">
                  <c:v>27.96934853989212</c:v>
                </c:pt>
                <c:pt idx="78">
                  <c:v>27.755240619892032</c:v>
                </c:pt>
                <c:pt idx="79">
                  <c:v>26.928435979892086</c:v>
                </c:pt>
                <c:pt idx="80">
                  <c:v>25.648990039892325</c:v>
                </c:pt>
                <c:pt idx="81">
                  <c:v>24.527102389892136</c:v>
                </c:pt>
                <c:pt idx="82">
                  <c:v>23.76643799443757</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3.6790091700291421</c:v>
                </c:pt>
                <c:pt idx="92">
                  <c:v>-0.16388122481370715</c:v>
                </c:pt>
                <c:pt idx="93">
                  <c:v>0.61631358989221241</c:v>
                </c:pt>
                <c:pt idx="94">
                  <c:v>1.6424896636033441</c:v>
                </c:pt>
                <c:pt idx="95">
                  <c:v>2.9778567098922077</c:v>
                </c:pt>
                <c:pt idx="96">
                  <c:v>4.1269419798920151</c:v>
                </c:pt>
                <c:pt idx="97">
                  <c:v>5.9680731498920814</c:v>
                </c:pt>
                <c:pt idx="98">
                  <c:v>8.5995684398920815</c:v>
                </c:pt>
                <c:pt idx="99">
                  <c:v>10.605232816815235</c:v>
                </c:pt>
                <c:pt idx="100">
                  <c:v>20.284222049326182</c:v>
                </c:pt>
                <c:pt idx="101">
                  <c:v>22.167398169892259</c:v>
                </c:pt>
                <c:pt idx="102">
                  <c:v>24.505624459892204</c:v>
                </c:pt>
                <c:pt idx="103">
                  <c:v>27.469780839891897</c:v>
                </c:pt>
                <c:pt idx="104">
                  <c:v>30.20509040989198</c:v>
                </c:pt>
                <c:pt idx="105">
                  <c:v>32.628066233769687</c:v>
                </c:pt>
                <c:pt idx="106">
                  <c:v>33.275078333370494</c:v>
                </c:pt>
                <c:pt idx="107">
                  <c:v>36.412702539892145</c:v>
                </c:pt>
                <c:pt idx="108">
                  <c:v>36.718970939892131</c:v>
                </c:pt>
                <c:pt idx="109">
                  <c:v>36.585735739892215</c:v>
                </c:pt>
                <c:pt idx="110">
                  <c:v>36.080220539892274</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4.3671450298922316</c:v>
                </c:pt>
                <c:pt idx="125">
                  <c:v>3.3355623598920077</c:v>
                </c:pt>
                <c:pt idx="126">
                  <c:v>2.5795088898921108</c:v>
                </c:pt>
                <c:pt idx="127">
                  <c:v>2.4382755898921671</c:v>
                </c:pt>
                <c:pt idx="128">
                  <c:v>2.3041292998922245</c:v>
                </c:pt>
                <c:pt idx="129">
                  <c:v>2.9449444122324602</c:v>
                </c:pt>
                <c:pt idx="130">
                  <c:v>7.5016189398921433</c:v>
                </c:pt>
                <c:pt idx="131">
                  <c:v>9.5237623598922028</c:v>
                </c:pt>
                <c:pt idx="132">
                  <c:v>12.073821719892051</c:v>
                </c:pt>
                <c:pt idx="133">
                  <c:v>14.553621467727083</c:v>
                </c:pt>
                <c:pt idx="134">
                  <c:v>16.729442539892084</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10.257313171471166</c:v>
                </c:pt>
                <c:pt idx="144">
                  <c:v>8.7382772798920119</c:v>
                </c:pt>
                <c:pt idx="145">
                  <c:v>7.4098942287810701</c:v>
                </c:pt>
                <c:pt idx="146">
                  <c:v>4.4336407898921921</c:v>
                </c:pt>
                <c:pt idx="147">
                  <c:v>4.5043749398921165</c:v>
                </c:pt>
                <c:pt idx="148">
                  <c:v>4.317595229892234</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12.273147789892159</c:v>
                </c:pt>
                <c:pt idx="162">
                  <c:v>15.035784549892021</c:v>
                </c:pt>
                <c:pt idx="163">
                  <c:v>17.507318539892154</c:v>
                </c:pt>
                <c:pt idx="164">
                  <c:v>19.724129079892322</c:v>
                </c:pt>
                <c:pt idx="165">
                  <c:v>20.738733559892083</c:v>
                </c:pt>
                <c:pt idx="166">
                  <c:v>21.596971052712735</c:v>
                </c:pt>
                <c:pt idx="167">
                  <c:v>21.183170539892146</c:v>
                </c:pt>
                <c:pt idx="168">
                  <c:v>19.995036206558662</c:v>
                </c:pt>
                <c:pt idx="169">
                  <c:v>18.858561049892113</c:v>
                </c:pt>
                <c:pt idx="170">
                  <c:v>18.182816239892126</c:v>
                </c:pt>
                <c:pt idx="171">
                  <c:v>17.467862739892041</c:v>
                </c:pt>
                <c:pt idx="172">
                  <c:v>16.820192009892388</c:v>
                </c:pt>
                <c:pt idx="173">
                  <c:v>16.114671943932365</c:v>
                </c:pt>
                <c:pt idx="174">
                  <c:v>15.325681039892153</c:v>
                </c:pt>
                <c:pt idx="175">
                  <c:v>11.762441289892109</c:v>
                </c:pt>
                <c:pt idx="176">
                  <c:v>10.918762459892235</c:v>
                </c:pt>
                <c:pt idx="177">
                  <c:v>10.161394169892118</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7.889863239892188</c:v>
                </c:pt>
                <c:pt idx="205">
                  <c:v>8.0208987632964064</c:v>
                </c:pt>
                <c:pt idx="206">
                  <c:v>7.8797177998920747</c:v>
                </c:pt>
                <c:pt idx="207">
                  <c:v>7.634184230368227</c:v>
                </c:pt>
                <c:pt idx="208">
                  <c:v>6.1132658126193995</c:v>
                </c:pt>
                <c:pt idx="209">
                  <c:v>5.9766445198920435</c:v>
                </c:pt>
                <c:pt idx="210">
                  <c:v>5.5734127398923103</c:v>
                </c:pt>
                <c:pt idx="211">
                  <c:v>5.5805424691850165</c:v>
                </c:pt>
                <c:pt idx="212">
                  <c:v>5.4116779148921275</c:v>
                </c:pt>
                <c:pt idx="213">
                  <c:v>5.031029199892183</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6.3416651698921633</c:v>
                </c:pt>
                <c:pt idx="222">
                  <c:v>6.94951710989218</c:v>
                </c:pt>
                <c:pt idx="223">
                  <c:v>7.3636899973390371</c:v>
                </c:pt>
                <c:pt idx="224">
                  <c:v>7.4820705398921916</c:v>
                </c:pt>
                <c:pt idx="225">
                  <c:v>7.2790571356368883</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5.1119428272484431</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5.4727790298921501</c:v>
                </c:pt>
                <c:pt idx="252">
                  <c:v>5.6103912469629078</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11.535576239892197</c:v>
                </c:pt>
                <c:pt idx="261">
                  <c:v>12.845578809891975</c:v>
                </c:pt>
                <c:pt idx="262">
                  <c:v>14.029364921914635</c:v>
                </c:pt>
                <c:pt idx="263">
                  <c:v>15.774807196142234</c:v>
                </c:pt>
                <c:pt idx="264">
                  <c:v>19.169510771776199</c:v>
                </c:pt>
                <c:pt idx="265">
                  <c:v>19.064329859891888</c:v>
                </c:pt>
                <c:pt idx="266">
                  <c:v>18.720513339892243</c:v>
                </c:pt>
                <c:pt idx="267">
                  <c:v>17.879362242019788</c:v>
                </c:pt>
                <c:pt idx="268">
                  <c:v>17.362174799892095</c:v>
                </c:pt>
                <c:pt idx="269">
                  <c:v>17.056192659892346</c:v>
                </c:pt>
                <c:pt idx="270">
                  <c:v>16.468394039891937</c:v>
                </c:pt>
                <c:pt idx="271">
                  <c:v>16.096210519891986</c:v>
                </c:pt>
                <c:pt idx="272">
                  <c:v>15.665780984336655</c:v>
                </c:pt>
                <c:pt idx="273">
                  <c:v>12.237341919202461</c:v>
                </c:pt>
                <c:pt idx="274">
                  <c:v>11.543479259892024</c:v>
                </c:pt>
                <c:pt idx="275">
                  <c:v>10.633392119892305</c:v>
                </c:pt>
                <c:pt idx="276">
                  <c:v>9.8714976298923247</c:v>
                </c:pt>
                <c:pt idx="277">
                  <c:v>8.7073256498919989</c:v>
                </c:pt>
                <c:pt idx="278">
                  <c:v>7.7480230146396858</c:v>
                </c:pt>
                <c:pt idx="279">
                  <c:v>6.8042668898921423</c:v>
                </c:pt>
                <c:pt idx="280">
                  <c:v>6.1129446498921878</c:v>
                </c:pt>
                <c:pt idx="281">
                  <c:v>5.7527625398921494</c:v>
                </c:pt>
                <c:pt idx="282">
                  <c:v>4.1070217586421336</c:v>
                </c:pt>
                <c:pt idx="283">
                  <c:v>3.6694637998920996</c:v>
                </c:pt>
                <c:pt idx="284">
                  <c:v>3.4565002671649694</c:v>
                </c:pt>
                <c:pt idx="285">
                  <c:v>3.3082175898921236</c:v>
                </c:pt>
                <c:pt idx="286">
                  <c:v>2.8508587398920557</c:v>
                </c:pt>
                <c:pt idx="287">
                  <c:v>2.6390054598920867</c:v>
                </c:pt>
                <c:pt idx="288">
                  <c:v>2.7745140348415602</c:v>
                </c:pt>
                <c:pt idx="289">
                  <c:v>4.0992563808012514</c:v>
                </c:pt>
                <c:pt idx="290">
                  <c:v>10.964996591174103</c:v>
                </c:pt>
                <c:pt idx="291">
                  <c:v>14.512523949892183</c:v>
                </c:pt>
                <c:pt idx="292">
                  <c:v>17.635739149892093</c:v>
                </c:pt>
                <c:pt idx="293">
                  <c:v>20.776055681196631</c:v>
                </c:pt>
                <c:pt idx="294">
                  <c:v>23.953489179892127</c:v>
                </c:pt>
                <c:pt idx="295">
                  <c:v>26.580684349892167</c:v>
                </c:pt>
                <c:pt idx="296">
                  <c:v>27.6627020398921</c:v>
                </c:pt>
                <c:pt idx="297">
                  <c:v>27.888452697786889</c:v>
                </c:pt>
                <c:pt idx="298">
                  <c:v>24.410091726558768</c:v>
                </c:pt>
                <c:pt idx="299">
                  <c:v>23.103651189892368</c:v>
                </c:pt>
                <c:pt idx="300">
                  <c:v>21.191143359892095</c:v>
                </c:pt>
                <c:pt idx="301">
                  <c:v>18.769402999892129</c:v>
                </c:pt>
                <c:pt idx="302">
                  <c:v>16.013189509892115</c:v>
                </c:pt>
                <c:pt idx="303">
                  <c:v>12.125327347972918</c:v>
                </c:pt>
                <c:pt idx="304">
                  <c:v>10.091528018152971</c:v>
                </c:pt>
                <c:pt idx="305">
                  <c:v>8.6641184598921619</c:v>
                </c:pt>
                <c:pt idx="306">
                  <c:v>8.0658505398921712</c:v>
                </c:pt>
                <c:pt idx="307">
                  <c:v>4.8144805398921759</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6.8824163378720771</c:v>
                </c:pt>
                <c:pt idx="317">
                  <c:v>8.4625329198922401</c:v>
                </c:pt>
                <c:pt idx="318">
                  <c:v>10.019489719892098</c:v>
                </c:pt>
                <c:pt idx="319">
                  <c:v>11.487125839892087</c:v>
                </c:pt>
                <c:pt idx="320">
                  <c:v>12.123885539892221</c:v>
                </c:pt>
                <c:pt idx="321">
                  <c:v>16.437757785175126</c:v>
                </c:pt>
                <c:pt idx="322">
                  <c:v>16.725738799892028</c:v>
                </c:pt>
                <c:pt idx="323">
                  <c:v>16.611000438882069</c:v>
                </c:pt>
                <c:pt idx="324">
                  <c:v>16.35841440989239</c:v>
                </c:pt>
                <c:pt idx="325">
                  <c:v>16.089546169892216</c:v>
                </c:pt>
                <c:pt idx="326">
                  <c:v>15.964948549892227</c:v>
                </c:pt>
                <c:pt idx="327">
                  <c:v>16.060926979892329</c:v>
                </c:pt>
                <c:pt idx="328">
                  <c:v>16.044992287144989</c:v>
                </c:pt>
                <c:pt idx="329">
                  <c:v>15.943437812619461</c:v>
                </c:pt>
                <c:pt idx="330">
                  <c:v>14.661776748225336</c:v>
                </c:pt>
                <c:pt idx="331">
                  <c:v>14.01882945989237</c:v>
                </c:pt>
                <c:pt idx="332">
                  <c:v>13.037336299892146</c:v>
                </c:pt>
                <c:pt idx="333">
                  <c:v>12.05410974989225</c:v>
                </c:pt>
                <c:pt idx="334">
                  <c:v>10.078115039892168</c:v>
                </c:pt>
                <c:pt idx="335">
                  <c:v>8.4216131635479883</c:v>
                </c:pt>
                <c:pt idx="336">
                  <c:v>7.1369207598921074</c:v>
                </c:pt>
                <c:pt idx="337">
                  <c:v>5.9410312998923409</c:v>
                </c:pt>
                <c:pt idx="338">
                  <c:v>5.3326995054093889</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3.7831530598920931</c:v>
                </c:pt>
                <c:pt idx="347">
                  <c:v>3.574618186950957</c:v>
                </c:pt>
                <c:pt idx="348">
                  <c:v>2.5472480398921631</c:v>
                </c:pt>
                <c:pt idx="349">
                  <c:v>2.4326386498920547</c:v>
                </c:pt>
                <c:pt idx="350">
                  <c:v>1.7021127098922357</c:v>
                </c:pt>
                <c:pt idx="351">
                  <c:v>-1.1163975601081284</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-11.285782590107935</c:v>
                </c:pt>
                <c:pt idx="362">
                  <c:v>-10.415511930107801</c:v>
                </c:pt>
                <c:pt idx="363">
                  <c:v>-9.3970614601078619</c:v>
                </c:pt>
                <c:pt idx="364">
                  <c:v>-8.7011794601078059</c:v>
                </c:pt>
                <c:pt idx="365">
                  <c:v>-7.0872253245146872</c:v>
                </c:pt>
                <c:pt idx="366">
                  <c:v>-6.863193761183183</c:v>
                </c:pt>
                <c:pt idx="367">
                  <c:v>-6.6655028001077614</c:v>
                </c:pt>
                <c:pt idx="368">
                  <c:v>-6.6264922601078045</c:v>
                </c:pt>
                <c:pt idx="369">
                  <c:v>-6.4494624501078848</c:v>
                </c:pt>
                <c:pt idx="370">
                  <c:v>-6.3445965201078742</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-1.9580077601078079</c:v>
                </c:pt>
                <c:pt idx="385">
                  <c:v>-1.9099161601079544</c:v>
                </c:pt>
                <c:pt idx="386">
                  <c:v>-1.8586325201078631</c:v>
                </c:pt>
                <c:pt idx="387">
                  <c:v>-1.8490808742493821</c:v>
                </c:pt>
                <c:pt idx="388">
                  <c:v>-2.0332264101079152</c:v>
                </c:pt>
                <c:pt idx="389">
                  <c:v>-2.0838565201076875</c:v>
                </c:pt>
                <c:pt idx="390">
                  <c:v>-1.8900727242588478</c:v>
                </c:pt>
                <c:pt idx="391">
                  <c:v>-1.2894180688035157</c:v>
                </c:pt>
                <c:pt idx="392">
                  <c:v>-1.2615661001078418</c:v>
                </c:pt>
                <c:pt idx="393">
                  <c:v>-1.3451890811605693</c:v>
                </c:pt>
                <c:pt idx="394">
                  <c:v>-1.4701015201079879</c:v>
                </c:pt>
                <c:pt idx="395">
                  <c:v>-1.5540086401079798</c:v>
                </c:pt>
                <c:pt idx="396">
                  <c:v>-1.6501531101077684</c:v>
                </c:pt>
                <c:pt idx="397">
                  <c:v>-1.7130931974815398</c:v>
                </c:pt>
                <c:pt idx="398">
                  <c:v>-1.7603035201078401</c:v>
                </c:pt>
                <c:pt idx="399">
                  <c:v>-1.8109946452929746</c:v>
                </c:pt>
                <c:pt idx="400">
                  <c:v>-1.8711059306961197</c:v>
                </c:pt>
                <c:pt idx="401">
                  <c:v>-1.8870454101078735</c:v>
                </c:pt>
                <c:pt idx="402">
                  <c:v>-1.8895420201077848</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-1.9544925001078064</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-1.9681034601078575</c:v>
                </c:pt>
                <c:pt idx="427">
                  <c:v>-1.9681034601080709</c:v>
                </c:pt>
                <c:pt idx="428">
                  <c:v>-1.9681034601080709</c:v>
                </c:pt>
                <c:pt idx="429">
                  <c:v>-1.9682950156635024</c:v>
                </c:pt>
                <c:pt idx="430">
                  <c:v>-1.9769827601078755</c:v>
                </c:pt>
                <c:pt idx="431">
                  <c:v>-1.9927695601078741</c:v>
                </c:pt>
                <c:pt idx="432">
                  <c:v>-2.0075009701078272</c:v>
                </c:pt>
                <c:pt idx="433">
                  <c:v>-2.023425890107859</c:v>
                </c:pt>
                <c:pt idx="434">
                  <c:v>-2.0355105470643529</c:v>
                </c:pt>
                <c:pt idx="435">
                  <c:v>-2.0690394601078448</c:v>
                </c:pt>
                <c:pt idx="436">
                  <c:v>-2.0716331201077187</c:v>
                </c:pt>
                <c:pt idx="437">
                  <c:v>-2.0817801901077786</c:v>
                </c:pt>
                <c:pt idx="438">
                  <c:v>-2.0883800601076863</c:v>
                </c:pt>
                <c:pt idx="439">
                  <c:v>-2.0974661401077555</c:v>
                </c:pt>
                <c:pt idx="440">
                  <c:v>-2.1045643188035292</c:v>
                </c:pt>
                <c:pt idx="441">
                  <c:v>-2.1097666801078958</c:v>
                </c:pt>
                <c:pt idx="442">
                  <c:v>-2.1131278501080204</c:v>
                </c:pt>
                <c:pt idx="443">
                  <c:v>-2.1151278914804292</c:v>
                </c:pt>
                <c:pt idx="444">
                  <c:v>-2.1178834601078336</c:v>
                </c:pt>
                <c:pt idx="445">
                  <c:v>-2.1178834601079481</c:v>
                </c:pt>
                <c:pt idx="446">
                  <c:v>-2.1194573601078588</c:v>
                </c:pt>
                <c:pt idx="447">
                  <c:v>-2.120379460107932</c:v>
                </c:pt>
                <c:pt idx="448">
                  <c:v>-2.120379460107932</c:v>
                </c:pt>
                <c:pt idx="449">
                  <c:v>-2.1204823601079292</c:v>
                </c:pt>
                <c:pt idx="450">
                  <c:v>-2.1209592580876722</c:v>
                </c:pt>
                <c:pt idx="451">
                  <c:v>-2.1209594601079171</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-2.1476302601078512</c:v>
                </c:pt>
                <c:pt idx="469">
                  <c:v>-2.1478894601078622</c:v>
                </c:pt>
                <c:pt idx="470">
                  <c:v>-2.1478894601078622</c:v>
                </c:pt>
                <c:pt idx="471">
                  <c:v>-2.150690888679355</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-2.1555270601079637</c:v>
                </c:pt>
                <c:pt idx="481">
                  <c:v>-2.1619534601080517</c:v>
                </c:pt>
                <c:pt idx="482">
                  <c:v>-2.1660902075826041</c:v>
                </c:pt>
                <c:pt idx="483">
                  <c:v>-2.1699301401079607</c:v>
                </c:pt>
                <c:pt idx="484">
                  <c:v>-2.1723756401078873</c:v>
                </c:pt>
                <c:pt idx="485">
                  <c:v>-2.1739537601077092</c:v>
                </c:pt>
                <c:pt idx="486">
                  <c:v>-2.1737330390553402</c:v>
                </c:pt>
                <c:pt idx="487">
                  <c:v>-2.1799944601078942</c:v>
                </c:pt>
                <c:pt idx="488">
                  <c:v>-2.1799944601079542</c:v>
                </c:pt>
                <c:pt idx="489">
                  <c:v>-2.1780163601078342</c:v>
                </c:pt>
                <c:pt idx="490">
                  <c:v>-2.1753344601078792</c:v>
                </c:pt>
                <c:pt idx="491">
                  <c:v>-2.1743150201079282</c:v>
                </c:pt>
                <c:pt idx="492">
                  <c:v>-2.1743244101078432</c:v>
                </c:pt>
                <c:pt idx="493">
                  <c:v>-2.1764374716022417</c:v>
                </c:pt>
                <c:pt idx="494">
                  <c:v>-2.1831465653710089</c:v>
                </c:pt>
                <c:pt idx="495">
                  <c:v>-2.1841866201078552</c:v>
                </c:pt>
                <c:pt idx="496">
                  <c:v>-2.1862399801079282</c:v>
                </c:pt>
                <c:pt idx="497">
                  <c:v>-2.1855736401079677</c:v>
                </c:pt>
                <c:pt idx="498">
                  <c:v>-2.1829453801077534</c:v>
                </c:pt>
                <c:pt idx="499">
                  <c:v>-2.1814632801077782</c:v>
                </c:pt>
                <c:pt idx="500">
                  <c:v>-2.1813087934412465</c:v>
                </c:pt>
                <c:pt idx="501">
                  <c:v>-2.1809403601077992</c:v>
                </c:pt>
                <c:pt idx="502">
                  <c:v>-2.1806694601079402</c:v>
                </c:pt>
                <c:pt idx="503">
                  <c:v>-2.1767880807974942</c:v>
                </c:pt>
                <c:pt idx="504">
                  <c:v>-2.1764094601079194</c:v>
                </c:pt>
                <c:pt idx="505">
                  <c:v>-2.1770567601077042</c:v>
                </c:pt>
                <c:pt idx="506">
                  <c:v>-2.1763046601079785</c:v>
                </c:pt>
                <c:pt idx="507">
                  <c:v>-2.1728361304374317</c:v>
                </c:pt>
                <c:pt idx="508">
                  <c:v>-2.1698548601078471</c:v>
                </c:pt>
                <c:pt idx="509">
                  <c:v>-2.1658772001078592</c:v>
                </c:pt>
                <c:pt idx="510">
                  <c:v>-2.1643948136433195</c:v>
                </c:pt>
                <c:pt idx="511">
                  <c:v>-2.1549051052691777</c:v>
                </c:pt>
                <c:pt idx="512">
                  <c:v>-2.1541194601079092</c:v>
                </c:pt>
                <c:pt idx="513">
                  <c:v>-2.1539409601079602</c:v>
                </c:pt>
                <c:pt idx="514">
                  <c:v>-2.1536094601080147</c:v>
                </c:pt>
                <c:pt idx="515">
                  <c:v>-2.1536094601080147</c:v>
                </c:pt>
                <c:pt idx="516">
                  <c:v>-2.1528206101078067</c:v>
                </c:pt>
                <c:pt idx="517">
                  <c:v>-2.1499454702088721</c:v>
                </c:pt>
                <c:pt idx="518">
                  <c:v>-2.1499044601079405</c:v>
                </c:pt>
                <c:pt idx="519">
                  <c:v>-2.1495524789757932</c:v>
                </c:pt>
                <c:pt idx="520">
                  <c:v>-2.1437544601078442</c:v>
                </c:pt>
                <c:pt idx="521">
                  <c:v>-2.1443577001075997</c:v>
                </c:pt>
                <c:pt idx="522">
                  <c:v>-2.1450021601076088</c:v>
                </c:pt>
                <c:pt idx="523">
                  <c:v>-2.1472294601079844</c:v>
                </c:pt>
                <c:pt idx="524">
                  <c:v>-2.1472294601080222</c:v>
                </c:pt>
                <c:pt idx="525">
                  <c:v>-2.1473623001080582</c:v>
                </c:pt>
                <c:pt idx="526">
                  <c:v>-2.150197210107768</c:v>
                </c:pt>
                <c:pt idx="527">
                  <c:v>-2.1516294601078547</c:v>
                </c:pt>
                <c:pt idx="528">
                  <c:v>-2.1466794601078467</c:v>
                </c:pt>
                <c:pt idx="529">
                  <c:v>-2.1466794601078587</c:v>
                </c:pt>
                <c:pt idx="530">
                  <c:v>-2.1477386601078492</c:v>
                </c:pt>
                <c:pt idx="531">
                  <c:v>-2.1520942517745612</c:v>
                </c:pt>
                <c:pt idx="532">
                  <c:v>-2.1529617726077852</c:v>
                </c:pt>
                <c:pt idx="533">
                  <c:v>-2.1561960601079075</c:v>
                </c:pt>
                <c:pt idx="534">
                  <c:v>-2.1540444101077583</c:v>
                </c:pt>
                <c:pt idx="535">
                  <c:v>-2.1520763633338813</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-2.1576897303779581</c:v>
                </c:pt>
                <c:pt idx="545">
                  <c:v>-2.1604155801077809</c:v>
                </c:pt>
                <c:pt idx="546">
                  <c:v>-2.1622020801079316</c:v>
                </c:pt>
                <c:pt idx="547">
                  <c:v>-2.1636637401077841</c:v>
                </c:pt>
                <c:pt idx="548">
                  <c:v>-2.1649577458220737</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-2.1731663125669112</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-2.1585302601080563</c:v>
                </c:pt>
                <c:pt idx="573">
                  <c:v>-2.1571720192474992</c:v>
                </c:pt>
                <c:pt idx="574">
                  <c:v>-2.1575194601078493</c:v>
                </c:pt>
                <c:pt idx="575">
                  <c:v>-2.157956509288212</c:v>
                </c:pt>
                <c:pt idx="576">
                  <c:v>-2.155135760107759</c:v>
                </c:pt>
                <c:pt idx="577">
                  <c:v>-2.1538483601077987</c:v>
                </c:pt>
                <c:pt idx="578">
                  <c:v>-2.1528070601078753</c:v>
                </c:pt>
                <c:pt idx="579">
                  <c:v>-2.1501046873804963</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-2.137320160107739</c:v>
                </c:pt>
                <c:pt idx="589">
                  <c:v>-2.138084060107921</c:v>
                </c:pt>
                <c:pt idx="590">
                  <c:v>-2.14199946010784</c:v>
                </c:pt>
                <c:pt idx="591">
                  <c:v>-2.1422362782896882</c:v>
                </c:pt>
                <c:pt idx="592">
                  <c:v>-2.1401012572092863</c:v>
                </c:pt>
                <c:pt idx="593">
                  <c:v>-2.1399517001079627</c:v>
                </c:pt>
                <c:pt idx="594">
                  <c:v>-2.1402344601078953</c:v>
                </c:pt>
                <c:pt idx="595">
                  <c:v>-2.1409837866385475</c:v>
                </c:pt>
                <c:pt idx="596">
                  <c:v>-2.1413694601080002</c:v>
                </c:pt>
                <c:pt idx="597">
                  <c:v>-2.143397460107868</c:v>
                </c:pt>
                <c:pt idx="598">
                  <c:v>-2.1451390201078482</c:v>
                </c:pt>
                <c:pt idx="599">
                  <c:v>-2.1464377101077807</c:v>
                </c:pt>
                <c:pt idx="600">
                  <c:v>-2.1483554601077088</c:v>
                </c:pt>
                <c:pt idx="601">
                  <c:v>-2.1501670801078205</c:v>
                </c:pt>
                <c:pt idx="602">
                  <c:v>-2.1506094601076597</c:v>
                </c:pt>
                <c:pt idx="603">
                  <c:v>-2.1529240301080788</c:v>
                </c:pt>
                <c:pt idx="604">
                  <c:v>-2.1523881845976973</c:v>
                </c:pt>
                <c:pt idx="605">
                  <c:v>-2.1511244601078392</c:v>
                </c:pt>
                <c:pt idx="606">
                  <c:v>-2.1524485401078786</c:v>
                </c:pt>
                <c:pt idx="607">
                  <c:v>-2.1558993201077628</c:v>
                </c:pt>
                <c:pt idx="608">
                  <c:v>-2.1563994601077638</c:v>
                </c:pt>
                <c:pt idx="609">
                  <c:v>-2.1637394601077822</c:v>
                </c:pt>
                <c:pt idx="610">
                  <c:v>-2.1637394601078492</c:v>
                </c:pt>
                <c:pt idx="611">
                  <c:v>-2.1644394601079622</c:v>
                </c:pt>
                <c:pt idx="612">
                  <c:v>-2.1648694601080067</c:v>
                </c:pt>
                <c:pt idx="613">
                  <c:v>-2.1643617601079628</c:v>
                </c:pt>
                <c:pt idx="614">
                  <c:v>-2.1647339703119637</c:v>
                </c:pt>
                <c:pt idx="615">
                  <c:v>-2.1656728601079891</c:v>
                </c:pt>
                <c:pt idx="616">
                  <c:v>-2.1683931601078412</c:v>
                </c:pt>
                <c:pt idx="617">
                  <c:v>-2.168244772607868</c:v>
                </c:pt>
                <c:pt idx="618">
                  <c:v>-2.1708244601078803</c:v>
                </c:pt>
                <c:pt idx="619">
                  <c:v>-2.1698275101076994</c:v>
                </c:pt>
                <c:pt idx="620">
                  <c:v>-2.1700694601077828</c:v>
                </c:pt>
                <c:pt idx="621">
                  <c:v>-2.1665406001079952</c:v>
                </c:pt>
                <c:pt idx="622">
                  <c:v>-2.1614641912907047</c:v>
                </c:pt>
                <c:pt idx="623">
                  <c:v>-2.1571093101079608</c:v>
                </c:pt>
                <c:pt idx="624">
                  <c:v>-2.1564326601080777</c:v>
                </c:pt>
                <c:pt idx="625">
                  <c:v>-2.1564474601080765</c:v>
                </c:pt>
                <c:pt idx="626">
                  <c:v>-2.1566501380739127</c:v>
                </c:pt>
                <c:pt idx="627">
                  <c:v>-2.1489039045522844</c:v>
                </c:pt>
                <c:pt idx="628">
                  <c:v>-2.1488294180024812</c:v>
                </c:pt>
                <c:pt idx="629">
                  <c:v>-2.1494394601078994</c:v>
                </c:pt>
                <c:pt idx="630">
                  <c:v>-2.1489556201080786</c:v>
                </c:pt>
                <c:pt idx="631">
                  <c:v>-2.1473913201078796</c:v>
                </c:pt>
                <c:pt idx="632">
                  <c:v>-2.1468894601078707</c:v>
                </c:pt>
                <c:pt idx="633">
                  <c:v>-2.147385640107748</c:v>
                </c:pt>
                <c:pt idx="634">
                  <c:v>-2.1507375282898096</c:v>
                </c:pt>
                <c:pt idx="635">
                  <c:v>-2.1532667006141395</c:v>
                </c:pt>
                <c:pt idx="636">
                  <c:v>-2.1561984601077739</c:v>
                </c:pt>
                <c:pt idx="637">
                  <c:v>-2.1573725601077789</c:v>
                </c:pt>
                <c:pt idx="638">
                  <c:v>-2.1597851701077531</c:v>
                </c:pt>
                <c:pt idx="639">
                  <c:v>-2.1591641101079952</c:v>
                </c:pt>
                <c:pt idx="640">
                  <c:v>-2.1626618682712602</c:v>
                </c:pt>
                <c:pt idx="641">
                  <c:v>-2.1650920001077911</c:v>
                </c:pt>
                <c:pt idx="642">
                  <c:v>-2.166882360107806</c:v>
                </c:pt>
                <c:pt idx="643">
                  <c:v>-2.1671544601078576</c:v>
                </c:pt>
                <c:pt idx="644">
                  <c:v>-2.1780768296730413</c:v>
                </c:pt>
                <c:pt idx="645">
                  <c:v>-2.1781885201078808</c:v>
                </c:pt>
                <c:pt idx="646">
                  <c:v>-2.1798034801078447</c:v>
                </c:pt>
                <c:pt idx="647">
                  <c:v>-2.1813382696317571</c:v>
                </c:pt>
                <c:pt idx="648">
                  <c:v>-2.1824568601079912</c:v>
                </c:pt>
                <c:pt idx="649">
                  <c:v>-2.1859220101079488</c:v>
                </c:pt>
                <c:pt idx="650">
                  <c:v>-2.1924851801079228</c:v>
                </c:pt>
                <c:pt idx="651">
                  <c:v>-2.1966148246911237</c:v>
                </c:pt>
                <c:pt idx="652">
                  <c:v>-2.1965632629248404</c:v>
                </c:pt>
                <c:pt idx="653">
                  <c:v>-2.1950894601078077</c:v>
                </c:pt>
                <c:pt idx="654">
                  <c:v>-2.194136760107964</c:v>
                </c:pt>
                <c:pt idx="655">
                  <c:v>-2.1927253601078576</c:v>
                </c:pt>
                <c:pt idx="656">
                  <c:v>-2.1911192601078584</c:v>
                </c:pt>
                <c:pt idx="657">
                  <c:v>-2.1889647001079267</c:v>
                </c:pt>
                <c:pt idx="658">
                  <c:v>-2.1891721873803802</c:v>
                </c:pt>
                <c:pt idx="659">
                  <c:v>-2.1889163801078002</c:v>
                </c:pt>
                <c:pt idx="660">
                  <c:v>-2.1887044601078194</c:v>
                </c:pt>
                <c:pt idx="661">
                  <c:v>-2.1873344601078557</c:v>
                </c:pt>
                <c:pt idx="662">
                  <c:v>-2.1872808101076995</c:v>
                </c:pt>
                <c:pt idx="663">
                  <c:v>-2.1842505601079458</c:v>
                </c:pt>
                <c:pt idx="664">
                  <c:v>-2.1800733701080048</c:v>
                </c:pt>
                <c:pt idx="665">
                  <c:v>-2.1797044601080131</c:v>
                </c:pt>
                <c:pt idx="666">
                  <c:v>-2.1797044601079612</c:v>
                </c:pt>
                <c:pt idx="667">
                  <c:v>-2.1797044601079612</c:v>
                </c:pt>
                <c:pt idx="668">
                  <c:v>-2.1782727232656067</c:v>
                </c:pt>
                <c:pt idx="669">
                  <c:v>-2.1776835417404836</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-2.1707515201079191</c:v>
                </c:pt>
                <c:pt idx="679">
                  <c:v>-2.1670723601078805</c:v>
                </c:pt>
                <c:pt idx="680">
                  <c:v>-2.166963460107894</c:v>
                </c:pt>
                <c:pt idx="681">
                  <c:v>-2.1669119401077692</c:v>
                </c:pt>
                <c:pt idx="682">
                  <c:v>-2.1652169601078981</c:v>
                </c:pt>
                <c:pt idx="683">
                  <c:v>-2.1630758084224833</c:v>
                </c:pt>
                <c:pt idx="684">
                  <c:v>-2.1613194601079231</c:v>
                </c:pt>
                <c:pt idx="685">
                  <c:v>-2.1474089839175288</c:v>
                </c:pt>
                <c:pt idx="686">
                  <c:v>-2.1457317601079473</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-2.1531138601077155</c:v>
                </c:pt>
                <c:pt idx="699">
                  <c:v>-2.1596535501080467</c:v>
                </c:pt>
                <c:pt idx="700">
                  <c:v>-2.1624987901078043</c:v>
                </c:pt>
                <c:pt idx="701">
                  <c:v>-2.165476700614164</c:v>
                </c:pt>
                <c:pt idx="702">
                  <c:v>-2.1606084074763316</c:v>
                </c:pt>
                <c:pt idx="703">
                  <c:v>-2.1578995801079812</c:v>
                </c:pt>
                <c:pt idx="704">
                  <c:v>-2.1571709601079823</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-2.143683872479079</c:v>
                </c:pt>
                <c:pt idx="713">
                  <c:v>-2.1409194101078839</c:v>
                </c:pt>
                <c:pt idx="714">
                  <c:v>-2.1375247601079628</c:v>
                </c:pt>
                <c:pt idx="715">
                  <c:v>-2.1388263401078405</c:v>
                </c:pt>
                <c:pt idx="716">
                  <c:v>-2.1421695984057152</c:v>
                </c:pt>
                <c:pt idx="717">
                  <c:v>-2.1358164464092182</c:v>
                </c:pt>
                <c:pt idx="718">
                  <c:v>-2.1335117281491498</c:v>
                </c:pt>
                <c:pt idx="719">
                  <c:v>-2.12997541010769</c:v>
                </c:pt>
                <c:pt idx="720">
                  <c:v>-2.1278936601078202</c:v>
                </c:pt>
                <c:pt idx="721">
                  <c:v>-2.1271662401078455</c:v>
                </c:pt>
                <c:pt idx="722">
                  <c:v>-2.1271534601078201</c:v>
                </c:pt>
                <c:pt idx="723">
                  <c:v>-2.1271534601078201</c:v>
                </c:pt>
                <c:pt idx="724">
                  <c:v>-2.1265253886793594</c:v>
                </c:pt>
                <c:pt idx="725">
                  <c:v>-2.1258334601078275</c:v>
                </c:pt>
                <c:pt idx="726">
                  <c:v>-2.1220344601077992</c:v>
                </c:pt>
                <c:pt idx="727">
                  <c:v>-2.1215005101077402</c:v>
                </c:pt>
                <c:pt idx="728">
                  <c:v>-2.1211479801078497</c:v>
                </c:pt>
                <c:pt idx="729">
                  <c:v>-2.1229762801077952</c:v>
                </c:pt>
                <c:pt idx="730">
                  <c:v>-2.1236473911423612</c:v>
                </c:pt>
                <c:pt idx="731">
                  <c:v>-2.1243537601079181</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-2.1328094601078447</c:v>
                </c:pt>
                <c:pt idx="745">
                  <c:v>-2.1328094601078447</c:v>
                </c:pt>
                <c:pt idx="746">
                  <c:v>-2.1328094601078447</c:v>
                </c:pt>
                <c:pt idx="747">
                  <c:v>-2.1338696101079941</c:v>
                </c:pt>
                <c:pt idx="748">
                  <c:v>-2.1341644601080003</c:v>
                </c:pt>
                <c:pt idx="749">
                  <c:v>-2.1351753784750542</c:v>
                </c:pt>
                <c:pt idx="750">
                  <c:v>-2.1360679601077797</c:v>
                </c:pt>
                <c:pt idx="751">
                  <c:v>-2.1364594601077727</c:v>
                </c:pt>
                <c:pt idx="752">
                  <c:v>-2.1364594601078957</c:v>
                </c:pt>
                <c:pt idx="753">
                  <c:v>-2.1364594601078379</c:v>
                </c:pt>
                <c:pt idx="754">
                  <c:v>-2.1364665601077775</c:v>
                </c:pt>
                <c:pt idx="755">
                  <c:v>-2.1371694601078559</c:v>
                </c:pt>
                <c:pt idx="756">
                  <c:v>-2.1370612126851256</c:v>
                </c:pt>
                <c:pt idx="757">
                  <c:v>-2.1366214601079041</c:v>
                </c:pt>
                <c:pt idx="758">
                  <c:v>-2.1365894601079582</c:v>
                </c:pt>
                <c:pt idx="759">
                  <c:v>-2.1353532101077946</c:v>
                </c:pt>
                <c:pt idx="760">
                  <c:v>-2.1358734601080385</c:v>
                </c:pt>
                <c:pt idx="761">
                  <c:v>-2.1350769034068775</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-2.1306656869118066</c:v>
                </c:pt>
                <c:pt idx="774">
                  <c:v>-2.1322654601075843</c:v>
                </c:pt>
                <c:pt idx="775">
                  <c:v>-2.1322654601075843</c:v>
                </c:pt>
                <c:pt idx="776">
                  <c:v>-2.132265460107599</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-2.1361634601080182</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-2.1335140992829817</c:v>
                </c:pt>
                <c:pt idx="796">
                  <c:v>-2.1336894601076342</c:v>
                </c:pt>
                <c:pt idx="797">
                  <c:v>-2.1336894601076342</c:v>
                </c:pt>
                <c:pt idx="798">
                  <c:v>-2.1341894601077342</c:v>
                </c:pt>
                <c:pt idx="799">
                  <c:v>-2.1348594601077764</c:v>
                </c:pt>
                <c:pt idx="800">
                  <c:v>-2.1348594601077862</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-2.1364534601078971</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-2.1374394601079181</c:v>
                </c:pt>
                <c:pt idx="822">
                  <c:v>-2.1374394601079181</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-2.1414848209326376</c:v>
                </c:pt>
                <c:pt idx="848">
                  <c:v>-2.1432194601078436</c:v>
                </c:pt>
                <c:pt idx="849">
                  <c:v>-2.1432194601078294</c:v>
                </c:pt>
                <c:pt idx="850">
                  <c:v>-2.1453184601078021</c:v>
                </c:pt>
                <c:pt idx="851">
                  <c:v>-2.148133581320061</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-2.1639814601079705</c:v>
                </c:pt>
                <c:pt idx="861">
                  <c:v>-2.1658494601079208</c:v>
                </c:pt>
                <c:pt idx="862">
                  <c:v>-2.1658494601079208</c:v>
                </c:pt>
                <c:pt idx="863">
                  <c:v>-2.1670348601077998</c:v>
                </c:pt>
                <c:pt idx="864">
                  <c:v>-2.1680994601077002</c:v>
                </c:pt>
                <c:pt idx="865">
                  <c:v>-2.1680994601077161</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-2.185174460107608</c:v>
                </c:pt>
                <c:pt idx="885">
                  <c:v>-2.185273060107638</c:v>
                </c:pt>
                <c:pt idx="886">
                  <c:v>-2.1857544601079213</c:v>
                </c:pt>
                <c:pt idx="887">
                  <c:v>-2.185221160108</c:v>
                </c:pt>
                <c:pt idx="888">
                  <c:v>-2.1849994601080032</c:v>
                </c:pt>
                <c:pt idx="889">
                  <c:v>-2.1849994601080032</c:v>
                </c:pt>
                <c:pt idx="890">
                  <c:v>-2.1849994601079517</c:v>
                </c:pt>
                <c:pt idx="891">
                  <c:v>-2.1857390055624744</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-2.1843214601078293</c:v>
                </c:pt>
                <c:pt idx="904">
                  <c:v>-2.1832777487676784</c:v>
                </c:pt>
                <c:pt idx="905">
                  <c:v>-2.1817340501077589</c:v>
                </c:pt>
                <c:pt idx="906">
                  <c:v>-2.1802694601077803</c:v>
                </c:pt>
                <c:pt idx="907">
                  <c:v>-2.1802694601077803</c:v>
                </c:pt>
                <c:pt idx="908">
                  <c:v>-2.1803761267744912</c:v>
                </c:pt>
                <c:pt idx="909">
                  <c:v>-2.1872050415033391</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-2.2021433601079585</c:v>
                </c:pt>
                <c:pt idx="920">
                  <c:v>-2.2027094601080535</c:v>
                </c:pt>
                <c:pt idx="921">
                  <c:v>-2.2032172601078122</c:v>
                </c:pt>
                <c:pt idx="922">
                  <c:v>-2.2036194601078742</c:v>
                </c:pt>
                <c:pt idx="923">
                  <c:v>-2.2052148601078052</c:v>
                </c:pt>
                <c:pt idx="924">
                  <c:v>-2.2082992601080011</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-2.2070847101079307</c:v>
                </c:pt>
                <c:pt idx="939">
                  <c:v>-2.2073179601078365</c:v>
                </c:pt>
                <c:pt idx="940">
                  <c:v>-2.2071028601079616</c:v>
                </c:pt>
                <c:pt idx="941">
                  <c:v>-2.2076694601077804</c:v>
                </c:pt>
                <c:pt idx="942">
                  <c:v>-2.2076694601078088</c:v>
                </c:pt>
                <c:pt idx="943">
                  <c:v>-2.2077723172507198</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-2.2055994601079241</c:v>
                </c:pt>
                <c:pt idx="954">
                  <c:v>-2.2055994601079529</c:v>
                </c:pt>
                <c:pt idx="955">
                  <c:v>-2.2058085601079256</c:v>
                </c:pt>
                <c:pt idx="956">
                  <c:v>-2.2073943601077506</c:v>
                </c:pt>
                <c:pt idx="957">
                  <c:v>-2.207799460107799</c:v>
                </c:pt>
                <c:pt idx="958">
                  <c:v>-2.2077994601078252</c:v>
                </c:pt>
                <c:pt idx="959">
                  <c:v>-2.207799460107799</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-2.208972757980169</c:v>
                </c:pt>
                <c:pt idx="968">
                  <c:v>-2.2098394601079612</c:v>
                </c:pt>
                <c:pt idx="969">
                  <c:v>-2.2098394601080145</c:v>
                </c:pt>
                <c:pt idx="970">
                  <c:v>-2.2098571405202847</c:v>
                </c:pt>
                <c:pt idx="971">
                  <c:v>-2.2101973601079492</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-2.2192344601079745</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-2.2215794601079653</c:v>
                </c:pt>
                <c:pt idx="1008">
                  <c:v>-2.221579460107951</c:v>
                </c:pt>
                <c:pt idx="1009">
                  <c:v>-2.2215794601078045</c:v>
                </c:pt>
                <c:pt idx="1010">
                  <c:v>-2.2206532601077997</c:v>
                </c:pt>
                <c:pt idx="1011">
                  <c:v>-2.2195834601079181</c:v>
                </c:pt>
                <c:pt idx="1012">
                  <c:v>-2.2195834601079181</c:v>
                </c:pt>
                <c:pt idx="1013">
                  <c:v>-2.2195834601079412</c:v>
                </c:pt>
                <c:pt idx="1014">
                  <c:v>-2.2195834601079181</c:v>
                </c:pt>
                <c:pt idx="1015">
                  <c:v>-2.2195834601079181</c:v>
                </c:pt>
                <c:pt idx="1016">
                  <c:v>-2.2195577001078846</c:v>
                </c:pt>
                <c:pt idx="1017">
                  <c:v>-2.2181594601078407</c:v>
                </c:pt>
                <c:pt idx="1018">
                  <c:v>-2.21815946010787</c:v>
                </c:pt>
                <c:pt idx="1019">
                  <c:v>-2.21815946010787</c:v>
                </c:pt>
                <c:pt idx="1020">
                  <c:v>-2.2181594601078984</c:v>
                </c:pt>
                <c:pt idx="1021">
                  <c:v>-2.2184770401079046</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-2.2203770601079733</c:v>
                </c:pt>
                <c:pt idx="1031">
                  <c:v>-2.2203594601079772</c:v>
                </c:pt>
                <c:pt idx="1032">
                  <c:v>-2.2203594601078294</c:v>
                </c:pt>
                <c:pt idx="1033">
                  <c:v>-2.2083894601078571</c:v>
                </c:pt>
                <c:pt idx="1034">
                  <c:v>-2.2083894601078149</c:v>
                </c:pt>
                <c:pt idx="1035">
                  <c:v>-2.2083894601078149</c:v>
                </c:pt>
                <c:pt idx="1036">
                  <c:v>-2.2083894601078149</c:v>
                </c:pt>
                <c:pt idx="1037">
                  <c:v>-2.2078582001079092</c:v>
                </c:pt>
                <c:pt idx="1038">
                  <c:v>-2.2069644601080247</c:v>
                </c:pt>
                <c:pt idx="1039">
                  <c:v>-2.2087707458222026</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-2.2141415601079411</c:v>
                </c:pt>
                <c:pt idx="1051">
                  <c:v>-2.2178313976077435</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-2.2161654601078835</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-2.2186994601079602</c:v>
                </c:pt>
                <c:pt idx="1093">
                  <c:v>-2.2186994601079602</c:v>
                </c:pt>
                <c:pt idx="1094">
                  <c:v>-2.2186994601079602</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-2.2251259601079503</c:v>
                </c:pt>
                <c:pt idx="1122">
                  <c:v>-2.2253526892745437</c:v>
                </c:pt>
                <c:pt idx="1123">
                  <c:v>-2.2248794601077582</c:v>
                </c:pt>
                <c:pt idx="1124">
                  <c:v>-2.2267894601076819</c:v>
                </c:pt>
                <c:pt idx="1125">
                  <c:v>-2.2267894601076819</c:v>
                </c:pt>
                <c:pt idx="1126">
                  <c:v>-2.2267894601076819</c:v>
                </c:pt>
                <c:pt idx="1127">
                  <c:v>-2.2267894601077245</c:v>
                </c:pt>
                <c:pt idx="1128">
                  <c:v>-2.2258875409159562</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-2.2281094601079077</c:v>
                </c:pt>
                <c:pt idx="1148">
                  <c:v>-2.2281094601079077</c:v>
                </c:pt>
                <c:pt idx="1149">
                  <c:v>-2.2281094601079077</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-2.2252845601076721</c:v>
                </c:pt>
                <c:pt idx="1162">
                  <c:v>-2.2262828001077821</c:v>
                </c:pt>
                <c:pt idx="1163">
                  <c:v>-2.2263194601077885</c:v>
                </c:pt>
                <c:pt idx="1164">
                  <c:v>-2.2263194601077885</c:v>
                </c:pt>
                <c:pt idx="1165">
                  <c:v>-2.2269394601078005</c:v>
                </c:pt>
                <c:pt idx="1166">
                  <c:v>-2.2267144601078002</c:v>
                </c:pt>
                <c:pt idx="1167">
                  <c:v>-2.2264594601077188</c:v>
                </c:pt>
                <c:pt idx="1168">
                  <c:v>-2.2245397458220113</c:v>
                </c:pt>
                <c:pt idx="1169">
                  <c:v>-2.2244087401077492</c:v>
                </c:pt>
                <c:pt idx="1170">
                  <c:v>-2.2241394601078981</c:v>
                </c:pt>
                <c:pt idx="1171">
                  <c:v>-2.2241394601079287</c:v>
                </c:pt>
                <c:pt idx="1172">
                  <c:v>-2.2241394601078981</c:v>
                </c:pt>
                <c:pt idx="1173">
                  <c:v>-2.2241824601078992</c:v>
                </c:pt>
                <c:pt idx="1174">
                  <c:v>-2.2245694601078299</c:v>
                </c:pt>
                <c:pt idx="1175">
                  <c:v>-2.2245694601078156</c:v>
                </c:pt>
                <c:pt idx="1176">
                  <c:v>-2.2245694601077752</c:v>
                </c:pt>
                <c:pt idx="1177">
                  <c:v>-2.2245694601078592</c:v>
                </c:pt>
                <c:pt idx="1178">
                  <c:v>-2.2269687401078642</c:v>
                </c:pt>
                <c:pt idx="1179">
                  <c:v>-2.2291274401079413</c:v>
                </c:pt>
                <c:pt idx="1180">
                  <c:v>-2.2320723601079351</c:v>
                </c:pt>
                <c:pt idx="1181">
                  <c:v>-2.2343386601077144</c:v>
                </c:pt>
                <c:pt idx="1182">
                  <c:v>-2.2371897601080692</c:v>
                </c:pt>
                <c:pt idx="1183">
                  <c:v>-2.2379194601079799</c:v>
                </c:pt>
                <c:pt idx="1184">
                  <c:v>-2.237921460107875</c:v>
                </c:pt>
                <c:pt idx="1185">
                  <c:v>-2.2407909985693859</c:v>
                </c:pt>
                <c:pt idx="1186">
                  <c:v>-2.241629460107935</c:v>
                </c:pt>
                <c:pt idx="1187">
                  <c:v>-2.241629460107935</c:v>
                </c:pt>
                <c:pt idx="1188">
                  <c:v>-2.2418602201079998</c:v>
                </c:pt>
                <c:pt idx="1189">
                  <c:v>-2.2420134601079602</c:v>
                </c:pt>
                <c:pt idx="1190">
                  <c:v>-2.2420134601079695</c:v>
                </c:pt>
                <c:pt idx="1191">
                  <c:v>-2.2421057801079827</c:v>
                </c:pt>
                <c:pt idx="1192">
                  <c:v>-2.2425851122817742</c:v>
                </c:pt>
                <c:pt idx="1193">
                  <c:v>-2.2423294601078254</c:v>
                </c:pt>
                <c:pt idx="1194">
                  <c:v>-2.2425249601078892</c:v>
                </c:pt>
                <c:pt idx="1195">
                  <c:v>-2.240903904552269</c:v>
                </c:pt>
                <c:pt idx="1196">
                  <c:v>-2.2405594601078889</c:v>
                </c:pt>
                <c:pt idx="1197">
                  <c:v>-2.2394284401079005</c:v>
                </c:pt>
                <c:pt idx="1198">
                  <c:v>-2.239183460107915</c:v>
                </c:pt>
                <c:pt idx="1199">
                  <c:v>-2.239183460107915</c:v>
                </c:pt>
                <c:pt idx="1200">
                  <c:v>-2.239183460107915</c:v>
                </c:pt>
                <c:pt idx="1201">
                  <c:v>-2.2391834601078102</c:v>
                </c:pt>
                <c:pt idx="1202">
                  <c:v>-2.2391834601078102</c:v>
                </c:pt>
                <c:pt idx="1203">
                  <c:v>-2.239183460107915</c:v>
                </c:pt>
                <c:pt idx="1204">
                  <c:v>-2.239183460107915</c:v>
                </c:pt>
                <c:pt idx="1205">
                  <c:v>-2.239183460107915</c:v>
                </c:pt>
                <c:pt idx="1206">
                  <c:v>-2.239183460107915</c:v>
                </c:pt>
                <c:pt idx="1207">
                  <c:v>-2.239183460107915</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-2.2428524601077653</c:v>
                </c:pt>
                <c:pt idx="1218">
                  <c:v>-2.2423394601079338</c:v>
                </c:pt>
                <c:pt idx="1219">
                  <c:v>-2.2423494601078877</c:v>
                </c:pt>
                <c:pt idx="1220">
                  <c:v>-2.2423494601079752</c:v>
                </c:pt>
                <c:pt idx="1221">
                  <c:v>-2.2423494601079312</c:v>
                </c:pt>
                <c:pt idx="1222">
                  <c:v>-2.2425033601079654</c:v>
                </c:pt>
                <c:pt idx="1223">
                  <c:v>-2.2440209601079655</c:v>
                </c:pt>
                <c:pt idx="1224">
                  <c:v>-2.2438506601079169</c:v>
                </c:pt>
                <c:pt idx="1225">
                  <c:v>-2.2433394601077823</c:v>
                </c:pt>
                <c:pt idx="1226">
                  <c:v>-2.2433394601077987</c:v>
                </c:pt>
                <c:pt idx="1227">
                  <c:v>-2.243339460107824</c:v>
                </c:pt>
                <c:pt idx="1228">
                  <c:v>-2.2433394601077823</c:v>
                </c:pt>
                <c:pt idx="1229">
                  <c:v>-2.2433394601077823</c:v>
                </c:pt>
                <c:pt idx="1230">
                  <c:v>-2.2427815601079093</c:v>
                </c:pt>
                <c:pt idx="1231">
                  <c:v>-2.2417527068611092</c:v>
                </c:pt>
                <c:pt idx="1232">
                  <c:v>-2.2417319601077486</c:v>
                </c:pt>
                <c:pt idx="1233">
                  <c:v>-2.2417594601077155</c:v>
                </c:pt>
                <c:pt idx="1234">
                  <c:v>-2.2417594601077155</c:v>
                </c:pt>
                <c:pt idx="1235">
                  <c:v>-2.2417594601078719</c:v>
                </c:pt>
                <c:pt idx="1236">
                  <c:v>-2.2417594601077582</c:v>
                </c:pt>
                <c:pt idx="1237">
                  <c:v>-2.2411816601079644</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-2.2390842601079086</c:v>
                </c:pt>
                <c:pt idx="1248">
                  <c:v>-2.2369809701078083</c:v>
                </c:pt>
                <c:pt idx="1249">
                  <c:v>-2.236739460107918</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-2.2424944601079249</c:v>
                </c:pt>
                <c:pt idx="1268">
                  <c:v>-2.2428354101079293</c:v>
                </c:pt>
                <c:pt idx="1269">
                  <c:v>-2.2428743319026152</c:v>
                </c:pt>
                <c:pt idx="1270">
                  <c:v>-2.2444994601078472</c:v>
                </c:pt>
                <c:pt idx="1271">
                  <c:v>-2.244499460107737</c:v>
                </c:pt>
                <c:pt idx="1272">
                  <c:v>-2.244499460107737</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-2.25333946010793</c:v>
                </c:pt>
                <c:pt idx="1289">
                  <c:v>-2.25333946010793</c:v>
                </c:pt>
                <c:pt idx="1290">
                  <c:v>-2.25333946010793</c:v>
                </c:pt>
                <c:pt idx="1291">
                  <c:v>-2.25333946010793</c:v>
                </c:pt>
                <c:pt idx="1292">
                  <c:v>-2.25333946010793</c:v>
                </c:pt>
                <c:pt idx="1293">
                  <c:v>-2.25333946010793</c:v>
                </c:pt>
                <c:pt idx="1294">
                  <c:v>-2.25333946010793</c:v>
                </c:pt>
                <c:pt idx="1295">
                  <c:v>-2.25333946010793</c:v>
                </c:pt>
                <c:pt idx="1296">
                  <c:v>-2.2547594601077918</c:v>
                </c:pt>
                <c:pt idx="1297">
                  <c:v>-2.2555937601077356</c:v>
                </c:pt>
                <c:pt idx="1298">
                  <c:v>-2.2578994601080069</c:v>
                </c:pt>
                <c:pt idx="1299">
                  <c:v>-2.2578994601080069</c:v>
                </c:pt>
                <c:pt idx="1300">
                  <c:v>-2.2578994601080207</c:v>
                </c:pt>
                <c:pt idx="1301">
                  <c:v>-2.2578994601080069</c:v>
                </c:pt>
                <c:pt idx="1302">
                  <c:v>-2.2573432758973477</c:v>
                </c:pt>
                <c:pt idx="1303">
                  <c:v>-2.2532494601078077</c:v>
                </c:pt>
                <c:pt idx="1304">
                  <c:v>-2.2542794601078668</c:v>
                </c:pt>
                <c:pt idx="1305">
                  <c:v>-2.2542794601078668</c:v>
                </c:pt>
                <c:pt idx="1306">
                  <c:v>-2.2542794601078668</c:v>
                </c:pt>
                <c:pt idx="1307">
                  <c:v>-2.2538037601077203</c:v>
                </c:pt>
                <c:pt idx="1308">
                  <c:v>-2.2535694601076841</c:v>
                </c:pt>
                <c:pt idx="1309">
                  <c:v>-2.2535694601076841</c:v>
                </c:pt>
                <c:pt idx="1310">
                  <c:v>-2.2535694601076841</c:v>
                </c:pt>
                <c:pt idx="1311">
                  <c:v>-2.2535694601078404</c:v>
                </c:pt>
                <c:pt idx="1312">
                  <c:v>-2.2537654601078714</c:v>
                </c:pt>
                <c:pt idx="1313">
                  <c:v>-2.2542494601077987</c:v>
                </c:pt>
                <c:pt idx="1314">
                  <c:v>-2.2542494601078671</c:v>
                </c:pt>
                <c:pt idx="1315">
                  <c:v>-2.2542494601078671</c:v>
                </c:pt>
                <c:pt idx="1316">
                  <c:v>-2.2561508101079255</c:v>
                </c:pt>
                <c:pt idx="1317">
                  <c:v>-2.2580250101079602</c:v>
                </c:pt>
                <c:pt idx="1318">
                  <c:v>-2.2601232701078056</c:v>
                </c:pt>
                <c:pt idx="1319">
                  <c:v>-2.263079288064878</c:v>
                </c:pt>
                <c:pt idx="1320">
                  <c:v>-2.2633494601079236</c:v>
                </c:pt>
                <c:pt idx="1321">
                  <c:v>-2.26334946010794</c:v>
                </c:pt>
                <c:pt idx="1322">
                  <c:v>-2.26334946010794</c:v>
                </c:pt>
                <c:pt idx="1323">
                  <c:v>-2.26330646010799</c:v>
                </c:pt>
                <c:pt idx="1324">
                  <c:v>-2.2611265401077896</c:v>
                </c:pt>
                <c:pt idx="1325">
                  <c:v>-2.26009546010782</c:v>
                </c:pt>
                <c:pt idx="1326">
                  <c:v>-2.2600954601078631</c:v>
                </c:pt>
                <c:pt idx="1327">
                  <c:v>-2.2600954601077792</c:v>
                </c:pt>
                <c:pt idx="1328">
                  <c:v>-2.2600954601077632</c:v>
                </c:pt>
                <c:pt idx="1329">
                  <c:v>-2.2600954601078631</c:v>
                </c:pt>
                <c:pt idx="1330">
                  <c:v>-2.2600954601078631</c:v>
                </c:pt>
                <c:pt idx="1331">
                  <c:v>-2.2595169184410553</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-2.2565379601077966</c:v>
                </c:pt>
                <c:pt idx="1341">
                  <c:v>-2.2573294601078842</c:v>
                </c:pt>
                <c:pt idx="1342">
                  <c:v>-2.2573294601078842</c:v>
                </c:pt>
                <c:pt idx="1343">
                  <c:v>-2.2575679601078398</c:v>
                </c:pt>
                <c:pt idx="1344">
                  <c:v>-2.2577534601078355</c:v>
                </c:pt>
                <c:pt idx="1345">
                  <c:v>-2.2577534601078932</c:v>
                </c:pt>
                <c:pt idx="1346">
                  <c:v>-2.2577534601078497</c:v>
                </c:pt>
                <c:pt idx="1347">
                  <c:v>-2.2577534601078355</c:v>
                </c:pt>
                <c:pt idx="1348">
                  <c:v>-2.2582264801078225</c:v>
                </c:pt>
                <c:pt idx="1349">
                  <c:v>-2.2583682601077602</c:v>
                </c:pt>
                <c:pt idx="1350">
                  <c:v>-2.2573994601079104</c:v>
                </c:pt>
                <c:pt idx="1351">
                  <c:v>-2.257399460107925</c:v>
                </c:pt>
                <c:pt idx="1352">
                  <c:v>-2.2573994601079104</c:v>
                </c:pt>
                <c:pt idx="1353">
                  <c:v>-2.2563608922066152</c:v>
                </c:pt>
                <c:pt idx="1354">
                  <c:v>-2.2575764464091201</c:v>
                </c:pt>
                <c:pt idx="1355">
                  <c:v>-2.2545873601077249</c:v>
                </c:pt>
                <c:pt idx="1356">
                  <c:v>-2.2520685696969447</c:v>
                </c:pt>
                <c:pt idx="1357">
                  <c:v>-2.2518594601079371</c:v>
                </c:pt>
                <c:pt idx="1358">
                  <c:v>-2.2519517601079801</c:v>
                </c:pt>
                <c:pt idx="1359">
                  <c:v>-2.2522144601079219</c:v>
                </c:pt>
                <c:pt idx="1360">
                  <c:v>-2.2522144601078637</c:v>
                </c:pt>
                <c:pt idx="1361">
                  <c:v>-2.2526694601078527</c:v>
                </c:pt>
                <c:pt idx="1362">
                  <c:v>-2.2526694601077635</c:v>
                </c:pt>
                <c:pt idx="1363">
                  <c:v>-2.2524563022129058</c:v>
                </c:pt>
                <c:pt idx="1364">
                  <c:v>-2.2503553401078182</c:v>
                </c:pt>
                <c:pt idx="1365">
                  <c:v>-2.2480194601077841</c:v>
                </c:pt>
                <c:pt idx="1366">
                  <c:v>-2.2478396601078199</c:v>
                </c:pt>
                <c:pt idx="1367">
                  <c:v>-2.2458242601078289</c:v>
                </c:pt>
                <c:pt idx="1368">
                  <c:v>-2.2442416706342101</c:v>
                </c:pt>
                <c:pt idx="1369">
                  <c:v>-2.2448243381566231</c:v>
                </c:pt>
                <c:pt idx="1370">
                  <c:v>-2.2469077934412391</c:v>
                </c:pt>
                <c:pt idx="1371">
                  <c:v>-2.2473794601077421</c:v>
                </c:pt>
                <c:pt idx="1372">
                  <c:v>-2.2474322601077059</c:v>
                </c:pt>
                <c:pt idx="1373">
                  <c:v>-2.2492227601079771</c:v>
                </c:pt>
                <c:pt idx="1374">
                  <c:v>-2.2521479864237599</c:v>
                </c:pt>
                <c:pt idx="1375">
                  <c:v>-2.2521340601079149</c:v>
                </c:pt>
                <c:pt idx="1376">
                  <c:v>-2.2507330601078492</c:v>
                </c:pt>
                <c:pt idx="1377">
                  <c:v>-2.2497499701079602</c:v>
                </c:pt>
                <c:pt idx="1378">
                  <c:v>-2.2444049601078291</c:v>
                </c:pt>
                <c:pt idx="1379">
                  <c:v>-2.2404494601078677</c:v>
                </c:pt>
                <c:pt idx="1380">
                  <c:v>-2.2404494601079552</c:v>
                </c:pt>
                <c:pt idx="1381">
                  <c:v>-2.2406423022132427</c:v>
                </c:pt>
                <c:pt idx="1382">
                  <c:v>-2.2415944601079998</c:v>
                </c:pt>
                <c:pt idx="1383">
                  <c:v>-2.2425575601078691</c:v>
                </c:pt>
                <c:pt idx="1384">
                  <c:v>-2.2431734601079478</c:v>
                </c:pt>
                <c:pt idx="1385">
                  <c:v>-2.2431734601079478</c:v>
                </c:pt>
                <c:pt idx="1386">
                  <c:v>-2.2436408559411571</c:v>
                </c:pt>
                <c:pt idx="1387">
                  <c:v>-2.2438144601079344</c:v>
                </c:pt>
                <c:pt idx="1388">
                  <c:v>-2.2477994601078612</c:v>
                </c:pt>
                <c:pt idx="1389">
                  <c:v>-2.2477994601078612</c:v>
                </c:pt>
                <c:pt idx="1390">
                  <c:v>-2.2472859601078881</c:v>
                </c:pt>
                <c:pt idx="1391">
                  <c:v>-2.2471494601079112</c:v>
                </c:pt>
                <c:pt idx="1392">
                  <c:v>-2.2471494601079112</c:v>
                </c:pt>
                <c:pt idx="1393">
                  <c:v>-2.2471494601079112</c:v>
                </c:pt>
                <c:pt idx="1394">
                  <c:v>-2.2461279601077044</c:v>
                </c:pt>
                <c:pt idx="1395">
                  <c:v>-2.2448594601077607</c:v>
                </c:pt>
                <c:pt idx="1396">
                  <c:v>-2.2448594601077474</c:v>
                </c:pt>
                <c:pt idx="1397">
                  <c:v>-2.245620860107655</c:v>
                </c:pt>
                <c:pt idx="1398">
                  <c:v>-2.2457994601076812</c:v>
                </c:pt>
                <c:pt idx="1399">
                  <c:v>-2.2436053601078498</c:v>
                </c:pt>
                <c:pt idx="1400">
                  <c:v>-2.2409166201077841</c:v>
                </c:pt>
                <c:pt idx="1401">
                  <c:v>-2.2361231601077236</c:v>
                </c:pt>
                <c:pt idx="1402">
                  <c:v>-2.2340081601079476</c:v>
                </c:pt>
                <c:pt idx="1403">
                  <c:v>-2.233389460107936</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-2.234147960107995</c:v>
                </c:pt>
                <c:pt idx="1433">
                  <c:v>-2.2340394601079985</c:v>
                </c:pt>
                <c:pt idx="1434">
                  <c:v>-2.2346011443184608</c:v>
                </c:pt>
                <c:pt idx="1435">
                  <c:v>-2.2347070301079452</c:v>
                </c:pt>
                <c:pt idx="1436">
                  <c:v>-2.2384017101078557</c:v>
                </c:pt>
                <c:pt idx="1437">
                  <c:v>-2.2382083601078193</c:v>
                </c:pt>
                <c:pt idx="1438">
                  <c:v>-2.2366194601078844</c:v>
                </c:pt>
                <c:pt idx="1439">
                  <c:v>-2.2339894601079258</c:v>
                </c:pt>
                <c:pt idx="1440">
                  <c:v>-2.2339894601076979</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-2.2339415001079397</c:v>
                </c:pt>
                <c:pt idx="1459">
                  <c:v>-2.2365945801077642</c:v>
                </c:pt>
                <c:pt idx="1460">
                  <c:v>-2.2373394601077052</c:v>
                </c:pt>
                <c:pt idx="1461">
                  <c:v>-2.2373394601077394</c:v>
                </c:pt>
                <c:pt idx="1462">
                  <c:v>-2.2373394601077394</c:v>
                </c:pt>
                <c:pt idx="1463">
                  <c:v>-2.2369852601080003</c:v>
                </c:pt>
                <c:pt idx="1464">
                  <c:v>-2.236833460107988</c:v>
                </c:pt>
                <c:pt idx="1465">
                  <c:v>-2.2368334601078868</c:v>
                </c:pt>
                <c:pt idx="1466">
                  <c:v>-2.2333294601078153</c:v>
                </c:pt>
                <c:pt idx="1467">
                  <c:v>-2.2333294601078153</c:v>
                </c:pt>
                <c:pt idx="1468">
                  <c:v>-2.2333294601078153</c:v>
                </c:pt>
                <c:pt idx="1469">
                  <c:v>-2.2333294601078153</c:v>
                </c:pt>
                <c:pt idx="1470">
                  <c:v>-2.2333294601078153</c:v>
                </c:pt>
                <c:pt idx="1471">
                  <c:v>-2.2325881801077387</c:v>
                </c:pt>
                <c:pt idx="1472">
                  <c:v>-2.2322994601077237</c:v>
                </c:pt>
                <c:pt idx="1473">
                  <c:v>-2.2322429729282547</c:v>
                </c:pt>
                <c:pt idx="1474">
                  <c:v>-2.2303594243936065</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-3.2821613960613614</c:v>
                </c:pt>
                <c:pt idx="7">
                  <c:v>-3.2960632595340087</c:v>
                </c:pt>
                <c:pt idx="8">
                  <c:v>-3.2408151494846322</c:v>
                </c:pt>
                <c:pt idx="9">
                  <c:v>-3.1378628922968788</c:v>
                </c:pt>
                <c:pt idx="10">
                  <c:v>-3.2876377848196152</c:v>
                </c:pt>
                <c:pt idx="11">
                  <c:v>-3.2022946280585542</c:v>
                </c:pt>
                <c:pt idx="12">
                  <c:v>-3.1267770399280002</c:v>
                </c:pt>
                <c:pt idx="13">
                  <c:v>-3.0646890076890259</c:v>
                </c:pt>
                <c:pt idx="14">
                  <c:v>-1.4931707002219519</c:v>
                </c:pt>
                <c:pt idx="15">
                  <c:v>-2.0119923628675784</c:v>
                </c:pt>
                <c:pt idx="16">
                  <c:v>-2.9680511465524742</c:v>
                </c:pt>
                <c:pt idx="17">
                  <c:v>-2.5966497256314787</c:v>
                </c:pt>
                <c:pt idx="18">
                  <c:v>-2.6967006512690546</c:v>
                </c:pt>
                <c:pt idx="19">
                  <c:v>-2.9536079146970735</c:v>
                </c:pt>
                <c:pt idx="20">
                  <c:v>-3.6473091479533433</c:v>
                </c:pt>
                <c:pt idx="21">
                  <c:v>-4.0944992799410045</c:v>
                </c:pt>
                <c:pt idx="22">
                  <c:v>-5.7555215649738773</c:v>
                </c:pt>
                <c:pt idx="23">
                  <c:v>-6.1363006648705793</c:v>
                </c:pt>
                <c:pt idx="24">
                  <c:v>-5.8761375071834365</c:v>
                </c:pt>
                <c:pt idx="25">
                  <c:v>-5.1325625883467865</c:v>
                </c:pt>
                <c:pt idx="26">
                  <c:v>-4.873453727276285</c:v>
                </c:pt>
                <c:pt idx="27">
                  <c:v>-5.2585254682570808</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-2.768593287252342</c:v>
                </c:pt>
                <c:pt idx="36">
                  <c:v>-1.4270498017602904</c:v>
                </c:pt>
                <c:pt idx="37">
                  <c:v>-0.96955583848979843</c:v>
                </c:pt>
                <c:pt idx="38">
                  <c:v>-0.46475059676745956</c:v>
                </c:pt>
                <c:pt idx="39">
                  <c:v>0.58580171016410565</c:v>
                </c:pt>
                <c:pt idx="40">
                  <c:v>1.76948768494259</c:v>
                </c:pt>
                <c:pt idx="41">
                  <c:v>2.1193492505422995</c:v>
                </c:pt>
                <c:pt idx="42">
                  <c:v>2.9452625551694069</c:v>
                </c:pt>
                <c:pt idx="43">
                  <c:v>3.7462257858863812</c:v>
                </c:pt>
                <c:pt idx="44">
                  <c:v>7.0368312181323214</c:v>
                </c:pt>
                <c:pt idx="45">
                  <c:v>7.0904187574124835</c:v>
                </c:pt>
                <c:pt idx="46">
                  <c:v>6.9399967424113802</c:v>
                </c:pt>
                <c:pt idx="47">
                  <c:v>6.9970403574115885</c:v>
                </c:pt>
                <c:pt idx="48">
                  <c:v>7.6593477123377074</c:v>
                </c:pt>
                <c:pt idx="49">
                  <c:v>7.7093829461215506</c:v>
                </c:pt>
                <c:pt idx="50">
                  <c:v>6.3223305932086475</c:v>
                </c:pt>
                <c:pt idx="51">
                  <c:v>6.1581235868606399</c:v>
                </c:pt>
                <c:pt idx="52">
                  <c:v>6.1328959037062463</c:v>
                </c:pt>
                <c:pt idx="53">
                  <c:v>6.2370361015453986</c:v>
                </c:pt>
                <c:pt idx="54">
                  <c:v>6.237866348984511</c:v>
                </c:pt>
                <c:pt idx="55">
                  <c:v>6.1134335073392645</c:v>
                </c:pt>
                <c:pt idx="56">
                  <c:v>5.9925986575668073</c:v>
                </c:pt>
                <c:pt idx="57">
                  <c:v>5.7508893429247694</c:v>
                </c:pt>
                <c:pt idx="58">
                  <c:v>5.4902358156007294</c:v>
                </c:pt>
                <c:pt idx="59">
                  <c:v>5.3657287525664872</c:v>
                </c:pt>
                <c:pt idx="60">
                  <c:v>5.0037961177556411</c:v>
                </c:pt>
                <c:pt idx="61">
                  <c:v>4.8564967134610724</c:v>
                </c:pt>
                <c:pt idx="62">
                  <c:v>4.9810191064754425</c:v>
                </c:pt>
                <c:pt idx="63">
                  <c:v>5.1366155210097499</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26.326742541271162</c:v>
                </c:pt>
                <c:pt idx="78">
                  <c:v>27.328140557039891</c:v>
                </c:pt>
                <c:pt idx="79">
                  <c:v>27.347024664057191</c:v>
                </c:pt>
                <c:pt idx="80">
                  <c:v>26.561096956433119</c:v>
                </c:pt>
                <c:pt idx="81">
                  <c:v>25.434453306507976</c:v>
                </c:pt>
                <c:pt idx="82">
                  <c:v>23.964441172372073</c:v>
                </c:pt>
                <c:pt idx="83">
                  <c:v>22.273068982079387</c:v>
                </c:pt>
                <c:pt idx="84">
                  <c:v>19.918419853562284</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0.13197950480942242</c:v>
                </c:pt>
                <c:pt idx="93">
                  <c:v>-1.4397808569727459</c:v>
                </c:pt>
                <c:pt idx="94">
                  <c:v>-0.42554235118294154</c:v>
                </c:pt>
                <c:pt idx="95">
                  <c:v>0.84536741602633469</c:v>
                </c:pt>
                <c:pt idx="96">
                  <c:v>1.9693737781309437</c:v>
                </c:pt>
                <c:pt idx="97">
                  <c:v>3.7710576216328917</c:v>
                </c:pt>
                <c:pt idx="98">
                  <c:v>5.9544896929837421</c:v>
                </c:pt>
                <c:pt idx="99">
                  <c:v>9.0874470736506794</c:v>
                </c:pt>
                <c:pt idx="100">
                  <c:v>20.320430824166984</c:v>
                </c:pt>
                <c:pt idx="101">
                  <c:v>22.71013126924873</c:v>
                </c:pt>
                <c:pt idx="102">
                  <c:v>25.413180758229004</c:v>
                </c:pt>
                <c:pt idx="103">
                  <c:v>28.481292019351841</c:v>
                </c:pt>
                <c:pt idx="104">
                  <c:v>31.181027804110826</c:v>
                </c:pt>
                <c:pt idx="105">
                  <c:v>32.352305070660194</c:v>
                </c:pt>
                <c:pt idx="106">
                  <c:v>33.094208718098002</c:v>
                </c:pt>
                <c:pt idx="107">
                  <c:v>34.176180502339491</c:v>
                </c:pt>
                <c:pt idx="108">
                  <c:v>36.187053763807185</c:v>
                </c:pt>
                <c:pt idx="109">
                  <c:v>36.267187364533655</c:v>
                </c:pt>
                <c:pt idx="110">
                  <c:v>35.456766294981961</c:v>
                </c:pt>
                <c:pt idx="111">
                  <c:v>33.892676045910221</c:v>
                </c:pt>
                <c:pt idx="112">
                  <c:v>31.891018986362511</c:v>
                </c:pt>
                <c:pt idx="113">
                  <c:v>29.584819880613956</c:v>
                </c:pt>
                <c:pt idx="114">
                  <c:v>27.377584448223633</c:v>
                </c:pt>
                <c:pt idx="115">
                  <c:v>24.921938374923482</c:v>
                </c:pt>
                <c:pt idx="116">
                  <c:v>18.602120974915643</c:v>
                </c:pt>
                <c:pt idx="117">
                  <c:v>17.202975240840317</c:v>
                </c:pt>
                <c:pt idx="118">
                  <c:v>15.533137574526767</c:v>
                </c:pt>
                <c:pt idx="119">
                  <c:v>13.774369327399793</c:v>
                </c:pt>
                <c:pt idx="120">
                  <c:v>12.145947499701492</c:v>
                </c:pt>
                <c:pt idx="121">
                  <c:v>10.814736952058858</c:v>
                </c:pt>
                <c:pt idx="122">
                  <c:v>9.459603742739171</c:v>
                </c:pt>
                <c:pt idx="123">
                  <c:v>4.3363444161286724</c:v>
                </c:pt>
                <c:pt idx="124">
                  <c:v>2.7724057972565106</c:v>
                </c:pt>
                <c:pt idx="125">
                  <c:v>1.7194196662507295</c:v>
                </c:pt>
                <c:pt idx="126">
                  <c:v>0.67914019150384974</c:v>
                </c:pt>
                <c:pt idx="127">
                  <c:v>0.43261445513202607</c:v>
                </c:pt>
                <c:pt idx="128">
                  <c:v>0.2253680742030891</c:v>
                </c:pt>
                <c:pt idx="129">
                  <c:v>0.65401033183655954</c:v>
                </c:pt>
                <c:pt idx="130">
                  <c:v>1.8292031181641142</c:v>
                </c:pt>
                <c:pt idx="131">
                  <c:v>3.0932657725124431</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3.0322592817557799</c:v>
                </c:pt>
                <c:pt idx="146">
                  <c:v>2.9154759484169972</c:v>
                </c:pt>
                <c:pt idx="147">
                  <c:v>2.9117624504562603</c:v>
                </c:pt>
                <c:pt idx="148">
                  <c:v>3.3915355801074298</c:v>
                </c:pt>
                <c:pt idx="149">
                  <c:v>3.4961265704318132</c:v>
                </c:pt>
                <c:pt idx="150">
                  <c:v>2.8394673266033785</c:v>
                </c:pt>
                <c:pt idx="151">
                  <c:v>-1.4266294795078658</c:v>
                </c:pt>
                <c:pt idx="152">
                  <c:v>-2.9398481950501192</c:v>
                </c:pt>
                <c:pt idx="153">
                  <c:v>-3.7722171241190767</c:v>
                </c:pt>
                <c:pt idx="154">
                  <c:v>-3.823142692033997</c:v>
                </c:pt>
                <c:pt idx="155">
                  <c:v>-3.3417280260227074</c:v>
                </c:pt>
                <c:pt idx="156">
                  <c:v>-2.5865377444017721</c:v>
                </c:pt>
                <c:pt idx="157">
                  <c:v>-2.0513660887574616</c:v>
                </c:pt>
                <c:pt idx="158">
                  <c:v>-1.5484183928708859</c:v>
                </c:pt>
                <c:pt idx="159">
                  <c:v>-0.59732479623036738</c:v>
                </c:pt>
                <c:pt idx="160">
                  <c:v>8.2453794609446103</c:v>
                </c:pt>
                <c:pt idx="161">
                  <c:v>10.609348003129185</c:v>
                </c:pt>
                <c:pt idx="162">
                  <c:v>13.066054121788454</c:v>
                </c:pt>
                <c:pt idx="163">
                  <c:v>15.61347820587595</c:v>
                </c:pt>
                <c:pt idx="164">
                  <c:v>18.507865578625356</c:v>
                </c:pt>
                <c:pt idx="165">
                  <c:v>19.622103783633911</c:v>
                </c:pt>
                <c:pt idx="166">
                  <c:v>20.931378192174225</c:v>
                </c:pt>
                <c:pt idx="167">
                  <c:v>21.895310343615677</c:v>
                </c:pt>
                <c:pt idx="168">
                  <c:v>19.792202814723836</c:v>
                </c:pt>
                <c:pt idx="169">
                  <c:v>18.407467261977487</c:v>
                </c:pt>
                <c:pt idx="170">
                  <c:v>17.80210304237978</c:v>
                </c:pt>
                <c:pt idx="171">
                  <c:v>17.049821150171226</c:v>
                </c:pt>
                <c:pt idx="172">
                  <c:v>16.242895923218754</c:v>
                </c:pt>
                <c:pt idx="173">
                  <c:v>15.372799339106699</c:v>
                </c:pt>
                <c:pt idx="174">
                  <c:v>14.331280488589346</c:v>
                </c:pt>
                <c:pt idx="175">
                  <c:v>13.232425994539399</c:v>
                </c:pt>
                <c:pt idx="176">
                  <c:v>11.106117375511005</c:v>
                </c:pt>
                <c:pt idx="177">
                  <c:v>10.218991460196262</c:v>
                </c:pt>
                <c:pt idx="178">
                  <c:v>9.386269064094634</c:v>
                </c:pt>
                <c:pt idx="179">
                  <c:v>8.7748721178579956</c:v>
                </c:pt>
                <c:pt idx="180">
                  <c:v>7.7303789476301574</c:v>
                </c:pt>
                <c:pt idx="181">
                  <c:v>6.7209416474264181</c:v>
                </c:pt>
                <c:pt idx="182">
                  <c:v>5.7786783470179159</c:v>
                </c:pt>
                <c:pt idx="183">
                  <c:v>4.6470371235680785</c:v>
                </c:pt>
                <c:pt idx="184">
                  <c:v>3.5952292760850932</c:v>
                </c:pt>
                <c:pt idx="185">
                  <c:v>-9.214621059015821E-3</c:v>
                </c:pt>
                <c:pt idx="186">
                  <c:v>-0.33342229970013293</c:v>
                </c:pt>
                <c:pt idx="187">
                  <c:v>-0.7384986592042837</c:v>
                </c:pt>
                <c:pt idx="188">
                  <c:v>-1.0649735053038967</c:v>
                </c:pt>
                <c:pt idx="189">
                  <c:v>-0.84966461729666864</c:v>
                </c:pt>
                <c:pt idx="190">
                  <c:v>-0.48059155094549055</c:v>
                </c:pt>
                <c:pt idx="191">
                  <c:v>-0.55814205001875905</c:v>
                </c:pt>
                <c:pt idx="192">
                  <c:v>1.3752864285259121</c:v>
                </c:pt>
                <c:pt idx="193">
                  <c:v>2.6980538757715635</c:v>
                </c:pt>
                <c:pt idx="194">
                  <c:v>4.5804611447802399</c:v>
                </c:pt>
                <c:pt idx="195">
                  <c:v>6.702391005422653</c:v>
                </c:pt>
                <c:pt idx="196">
                  <c:v>7.6058913126895895</c:v>
                </c:pt>
                <c:pt idx="197">
                  <c:v>7.8747175408104981</c:v>
                </c:pt>
                <c:pt idx="198">
                  <c:v>7.8832139925740528</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7.3308320057141279</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3.4374329335101028</c:v>
                </c:pt>
                <c:pt idx="215">
                  <c:v>3.2342173507743612</c:v>
                </c:pt>
                <c:pt idx="216">
                  <c:v>3.6952546644042727</c:v>
                </c:pt>
                <c:pt idx="217">
                  <c:v>4.12394541638084</c:v>
                </c:pt>
                <c:pt idx="218">
                  <c:v>4.4516894634102426</c:v>
                </c:pt>
                <c:pt idx="219">
                  <c:v>4.2925887064857342</c:v>
                </c:pt>
                <c:pt idx="220">
                  <c:v>4.0752444979968834</c:v>
                </c:pt>
                <c:pt idx="221">
                  <c:v>4.6200158327376242</c:v>
                </c:pt>
                <c:pt idx="222">
                  <c:v>5.22642749979003</c:v>
                </c:pt>
                <c:pt idx="223">
                  <c:v>5.6055421584769816</c:v>
                </c:pt>
                <c:pt idx="224">
                  <c:v>5.7555622547909167</c:v>
                </c:pt>
                <c:pt idx="225">
                  <c:v>5.5179380004004077</c:v>
                </c:pt>
                <c:pt idx="226">
                  <c:v>5.3756804899691923</c:v>
                </c:pt>
                <c:pt idx="227">
                  <c:v>4.9925155291044083</c:v>
                </c:pt>
                <c:pt idx="228">
                  <c:v>4.5270911090796062</c:v>
                </c:pt>
                <c:pt idx="229">
                  <c:v>4.232839577664322</c:v>
                </c:pt>
                <c:pt idx="230">
                  <c:v>4.3930491019640812</c:v>
                </c:pt>
                <c:pt idx="231">
                  <c:v>4.9480567653229324</c:v>
                </c:pt>
                <c:pt idx="232">
                  <c:v>5.5732004538470834</c:v>
                </c:pt>
                <c:pt idx="233">
                  <c:v>5.9854680918553393</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3.7923655351135985</c:v>
                </c:pt>
                <c:pt idx="243">
                  <c:v>2.9912858876167667</c:v>
                </c:pt>
                <c:pt idx="244">
                  <c:v>2.1280814197231877</c:v>
                </c:pt>
                <c:pt idx="245">
                  <c:v>1.7993202816354004</c:v>
                </c:pt>
                <c:pt idx="246">
                  <c:v>1.8255445652806939</c:v>
                </c:pt>
                <c:pt idx="247">
                  <c:v>2.0799794330383965</c:v>
                </c:pt>
                <c:pt idx="248">
                  <c:v>2.391086960633416</c:v>
                </c:pt>
                <c:pt idx="249">
                  <c:v>2.7877951241484453</c:v>
                </c:pt>
                <c:pt idx="250">
                  <c:v>3.5051445450839651</c:v>
                </c:pt>
                <c:pt idx="251">
                  <c:v>4.1019329309417545</c:v>
                </c:pt>
                <c:pt idx="252">
                  <c:v>4.2605625565954739</c:v>
                </c:pt>
                <c:pt idx="253">
                  <c:v>4.3251470040033553</c:v>
                </c:pt>
                <c:pt idx="254">
                  <c:v>4.6891508557345105</c:v>
                </c:pt>
                <c:pt idx="255">
                  <c:v>5.1542226862161726</c:v>
                </c:pt>
                <c:pt idx="256">
                  <c:v>5.4642627311349043</c:v>
                </c:pt>
                <c:pt idx="257">
                  <c:v>6.9862659616689093</c:v>
                </c:pt>
                <c:pt idx="258">
                  <c:v>7.6644460690981369</c:v>
                </c:pt>
                <c:pt idx="259">
                  <c:v>8.7162372205631709</c:v>
                </c:pt>
                <c:pt idx="260">
                  <c:v>9.7123365273557027</c:v>
                </c:pt>
                <c:pt idx="261">
                  <c:v>10.953044336420078</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16.325789831061559</c:v>
                </c:pt>
                <c:pt idx="272">
                  <c:v>15.760836653361348</c:v>
                </c:pt>
                <c:pt idx="273">
                  <c:v>14.979597187583579</c:v>
                </c:pt>
                <c:pt idx="274">
                  <c:v>13.63242555032445</c:v>
                </c:pt>
                <c:pt idx="275">
                  <c:v>11.099924367099561</c:v>
                </c:pt>
                <c:pt idx="276">
                  <c:v>9.9171474904995485</c:v>
                </c:pt>
                <c:pt idx="277">
                  <c:v>8.8512998097227147</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0.34764174126968383</c:v>
                </c:pt>
                <c:pt idx="288">
                  <c:v>0.46288797848126312</c:v>
                </c:pt>
                <c:pt idx="289">
                  <c:v>1.3298220332256392</c:v>
                </c:pt>
                <c:pt idx="290">
                  <c:v>4.2695061580766795</c:v>
                </c:pt>
                <c:pt idx="291">
                  <c:v>11.613554896248495</c:v>
                </c:pt>
                <c:pt idx="292">
                  <c:v>15.1507920845804</c:v>
                </c:pt>
                <c:pt idx="293">
                  <c:v>18.510952217002291</c:v>
                </c:pt>
                <c:pt idx="294">
                  <c:v>21.794616962795672</c:v>
                </c:pt>
                <c:pt idx="295">
                  <c:v>24.961681576101974</c:v>
                </c:pt>
                <c:pt idx="296">
                  <c:v>26.842959131821893</c:v>
                </c:pt>
                <c:pt idx="297">
                  <c:v>27.51527013358843</c:v>
                </c:pt>
                <c:pt idx="298">
                  <c:v>27.30998318215039</c:v>
                </c:pt>
                <c:pt idx="299">
                  <c:v>26.320402911465589</c:v>
                </c:pt>
                <c:pt idx="300">
                  <c:v>21.252490580865455</c:v>
                </c:pt>
                <c:pt idx="301">
                  <c:v>18.83167240105319</c:v>
                </c:pt>
                <c:pt idx="302">
                  <c:v>15.867405211123446</c:v>
                </c:pt>
                <c:pt idx="303">
                  <c:v>12.347134212689824</c:v>
                </c:pt>
                <c:pt idx="304">
                  <c:v>9.5843278540070003</c:v>
                </c:pt>
                <c:pt idx="305">
                  <c:v>8.1944523562371501</c:v>
                </c:pt>
                <c:pt idx="306">
                  <c:v>6.8666975807505324</c:v>
                </c:pt>
                <c:pt idx="307">
                  <c:v>5.647520501115868</c:v>
                </c:pt>
                <c:pt idx="308">
                  <c:v>2.2291918974285005</c:v>
                </c:pt>
                <c:pt idx="309">
                  <c:v>2.0170296775719176</c:v>
                </c:pt>
                <c:pt idx="310">
                  <c:v>1.9979045407679479</c:v>
                </c:pt>
                <c:pt idx="311">
                  <c:v>1.9752304376712595</c:v>
                </c:pt>
                <c:pt idx="312">
                  <c:v>2.1531219556943402</c:v>
                </c:pt>
                <c:pt idx="313">
                  <c:v>2.2705949863573003</c:v>
                </c:pt>
                <c:pt idx="314">
                  <c:v>1.8498227003584851</c:v>
                </c:pt>
                <c:pt idx="315">
                  <c:v>2.3268813610515195</c:v>
                </c:pt>
                <c:pt idx="316">
                  <c:v>3.0489018724694357</c:v>
                </c:pt>
                <c:pt idx="317">
                  <c:v>4.1102678866769216</c:v>
                </c:pt>
                <c:pt idx="318">
                  <c:v>5.7029500665241999</c:v>
                </c:pt>
                <c:pt idx="319">
                  <c:v>7.4531986392443912</c:v>
                </c:pt>
                <c:pt idx="320">
                  <c:v>9.1775400008788051</c:v>
                </c:pt>
                <c:pt idx="321">
                  <c:v>10.619094834856771</c:v>
                </c:pt>
                <c:pt idx="322">
                  <c:v>12.334988922089622</c:v>
                </c:pt>
                <c:pt idx="323">
                  <c:v>15.258581576602102</c:v>
                </c:pt>
                <c:pt idx="324">
                  <c:v>15.376531050905237</c:v>
                </c:pt>
                <c:pt idx="325">
                  <c:v>15.315072098061504</c:v>
                </c:pt>
                <c:pt idx="326">
                  <c:v>15.162733987325288</c:v>
                </c:pt>
                <c:pt idx="327">
                  <c:v>14.950125376660957</c:v>
                </c:pt>
                <c:pt idx="328">
                  <c:v>14.999577160507656</c:v>
                </c:pt>
                <c:pt idx="329">
                  <c:v>15.04634604604845</c:v>
                </c:pt>
                <c:pt idx="330">
                  <c:v>14.890448647844671</c:v>
                </c:pt>
                <c:pt idx="331">
                  <c:v>14.435773579535622</c:v>
                </c:pt>
                <c:pt idx="332">
                  <c:v>13.561339066390687</c:v>
                </c:pt>
                <c:pt idx="333">
                  <c:v>12.695006068293299</c:v>
                </c:pt>
                <c:pt idx="334">
                  <c:v>11.669617392519926</c:v>
                </c:pt>
                <c:pt idx="335">
                  <c:v>10.156339197413629</c:v>
                </c:pt>
                <c:pt idx="336">
                  <c:v>8.0971789270255439</c:v>
                </c:pt>
                <c:pt idx="337">
                  <c:v>6.8026349597952276</c:v>
                </c:pt>
                <c:pt idx="338">
                  <c:v>5.7288463493073607</c:v>
                </c:pt>
                <c:pt idx="339">
                  <c:v>4.7181832578205745</c:v>
                </c:pt>
                <c:pt idx="340">
                  <c:v>4.4161967648432308</c:v>
                </c:pt>
                <c:pt idx="341">
                  <c:v>4.5045215837681951</c:v>
                </c:pt>
                <c:pt idx="342">
                  <c:v>4.3403836382218373</c:v>
                </c:pt>
                <c:pt idx="343">
                  <c:v>4.0397451210226807</c:v>
                </c:pt>
                <c:pt idx="344">
                  <c:v>2.6763443471676758</c:v>
                </c:pt>
                <c:pt idx="345">
                  <c:v>2.1289831564756181</c:v>
                </c:pt>
                <c:pt idx="346">
                  <c:v>2.0137240177956017</c:v>
                </c:pt>
                <c:pt idx="347">
                  <c:v>2.2027138343100461</c:v>
                </c:pt>
                <c:pt idx="348">
                  <c:v>1.9422360705206361</c:v>
                </c:pt>
                <c:pt idx="349">
                  <c:v>2.7673771084256016</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-17.894859465519868</c:v>
                </c:pt>
                <c:pt idx="358">
                  <c:v>-17.59411287954973</c:v>
                </c:pt>
                <c:pt idx="359">
                  <c:v>-17.259915973356591</c:v>
                </c:pt>
                <c:pt idx="360">
                  <c:v>-16.137305474245295</c:v>
                </c:pt>
                <c:pt idx="361">
                  <c:v>-14.962937319423588</c:v>
                </c:pt>
                <c:pt idx="362">
                  <c:v>-13.79565495462878</c:v>
                </c:pt>
                <c:pt idx="363">
                  <c:v>-12.923554848360201</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-4.8137205735083954</c:v>
                </c:pt>
                <c:pt idx="376">
                  <c:v>-3.8716439151336921</c:v>
                </c:pt>
                <c:pt idx="377">
                  <c:v>-3.319482725996636</c:v>
                </c:pt>
                <c:pt idx="378">
                  <c:v>-3.1035395600612579</c:v>
                </c:pt>
                <c:pt idx="379">
                  <c:v>-3.050234183484799</c:v>
                </c:pt>
                <c:pt idx="380">
                  <c:v>-3.1064710013620251</c:v>
                </c:pt>
                <c:pt idx="381">
                  <c:v>-3.1088893247014231</c:v>
                </c:pt>
                <c:pt idx="382">
                  <c:v>-3.1100053396663148</c:v>
                </c:pt>
                <c:pt idx="383">
                  <c:v>-3.0189262849040119</c:v>
                </c:pt>
                <c:pt idx="384">
                  <c:v>-2.8967443320997366</c:v>
                </c:pt>
                <c:pt idx="385">
                  <c:v>-2.9114532772865971</c:v>
                </c:pt>
                <c:pt idx="386">
                  <c:v>-2.844667004563286</c:v>
                </c:pt>
                <c:pt idx="387">
                  <c:v>-2.7838404892912934</c:v>
                </c:pt>
                <c:pt idx="388">
                  <c:v>-2.7052633558675452</c:v>
                </c:pt>
                <c:pt idx="389">
                  <c:v>-2.6324917124835592</c:v>
                </c:pt>
                <c:pt idx="390">
                  <c:v>-2.6696016480640452</c:v>
                </c:pt>
                <c:pt idx="391">
                  <c:v>-2.6306072632915516</c:v>
                </c:pt>
                <c:pt idx="392">
                  <c:v>-2.6388078540275202</c:v>
                </c:pt>
                <c:pt idx="393">
                  <c:v>-2.747504281334523</c:v>
                </c:pt>
                <c:pt idx="394">
                  <c:v>-2.8265694507472277</c:v>
                </c:pt>
                <c:pt idx="395">
                  <c:v>-2.9032760609757844</c:v>
                </c:pt>
                <c:pt idx="396">
                  <c:v>-2.964506562964464</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-3.1181400570223077</c:v>
                </c:pt>
                <c:pt idx="406">
                  <c:v>-3.1151513369962345</c:v>
                </c:pt>
                <c:pt idx="407">
                  <c:v>-3.1089845678948422</c:v>
                </c:pt>
                <c:pt idx="408">
                  <c:v>-3.1055538018202498</c:v>
                </c:pt>
                <c:pt idx="409">
                  <c:v>-3.106279566337804</c:v>
                </c:pt>
                <c:pt idx="410">
                  <c:v>-3.0966666252906747</c:v>
                </c:pt>
                <c:pt idx="411">
                  <c:v>-3.0975663129863795</c:v>
                </c:pt>
                <c:pt idx="412">
                  <c:v>-3.0941053992156777</c:v>
                </c:pt>
                <c:pt idx="413">
                  <c:v>-3.0975458413915975</c:v>
                </c:pt>
                <c:pt idx="414">
                  <c:v>-3.0946701230507965</c:v>
                </c:pt>
                <c:pt idx="415">
                  <c:v>-3.0929730107695264</c:v>
                </c:pt>
                <c:pt idx="416">
                  <c:v>-3.0900538827820156</c:v>
                </c:pt>
                <c:pt idx="417">
                  <c:v>-3.0886465033307777</c:v>
                </c:pt>
                <c:pt idx="418">
                  <c:v>-3.0885004890645287</c:v>
                </c:pt>
                <c:pt idx="419">
                  <c:v>-3.0865386879801662</c:v>
                </c:pt>
                <c:pt idx="420">
                  <c:v>-3.0847249502187992</c:v>
                </c:pt>
                <c:pt idx="421">
                  <c:v>-3.0854870285754763</c:v>
                </c:pt>
                <c:pt idx="422">
                  <c:v>-3.0836561204774426</c:v>
                </c:pt>
                <c:pt idx="423">
                  <c:v>-3.0830609074367752</c:v>
                </c:pt>
                <c:pt idx="424">
                  <c:v>-3.0803715963420824</c:v>
                </c:pt>
                <c:pt idx="425">
                  <c:v>-3.0775210738102032</c:v>
                </c:pt>
                <c:pt idx="426">
                  <c:v>-3.075259237693809</c:v>
                </c:pt>
                <c:pt idx="427">
                  <c:v>-3.0728444053400152</c:v>
                </c:pt>
                <c:pt idx="428">
                  <c:v>-3.0700445779899894</c:v>
                </c:pt>
                <c:pt idx="429">
                  <c:v>-3.0671519739037336</c:v>
                </c:pt>
                <c:pt idx="430">
                  <c:v>-3.0646806217345532</c:v>
                </c:pt>
                <c:pt idx="431">
                  <c:v>-3.0630005280079686</c:v>
                </c:pt>
                <c:pt idx="432">
                  <c:v>-3.0599927403704612</c:v>
                </c:pt>
                <c:pt idx="433">
                  <c:v>-3.058347025262691</c:v>
                </c:pt>
                <c:pt idx="434">
                  <c:v>-3.0559271651307398</c:v>
                </c:pt>
                <c:pt idx="435">
                  <c:v>-3.0547115052949798</c:v>
                </c:pt>
                <c:pt idx="436">
                  <c:v>-3.0535546989225439</c:v>
                </c:pt>
                <c:pt idx="437">
                  <c:v>-3.0518903715492907</c:v>
                </c:pt>
                <c:pt idx="438">
                  <c:v>-3.0497706602858732</c:v>
                </c:pt>
                <c:pt idx="439">
                  <c:v>-3.0489441504780501</c:v>
                </c:pt>
                <c:pt idx="440">
                  <c:v>-3.0465152213727151</c:v>
                </c:pt>
                <c:pt idx="441">
                  <c:v>-3.0458235319100182</c:v>
                </c:pt>
                <c:pt idx="442">
                  <c:v>-3.0447222587701015</c:v>
                </c:pt>
                <c:pt idx="443">
                  <c:v>-3.0434492063725442</c:v>
                </c:pt>
                <c:pt idx="444">
                  <c:v>-3.0425360480260153</c:v>
                </c:pt>
                <c:pt idx="445">
                  <c:v>-3.0363064411842613</c:v>
                </c:pt>
                <c:pt idx="446">
                  <c:v>-3.0335721457047953</c:v>
                </c:pt>
                <c:pt idx="447">
                  <c:v>-3.0308159556744547</c:v>
                </c:pt>
                <c:pt idx="448">
                  <c:v>-3.0272263877016612</c:v>
                </c:pt>
                <c:pt idx="449">
                  <c:v>-3.0244516802695784</c:v>
                </c:pt>
                <c:pt idx="450">
                  <c:v>-3.0213691210334161</c:v>
                </c:pt>
                <c:pt idx="451">
                  <c:v>-3.0159379822783876</c:v>
                </c:pt>
                <c:pt idx="452">
                  <c:v>-3.011999429584487</c:v>
                </c:pt>
                <c:pt idx="453">
                  <c:v>-3.0080366866372832</c:v>
                </c:pt>
                <c:pt idx="454">
                  <c:v>-3.0002104851315465</c:v>
                </c:pt>
                <c:pt idx="455">
                  <c:v>-2.994979584755697</c:v>
                </c:pt>
                <c:pt idx="456">
                  <c:v>-2.9925650939113524</c:v>
                </c:pt>
                <c:pt idx="457">
                  <c:v>-2.9916045416410681</c:v>
                </c:pt>
                <c:pt idx="458">
                  <c:v>-2.9903663042355504</c:v>
                </c:pt>
                <c:pt idx="459">
                  <c:v>-2.9885042618585707</c:v>
                </c:pt>
                <c:pt idx="460">
                  <c:v>-2.987674071337699</c:v>
                </c:pt>
                <c:pt idx="461">
                  <c:v>-2.9874005981524405</c:v>
                </c:pt>
                <c:pt idx="462">
                  <c:v>-2.9863384468182375</c:v>
                </c:pt>
                <c:pt idx="463">
                  <c:v>-2.9847316068705037</c:v>
                </c:pt>
                <c:pt idx="464">
                  <c:v>-2.9837461433825041</c:v>
                </c:pt>
                <c:pt idx="465">
                  <c:v>-2.9824864098538271</c:v>
                </c:pt>
                <c:pt idx="466">
                  <c:v>-2.9818136172478518</c:v>
                </c:pt>
                <c:pt idx="467">
                  <c:v>-2.9818563438756467</c:v>
                </c:pt>
                <c:pt idx="468">
                  <c:v>-2.98025502499749</c:v>
                </c:pt>
                <c:pt idx="469">
                  <c:v>-2.9801779576963638</c:v>
                </c:pt>
                <c:pt idx="470">
                  <c:v>-2.9790250407372132</c:v>
                </c:pt>
                <c:pt idx="471">
                  <c:v>-2.9790097487025591</c:v>
                </c:pt>
                <c:pt idx="472">
                  <c:v>-2.979680606088289</c:v>
                </c:pt>
                <c:pt idx="473">
                  <c:v>-2.9787896079110681</c:v>
                </c:pt>
                <c:pt idx="474">
                  <c:v>-2.9779715599487142</c:v>
                </c:pt>
                <c:pt idx="475">
                  <c:v>-2.9760520680917177</c:v>
                </c:pt>
                <c:pt idx="476">
                  <c:v>-2.9735856488369392</c:v>
                </c:pt>
                <c:pt idx="477">
                  <c:v>-2.9718121333006771</c:v>
                </c:pt>
                <c:pt idx="478">
                  <c:v>-2.9687517911520915</c:v>
                </c:pt>
                <c:pt idx="479">
                  <c:v>-2.9653822501342972</c:v>
                </c:pt>
                <c:pt idx="480">
                  <c:v>-2.9593552342924307</c:v>
                </c:pt>
                <c:pt idx="481">
                  <c:v>-2.958798687711564</c:v>
                </c:pt>
                <c:pt idx="482">
                  <c:v>-2.9578464644775124</c:v>
                </c:pt>
                <c:pt idx="483">
                  <c:v>-2.9579580052612187</c:v>
                </c:pt>
                <c:pt idx="484">
                  <c:v>-2.9561221832215523</c:v>
                </c:pt>
                <c:pt idx="485">
                  <c:v>-2.956255675474317</c:v>
                </c:pt>
                <c:pt idx="486">
                  <c:v>-2.9554895559224272</c:v>
                </c:pt>
                <c:pt idx="487">
                  <c:v>-2.9530918939052797</c:v>
                </c:pt>
                <c:pt idx="488">
                  <c:v>-2.9502689956940671</c:v>
                </c:pt>
                <c:pt idx="489">
                  <c:v>-2.9476513826129085</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-2.9385840788167372</c:v>
                </c:pt>
                <c:pt idx="502">
                  <c:v>-2.9380970483834177</c:v>
                </c:pt>
                <c:pt idx="503">
                  <c:v>-2.9370639443259572</c:v>
                </c:pt>
                <c:pt idx="504">
                  <c:v>-2.9376885651255549</c:v>
                </c:pt>
                <c:pt idx="505">
                  <c:v>-2.9375433856601907</c:v>
                </c:pt>
                <c:pt idx="506">
                  <c:v>-2.9370390520809817</c:v>
                </c:pt>
                <c:pt idx="507">
                  <c:v>-2.9358430100663178</c:v>
                </c:pt>
                <c:pt idx="508">
                  <c:v>-2.9366530894746221</c:v>
                </c:pt>
                <c:pt idx="509">
                  <c:v>-2.9368991280667367</c:v>
                </c:pt>
                <c:pt idx="510">
                  <c:v>-2.9391688947916768</c:v>
                </c:pt>
                <c:pt idx="511">
                  <c:v>-2.9407942521411679</c:v>
                </c:pt>
                <c:pt idx="512">
                  <c:v>-2.9404154991789193</c:v>
                </c:pt>
                <c:pt idx="513">
                  <c:v>-2.94091914973923</c:v>
                </c:pt>
                <c:pt idx="514">
                  <c:v>-2.9414543140334457</c:v>
                </c:pt>
                <c:pt idx="515">
                  <c:v>-2.9401354993684663</c:v>
                </c:pt>
                <c:pt idx="516">
                  <c:v>-2.9408545285605951</c:v>
                </c:pt>
                <c:pt idx="517">
                  <c:v>-2.9390184219296955</c:v>
                </c:pt>
                <c:pt idx="518">
                  <c:v>-2.9387158445494781</c:v>
                </c:pt>
                <c:pt idx="519">
                  <c:v>-2.9388655395287802</c:v>
                </c:pt>
                <c:pt idx="520">
                  <c:v>-2.9408108343226473</c:v>
                </c:pt>
                <c:pt idx="521">
                  <c:v>-2.9383194848773826</c:v>
                </c:pt>
                <c:pt idx="522">
                  <c:v>-2.9382479386458384</c:v>
                </c:pt>
                <c:pt idx="523">
                  <c:v>-2.9394680001590756</c:v>
                </c:pt>
                <c:pt idx="524">
                  <c:v>-2.9383546034333787</c:v>
                </c:pt>
                <c:pt idx="525">
                  <c:v>-2.9372628166672827</c:v>
                </c:pt>
                <c:pt idx="526">
                  <c:v>-2.9363622372524674</c:v>
                </c:pt>
                <c:pt idx="527">
                  <c:v>-2.9369541300623037</c:v>
                </c:pt>
                <c:pt idx="528">
                  <c:v>-2.9360815923685797</c:v>
                </c:pt>
                <c:pt idx="529">
                  <c:v>-2.932755479970258</c:v>
                </c:pt>
                <c:pt idx="530">
                  <c:v>-2.9309640731329551</c:v>
                </c:pt>
                <c:pt idx="531">
                  <c:v>-2.9280596869703857</c:v>
                </c:pt>
                <c:pt idx="532">
                  <c:v>-2.9275348438509168</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-2.9263451007884909</c:v>
                </c:pt>
                <c:pt idx="543">
                  <c:v>-2.9271935620653924</c:v>
                </c:pt>
                <c:pt idx="544">
                  <c:v>-2.9255249847966542</c:v>
                </c:pt>
                <c:pt idx="545">
                  <c:v>-2.9190403462803829</c:v>
                </c:pt>
                <c:pt idx="546">
                  <c:v>-2.9188300713177</c:v>
                </c:pt>
                <c:pt idx="547">
                  <c:v>-2.918978988414338</c:v>
                </c:pt>
                <c:pt idx="548">
                  <c:v>-2.9171426351377456</c:v>
                </c:pt>
                <c:pt idx="549">
                  <c:v>-2.9164102681039878</c:v>
                </c:pt>
                <c:pt idx="550">
                  <c:v>-2.9162581446129772</c:v>
                </c:pt>
                <c:pt idx="551">
                  <c:v>-2.915166623465363</c:v>
                </c:pt>
                <c:pt idx="552">
                  <c:v>-2.9137130833190077</c:v>
                </c:pt>
                <c:pt idx="553">
                  <c:v>-2.9114792699509437</c:v>
                </c:pt>
                <c:pt idx="554">
                  <c:v>-2.9129926311707899</c:v>
                </c:pt>
                <c:pt idx="555">
                  <c:v>-2.9097494107071467</c:v>
                </c:pt>
                <c:pt idx="556">
                  <c:v>-2.9081974968639912</c:v>
                </c:pt>
                <c:pt idx="557">
                  <c:v>-2.9083096827211112</c:v>
                </c:pt>
                <c:pt idx="558">
                  <c:v>-2.9097697874381647</c:v>
                </c:pt>
                <c:pt idx="559">
                  <c:v>-2.9100578696391737</c:v>
                </c:pt>
                <c:pt idx="560">
                  <c:v>-2.918206987310664</c:v>
                </c:pt>
                <c:pt idx="561">
                  <c:v>-2.9189848509933842</c:v>
                </c:pt>
                <c:pt idx="562">
                  <c:v>-2.9188208505623185</c:v>
                </c:pt>
                <c:pt idx="563">
                  <c:v>-2.9187444093618584</c:v>
                </c:pt>
                <c:pt idx="564">
                  <c:v>-2.9189935025663432</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-2.9232868456421288</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-2.92032174668695</c:v>
                </c:pt>
                <c:pt idx="585">
                  <c:v>-2.9183086053473062</c:v>
                </c:pt>
                <c:pt idx="586">
                  <c:v>-2.9179924814252161</c:v>
                </c:pt>
                <c:pt idx="587">
                  <c:v>-2.9178389729236187</c:v>
                </c:pt>
                <c:pt idx="588">
                  <c:v>-2.9167307747308087</c:v>
                </c:pt>
                <c:pt idx="589">
                  <c:v>-2.9172295303221887</c:v>
                </c:pt>
                <c:pt idx="590">
                  <c:v>-2.9177529694583337</c:v>
                </c:pt>
                <c:pt idx="591">
                  <c:v>-2.9177268629575015</c:v>
                </c:pt>
                <c:pt idx="592">
                  <c:v>-2.9153113475847912</c:v>
                </c:pt>
                <c:pt idx="593">
                  <c:v>-2.9133082238559487</c:v>
                </c:pt>
                <c:pt idx="594">
                  <c:v>-2.9125481566105629</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-2.9088146234282362</c:v>
                </c:pt>
                <c:pt idx="606">
                  <c:v>-2.9117552285661503</c:v>
                </c:pt>
                <c:pt idx="607">
                  <c:v>-2.9134218326691439</c:v>
                </c:pt>
                <c:pt idx="608">
                  <c:v>-2.9148233115958204</c:v>
                </c:pt>
                <c:pt idx="609">
                  <c:v>-2.91418948901359</c:v>
                </c:pt>
                <c:pt idx="610">
                  <c:v>-2.9137869631985325</c:v>
                </c:pt>
                <c:pt idx="611">
                  <c:v>-2.9149242466135812</c:v>
                </c:pt>
                <c:pt idx="612">
                  <c:v>-2.9164036466150378</c:v>
                </c:pt>
                <c:pt idx="613">
                  <c:v>-2.9164210825701673</c:v>
                </c:pt>
                <c:pt idx="614">
                  <c:v>-2.9162456605449947</c:v>
                </c:pt>
                <c:pt idx="615">
                  <c:v>-2.9167761765160227</c:v>
                </c:pt>
                <c:pt idx="616">
                  <c:v>-2.9168657468578938</c:v>
                </c:pt>
                <c:pt idx="617">
                  <c:v>-2.916316580675864</c:v>
                </c:pt>
                <c:pt idx="618">
                  <c:v>-2.9160261458541727</c:v>
                </c:pt>
                <c:pt idx="619">
                  <c:v>-2.9165600010287944</c:v>
                </c:pt>
                <c:pt idx="620">
                  <c:v>-2.917702653731439</c:v>
                </c:pt>
                <c:pt idx="621">
                  <c:v>-2.9185065100785148</c:v>
                </c:pt>
                <c:pt idx="622">
                  <c:v>-2.9189481387265865</c:v>
                </c:pt>
                <c:pt idx="623">
                  <c:v>-2.9203628796039425</c:v>
                </c:pt>
                <c:pt idx="624">
                  <c:v>-2.9217690258265634</c:v>
                </c:pt>
                <c:pt idx="625">
                  <c:v>-2.9229846097713481</c:v>
                </c:pt>
                <c:pt idx="626">
                  <c:v>-2.9251061044730307</c:v>
                </c:pt>
                <c:pt idx="627">
                  <c:v>-2.9253333031266919</c:v>
                </c:pt>
                <c:pt idx="628">
                  <c:v>-2.9259200163763999</c:v>
                </c:pt>
                <c:pt idx="629">
                  <c:v>-2.9258964522237387</c:v>
                </c:pt>
                <c:pt idx="630">
                  <c:v>-2.9249706959727604</c:v>
                </c:pt>
                <c:pt idx="631">
                  <c:v>-2.9233241650368362</c:v>
                </c:pt>
                <c:pt idx="632">
                  <c:v>-2.9207258851855613</c:v>
                </c:pt>
                <c:pt idx="633">
                  <c:v>-2.9196410424451358</c:v>
                </c:pt>
                <c:pt idx="634">
                  <c:v>-2.9185655912148238</c:v>
                </c:pt>
                <c:pt idx="635">
                  <c:v>-2.9182401706463827</c:v>
                </c:pt>
                <c:pt idx="636">
                  <c:v>-2.9173773849449702</c:v>
                </c:pt>
                <c:pt idx="637">
                  <c:v>-2.9176507632664936</c:v>
                </c:pt>
                <c:pt idx="638">
                  <c:v>-2.9194242977754952</c:v>
                </c:pt>
                <c:pt idx="639">
                  <c:v>-2.9192855500716064</c:v>
                </c:pt>
                <c:pt idx="640">
                  <c:v>-2.9218490528763401</c:v>
                </c:pt>
                <c:pt idx="641">
                  <c:v>-2.9210499017706817</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-2.9235376463939016</c:v>
                </c:pt>
                <c:pt idx="650">
                  <c:v>-2.9226549962256403</c:v>
                </c:pt>
                <c:pt idx="651">
                  <c:v>-2.9221477408432861</c:v>
                </c:pt>
                <c:pt idx="652">
                  <c:v>-2.9214529967681999</c:v>
                </c:pt>
                <c:pt idx="653">
                  <c:v>-2.9222554491319377</c:v>
                </c:pt>
                <c:pt idx="654">
                  <c:v>-2.9209479232518256</c:v>
                </c:pt>
                <c:pt idx="655">
                  <c:v>-2.9214277440410412</c:v>
                </c:pt>
                <c:pt idx="656">
                  <c:v>-2.9224040436918983</c:v>
                </c:pt>
                <c:pt idx="657">
                  <c:v>-2.9218434179702744</c:v>
                </c:pt>
                <c:pt idx="658">
                  <c:v>-2.9242111789370471</c:v>
                </c:pt>
                <c:pt idx="659">
                  <c:v>-2.9239714203244351</c:v>
                </c:pt>
                <c:pt idx="660">
                  <c:v>-2.9239686503032627</c:v>
                </c:pt>
                <c:pt idx="661">
                  <c:v>-2.9233568361083684</c:v>
                </c:pt>
                <c:pt idx="662">
                  <c:v>-2.9246732032889038</c:v>
                </c:pt>
                <c:pt idx="663">
                  <c:v>-2.9250507989135182</c:v>
                </c:pt>
                <c:pt idx="664">
                  <c:v>-2.9249085602240541</c:v>
                </c:pt>
                <c:pt idx="665">
                  <c:v>-2.9229123994936184</c:v>
                </c:pt>
                <c:pt idx="666">
                  <c:v>-2.9199102847076688</c:v>
                </c:pt>
                <c:pt idx="667">
                  <c:v>-2.9193514993425778</c:v>
                </c:pt>
                <c:pt idx="668">
                  <c:v>-2.9188181943776157</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-2.9241013646733953</c:v>
                </c:pt>
                <c:pt idx="679">
                  <c:v>-2.9244622453072981</c:v>
                </c:pt>
                <c:pt idx="680">
                  <c:v>-2.9245792881878012</c:v>
                </c:pt>
                <c:pt idx="681">
                  <c:v>-2.9246789899769539</c:v>
                </c:pt>
                <c:pt idx="682">
                  <c:v>-2.9254818597411552</c:v>
                </c:pt>
                <c:pt idx="683">
                  <c:v>-2.9248525716455998</c:v>
                </c:pt>
                <c:pt idx="684">
                  <c:v>-2.9242784942458595</c:v>
                </c:pt>
                <c:pt idx="685">
                  <c:v>-2.9236551825658523</c:v>
                </c:pt>
                <c:pt idx="686">
                  <c:v>-2.9244925447853571</c:v>
                </c:pt>
                <c:pt idx="687">
                  <c:v>-2.9264942455581182</c:v>
                </c:pt>
                <c:pt idx="688">
                  <c:v>-2.9256238517848772</c:v>
                </c:pt>
                <c:pt idx="689">
                  <c:v>-2.9258425506475589</c:v>
                </c:pt>
                <c:pt idx="690">
                  <c:v>-2.9253146149702047</c:v>
                </c:pt>
                <c:pt idx="691">
                  <c:v>-2.9242733526312352</c:v>
                </c:pt>
                <c:pt idx="692">
                  <c:v>-2.923291778556528</c:v>
                </c:pt>
                <c:pt idx="693">
                  <c:v>-2.923259107484995</c:v>
                </c:pt>
                <c:pt idx="694">
                  <c:v>-2.9228726895327037</c:v>
                </c:pt>
                <c:pt idx="695">
                  <c:v>-2.9198615437188469</c:v>
                </c:pt>
                <c:pt idx="696">
                  <c:v>-2.9180197452636634</c:v>
                </c:pt>
                <c:pt idx="697">
                  <c:v>-2.9181180430694553</c:v>
                </c:pt>
                <c:pt idx="698">
                  <c:v>-2.9176590923027277</c:v>
                </c:pt>
                <c:pt idx="699">
                  <c:v>-2.9174230144031643</c:v>
                </c:pt>
                <c:pt idx="700">
                  <c:v>-2.9171377022233509</c:v>
                </c:pt>
                <c:pt idx="701">
                  <c:v>-2.9178411168441247</c:v>
                </c:pt>
                <c:pt idx="702">
                  <c:v>-2.9171415157456408</c:v>
                </c:pt>
                <c:pt idx="703">
                  <c:v>-2.915164251871905</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-2.9165131193692346</c:v>
                </c:pt>
                <c:pt idx="713">
                  <c:v>-2.9177938747023742</c:v>
                </c:pt>
                <c:pt idx="714">
                  <c:v>-2.914829496711576</c:v>
                </c:pt>
                <c:pt idx="715">
                  <c:v>-2.9148752020607827</c:v>
                </c:pt>
                <c:pt idx="716">
                  <c:v>-2.9158887452153688</c:v>
                </c:pt>
                <c:pt idx="717">
                  <c:v>-2.9149450786905362</c:v>
                </c:pt>
                <c:pt idx="718">
                  <c:v>-2.9162484685116481</c:v>
                </c:pt>
                <c:pt idx="719">
                  <c:v>-2.9189180669215062</c:v>
                </c:pt>
                <c:pt idx="720">
                  <c:v>-2.9183123619513558</c:v>
                </c:pt>
                <c:pt idx="721">
                  <c:v>-2.9202831750908587</c:v>
                </c:pt>
                <c:pt idx="722">
                  <c:v>-2.9211218274572035</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-2.9316683605001059</c:v>
                </c:pt>
                <c:pt idx="734">
                  <c:v>-2.9322302763685837</c:v>
                </c:pt>
                <c:pt idx="735">
                  <c:v>-2.9351917325562202</c:v>
                </c:pt>
                <c:pt idx="736">
                  <c:v>-2.9355958141366028</c:v>
                </c:pt>
                <c:pt idx="737">
                  <c:v>-2.9391065693154985</c:v>
                </c:pt>
                <c:pt idx="738">
                  <c:v>-2.9403745939349051</c:v>
                </c:pt>
                <c:pt idx="739">
                  <c:v>-2.9416525033558609</c:v>
                </c:pt>
                <c:pt idx="740">
                  <c:v>-2.9423270224819098</c:v>
                </c:pt>
                <c:pt idx="741">
                  <c:v>-2.9444000228405116</c:v>
                </c:pt>
                <c:pt idx="742">
                  <c:v>-2.9451480613638523</c:v>
                </c:pt>
                <c:pt idx="743">
                  <c:v>-2.9462499985499404</c:v>
                </c:pt>
                <c:pt idx="744">
                  <c:v>-2.9465019945848177</c:v>
                </c:pt>
                <c:pt idx="745">
                  <c:v>-2.9453925441906392</c:v>
                </c:pt>
                <c:pt idx="746">
                  <c:v>-2.9471067888630857</c:v>
                </c:pt>
                <c:pt idx="747">
                  <c:v>-2.9471815984072487</c:v>
                </c:pt>
                <c:pt idx="748">
                  <c:v>-2.9478783725663242</c:v>
                </c:pt>
                <c:pt idx="749">
                  <c:v>-2.9470952534324812</c:v>
                </c:pt>
                <c:pt idx="750">
                  <c:v>-2.9476975812535402</c:v>
                </c:pt>
                <c:pt idx="751">
                  <c:v>-2.9477296641698838</c:v>
                </c:pt>
                <c:pt idx="752">
                  <c:v>-2.9460824691877967</c:v>
                </c:pt>
                <c:pt idx="753">
                  <c:v>-2.9479817930139993</c:v>
                </c:pt>
                <c:pt idx="754">
                  <c:v>-2.9503343188643836</c:v>
                </c:pt>
                <c:pt idx="755">
                  <c:v>-2.9506604224517425</c:v>
                </c:pt>
                <c:pt idx="756">
                  <c:v>-2.9496979349612067</c:v>
                </c:pt>
                <c:pt idx="757">
                  <c:v>-2.9504103616371395</c:v>
                </c:pt>
                <c:pt idx="758">
                  <c:v>-2.951349531620759</c:v>
                </c:pt>
                <c:pt idx="759">
                  <c:v>-2.9512103854891727</c:v>
                </c:pt>
                <c:pt idx="760">
                  <c:v>-2.9527164991194135</c:v>
                </c:pt>
                <c:pt idx="761">
                  <c:v>-2.9513898866551074</c:v>
                </c:pt>
                <c:pt idx="762">
                  <c:v>-2.9531265760880672</c:v>
                </c:pt>
                <c:pt idx="763">
                  <c:v>-2.9563514499046977</c:v>
                </c:pt>
                <c:pt idx="764">
                  <c:v>-2.959419627798094</c:v>
                </c:pt>
                <c:pt idx="765">
                  <c:v>-2.9613185911420885</c:v>
                </c:pt>
                <c:pt idx="766">
                  <c:v>-2.9628261846466399</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-2.9742893290761665</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-2.956739537458783</c:v>
                </c:pt>
                <c:pt idx="791">
                  <c:v>-2.9577330074463153</c:v>
                </c:pt>
                <c:pt idx="792">
                  <c:v>-2.9588112286977832</c:v>
                </c:pt>
                <c:pt idx="793">
                  <c:v>-2.9608735284266752</c:v>
                </c:pt>
                <c:pt idx="794">
                  <c:v>-2.9639411750831637</c:v>
                </c:pt>
                <c:pt idx="795">
                  <c:v>-2.9642804457574252</c:v>
                </c:pt>
                <c:pt idx="796">
                  <c:v>-2.9636271002178205</c:v>
                </c:pt>
                <c:pt idx="797">
                  <c:v>-2.9650802419364992</c:v>
                </c:pt>
                <c:pt idx="798">
                  <c:v>-2.9650735066110485</c:v>
                </c:pt>
                <c:pt idx="799">
                  <c:v>-2.9641059533968797</c:v>
                </c:pt>
                <c:pt idx="800">
                  <c:v>-2.9652247763284292</c:v>
                </c:pt>
                <c:pt idx="801">
                  <c:v>-2.9666992244427477</c:v>
                </c:pt>
                <c:pt idx="802">
                  <c:v>-2.9664584982200015</c:v>
                </c:pt>
                <c:pt idx="803">
                  <c:v>-2.9651145067188351</c:v>
                </c:pt>
                <c:pt idx="804">
                  <c:v>-2.9657681937678788</c:v>
                </c:pt>
                <c:pt idx="805">
                  <c:v>-2.966723509559813</c:v>
                </c:pt>
                <c:pt idx="806">
                  <c:v>-2.9675032135990591</c:v>
                </c:pt>
                <c:pt idx="807">
                  <c:v>-2.9683835490920862</c:v>
                </c:pt>
                <c:pt idx="808">
                  <c:v>-2.9697312592518212</c:v>
                </c:pt>
                <c:pt idx="809">
                  <c:v>-2.9702971024790514</c:v>
                </c:pt>
                <c:pt idx="810">
                  <c:v>-2.9696351053665069</c:v>
                </c:pt>
                <c:pt idx="811">
                  <c:v>-2.9685982636777482</c:v>
                </c:pt>
                <c:pt idx="812">
                  <c:v>-2.9651220388996649</c:v>
                </c:pt>
                <c:pt idx="813">
                  <c:v>-2.9618685541795307</c:v>
                </c:pt>
                <c:pt idx="814">
                  <c:v>-2.9594461137538848</c:v>
                </c:pt>
                <c:pt idx="815">
                  <c:v>-2.9580694511811743</c:v>
                </c:pt>
                <c:pt idx="816">
                  <c:v>-2.9572827841435148</c:v>
                </c:pt>
                <c:pt idx="817">
                  <c:v>-2.9631748468310324</c:v>
                </c:pt>
                <c:pt idx="818">
                  <c:v>-2.9674269052078301</c:v>
                </c:pt>
                <c:pt idx="819">
                  <c:v>-2.9695680177306372</c:v>
                </c:pt>
                <c:pt idx="820">
                  <c:v>-2.970061954244116</c:v>
                </c:pt>
                <c:pt idx="821">
                  <c:v>-2.971529515251035</c:v>
                </c:pt>
                <c:pt idx="822">
                  <c:v>-2.9720604106770261</c:v>
                </c:pt>
                <c:pt idx="823">
                  <c:v>-2.9731687037335917</c:v>
                </c:pt>
                <c:pt idx="824">
                  <c:v>-2.9742091122989223</c:v>
                </c:pt>
                <c:pt idx="825">
                  <c:v>-2.9746689547847813</c:v>
                </c:pt>
                <c:pt idx="826">
                  <c:v>-2.974837641484541</c:v>
                </c:pt>
                <c:pt idx="827">
                  <c:v>-2.9755339223521844</c:v>
                </c:pt>
                <c:pt idx="828">
                  <c:v>-2.9771736420716812</c:v>
                </c:pt>
                <c:pt idx="829">
                  <c:v>-2.9779089688540807</c:v>
                </c:pt>
                <c:pt idx="830">
                  <c:v>-2.9782004282041568</c:v>
                </c:pt>
                <c:pt idx="831">
                  <c:v>-2.9791380234497327</c:v>
                </c:pt>
                <c:pt idx="832">
                  <c:v>-2.9785562620871815</c:v>
                </c:pt>
                <c:pt idx="833">
                  <c:v>-2.9791055610784269</c:v>
                </c:pt>
                <c:pt idx="834">
                  <c:v>-2.9814768889217618</c:v>
                </c:pt>
                <c:pt idx="835">
                  <c:v>-2.9828821434252375</c:v>
                </c:pt>
                <c:pt idx="836">
                  <c:v>-2.9839553558713354</c:v>
                </c:pt>
                <c:pt idx="837">
                  <c:v>-2.9837011210522393</c:v>
                </c:pt>
                <c:pt idx="838">
                  <c:v>-2.9853635321779759</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-2.9882464791356194</c:v>
                </c:pt>
                <c:pt idx="849">
                  <c:v>-2.9902092668028786</c:v>
                </c:pt>
                <c:pt idx="850">
                  <c:v>-2.9911591563889437</c:v>
                </c:pt>
                <c:pt idx="851">
                  <c:v>-2.9931254160690197</c:v>
                </c:pt>
                <c:pt idx="852">
                  <c:v>-2.992872793933453</c:v>
                </c:pt>
                <c:pt idx="853">
                  <c:v>-2.991752187563629</c:v>
                </c:pt>
                <c:pt idx="854">
                  <c:v>-2.9905959503736308</c:v>
                </c:pt>
                <c:pt idx="855">
                  <c:v>-2.9909313126618757</c:v>
                </c:pt>
                <c:pt idx="856">
                  <c:v>-2.9893592307879167</c:v>
                </c:pt>
                <c:pt idx="857">
                  <c:v>-2.9881391503019534</c:v>
                </c:pt>
                <c:pt idx="858">
                  <c:v>-2.9880949817453102</c:v>
                </c:pt>
                <c:pt idx="859">
                  <c:v>-2.9880573587866239</c:v>
                </c:pt>
                <c:pt idx="860">
                  <c:v>-2.9899226644761971</c:v>
                </c:pt>
                <c:pt idx="861">
                  <c:v>-2.990991456272075</c:v>
                </c:pt>
                <c:pt idx="862">
                  <c:v>-2.992182432563093</c:v>
                </c:pt>
                <c:pt idx="863">
                  <c:v>-2.9968934417066322</c:v>
                </c:pt>
                <c:pt idx="864">
                  <c:v>-2.9990468106244585</c:v>
                </c:pt>
                <c:pt idx="865">
                  <c:v>-2.9999199364733578</c:v>
                </c:pt>
                <c:pt idx="866">
                  <c:v>-3.0012684434884944</c:v>
                </c:pt>
                <c:pt idx="867">
                  <c:v>-3.0022417264724792</c:v>
                </c:pt>
                <c:pt idx="868">
                  <c:v>-3.0036178957537487</c:v>
                </c:pt>
                <c:pt idx="869">
                  <c:v>-3.0034524723665887</c:v>
                </c:pt>
                <c:pt idx="870">
                  <c:v>-3.0036082386251621</c:v>
                </c:pt>
                <c:pt idx="871">
                  <c:v>-3.0032629346171227</c:v>
                </c:pt>
                <c:pt idx="872">
                  <c:v>-3.0037901872755608</c:v>
                </c:pt>
                <c:pt idx="873">
                  <c:v>-3.0038791125439985</c:v>
                </c:pt>
                <c:pt idx="874">
                  <c:v>-3.0041371229398952</c:v>
                </c:pt>
                <c:pt idx="875">
                  <c:v>-3.0031828506491252</c:v>
                </c:pt>
                <c:pt idx="876">
                  <c:v>-3.0025761590960798</c:v>
                </c:pt>
                <c:pt idx="877">
                  <c:v>-3.0041513335279193</c:v>
                </c:pt>
                <c:pt idx="878">
                  <c:v>-3.0057989079649752</c:v>
                </c:pt>
                <c:pt idx="879">
                  <c:v>-3.0066797557221889</c:v>
                </c:pt>
                <c:pt idx="880">
                  <c:v>-3.0082277422065822</c:v>
                </c:pt>
                <c:pt idx="881">
                  <c:v>-3.0077449047504956</c:v>
                </c:pt>
                <c:pt idx="882">
                  <c:v>-3.0065392245800098</c:v>
                </c:pt>
                <c:pt idx="883">
                  <c:v>-3.0036203242654551</c:v>
                </c:pt>
                <c:pt idx="884">
                  <c:v>-3.0000965158361481</c:v>
                </c:pt>
                <c:pt idx="885">
                  <c:v>-3.0015046541972912</c:v>
                </c:pt>
                <c:pt idx="886">
                  <c:v>-2.9997379878229729</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-3.001148099349856</c:v>
                </c:pt>
                <c:pt idx="898">
                  <c:v>-3.0013358726338026</c:v>
                </c:pt>
                <c:pt idx="899">
                  <c:v>-3.0011770138173599</c:v>
                </c:pt>
                <c:pt idx="900">
                  <c:v>-3.0019974333731576</c:v>
                </c:pt>
                <c:pt idx="901">
                  <c:v>-3.003938971562981</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-3.0091121568403358</c:v>
                </c:pt>
                <c:pt idx="910">
                  <c:v>-3.0075525021161282</c:v>
                </c:pt>
                <c:pt idx="911">
                  <c:v>-3.0078545862049184</c:v>
                </c:pt>
                <c:pt idx="912">
                  <c:v>-3.009268511254092</c:v>
                </c:pt>
                <c:pt idx="913">
                  <c:v>-3.0102211139430839</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-3.0106485130303828</c:v>
                </c:pt>
                <c:pt idx="923">
                  <c:v>-3.009370793336918</c:v>
                </c:pt>
                <c:pt idx="924">
                  <c:v>-3.0071853415027405</c:v>
                </c:pt>
                <c:pt idx="925">
                  <c:v>-3.0056912945400431</c:v>
                </c:pt>
                <c:pt idx="926">
                  <c:v>-3.0045796053616272</c:v>
                </c:pt>
                <c:pt idx="927">
                  <c:v>-3.002182379717695</c:v>
                </c:pt>
                <c:pt idx="928">
                  <c:v>-3.0036670351702668</c:v>
                </c:pt>
                <c:pt idx="929">
                  <c:v>-3.0059337662555716</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-3.0009818980800778</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-2.9977245618921486</c:v>
                </c:pt>
                <c:pt idx="947">
                  <c:v>-2.9983534325872077</c:v>
                </c:pt>
                <c:pt idx="948">
                  <c:v>-2.9988202949897387</c:v>
                </c:pt>
                <c:pt idx="949">
                  <c:v>-2.998219371152004</c:v>
                </c:pt>
                <c:pt idx="950">
                  <c:v>-2.9994600560419982</c:v>
                </c:pt>
                <c:pt idx="951">
                  <c:v>-3.0001400582921236</c:v>
                </c:pt>
                <c:pt idx="952">
                  <c:v>-2.9995294393803107</c:v>
                </c:pt>
                <c:pt idx="953">
                  <c:v>-2.9992722637853149</c:v>
                </c:pt>
                <c:pt idx="954">
                  <c:v>-3.0003878803225126</c:v>
                </c:pt>
                <c:pt idx="955">
                  <c:v>-3.001211677027404</c:v>
                </c:pt>
                <c:pt idx="956">
                  <c:v>-3.0020285676521352</c:v>
                </c:pt>
                <c:pt idx="957">
                  <c:v>-3.0032939740323492</c:v>
                </c:pt>
                <c:pt idx="958">
                  <c:v>-3.0037216197654049</c:v>
                </c:pt>
                <c:pt idx="959">
                  <c:v>-3.0040359981946949</c:v>
                </c:pt>
                <c:pt idx="960">
                  <c:v>-3.0047634512867916</c:v>
                </c:pt>
                <c:pt idx="961">
                  <c:v>-3.0079582722710692</c:v>
                </c:pt>
                <c:pt idx="962">
                  <c:v>-3.0081779387438701</c:v>
                </c:pt>
                <c:pt idx="963">
                  <c:v>-3.0062724298019057</c:v>
                </c:pt>
                <c:pt idx="964">
                  <c:v>-3.0064759694391743</c:v>
                </c:pt>
                <c:pt idx="965">
                  <c:v>-3.0060192574567002</c:v>
                </c:pt>
                <c:pt idx="966">
                  <c:v>-3.0037453736455149</c:v>
                </c:pt>
                <c:pt idx="967">
                  <c:v>-3.0027490198003335</c:v>
                </c:pt>
                <c:pt idx="968">
                  <c:v>-3.0013795099534946</c:v>
                </c:pt>
                <c:pt idx="969">
                  <c:v>-2.9992354187092842</c:v>
                </c:pt>
                <c:pt idx="970">
                  <c:v>-2.9984020407668037</c:v>
                </c:pt>
                <c:pt idx="971">
                  <c:v>-2.9975615670166946</c:v>
                </c:pt>
                <c:pt idx="972">
                  <c:v>-2.9995746324653254</c:v>
                </c:pt>
                <c:pt idx="973">
                  <c:v>-2.9998696966374587</c:v>
                </c:pt>
                <c:pt idx="974">
                  <c:v>-2.9992740851690907</c:v>
                </c:pt>
                <c:pt idx="975">
                  <c:v>-2.9996109273316733</c:v>
                </c:pt>
                <c:pt idx="976">
                  <c:v>-3.001845385773116</c:v>
                </c:pt>
                <c:pt idx="977">
                  <c:v>-3.0036824220686467</c:v>
                </c:pt>
                <c:pt idx="978">
                  <c:v>-3.0036736566592181</c:v>
                </c:pt>
                <c:pt idx="979">
                  <c:v>-3.0027213954796821</c:v>
                </c:pt>
                <c:pt idx="980">
                  <c:v>-3.0009844783737671</c:v>
                </c:pt>
                <c:pt idx="981">
                  <c:v>-2.9981929990327103</c:v>
                </c:pt>
                <c:pt idx="982">
                  <c:v>-2.9947573190164576</c:v>
                </c:pt>
                <c:pt idx="983">
                  <c:v>-2.9920087939762032</c:v>
                </c:pt>
                <c:pt idx="984">
                  <c:v>-2.9886583205698343</c:v>
                </c:pt>
                <c:pt idx="985">
                  <c:v>-2.9871593217200001</c:v>
                </c:pt>
                <c:pt idx="986">
                  <c:v>-2.9864612004958389</c:v>
                </c:pt>
                <c:pt idx="987">
                  <c:v>-2.9896746906638327</c:v>
                </c:pt>
                <c:pt idx="988">
                  <c:v>-2.9925938376241135</c:v>
                </c:pt>
                <c:pt idx="989">
                  <c:v>-2.9960272978288738</c:v>
                </c:pt>
                <c:pt idx="990">
                  <c:v>-3.0010861343558792</c:v>
                </c:pt>
                <c:pt idx="991">
                  <c:v>-3.0034234820081172</c:v>
                </c:pt>
                <c:pt idx="992">
                  <c:v>-3.0045077176206201</c:v>
                </c:pt>
                <c:pt idx="993">
                  <c:v>-3.0060341320908748</c:v>
                </c:pt>
                <c:pt idx="994">
                  <c:v>-3.0093750432324149</c:v>
                </c:pt>
                <c:pt idx="995">
                  <c:v>-3.0092485708962577</c:v>
                </c:pt>
                <c:pt idx="996">
                  <c:v>-3.0103134922516119</c:v>
                </c:pt>
                <c:pt idx="997">
                  <c:v>-3.0105381485570648</c:v>
                </c:pt>
                <c:pt idx="998">
                  <c:v>-3.0105436127083887</c:v>
                </c:pt>
                <c:pt idx="999">
                  <c:v>-3.0094756746861675</c:v>
                </c:pt>
                <c:pt idx="1000">
                  <c:v>-3.008353038232348</c:v>
                </c:pt>
                <c:pt idx="1001">
                  <c:v>-3.0075033057813463</c:v>
                </c:pt>
                <c:pt idx="1002">
                  <c:v>-3.0062939069523242</c:v>
                </c:pt>
                <c:pt idx="1003">
                  <c:v>-3.0069903965201661</c:v>
                </c:pt>
                <c:pt idx="1004">
                  <c:v>-3.007371008811683</c:v>
                </c:pt>
                <c:pt idx="1005">
                  <c:v>-3.0055619952645003</c:v>
                </c:pt>
                <c:pt idx="1006">
                  <c:v>-3.0049871210093499</c:v>
                </c:pt>
                <c:pt idx="1007">
                  <c:v>-3.0057459170806409</c:v>
                </c:pt>
                <c:pt idx="1008">
                  <c:v>-3.0064002681758808</c:v>
                </c:pt>
                <c:pt idx="1009">
                  <c:v>-3.0082507561495082</c:v>
                </c:pt>
                <c:pt idx="1010">
                  <c:v>-3.0110771832918131</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-3.0081965320366111</c:v>
                </c:pt>
                <c:pt idx="1021">
                  <c:v>-3.0091779733021013</c:v>
                </c:pt>
                <c:pt idx="1022">
                  <c:v>-3.0100512888784752</c:v>
                </c:pt>
                <c:pt idx="1023">
                  <c:v>-3.0111041245935395</c:v>
                </c:pt>
                <c:pt idx="1024">
                  <c:v>-3.0130170139343306</c:v>
                </c:pt>
                <c:pt idx="1025">
                  <c:v>-3.0154856340278595</c:v>
                </c:pt>
                <c:pt idx="1026">
                  <c:v>-3.019300806943491</c:v>
                </c:pt>
                <c:pt idx="1027">
                  <c:v>-3.0188987933925944</c:v>
                </c:pt>
                <c:pt idx="1028">
                  <c:v>-3.0182544029898963</c:v>
                </c:pt>
                <c:pt idx="1029">
                  <c:v>-3.0180004337892452</c:v>
                </c:pt>
                <c:pt idx="1030">
                  <c:v>-3.0166816380970261</c:v>
                </c:pt>
                <c:pt idx="1031">
                  <c:v>-3.0152668592741767</c:v>
                </c:pt>
                <c:pt idx="1032">
                  <c:v>-3.0141564981881137</c:v>
                </c:pt>
                <c:pt idx="1033">
                  <c:v>-3.014381306275558</c:v>
                </c:pt>
                <c:pt idx="1034">
                  <c:v>-3.0135460120855555</c:v>
                </c:pt>
                <c:pt idx="1035">
                  <c:v>-3.0133290017974232</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-3.0046117262234775</c:v>
                </c:pt>
                <c:pt idx="1044">
                  <c:v>-3.0069952725163414</c:v>
                </c:pt>
                <c:pt idx="1045">
                  <c:v>-3.00904150232794</c:v>
                </c:pt>
                <c:pt idx="1046">
                  <c:v>-3.010475481571433</c:v>
                </c:pt>
                <c:pt idx="1047">
                  <c:v>-3.0104552945678846</c:v>
                </c:pt>
                <c:pt idx="1048">
                  <c:v>-3.0104873585114875</c:v>
                </c:pt>
                <c:pt idx="1049">
                  <c:v>-3.0105072229783381</c:v>
                </c:pt>
                <c:pt idx="1050">
                  <c:v>-3.0115931281926294</c:v>
                </c:pt>
                <c:pt idx="1051">
                  <c:v>-3.0126192313061737</c:v>
                </c:pt>
                <c:pt idx="1052">
                  <c:v>-3.0123128404036663</c:v>
                </c:pt>
                <c:pt idx="1053">
                  <c:v>-3.0120894173267994</c:v>
                </c:pt>
                <c:pt idx="1054">
                  <c:v>-3.0118926889059594</c:v>
                </c:pt>
                <c:pt idx="1055">
                  <c:v>-3.0126206732349865</c:v>
                </c:pt>
                <c:pt idx="1056">
                  <c:v>-3.0129858227371207</c:v>
                </c:pt>
                <c:pt idx="1057">
                  <c:v>-3.0128879423317585</c:v>
                </c:pt>
                <c:pt idx="1058">
                  <c:v>-3.0126687691503937</c:v>
                </c:pt>
                <c:pt idx="1059">
                  <c:v>-3.0156853980883227</c:v>
                </c:pt>
                <c:pt idx="1060">
                  <c:v>-3.0163039096631739</c:v>
                </c:pt>
                <c:pt idx="1061">
                  <c:v>-3.0138884512086812</c:v>
                </c:pt>
                <c:pt idx="1062">
                  <c:v>-3.0123756401985267</c:v>
                </c:pt>
                <c:pt idx="1063">
                  <c:v>-3.0097839628634562</c:v>
                </c:pt>
                <c:pt idx="1064">
                  <c:v>-3.0084775943209512</c:v>
                </c:pt>
                <c:pt idx="1065">
                  <c:v>-3.0067982974497625</c:v>
                </c:pt>
                <c:pt idx="1066">
                  <c:v>-3.0048774395549427</c:v>
                </c:pt>
                <c:pt idx="1067">
                  <c:v>-3.0047043511777272</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-3.0093930673427045</c:v>
                </c:pt>
                <c:pt idx="1077">
                  <c:v>-3.0111997092964202</c:v>
                </c:pt>
                <c:pt idx="1078">
                  <c:v>-3.0114713231524064</c:v>
                </c:pt>
                <c:pt idx="1079">
                  <c:v>-3.0121615327408047</c:v>
                </c:pt>
                <c:pt idx="1080">
                  <c:v>-3.0125076525769763</c:v>
                </c:pt>
                <c:pt idx="1081">
                  <c:v>-3.0141398211429098</c:v>
                </c:pt>
                <c:pt idx="1082">
                  <c:v>-3.0150040487731218</c:v>
                </c:pt>
                <c:pt idx="1083">
                  <c:v>-3.0133120401610012</c:v>
                </c:pt>
                <c:pt idx="1084">
                  <c:v>-3.0120479998185692</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-3.0132981141641793</c:v>
                </c:pt>
                <c:pt idx="1093">
                  <c:v>-3.0123608224825782</c:v>
                </c:pt>
                <c:pt idx="1094">
                  <c:v>-3.0131204723275213</c:v>
                </c:pt>
                <c:pt idx="1095">
                  <c:v>-3.0137959021454352</c:v>
                </c:pt>
                <c:pt idx="1096">
                  <c:v>-3.0129037656033404</c:v>
                </c:pt>
                <c:pt idx="1097">
                  <c:v>-3.0111386549943404</c:v>
                </c:pt>
                <c:pt idx="1098">
                  <c:v>-3.0105760561069612</c:v>
                </c:pt>
                <c:pt idx="1099">
                  <c:v>-3.0118552177292721</c:v>
                </c:pt>
                <c:pt idx="1100">
                  <c:v>-3.0130162170789276</c:v>
                </c:pt>
                <c:pt idx="1101">
                  <c:v>-3.0146715323970454</c:v>
                </c:pt>
                <c:pt idx="1102">
                  <c:v>-3.0142516275450637</c:v>
                </c:pt>
                <c:pt idx="1103">
                  <c:v>-3.0142970293302938</c:v>
                </c:pt>
                <c:pt idx="1104">
                  <c:v>-3.0153180667202264</c:v>
                </c:pt>
                <c:pt idx="1105">
                  <c:v>-3.0155580719785418</c:v>
                </c:pt>
                <c:pt idx="1106">
                  <c:v>-3.0159398605804042</c:v>
                </c:pt>
                <c:pt idx="1107">
                  <c:v>-3.0165012831574392</c:v>
                </c:pt>
                <c:pt idx="1108">
                  <c:v>-3.0155218719759556</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-3.0140670416827402</c:v>
                </c:pt>
                <c:pt idx="1118">
                  <c:v>-3.013108557441972</c:v>
                </c:pt>
                <c:pt idx="1119">
                  <c:v>-3.0122568897706921</c:v>
                </c:pt>
                <c:pt idx="1120">
                  <c:v>-3.0121156945823628</c:v>
                </c:pt>
                <c:pt idx="1121">
                  <c:v>-3.0128460125593599</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-3.0138699148341965</c:v>
                </c:pt>
                <c:pt idx="1131">
                  <c:v>-3.0111568308866197</c:v>
                </c:pt>
                <c:pt idx="1132">
                  <c:v>-3.0078412293905359</c:v>
                </c:pt>
                <c:pt idx="1133">
                  <c:v>-3.0073702499017747</c:v>
                </c:pt>
                <c:pt idx="1134">
                  <c:v>-3.0054927257626791</c:v>
                </c:pt>
                <c:pt idx="1135">
                  <c:v>-3.0051286007889075</c:v>
                </c:pt>
                <c:pt idx="1136">
                  <c:v>-3.0053543764864812</c:v>
                </c:pt>
                <c:pt idx="1137">
                  <c:v>-3.0063276215249601</c:v>
                </c:pt>
                <c:pt idx="1138">
                  <c:v>-3.0077263683759918</c:v>
                </c:pt>
                <c:pt idx="1139">
                  <c:v>-3.0095591547760141</c:v>
                </c:pt>
                <c:pt idx="1140">
                  <c:v>-3.0106346818973351</c:v>
                </c:pt>
                <c:pt idx="1141">
                  <c:v>-3.0102485485362536</c:v>
                </c:pt>
                <c:pt idx="1142">
                  <c:v>-3.0106990564302549</c:v>
                </c:pt>
                <c:pt idx="1143">
                  <c:v>-3.0107917572755061</c:v>
                </c:pt>
                <c:pt idx="1144">
                  <c:v>-3.0114397904457348</c:v>
                </c:pt>
                <c:pt idx="1145">
                  <c:v>-3.0099477545943092</c:v>
                </c:pt>
                <c:pt idx="1146">
                  <c:v>-3.0071631054424488</c:v>
                </c:pt>
                <c:pt idx="1147">
                  <c:v>-3.0067742969239402</c:v>
                </c:pt>
                <c:pt idx="1148">
                  <c:v>-3.0058007103759792</c:v>
                </c:pt>
                <c:pt idx="1149">
                  <c:v>-3.0062811952113582</c:v>
                </c:pt>
                <c:pt idx="1150">
                  <c:v>-3.0065748743729213</c:v>
                </c:pt>
                <c:pt idx="1151">
                  <c:v>-3.0084179819477015</c:v>
                </c:pt>
                <c:pt idx="1152">
                  <c:v>-3.0097972058413616</c:v>
                </c:pt>
                <c:pt idx="1153">
                  <c:v>-3.0148706513840864</c:v>
                </c:pt>
                <c:pt idx="1154">
                  <c:v>-3.0160076502079112</c:v>
                </c:pt>
                <c:pt idx="1155">
                  <c:v>-3.0182364737433267</c:v>
                </c:pt>
                <c:pt idx="1156">
                  <c:v>-3.0167619687107532</c:v>
                </c:pt>
                <c:pt idx="1157">
                  <c:v>-3.0162551876470984</c:v>
                </c:pt>
                <c:pt idx="1158">
                  <c:v>-3.0153702417763739</c:v>
                </c:pt>
                <c:pt idx="1159">
                  <c:v>-3.0147387907876202</c:v>
                </c:pt>
                <c:pt idx="1160">
                  <c:v>-3.0139109528874637</c:v>
                </c:pt>
                <c:pt idx="1161">
                  <c:v>-3.0084707831045279</c:v>
                </c:pt>
                <c:pt idx="1162">
                  <c:v>-3.0084659829993541</c:v>
                </c:pt>
                <c:pt idx="1163">
                  <c:v>-3.0092534468924192</c:v>
                </c:pt>
                <c:pt idx="1164">
                  <c:v>-3.0113318165386151</c:v>
                </c:pt>
                <c:pt idx="1165">
                  <c:v>-3.0131832721223999</c:v>
                </c:pt>
                <c:pt idx="1166">
                  <c:v>-3.0159907454897312</c:v>
                </c:pt>
                <c:pt idx="1167">
                  <c:v>-3.0167068908241927</c:v>
                </c:pt>
                <c:pt idx="1168">
                  <c:v>-3.0160975620592581</c:v>
                </c:pt>
                <c:pt idx="1169">
                  <c:v>-3.0127102625496192</c:v>
                </c:pt>
                <c:pt idx="1170">
                  <c:v>-3.010987973432151</c:v>
                </c:pt>
                <c:pt idx="1171">
                  <c:v>-3.0126070697748966</c:v>
                </c:pt>
                <c:pt idx="1172">
                  <c:v>-3.0125127372733544</c:v>
                </c:pt>
                <c:pt idx="1173">
                  <c:v>-3.0119870783257312</c:v>
                </c:pt>
                <c:pt idx="1174">
                  <c:v>-3.0131440554528992</c:v>
                </c:pt>
                <c:pt idx="1175">
                  <c:v>-3.0137830196497504</c:v>
                </c:pt>
                <c:pt idx="1176">
                  <c:v>-3.0142994388692395</c:v>
                </c:pt>
                <c:pt idx="1177">
                  <c:v>-3.0152325375736067</c:v>
                </c:pt>
                <c:pt idx="1178">
                  <c:v>-3.0139066650464912</c:v>
                </c:pt>
                <c:pt idx="1179">
                  <c:v>-3.0135119939489385</c:v>
                </c:pt>
                <c:pt idx="1180">
                  <c:v>-3.0127103953588326</c:v>
                </c:pt>
                <c:pt idx="1181">
                  <c:v>-3.0125104415708961</c:v>
                </c:pt>
                <c:pt idx="1182">
                  <c:v>-3.0110706566665897</c:v>
                </c:pt>
                <c:pt idx="1183">
                  <c:v>-3.0082482517468208</c:v>
                </c:pt>
                <c:pt idx="1184">
                  <c:v>-3.0061643610310589</c:v>
                </c:pt>
                <c:pt idx="1185">
                  <c:v>-3.0043744530408247</c:v>
                </c:pt>
                <c:pt idx="1186">
                  <c:v>-2.9970122111072044</c:v>
                </c:pt>
                <c:pt idx="1187">
                  <c:v>-2.9985576552434026</c:v>
                </c:pt>
                <c:pt idx="1188">
                  <c:v>-2.9993081412512197</c:v>
                </c:pt>
                <c:pt idx="1189">
                  <c:v>-2.9995426064671977</c:v>
                </c:pt>
                <c:pt idx="1190">
                  <c:v>-2.9994584623311855</c:v>
                </c:pt>
                <c:pt idx="1191">
                  <c:v>-2.9998439695915757</c:v>
                </c:pt>
                <c:pt idx="1192">
                  <c:v>-2.9995882548981569</c:v>
                </c:pt>
                <c:pt idx="1193">
                  <c:v>-2.9995116429429856</c:v>
                </c:pt>
                <c:pt idx="1194">
                  <c:v>-2.9982784333155803</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-2.9983012575310615</c:v>
                </c:pt>
                <c:pt idx="1203">
                  <c:v>-2.9991518058101998</c:v>
                </c:pt>
                <c:pt idx="1204">
                  <c:v>-2.9993879216552677</c:v>
                </c:pt>
                <c:pt idx="1205">
                  <c:v>-2.9989899682723746</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-2.9963614268885217</c:v>
                </c:pt>
                <c:pt idx="1216">
                  <c:v>-2.9966196459846466</c:v>
                </c:pt>
                <c:pt idx="1217">
                  <c:v>-2.9976081451122787</c:v>
                </c:pt>
                <c:pt idx="1218">
                  <c:v>-2.99894674835312</c:v>
                </c:pt>
                <c:pt idx="1219">
                  <c:v>-2.9995168794213356</c:v>
                </c:pt>
                <c:pt idx="1220">
                  <c:v>-2.9975332217316346</c:v>
                </c:pt>
                <c:pt idx="1221">
                  <c:v>-2.9966294738679538</c:v>
                </c:pt>
                <c:pt idx="1222">
                  <c:v>-2.9954890978950175</c:v>
                </c:pt>
                <c:pt idx="1223">
                  <c:v>-2.99495586882108</c:v>
                </c:pt>
                <c:pt idx="1224">
                  <c:v>-2.9944102884883819</c:v>
                </c:pt>
                <c:pt idx="1225">
                  <c:v>-2.9932815428098012</c:v>
                </c:pt>
                <c:pt idx="1226">
                  <c:v>-2.9926548350079543</c:v>
                </c:pt>
                <c:pt idx="1227">
                  <c:v>-2.9911446801824582</c:v>
                </c:pt>
                <c:pt idx="1228">
                  <c:v>-2.9895348045951002</c:v>
                </c:pt>
                <c:pt idx="1229">
                  <c:v>-2.9888403261384724</c:v>
                </c:pt>
                <c:pt idx="1230">
                  <c:v>-2.9893169784787972</c:v>
                </c:pt>
                <c:pt idx="1231">
                  <c:v>-2.9889087418666715</c:v>
                </c:pt>
                <c:pt idx="1232">
                  <c:v>-2.9889640853716912</c:v>
                </c:pt>
                <c:pt idx="1233">
                  <c:v>-2.9925348513515262</c:v>
                </c:pt>
                <c:pt idx="1234">
                  <c:v>-2.9964000933483357</c:v>
                </c:pt>
                <c:pt idx="1235">
                  <c:v>-3.0002782368135708</c:v>
                </c:pt>
                <c:pt idx="1236">
                  <c:v>-3.0010700075203594</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-3.0099579619325758</c:v>
                </c:pt>
                <c:pt idx="1250">
                  <c:v>-3.0087126666648913</c:v>
                </c:pt>
                <c:pt idx="1251">
                  <c:v>-3.0096179323483909</c:v>
                </c:pt>
                <c:pt idx="1252">
                  <c:v>-3.0107575114659157</c:v>
                </c:pt>
                <c:pt idx="1253">
                  <c:v>-3.0103224284157761</c:v>
                </c:pt>
                <c:pt idx="1254">
                  <c:v>-3.0097273102388438</c:v>
                </c:pt>
                <c:pt idx="1255">
                  <c:v>-3.0043572637314004</c:v>
                </c:pt>
                <c:pt idx="1256">
                  <c:v>-3.0031347547337148</c:v>
                </c:pt>
                <c:pt idx="1257">
                  <c:v>-3.0024389671575022</c:v>
                </c:pt>
                <c:pt idx="1258">
                  <c:v>-3.0038073576122373</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-3.004530997182036</c:v>
                </c:pt>
                <c:pt idx="1271">
                  <c:v>-3.0017095219268839</c:v>
                </c:pt>
                <c:pt idx="1272">
                  <c:v>-2.9928254379552124</c:v>
                </c:pt>
                <c:pt idx="1273">
                  <c:v>-2.9915756461463445</c:v>
                </c:pt>
                <c:pt idx="1274">
                  <c:v>-2.9888997677570099</c:v>
                </c:pt>
                <c:pt idx="1275">
                  <c:v>-2.987153193522488</c:v>
                </c:pt>
                <c:pt idx="1276">
                  <c:v>-2.9871648048440846</c:v>
                </c:pt>
                <c:pt idx="1277">
                  <c:v>-2.9874815358940912</c:v>
                </c:pt>
                <c:pt idx="1278">
                  <c:v>-2.9892373308839808</c:v>
                </c:pt>
                <c:pt idx="1279">
                  <c:v>-2.9911181183356774</c:v>
                </c:pt>
                <c:pt idx="1280">
                  <c:v>-2.9940495027182217</c:v>
                </c:pt>
                <c:pt idx="1281">
                  <c:v>-2.9990357305398163</c:v>
                </c:pt>
                <c:pt idx="1282">
                  <c:v>-2.9986758934070377</c:v>
                </c:pt>
                <c:pt idx="1283">
                  <c:v>-2.9972112352305089</c:v>
                </c:pt>
                <c:pt idx="1284">
                  <c:v>-2.9970124767256578</c:v>
                </c:pt>
                <c:pt idx="1285">
                  <c:v>-2.9952620889688659</c:v>
                </c:pt>
                <c:pt idx="1286">
                  <c:v>-2.9912033628910706</c:v>
                </c:pt>
                <c:pt idx="1287">
                  <c:v>-2.9901556118724102</c:v>
                </c:pt>
                <c:pt idx="1288">
                  <c:v>-2.9894692916973042</c:v>
                </c:pt>
                <c:pt idx="1289">
                  <c:v>-2.987413841130325</c:v>
                </c:pt>
                <c:pt idx="1290">
                  <c:v>-2.9888065356748204</c:v>
                </c:pt>
                <c:pt idx="1291">
                  <c:v>-2.9876281762610404</c:v>
                </c:pt>
                <c:pt idx="1292">
                  <c:v>-2.9873744537061149</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-2.9907539364436908</c:v>
                </c:pt>
                <c:pt idx="1313">
                  <c:v>-2.9849969407470169</c:v>
                </c:pt>
                <c:pt idx="1314">
                  <c:v>-2.9846005051839342</c:v>
                </c:pt>
                <c:pt idx="1315">
                  <c:v>-2.9846693762580667</c:v>
                </c:pt>
                <c:pt idx="1316">
                  <c:v>-2.9846092136751277</c:v>
                </c:pt>
                <c:pt idx="1317">
                  <c:v>-2.9840469183517087</c:v>
                </c:pt>
                <c:pt idx="1318">
                  <c:v>-2.9833175110665948</c:v>
                </c:pt>
                <c:pt idx="1319">
                  <c:v>-2.9841561824056697</c:v>
                </c:pt>
                <c:pt idx="1320">
                  <c:v>-2.9847117044581641</c:v>
                </c:pt>
                <c:pt idx="1321">
                  <c:v>-2.9821517685300076</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-2.9811911593414826</c:v>
                </c:pt>
                <c:pt idx="1332">
                  <c:v>-2.9806764666420236</c:v>
                </c:pt>
                <c:pt idx="1333">
                  <c:v>-2.9802773559215208</c:v>
                </c:pt>
                <c:pt idx="1334">
                  <c:v>-2.9820835235565539</c:v>
                </c:pt>
                <c:pt idx="1335">
                  <c:v>-2.9833602187216637</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-2.9834745484992498</c:v>
                </c:pt>
                <c:pt idx="1345">
                  <c:v>-2.9842689564179792</c:v>
                </c:pt>
                <c:pt idx="1346">
                  <c:v>-2.9858791355693013</c:v>
                </c:pt>
                <c:pt idx="1347">
                  <c:v>-2.9886808032758547</c:v>
                </c:pt>
                <c:pt idx="1348">
                  <c:v>-2.9887300375561252</c:v>
                </c:pt>
                <c:pt idx="1349">
                  <c:v>-2.9876620426156579</c:v>
                </c:pt>
                <c:pt idx="1350">
                  <c:v>-2.9848460125391227</c:v>
                </c:pt>
                <c:pt idx="1351">
                  <c:v>-2.9841314798881911</c:v>
                </c:pt>
                <c:pt idx="1352">
                  <c:v>-2.9835006550001002</c:v>
                </c:pt>
                <c:pt idx="1353">
                  <c:v>-2.9828726570514021</c:v>
                </c:pt>
                <c:pt idx="1354">
                  <c:v>-2.9813507960405872</c:v>
                </c:pt>
                <c:pt idx="1355">
                  <c:v>-2.9794210399270753</c:v>
                </c:pt>
                <c:pt idx="1356">
                  <c:v>-2.9788678515225557</c:v>
                </c:pt>
                <c:pt idx="1357">
                  <c:v>-2.9795857613225682</c:v>
                </c:pt>
                <c:pt idx="1358">
                  <c:v>-2.9811872699281992</c:v>
                </c:pt>
                <c:pt idx="1359">
                  <c:v>-2.980245576569132</c:v>
                </c:pt>
                <c:pt idx="1360">
                  <c:v>-2.9793598907612577</c:v>
                </c:pt>
                <c:pt idx="1361">
                  <c:v>-2.9810650095420637</c:v>
                </c:pt>
                <c:pt idx="1362">
                  <c:v>-2.9814598134488293</c:v>
                </c:pt>
                <c:pt idx="1363">
                  <c:v>-2.9833756815110393</c:v>
                </c:pt>
                <c:pt idx="1364">
                  <c:v>-2.9848883597119595</c:v>
                </c:pt>
                <c:pt idx="1365">
                  <c:v>-2.9875245850586252</c:v>
                </c:pt>
                <c:pt idx="1366">
                  <c:v>-2.9876298458628412</c:v>
                </c:pt>
                <c:pt idx="1367">
                  <c:v>-2.9864430625490277</c:v>
                </c:pt>
                <c:pt idx="1368">
                  <c:v>-2.9856489581942727</c:v>
                </c:pt>
                <c:pt idx="1369">
                  <c:v>-2.9857377127079987</c:v>
                </c:pt>
                <c:pt idx="1370">
                  <c:v>-2.9866119958945063</c:v>
                </c:pt>
                <c:pt idx="1371">
                  <c:v>-2.985820357996948</c:v>
                </c:pt>
                <c:pt idx="1372">
                  <c:v>-2.9859359020304201</c:v>
                </c:pt>
                <c:pt idx="1373">
                  <c:v>-2.9839903416181017</c:v>
                </c:pt>
                <c:pt idx="1374">
                  <c:v>-2.9846025162951975</c:v>
                </c:pt>
                <c:pt idx="1375">
                  <c:v>-2.9844055412286248</c:v>
                </c:pt>
                <c:pt idx="1376">
                  <c:v>-2.9814885571615992</c:v>
                </c:pt>
                <c:pt idx="1377">
                  <c:v>-2.9823796312297994</c:v>
                </c:pt>
                <c:pt idx="1378">
                  <c:v>-2.9803609688206052</c:v>
                </c:pt>
                <c:pt idx="1379">
                  <c:v>-2.9811694165726266</c:v>
                </c:pt>
                <c:pt idx="1380">
                  <c:v>-2.9825526626887737</c:v>
                </c:pt>
                <c:pt idx="1381">
                  <c:v>-2.9826147225465012</c:v>
                </c:pt>
                <c:pt idx="1382">
                  <c:v>-2.9824210297652907</c:v>
                </c:pt>
                <c:pt idx="1383">
                  <c:v>-2.9821953109859582</c:v>
                </c:pt>
                <c:pt idx="1384">
                  <c:v>-2.9811882185655967</c:v>
                </c:pt>
                <c:pt idx="1385">
                  <c:v>-2.9793791670729206</c:v>
                </c:pt>
                <c:pt idx="1386">
                  <c:v>-2.9779802874126546</c:v>
                </c:pt>
                <c:pt idx="1387">
                  <c:v>-2.9768039391100904</c:v>
                </c:pt>
                <c:pt idx="1388">
                  <c:v>-2.9766802178223792</c:v>
                </c:pt>
                <c:pt idx="1389">
                  <c:v>-2.977430286429751</c:v>
                </c:pt>
                <c:pt idx="1390">
                  <c:v>-2.9777511345660037</c:v>
                </c:pt>
                <c:pt idx="1391">
                  <c:v>-2.978711250463097</c:v>
                </c:pt>
                <c:pt idx="1392">
                  <c:v>-2.9785196067386153</c:v>
                </c:pt>
                <c:pt idx="1393">
                  <c:v>-2.9781077842771753</c:v>
                </c:pt>
                <c:pt idx="1394">
                  <c:v>-2.9792467942122567</c:v>
                </c:pt>
                <c:pt idx="1395">
                  <c:v>-2.9798841267528067</c:v>
                </c:pt>
                <c:pt idx="1396">
                  <c:v>-2.9803243703903135</c:v>
                </c:pt>
                <c:pt idx="1397">
                  <c:v>-2.9812306985476802</c:v>
                </c:pt>
                <c:pt idx="1398">
                  <c:v>-2.9841853055733911</c:v>
                </c:pt>
                <c:pt idx="1399">
                  <c:v>-2.985417870127355</c:v>
                </c:pt>
                <c:pt idx="1400">
                  <c:v>-2.9854884108032929</c:v>
                </c:pt>
                <c:pt idx="1401">
                  <c:v>-2.9880120898106237</c:v>
                </c:pt>
                <c:pt idx="1402">
                  <c:v>-2.9886197110282922</c:v>
                </c:pt>
                <c:pt idx="1403">
                  <c:v>-2.9897595178187828</c:v>
                </c:pt>
                <c:pt idx="1404">
                  <c:v>-2.9890053700706574</c:v>
                </c:pt>
                <c:pt idx="1405">
                  <c:v>-2.9884856495930734</c:v>
                </c:pt>
                <c:pt idx="1406">
                  <c:v>-2.9897773332288535</c:v>
                </c:pt>
                <c:pt idx="1407">
                  <c:v>-2.9904271688101582</c:v>
                </c:pt>
                <c:pt idx="1408">
                  <c:v>-2.989418425760725</c:v>
                </c:pt>
                <c:pt idx="1409">
                  <c:v>-2.9891554445049437</c:v>
                </c:pt>
                <c:pt idx="1410">
                  <c:v>-2.9879011561548481</c:v>
                </c:pt>
                <c:pt idx="1411">
                  <c:v>-2.9885286987575959</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-2.980448110650777</c:v>
                </c:pt>
                <c:pt idx="1421">
                  <c:v>-2.9807031423252832</c:v>
                </c:pt>
                <c:pt idx="1422">
                  <c:v>-2.9792164188432024</c:v>
                </c:pt>
                <c:pt idx="1423">
                  <c:v>-2.9783615258048277</c:v>
                </c:pt>
                <c:pt idx="1424">
                  <c:v>-2.9762657012307727</c:v>
                </c:pt>
                <c:pt idx="1425">
                  <c:v>-2.9775842502772956</c:v>
                </c:pt>
                <c:pt idx="1426">
                  <c:v>-2.9769778622882228</c:v>
                </c:pt>
                <c:pt idx="1427">
                  <c:v>-2.9776428381221627</c:v>
                </c:pt>
                <c:pt idx="1428">
                  <c:v>-2.9776586613937392</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-2.9736751812332813</c:v>
                </c:pt>
                <c:pt idx="1437">
                  <c:v>-2.972968085899462</c:v>
                </c:pt>
                <c:pt idx="1438">
                  <c:v>-2.973530855541588</c:v>
                </c:pt>
                <c:pt idx="1439">
                  <c:v>-2.9720645657087581</c:v>
                </c:pt>
                <c:pt idx="1440">
                  <c:v>-2.9726478069456399</c:v>
                </c:pt>
                <c:pt idx="1441">
                  <c:v>-2.9719887126634887</c:v>
                </c:pt>
                <c:pt idx="1442">
                  <c:v>-2.970836934069192</c:v>
                </c:pt>
                <c:pt idx="1443">
                  <c:v>-2.9723186487458975</c:v>
                </c:pt>
                <c:pt idx="1444">
                  <c:v>-2.9731869744896358</c:v>
                </c:pt>
                <c:pt idx="1445">
                  <c:v>-2.9743466647197168</c:v>
                </c:pt>
                <c:pt idx="1446">
                  <c:v>-2.9755699516000504</c:v>
                </c:pt>
                <c:pt idx="1447">
                  <c:v>-2.9762171309966567</c:v>
                </c:pt>
                <c:pt idx="1448">
                  <c:v>-2.9764494333194329</c:v>
                </c:pt>
                <c:pt idx="1449">
                  <c:v>-2.9769985615559591</c:v>
                </c:pt>
                <c:pt idx="1450">
                  <c:v>-2.9794302037642195</c:v>
                </c:pt>
                <c:pt idx="1451">
                  <c:v>-2.9801926426030771</c:v>
                </c:pt>
                <c:pt idx="1452">
                  <c:v>-2.9807681429588939</c:v>
                </c:pt>
                <c:pt idx="1453">
                  <c:v>-2.982249724826346</c:v>
                </c:pt>
                <c:pt idx="1454">
                  <c:v>-2.984705690097158</c:v>
                </c:pt>
                <c:pt idx="1455">
                  <c:v>-2.9861294620024008</c:v>
                </c:pt>
                <c:pt idx="1456">
                  <c:v>-2.9858560267626189</c:v>
                </c:pt>
                <c:pt idx="1457">
                  <c:v>-2.9863103481789226</c:v>
                </c:pt>
                <c:pt idx="1458">
                  <c:v>-2.9875529872619211</c:v>
                </c:pt>
                <c:pt idx="1459">
                  <c:v>-2.9907686023776421</c:v>
                </c:pt>
                <c:pt idx="1460">
                  <c:v>-2.9918483604216939</c:v>
                </c:pt>
                <c:pt idx="1461">
                  <c:v>-2.9914923557839468</c:v>
                </c:pt>
                <c:pt idx="1462">
                  <c:v>-2.9911769907717769</c:v>
                </c:pt>
                <c:pt idx="1463">
                  <c:v>-2.9918291410282847</c:v>
                </c:pt>
                <c:pt idx="1464">
                  <c:v>-2.9931633805371405</c:v>
                </c:pt>
                <c:pt idx="1465">
                  <c:v>-2.9944105541068353</c:v>
                </c:pt>
                <c:pt idx="1466">
                  <c:v>-2.9952277293227922</c:v>
                </c:pt>
                <c:pt idx="1467">
                  <c:v>-2.9957368819799242</c:v>
                </c:pt>
                <c:pt idx="1468">
                  <c:v>-2.9962856117887409</c:v>
                </c:pt>
                <c:pt idx="1469">
                  <c:v>-2.9958431673124997</c:v>
                </c:pt>
                <c:pt idx="1470">
                  <c:v>-2.9945888220441788</c:v>
                </c:pt>
                <c:pt idx="1471">
                  <c:v>-2.9928648064066863</c:v>
                </c:pt>
                <c:pt idx="1472">
                  <c:v>-2.9923981527043821</c:v>
                </c:pt>
                <c:pt idx="1473">
                  <c:v>-2.9927065547181639</c:v>
                </c:pt>
                <c:pt idx="1474">
                  <c:v>-2.9931312976208</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138852608"/>
        <c:axId val="138862592"/>
        <c:extLst/>
      </c:lineChart>
      <c:catAx>
        <c:axId val="138852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8862592"/>
        <c:crosses val="autoZero"/>
        <c:auto val="1"/>
        <c:lblAlgn val="ctr"/>
        <c:lblOffset val="100"/>
        <c:noMultiLvlLbl val="0"/>
      </c:catAx>
      <c:valAx>
        <c:axId val="138862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8852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66287F69-CB28-4BA4-B1FE-CD3A4CF9F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22</Pages>
  <Words>10594</Words>
  <Characters>60386</Characters>
  <Application>Microsoft Office Word</Application>
  <DocSecurity>0</DocSecurity>
  <Lines>503</Lines>
  <Paragraphs>141</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70839</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 </cp:lastModifiedBy>
  <cp:revision>12</cp:revision>
  <cp:lastPrinted>2018-05-16T16:37:00Z</cp:lastPrinted>
  <dcterms:created xsi:type="dcterms:W3CDTF">2018-05-24T14:03:00Z</dcterms:created>
  <dcterms:modified xsi:type="dcterms:W3CDTF">2018-05-25T12:26:00Z</dcterms:modified>
</cp:coreProperties>
</file>